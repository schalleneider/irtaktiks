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BF779A" w:rsidP="005F20FE">
            <w:pPr>
              <w:pStyle w:val="Anverso3-Tamanho"/>
            </w:pPr>
            <w:fldSimple w:instr=" NUMPAGES  \# &quot;0&quot;  \* MERGEFORMAT ">
              <w:r w:rsidR="002179BC">
                <w:rPr>
                  <w:noProof/>
                </w:rPr>
                <w:t>74</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custo acessíveis, seja possível mapear a interação.</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 multi-toque, interação.</w:t>
      </w:r>
      <w:r w:rsidR="00CC6C69">
        <w:t xml:space="preserve"> </w:t>
      </w:r>
    </w:p>
    <w:p w:rsidR="00581452" w:rsidRDefault="00581452" w:rsidP="001C640A">
      <w:pPr>
        <w:pStyle w:val="TtuloCentro"/>
      </w:pPr>
      <w:r>
        <w:lastRenderedPageBreak/>
        <w:t>Abstract</w:t>
      </w:r>
    </w:p>
    <w:p w:rsidR="00581452" w:rsidRDefault="00581452" w:rsidP="00581452">
      <w:pPr>
        <w:pStyle w:val="Resumo"/>
      </w:pPr>
      <w:r>
        <w:t xml:space="preserve">Com o constante avanço da tecnologia, </w:t>
      </w:r>
      <w:r w:rsidR="000C39C8">
        <w:t>a interação do homem com a máquina vem</w:t>
      </w:r>
      <w:r>
        <w:t xml:space="preserve"> se tornando cada vez mais natural e intuitiva. O uso de superfícies sensíveis ao toque se populariza a cada dia.</w:t>
      </w:r>
    </w:p>
    <w:p w:rsidR="00581452" w:rsidRDefault="00581452" w:rsidP="00581452">
      <w:pPr>
        <w:pStyle w:val="Resumo"/>
      </w:pPr>
      <w:r w:rsidRPr="00AB68EC">
        <w:t xml:space="preserve">Este trabalho propõe o </w:t>
      </w:r>
      <w:r>
        <w:t xml:space="preserve">uso desta tecnologia a fim de desenvolver um jogo de </w:t>
      </w:r>
      <w:r w:rsidRPr="00581452">
        <w:rPr>
          <w:i/>
        </w:rPr>
        <w:t>RPG</w:t>
      </w:r>
      <w:r>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custo acessíveis, seja possível mapear </w:t>
      </w:r>
      <w:r w:rsidR="00C54DEC">
        <w:t>est</w:t>
      </w:r>
      <w:r>
        <w:t>a interação.</w:t>
      </w:r>
    </w:p>
    <w:p w:rsidR="00CC15F4" w:rsidRDefault="00581452" w:rsidP="00CC6C69">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t xml:space="preserve">jogo, multi-toque, </w:t>
      </w:r>
      <w:r w:rsidR="00CC6C69">
        <w:t xml:space="preserve">interação. </w:t>
      </w:r>
    </w:p>
    <w:p w:rsidR="00CC15F4" w:rsidRDefault="00CC15F4" w:rsidP="001C640A">
      <w:pPr>
        <w:pStyle w:val="TtuloCentro"/>
      </w:pPr>
      <w:r>
        <w:lastRenderedPageBreak/>
        <w:t>Sumário</w:t>
      </w:r>
    </w:p>
    <w:p w:rsidR="00F10C57" w:rsidRDefault="00BF779A">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0363546" w:history="1">
        <w:r w:rsidR="00F10C57" w:rsidRPr="00B763F0">
          <w:rPr>
            <w:rStyle w:val="Hyperlink"/>
            <w:noProof/>
          </w:rPr>
          <w:t>1.</w:t>
        </w:r>
        <w:r w:rsidR="00F10C57">
          <w:rPr>
            <w:rFonts w:asciiTheme="minorHAnsi" w:eastAsiaTheme="minorEastAsia" w:hAnsiTheme="minorHAnsi" w:cstheme="minorBidi"/>
            <w:noProof/>
            <w:kern w:val="0"/>
            <w:sz w:val="22"/>
            <w:szCs w:val="22"/>
            <w:lang w:eastAsia="pt-BR"/>
          </w:rPr>
          <w:tab/>
        </w:r>
        <w:r w:rsidR="00F10C57" w:rsidRPr="00B763F0">
          <w:rPr>
            <w:rStyle w:val="Hyperlink"/>
            <w:noProof/>
          </w:rPr>
          <w:t>IRTaktiks</w:t>
        </w:r>
        <w:r w:rsidR="00F10C57">
          <w:rPr>
            <w:noProof/>
            <w:webHidden/>
          </w:rPr>
          <w:tab/>
        </w:r>
        <w:r w:rsidR="00F10C57">
          <w:rPr>
            <w:noProof/>
            <w:webHidden/>
          </w:rPr>
          <w:fldChar w:fldCharType="begin"/>
        </w:r>
        <w:r w:rsidR="00F10C57">
          <w:rPr>
            <w:noProof/>
            <w:webHidden/>
          </w:rPr>
          <w:instrText xml:space="preserve"> PAGEREF _Toc200363546 \h </w:instrText>
        </w:r>
        <w:r w:rsidR="00F10C57">
          <w:rPr>
            <w:noProof/>
            <w:webHidden/>
          </w:rPr>
        </w:r>
        <w:r w:rsidR="00F10C57">
          <w:rPr>
            <w:noProof/>
            <w:webHidden/>
          </w:rPr>
          <w:fldChar w:fldCharType="separate"/>
        </w:r>
        <w:r w:rsidR="00F10C57">
          <w:rPr>
            <w:noProof/>
            <w:webHidden/>
          </w:rPr>
          <w:t>15</w:t>
        </w:r>
        <w:r w:rsidR="00F10C57">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47" w:history="1">
        <w:r w:rsidRPr="00B763F0">
          <w:rPr>
            <w:rStyle w:val="Hyperlink"/>
            <w:noProof/>
          </w:rPr>
          <w:t>1.1.</w:t>
        </w:r>
        <w:r>
          <w:rPr>
            <w:rFonts w:asciiTheme="minorHAnsi" w:eastAsiaTheme="minorEastAsia" w:hAnsiTheme="minorHAnsi" w:cstheme="minorBidi"/>
            <w:noProof/>
            <w:kern w:val="0"/>
            <w:sz w:val="22"/>
            <w:lang w:eastAsia="pt-BR"/>
          </w:rPr>
          <w:tab/>
        </w:r>
        <w:r w:rsidRPr="00B763F0">
          <w:rPr>
            <w:rStyle w:val="Hyperlink"/>
            <w:noProof/>
          </w:rPr>
          <w:t>Introdução</w:t>
        </w:r>
        <w:r>
          <w:rPr>
            <w:noProof/>
            <w:webHidden/>
          </w:rPr>
          <w:tab/>
        </w:r>
        <w:r>
          <w:rPr>
            <w:noProof/>
            <w:webHidden/>
          </w:rPr>
          <w:fldChar w:fldCharType="begin"/>
        </w:r>
        <w:r>
          <w:rPr>
            <w:noProof/>
            <w:webHidden/>
          </w:rPr>
          <w:instrText xml:space="preserve"> PAGEREF _Toc200363547 \h </w:instrText>
        </w:r>
        <w:r>
          <w:rPr>
            <w:noProof/>
            <w:webHidden/>
          </w:rPr>
        </w:r>
        <w:r>
          <w:rPr>
            <w:noProof/>
            <w:webHidden/>
          </w:rPr>
          <w:fldChar w:fldCharType="separate"/>
        </w:r>
        <w:r>
          <w:rPr>
            <w:noProof/>
            <w:webHidden/>
          </w:rPr>
          <w:t>15</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48" w:history="1">
        <w:r w:rsidRPr="00B763F0">
          <w:rPr>
            <w:rStyle w:val="Hyperlink"/>
            <w:noProof/>
          </w:rPr>
          <w:t>1.2.</w:t>
        </w:r>
        <w:r>
          <w:rPr>
            <w:rFonts w:asciiTheme="minorHAnsi" w:eastAsiaTheme="minorEastAsia" w:hAnsiTheme="minorHAnsi" w:cstheme="minorBidi"/>
            <w:noProof/>
            <w:kern w:val="0"/>
            <w:sz w:val="22"/>
            <w:lang w:eastAsia="pt-BR"/>
          </w:rPr>
          <w:tab/>
        </w:r>
        <w:r w:rsidRPr="00B763F0">
          <w:rPr>
            <w:rStyle w:val="Hyperlink"/>
            <w:noProof/>
          </w:rPr>
          <w:t>Interação Multi-toque</w:t>
        </w:r>
        <w:r>
          <w:rPr>
            <w:noProof/>
            <w:webHidden/>
          </w:rPr>
          <w:tab/>
        </w:r>
        <w:r>
          <w:rPr>
            <w:noProof/>
            <w:webHidden/>
          </w:rPr>
          <w:fldChar w:fldCharType="begin"/>
        </w:r>
        <w:r>
          <w:rPr>
            <w:noProof/>
            <w:webHidden/>
          </w:rPr>
          <w:instrText xml:space="preserve"> PAGEREF _Toc200363548 \h </w:instrText>
        </w:r>
        <w:r>
          <w:rPr>
            <w:noProof/>
            <w:webHidden/>
          </w:rPr>
        </w:r>
        <w:r>
          <w:rPr>
            <w:noProof/>
            <w:webHidden/>
          </w:rPr>
          <w:fldChar w:fldCharType="separate"/>
        </w:r>
        <w:r>
          <w:rPr>
            <w:noProof/>
            <w:webHidden/>
          </w:rPr>
          <w:t>15</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49" w:history="1">
        <w:r w:rsidRPr="00B763F0">
          <w:rPr>
            <w:rStyle w:val="Hyperlink"/>
            <w:noProof/>
          </w:rPr>
          <w:t>1.2.1.</w:t>
        </w:r>
        <w:r>
          <w:rPr>
            <w:rFonts w:asciiTheme="minorHAnsi" w:eastAsiaTheme="minorEastAsia" w:hAnsiTheme="minorHAnsi" w:cstheme="minorBidi"/>
            <w:noProof/>
            <w:kern w:val="0"/>
            <w:sz w:val="22"/>
            <w:szCs w:val="22"/>
            <w:lang w:eastAsia="pt-BR"/>
          </w:rPr>
          <w:tab/>
        </w:r>
        <w:r w:rsidRPr="00B763F0">
          <w:rPr>
            <w:rStyle w:val="Hyperlink"/>
            <w:noProof/>
          </w:rPr>
          <w:t>História</w:t>
        </w:r>
        <w:r>
          <w:rPr>
            <w:noProof/>
            <w:webHidden/>
          </w:rPr>
          <w:tab/>
        </w:r>
        <w:r>
          <w:rPr>
            <w:noProof/>
            <w:webHidden/>
          </w:rPr>
          <w:fldChar w:fldCharType="begin"/>
        </w:r>
        <w:r>
          <w:rPr>
            <w:noProof/>
            <w:webHidden/>
          </w:rPr>
          <w:instrText xml:space="preserve"> PAGEREF _Toc200363549 \h </w:instrText>
        </w:r>
        <w:r>
          <w:rPr>
            <w:noProof/>
            <w:webHidden/>
          </w:rPr>
        </w:r>
        <w:r>
          <w:rPr>
            <w:noProof/>
            <w:webHidden/>
          </w:rPr>
          <w:fldChar w:fldCharType="separate"/>
        </w:r>
        <w:r>
          <w:rPr>
            <w:noProof/>
            <w:webHidden/>
          </w:rPr>
          <w:t>16</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50" w:history="1">
        <w:r w:rsidRPr="00B763F0">
          <w:rPr>
            <w:rStyle w:val="Hyperlink"/>
            <w:noProof/>
          </w:rPr>
          <w:t>1.2.2.</w:t>
        </w:r>
        <w:r>
          <w:rPr>
            <w:rFonts w:asciiTheme="minorHAnsi" w:eastAsiaTheme="minorEastAsia" w:hAnsiTheme="minorHAnsi" w:cstheme="minorBidi"/>
            <w:noProof/>
            <w:kern w:val="0"/>
            <w:sz w:val="22"/>
            <w:szCs w:val="22"/>
            <w:lang w:eastAsia="pt-BR"/>
          </w:rPr>
          <w:tab/>
        </w:r>
        <w:r w:rsidRPr="00B763F0">
          <w:rPr>
            <w:rStyle w:val="Hyperlink"/>
            <w:noProof/>
          </w:rPr>
          <w:t>Microsoft Surface</w:t>
        </w:r>
        <w:r>
          <w:rPr>
            <w:noProof/>
            <w:webHidden/>
          </w:rPr>
          <w:tab/>
        </w:r>
        <w:r>
          <w:rPr>
            <w:noProof/>
            <w:webHidden/>
          </w:rPr>
          <w:fldChar w:fldCharType="begin"/>
        </w:r>
        <w:r>
          <w:rPr>
            <w:noProof/>
            <w:webHidden/>
          </w:rPr>
          <w:instrText xml:space="preserve"> PAGEREF _Toc200363550 \h </w:instrText>
        </w:r>
        <w:r>
          <w:rPr>
            <w:noProof/>
            <w:webHidden/>
          </w:rPr>
        </w:r>
        <w:r>
          <w:rPr>
            <w:noProof/>
            <w:webHidden/>
          </w:rPr>
          <w:fldChar w:fldCharType="separate"/>
        </w:r>
        <w:r>
          <w:rPr>
            <w:noProof/>
            <w:webHidden/>
          </w:rPr>
          <w:t>17</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51" w:history="1">
        <w:r w:rsidRPr="00B763F0">
          <w:rPr>
            <w:rStyle w:val="Hyperlink"/>
            <w:noProof/>
          </w:rPr>
          <w:t>1.2.3.</w:t>
        </w:r>
        <w:r>
          <w:rPr>
            <w:rFonts w:asciiTheme="minorHAnsi" w:eastAsiaTheme="minorEastAsia" w:hAnsiTheme="minorHAnsi" w:cstheme="minorBidi"/>
            <w:noProof/>
            <w:kern w:val="0"/>
            <w:sz w:val="22"/>
            <w:szCs w:val="22"/>
            <w:lang w:eastAsia="pt-BR"/>
          </w:rPr>
          <w:tab/>
        </w:r>
        <w:r w:rsidRPr="00B763F0">
          <w:rPr>
            <w:rStyle w:val="Hyperlink"/>
            <w:noProof/>
          </w:rPr>
          <w:t>ReacTable</w:t>
        </w:r>
        <w:r>
          <w:rPr>
            <w:noProof/>
            <w:webHidden/>
          </w:rPr>
          <w:tab/>
        </w:r>
        <w:r>
          <w:rPr>
            <w:noProof/>
            <w:webHidden/>
          </w:rPr>
          <w:fldChar w:fldCharType="begin"/>
        </w:r>
        <w:r>
          <w:rPr>
            <w:noProof/>
            <w:webHidden/>
          </w:rPr>
          <w:instrText xml:space="preserve"> PAGEREF _Toc200363551 \h </w:instrText>
        </w:r>
        <w:r>
          <w:rPr>
            <w:noProof/>
            <w:webHidden/>
          </w:rPr>
        </w:r>
        <w:r>
          <w:rPr>
            <w:noProof/>
            <w:webHidden/>
          </w:rPr>
          <w:fldChar w:fldCharType="separate"/>
        </w:r>
        <w:r>
          <w:rPr>
            <w:noProof/>
            <w:webHidden/>
          </w:rPr>
          <w:t>18</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52" w:history="1">
        <w:r w:rsidRPr="00B763F0">
          <w:rPr>
            <w:rStyle w:val="Hyperlink"/>
            <w:noProof/>
          </w:rPr>
          <w:t>1.2.4.</w:t>
        </w:r>
        <w:r>
          <w:rPr>
            <w:rFonts w:asciiTheme="minorHAnsi" w:eastAsiaTheme="minorEastAsia" w:hAnsiTheme="minorHAnsi" w:cstheme="minorBidi"/>
            <w:noProof/>
            <w:kern w:val="0"/>
            <w:sz w:val="22"/>
            <w:szCs w:val="22"/>
            <w:lang w:eastAsia="pt-BR"/>
          </w:rPr>
          <w:tab/>
        </w:r>
        <w:r w:rsidRPr="00B763F0">
          <w:rPr>
            <w:rStyle w:val="Hyperlink"/>
            <w:noProof/>
          </w:rPr>
          <w:t>iPhone</w:t>
        </w:r>
        <w:r>
          <w:rPr>
            <w:noProof/>
            <w:webHidden/>
          </w:rPr>
          <w:tab/>
        </w:r>
        <w:r>
          <w:rPr>
            <w:noProof/>
            <w:webHidden/>
          </w:rPr>
          <w:fldChar w:fldCharType="begin"/>
        </w:r>
        <w:r>
          <w:rPr>
            <w:noProof/>
            <w:webHidden/>
          </w:rPr>
          <w:instrText xml:space="preserve"> PAGEREF _Toc200363552 \h </w:instrText>
        </w:r>
        <w:r>
          <w:rPr>
            <w:noProof/>
            <w:webHidden/>
          </w:rPr>
        </w:r>
        <w:r>
          <w:rPr>
            <w:noProof/>
            <w:webHidden/>
          </w:rPr>
          <w:fldChar w:fldCharType="separate"/>
        </w:r>
        <w:r>
          <w:rPr>
            <w:noProof/>
            <w:webHidden/>
          </w:rPr>
          <w:t>19</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53" w:history="1">
        <w:r w:rsidRPr="00B763F0">
          <w:rPr>
            <w:rStyle w:val="Hyperlink"/>
            <w:noProof/>
          </w:rPr>
          <w:t>1.3.</w:t>
        </w:r>
        <w:r>
          <w:rPr>
            <w:rFonts w:asciiTheme="minorHAnsi" w:eastAsiaTheme="minorEastAsia" w:hAnsiTheme="minorHAnsi" w:cstheme="minorBidi"/>
            <w:noProof/>
            <w:kern w:val="0"/>
            <w:sz w:val="22"/>
            <w:lang w:eastAsia="pt-BR"/>
          </w:rPr>
          <w:tab/>
        </w:r>
        <w:r w:rsidRPr="00B763F0">
          <w:rPr>
            <w:rStyle w:val="Hyperlink"/>
            <w:noProof/>
          </w:rPr>
          <w:t>Jogos e Interatividade</w:t>
        </w:r>
        <w:r>
          <w:rPr>
            <w:noProof/>
            <w:webHidden/>
          </w:rPr>
          <w:tab/>
        </w:r>
        <w:r>
          <w:rPr>
            <w:noProof/>
            <w:webHidden/>
          </w:rPr>
          <w:fldChar w:fldCharType="begin"/>
        </w:r>
        <w:r>
          <w:rPr>
            <w:noProof/>
            <w:webHidden/>
          </w:rPr>
          <w:instrText xml:space="preserve"> PAGEREF _Toc200363553 \h </w:instrText>
        </w:r>
        <w:r>
          <w:rPr>
            <w:noProof/>
            <w:webHidden/>
          </w:rPr>
        </w:r>
        <w:r>
          <w:rPr>
            <w:noProof/>
            <w:webHidden/>
          </w:rPr>
          <w:fldChar w:fldCharType="separate"/>
        </w:r>
        <w:r>
          <w:rPr>
            <w:noProof/>
            <w:webHidden/>
          </w:rPr>
          <w:t>20</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54" w:history="1">
        <w:r w:rsidRPr="00B763F0">
          <w:rPr>
            <w:rStyle w:val="Hyperlink"/>
            <w:noProof/>
          </w:rPr>
          <w:t>1.4.</w:t>
        </w:r>
        <w:r>
          <w:rPr>
            <w:rFonts w:asciiTheme="minorHAnsi" w:eastAsiaTheme="minorEastAsia" w:hAnsiTheme="minorHAnsi" w:cstheme="minorBidi"/>
            <w:noProof/>
            <w:kern w:val="0"/>
            <w:sz w:val="22"/>
            <w:lang w:eastAsia="pt-BR"/>
          </w:rPr>
          <w:tab/>
        </w:r>
        <w:r w:rsidRPr="00B763F0">
          <w:rPr>
            <w:rStyle w:val="Hyperlink"/>
            <w:noProof/>
          </w:rPr>
          <w:t>Realidade Virtual</w:t>
        </w:r>
        <w:r>
          <w:rPr>
            <w:noProof/>
            <w:webHidden/>
          </w:rPr>
          <w:tab/>
        </w:r>
        <w:r>
          <w:rPr>
            <w:noProof/>
            <w:webHidden/>
          </w:rPr>
          <w:fldChar w:fldCharType="begin"/>
        </w:r>
        <w:r>
          <w:rPr>
            <w:noProof/>
            <w:webHidden/>
          </w:rPr>
          <w:instrText xml:space="preserve"> PAGEREF _Toc200363554 \h </w:instrText>
        </w:r>
        <w:r>
          <w:rPr>
            <w:noProof/>
            <w:webHidden/>
          </w:rPr>
        </w:r>
        <w:r>
          <w:rPr>
            <w:noProof/>
            <w:webHidden/>
          </w:rPr>
          <w:fldChar w:fldCharType="separate"/>
        </w:r>
        <w:r>
          <w:rPr>
            <w:noProof/>
            <w:webHidden/>
          </w:rPr>
          <w:t>20</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55" w:history="1">
        <w:r w:rsidRPr="00B763F0">
          <w:rPr>
            <w:rStyle w:val="Hyperlink"/>
            <w:noProof/>
          </w:rPr>
          <w:t>1.5.</w:t>
        </w:r>
        <w:r>
          <w:rPr>
            <w:rFonts w:asciiTheme="minorHAnsi" w:eastAsiaTheme="minorEastAsia" w:hAnsiTheme="minorHAnsi" w:cstheme="minorBidi"/>
            <w:noProof/>
            <w:kern w:val="0"/>
            <w:sz w:val="22"/>
            <w:lang w:eastAsia="pt-BR"/>
          </w:rPr>
          <w:tab/>
        </w:r>
        <w:r w:rsidRPr="00B763F0">
          <w:rPr>
            <w:rStyle w:val="Hyperlink"/>
            <w:noProof/>
          </w:rPr>
          <w:t>Jogos de Estratégia</w:t>
        </w:r>
        <w:r>
          <w:rPr>
            <w:noProof/>
            <w:webHidden/>
          </w:rPr>
          <w:tab/>
        </w:r>
        <w:r>
          <w:rPr>
            <w:noProof/>
            <w:webHidden/>
          </w:rPr>
          <w:fldChar w:fldCharType="begin"/>
        </w:r>
        <w:r>
          <w:rPr>
            <w:noProof/>
            <w:webHidden/>
          </w:rPr>
          <w:instrText xml:space="preserve"> PAGEREF _Toc200363555 \h </w:instrText>
        </w:r>
        <w:r>
          <w:rPr>
            <w:noProof/>
            <w:webHidden/>
          </w:rPr>
        </w:r>
        <w:r>
          <w:rPr>
            <w:noProof/>
            <w:webHidden/>
          </w:rPr>
          <w:fldChar w:fldCharType="separate"/>
        </w:r>
        <w:r>
          <w:rPr>
            <w:noProof/>
            <w:webHidden/>
          </w:rPr>
          <w:t>21</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56" w:history="1">
        <w:r w:rsidRPr="00B763F0">
          <w:rPr>
            <w:rStyle w:val="Hyperlink"/>
            <w:noProof/>
          </w:rPr>
          <w:t>1.5.1.</w:t>
        </w:r>
        <w:r>
          <w:rPr>
            <w:rFonts w:asciiTheme="minorHAnsi" w:eastAsiaTheme="minorEastAsia" w:hAnsiTheme="minorHAnsi" w:cstheme="minorBidi"/>
            <w:noProof/>
            <w:kern w:val="0"/>
            <w:sz w:val="22"/>
            <w:szCs w:val="22"/>
            <w:lang w:eastAsia="pt-BR"/>
          </w:rPr>
          <w:tab/>
        </w:r>
        <w:r w:rsidRPr="00B763F0">
          <w:rPr>
            <w:rStyle w:val="Hyperlink"/>
            <w:noProof/>
          </w:rPr>
          <w:t>Go</w:t>
        </w:r>
        <w:r>
          <w:rPr>
            <w:noProof/>
            <w:webHidden/>
          </w:rPr>
          <w:tab/>
        </w:r>
        <w:r>
          <w:rPr>
            <w:noProof/>
            <w:webHidden/>
          </w:rPr>
          <w:fldChar w:fldCharType="begin"/>
        </w:r>
        <w:r>
          <w:rPr>
            <w:noProof/>
            <w:webHidden/>
          </w:rPr>
          <w:instrText xml:space="preserve"> PAGEREF _Toc200363556 \h </w:instrText>
        </w:r>
        <w:r>
          <w:rPr>
            <w:noProof/>
            <w:webHidden/>
          </w:rPr>
        </w:r>
        <w:r>
          <w:rPr>
            <w:noProof/>
            <w:webHidden/>
          </w:rPr>
          <w:fldChar w:fldCharType="separate"/>
        </w:r>
        <w:r>
          <w:rPr>
            <w:noProof/>
            <w:webHidden/>
          </w:rPr>
          <w:t>21</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57" w:history="1">
        <w:r w:rsidRPr="00B763F0">
          <w:rPr>
            <w:rStyle w:val="Hyperlink"/>
            <w:noProof/>
          </w:rPr>
          <w:t>1.5.2.</w:t>
        </w:r>
        <w:r>
          <w:rPr>
            <w:rFonts w:asciiTheme="minorHAnsi" w:eastAsiaTheme="minorEastAsia" w:hAnsiTheme="minorHAnsi" w:cstheme="minorBidi"/>
            <w:noProof/>
            <w:kern w:val="0"/>
            <w:sz w:val="22"/>
            <w:szCs w:val="22"/>
            <w:lang w:eastAsia="pt-BR"/>
          </w:rPr>
          <w:tab/>
        </w:r>
        <w:r w:rsidRPr="00B763F0">
          <w:rPr>
            <w:rStyle w:val="Hyperlink"/>
            <w:noProof/>
          </w:rPr>
          <w:t>Age of Empires</w:t>
        </w:r>
        <w:r>
          <w:rPr>
            <w:noProof/>
            <w:webHidden/>
          </w:rPr>
          <w:tab/>
        </w:r>
        <w:r>
          <w:rPr>
            <w:noProof/>
            <w:webHidden/>
          </w:rPr>
          <w:fldChar w:fldCharType="begin"/>
        </w:r>
        <w:r>
          <w:rPr>
            <w:noProof/>
            <w:webHidden/>
          </w:rPr>
          <w:instrText xml:space="preserve"> PAGEREF _Toc200363557 \h </w:instrText>
        </w:r>
        <w:r>
          <w:rPr>
            <w:noProof/>
            <w:webHidden/>
          </w:rPr>
        </w:r>
        <w:r>
          <w:rPr>
            <w:noProof/>
            <w:webHidden/>
          </w:rPr>
          <w:fldChar w:fldCharType="separate"/>
        </w:r>
        <w:r>
          <w:rPr>
            <w:noProof/>
            <w:webHidden/>
          </w:rPr>
          <w:t>22</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58" w:history="1">
        <w:r w:rsidRPr="00B763F0">
          <w:rPr>
            <w:rStyle w:val="Hyperlink"/>
            <w:noProof/>
          </w:rPr>
          <w:t>1.6.</w:t>
        </w:r>
        <w:r>
          <w:rPr>
            <w:rFonts w:asciiTheme="minorHAnsi" w:eastAsiaTheme="minorEastAsia" w:hAnsiTheme="minorHAnsi" w:cstheme="minorBidi"/>
            <w:noProof/>
            <w:kern w:val="0"/>
            <w:sz w:val="22"/>
            <w:lang w:eastAsia="pt-BR"/>
          </w:rPr>
          <w:tab/>
        </w:r>
        <w:r w:rsidRPr="00B763F0">
          <w:rPr>
            <w:rStyle w:val="Hyperlink"/>
            <w:noProof/>
          </w:rPr>
          <w:t>Jogos de RPG</w:t>
        </w:r>
        <w:r>
          <w:rPr>
            <w:noProof/>
            <w:webHidden/>
          </w:rPr>
          <w:tab/>
        </w:r>
        <w:r>
          <w:rPr>
            <w:noProof/>
            <w:webHidden/>
          </w:rPr>
          <w:fldChar w:fldCharType="begin"/>
        </w:r>
        <w:r>
          <w:rPr>
            <w:noProof/>
            <w:webHidden/>
          </w:rPr>
          <w:instrText xml:space="preserve"> PAGEREF _Toc200363558 \h </w:instrText>
        </w:r>
        <w:r>
          <w:rPr>
            <w:noProof/>
            <w:webHidden/>
          </w:rPr>
        </w:r>
        <w:r>
          <w:rPr>
            <w:noProof/>
            <w:webHidden/>
          </w:rPr>
          <w:fldChar w:fldCharType="separate"/>
        </w:r>
        <w:r>
          <w:rPr>
            <w:noProof/>
            <w:webHidden/>
          </w:rPr>
          <w:t>23</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59" w:history="1">
        <w:r w:rsidRPr="00B763F0">
          <w:rPr>
            <w:rStyle w:val="Hyperlink"/>
            <w:noProof/>
          </w:rPr>
          <w:t>1.6.1.</w:t>
        </w:r>
        <w:r>
          <w:rPr>
            <w:rFonts w:asciiTheme="minorHAnsi" w:eastAsiaTheme="minorEastAsia" w:hAnsiTheme="minorHAnsi" w:cstheme="minorBidi"/>
            <w:noProof/>
            <w:kern w:val="0"/>
            <w:sz w:val="22"/>
            <w:szCs w:val="22"/>
            <w:lang w:eastAsia="pt-BR"/>
          </w:rPr>
          <w:tab/>
        </w:r>
        <w:r w:rsidRPr="00B763F0">
          <w:rPr>
            <w:rStyle w:val="Hyperlink"/>
            <w:noProof/>
          </w:rPr>
          <w:t>Dungeons &amp; Dragons</w:t>
        </w:r>
        <w:r>
          <w:rPr>
            <w:noProof/>
            <w:webHidden/>
          </w:rPr>
          <w:tab/>
        </w:r>
        <w:r>
          <w:rPr>
            <w:noProof/>
            <w:webHidden/>
          </w:rPr>
          <w:fldChar w:fldCharType="begin"/>
        </w:r>
        <w:r>
          <w:rPr>
            <w:noProof/>
            <w:webHidden/>
          </w:rPr>
          <w:instrText xml:space="preserve"> PAGEREF _Toc200363559 \h </w:instrText>
        </w:r>
        <w:r>
          <w:rPr>
            <w:noProof/>
            <w:webHidden/>
          </w:rPr>
        </w:r>
        <w:r>
          <w:rPr>
            <w:noProof/>
            <w:webHidden/>
          </w:rPr>
          <w:fldChar w:fldCharType="separate"/>
        </w:r>
        <w:r>
          <w:rPr>
            <w:noProof/>
            <w:webHidden/>
          </w:rPr>
          <w:t>24</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60" w:history="1">
        <w:r w:rsidRPr="00B763F0">
          <w:rPr>
            <w:rStyle w:val="Hyperlink"/>
            <w:noProof/>
          </w:rPr>
          <w:t>1.6.2.</w:t>
        </w:r>
        <w:r>
          <w:rPr>
            <w:rFonts w:asciiTheme="minorHAnsi" w:eastAsiaTheme="minorEastAsia" w:hAnsiTheme="minorHAnsi" w:cstheme="minorBidi"/>
            <w:noProof/>
            <w:kern w:val="0"/>
            <w:sz w:val="22"/>
            <w:szCs w:val="22"/>
            <w:lang w:eastAsia="pt-BR"/>
          </w:rPr>
          <w:tab/>
        </w:r>
        <w:r w:rsidRPr="00B763F0">
          <w:rPr>
            <w:rStyle w:val="Hyperlink"/>
            <w:noProof/>
          </w:rPr>
          <w:t>RPGs Eletrônicos</w:t>
        </w:r>
        <w:r>
          <w:rPr>
            <w:noProof/>
            <w:webHidden/>
          </w:rPr>
          <w:tab/>
        </w:r>
        <w:r>
          <w:rPr>
            <w:noProof/>
            <w:webHidden/>
          </w:rPr>
          <w:fldChar w:fldCharType="begin"/>
        </w:r>
        <w:r>
          <w:rPr>
            <w:noProof/>
            <w:webHidden/>
          </w:rPr>
          <w:instrText xml:space="preserve"> PAGEREF _Toc200363560 \h </w:instrText>
        </w:r>
        <w:r>
          <w:rPr>
            <w:noProof/>
            <w:webHidden/>
          </w:rPr>
        </w:r>
        <w:r>
          <w:rPr>
            <w:noProof/>
            <w:webHidden/>
          </w:rPr>
          <w:fldChar w:fldCharType="separate"/>
        </w:r>
        <w:r>
          <w:rPr>
            <w:noProof/>
            <w:webHidden/>
          </w:rPr>
          <w:t>25</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61" w:history="1">
        <w:r w:rsidRPr="00B763F0">
          <w:rPr>
            <w:rStyle w:val="Hyperlink"/>
            <w:noProof/>
          </w:rPr>
          <w:t>1.6.3.</w:t>
        </w:r>
        <w:r>
          <w:rPr>
            <w:rFonts w:asciiTheme="minorHAnsi" w:eastAsiaTheme="minorEastAsia" w:hAnsiTheme="minorHAnsi" w:cstheme="minorBidi"/>
            <w:noProof/>
            <w:kern w:val="0"/>
            <w:sz w:val="22"/>
            <w:szCs w:val="22"/>
            <w:lang w:eastAsia="pt-BR"/>
          </w:rPr>
          <w:tab/>
        </w:r>
        <w:r w:rsidRPr="00B763F0">
          <w:rPr>
            <w:rStyle w:val="Hyperlink"/>
            <w:noProof/>
          </w:rPr>
          <w:t>Final Fantasy Tactics</w:t>
        </w:r>
        <w:r>
          <w:rPr>
            <w:noProof/>
            <w:webHidden/>
          </w:rPr>
          <w:tab/>
        </w:r>
        <w:r>
          <w:rPr>
            <w:noProof/>
            <w:webHidden/>
          </w:rPr>
          <w:fldChar w:fldCharType="begin"/>
        </w:r>
        <w:r>
          <w:rPr>
            <w:noProof/>
            <w:webHidden/>
          </w:rPr>
          <w:instrText xml:space="preserve"> PAGEREF _Toc200363561 \h </w:instrText>
        </w:r>
        <w:r>
          <w:rPr>
            <w:noProof/>
            <w:webHidden/>
          </w:rPr>
        </w:r>
        <w:r>
          <w:rPr>
            <w:noProof/>
            <w:webHidden/>
          </w:rPr>
          <w:fldChar w:fldCharType="separate"/>
        </w:r>
        <w:r>
          <w:rPr>
            <w:noProof/>
            <w:webHidden/>
          </w:rPr>
          <w:t>27</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62" w:history="1">
        <w:r w:rsidRPr="00B763F0">
          <w:rPr>
            <w:rStyle w:val="Hyperlink"/>
            <w:noProof/>
          </w:rPr>
          <w:t>1.7.</w:t>
        </w:r>
        <w:r>
          <w:rPr>
            <w:rFonts w:asciiTheme="minorHAnsi" w:eastAsiaTheme="minorEastAsia" w:hAnsiTheme="minorHAnsi" w:cstheme="minorBidi"/>
            <w:noProof/>
            <w:kern w:val="0"/>
            <w:sz w:val="22"/>
            <w:lang w:eastAsia="pt-BR"/>
          </w:rPr>
          <w:tab/>
        </w:r>
        <w:r w:rsidRPr="00B763F0">
          <w:rPr>
            <w:rStyle w:val="Hyperlink"/>
            <w:noProof/>
          </w:rPr>
          <w:t>Objetivo</w:t>
        </w:r>
        <w:r>
          <w:rPr>
            <w:noProof/>
            <w:webHidden/>
          </w:rPr>
          <w:tab/>
        </w:r>
        <w:r>
          <w:rPr>
            <w:noProof/>
            <w:webHidden/>
          </w:rPr>
          <w:fldChar w:fldCharType="begin"/>
        </w:r>
        <w:r>
          <w:rPr>
            <w:noProof/>
            <w:webHidden/>
          </w:rPr>
          <w:instrText xml:space="preserve"> PAGEREF _Toc200363562 \h </w:instrText>
        </w:r>
        <w:r>
          <w:rPr>
            <w:noProof/>
            <w:webHidden/>
          </w:rPr>
        </w:r>
        <w:r>
          <w:rPr>
            <w:noProof/>
            <w:webHidden/>
          </w:rPr>
          <w:fldChar w:fldCharType="separate"/>
        </w:r>
        <w:r>
          <w:rPr>
            <w:noProof/>
            <w:webHidden/>
          </w:rPr>
          <w:t>28</w:t>
        </w:r>
        <w:r>
          <w:rPr>
            <w:noProof/>
            <w:webHidden/>
          </w:rPr>
          <w:fldChar w:fldCharType="end"/>
        </w:r>
      </w:hyperlink>
    </w:p>
    <w:p w:rsidR="00F10C57" w:rsidRDefault="00F10C57">
      <w:pPr>
        <w:pStyle w:val="TOC1"/>
        <w:rPr>
          <w:rFonts w:asciiTheme="minorHAnsi" w:eastAsiaTheme="minorEastAsia" w:hAnsiTheme="minorHAnsi" w:cstheme="minorBidi"/>
          <w:noProof/>
          <w:kern w:val="0"/>
          <w:sz w:val="22"/>
          <w:szCs w:val="22"/>
          <w:lang w:eastAsia="pt-BR"/>
        </w:rPr>
      </w:pPr>
      <w:hyperlink w:anchor="_Toc200363563" w:history="1">
        <w:r w:rsidRPr="00B763F0">
          <w:rPr>
            <w:rStyle w:val="Hyperlink"/>
            <w:noProof/>
          </w:rPr>
          <w:t>2.</w:t>
        </w:r>
        <w:r>
          <w:rPr>
            <w:rFonts w:asciiTheme="minorHAnsi" w:eastAsiaTheme="minorEastAsia" w:hAnsiTheme="minorHAnsi" w:cstheme="minorBidi"/>
            <w:noProof/>
            <w:kern w:val="0"/>
            <w:sz w:val="22"/>
            <w:szCs w:val="22"/>
            <w:lang w:eastAsia="pt-BR"/>
          </w:rPr>
          <w:tab/>
        </w:r>
        <w:r w:rsidRPr="00B763F0">
          <w:rPr>
            <w:rStyle w:val="Hyperlink"/>
            <w:noProof/>
          </w:rPr>
          <w:t>Bases Teóricas e Tecnologias Empregadas</w:t>
        </w:r>
        <w:r>
          <w:rPr>
            <w:noProof/>
            <w:webHidden/>
          </w:rPr>
          <w:tab/>
        </w:r>
        <w:r>
          <w:rPr>
            <w:noProof/>
            <w:webHidden/>
          </w:rPr>
          <w:fldChar w:fldCharType="begin"/>
        </w:r>
        <w:r>
          <w:rPr>
            <w:noProof/>
            <w:webHidden/>
          </w:rPr>
          <w:instrText xml:space="preserve"> PAGEREF _Toc200363563 \h </w:instrText>
        </w:r>
        <w:r>
          <w:rPr>
            <w:noProof/>
            <w:webHidden/>
          </w:rPr>
        </w:r>
        <w:r>
          <w:rPr>
            <w:noProof/>
            <w:webHidden/>
          </w:rPr>
          <w:fldChar w:fldCharType="separate"/>
        </w:r>
        <w:r>
          <w:rPr>
            <w:noProof/>
            <w:webHidden/>
          </w:rPr>
          <w:t>31</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64" w:history="1">
        <w:r w:rsidRPr="00B763F0">
          <w:rPr>
            <w:rStyle w:val="Hyperlink"/>
            <w:noProof/>
          </w:rPr>
          <w:t>2.1.</w:t>
        </w:r>
        <w:r>
          <w:rPr>
            <w:rFonts w:asciiTheme="minorHAnsi" w:eastAsiaTheme="minorEastAsia" w:hAnsiTheme="minorHAnsi" w:cstheme="minorBidi"/>
            <w:noProof/>
            <w:kern w:val="0"/>
            <w:sz w:val="22"/>
            <w:lang w:eastAsia="pt-BR"/>
          </w:rPr>
          <w:tab/>
        </w:r>
        <w:r w:rsidRPr="00B763F0">
          <w:rPr>
            <w:rStyle w:val="Hyperlink"/>
            <w:noProof/>
          </w:rPr>
          <w:t>Reflexão Total Interna Frustrada da Luz (FTIR)</w:t>
        </w:r>
        <w:r>
          <w:rPr>
            <w:noProof/>
            <w:webHidden/>
          </w:rPr>
          <w:tab/>
        </w:r>
        <w:r>
          <w:rPr>
            <w:noProof/>
            <w:webHidden/>
          </w:rPr>
          <w:fldChar w:fldCharType="begin"/>
        </w:r>
        <w:r>
          <w:rPr>
            <w:noProof/>
            <w:webHidden/>
          </w:rPr>
          <w:instrText xml:space="preserve"> PAGEREF _Toc200363564 \h </w:instrText>
        </w:r>
        <w:r>
          <w:rPr>
            <w:noProof/>
            <w:webHidden/>
          </w:rPr>
        </w:r>
        <w:r>
          <w:rPr>
            <w:noProof/>
            <w:webHidden/>
          </w:rPr>
          <w:fldChar w:fldCharType="separate"/>
        </w:r>
        <w:r>
          <w:rPr>
            <w:noProof/>
            <w:webHidden/>
          </w:rPr>
          <w:t>31</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65" w:history="1">
        <w:r w:rsidRPr="00B763F0">
          <w:rPr>
            <w:rStyle w:val="Hyperlink"/>
            <w:noProof/>
          </w:rPr>
          <w:t>2.2.</w:t>
        </w:r>
        <w:r>
          <w:rPr>
            <w:rFonts w:asciiTheme="minorHAnsi" w:eastAsiaTheme="minorEastAsia" w:hAnsiTheme="minorHAnsi" w:cstheme="minorBidi"/>
            <w:noProof/>
            <w:kern w:val="0"/>
            <w:sz w:val="22"/>
            <w:lang w:eastAsia="pt-BR"/>
          </w:rPr>
          <w:tab/>
        </w:r>
        <w:r w:rsidRPr="00B763F0">
          <w:rPr>
            <w:rStyle w:val="Hyperlink"/>
            <w:noProof/>
          </w:rPr>
          <w:t>OSC</w:t>
        </w:r>
        <w:r>
          <w:rPr>
            <w:noProof/>
            <w:webHidden/>
          </w:rPr>
          <w:tab/>
        </w:r>
        <w:r>
          <w:rPr>
            <w:noProof/>
            <w:webHidden/>
          </w:rPr>
          <w:fldChar w:fldCharType="begin"/>
        </w:r>
        <w:r>
          <w:rPr>
            <w:noProof/>
            <w:webHidden/>
          </w:rPr>
          <w:instrText xml:space="preserve"> PAGEREF _Toc200363565 \h </w:instrText>
        </w:r>
        <w:r>
          <w:rPr>
            <w:noProof/>
            <w:webHidden/>
          </w:rPr>
        </w:r>
        <w:r>
          <w:rPr>
            <w:noProof/>
            <w:webHidden/>
          </w:rPr>
          <w:fldChar w:fldCharType="separate"/>
        </w:r>
        <w:r>
          <w:rPr>
            <w:noProof/>
            <w:webHidden/>
          </w:rPr>
          <w:t>31</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66" w:history="1">
        <w:r w:rsidRPr="00B763F0">
          <w:rPr>
            <w:rStyle w:val="Hyperlink"/>
            <w:noProof/>
          </w:rPr>
          <w:t>2.2.1.</w:t>
        </w:r>
        <w:r>
          <w:rPr>
            <w:rFonts w:asciiTheme="minorHAnsi" w:eastAsiaTheme="minorEastAsia" w:hAnsiTheme="minorHAnsi" w:cstheme="minorBidi"/>
            <w:noProof/>
            <w:kern w:val="0"/>
            <w:sz w:val="22"/>
            <w:szCs w:val="22"/>
            <w:lang w:eastAsia="pt-BR"/>
          </w:rPr>
          <w:tab/>
        </w:r>
        <w:r w:rsidRPr="00B763F0">
          <w:rPr>
            <w:rStyle w:val="Hyperlink"/>
            <w:noProof/>
          </w:rPr>
          <w:t>OSCpack</w:t>
        </w:r>
        <w:r>
          <w:rPr>
            <w:noProof/>
            <w:webHidden/>
          </w:rPr>
          <w:tab/>
        </w:r>
        <w:r>
          <w:rPr>
            <w:noProof/>
            <w:webHidden/>
          </w:rPr>
          <w:fldChar w:fldCharType="begin"/>
        </w:r>
        <w:r>
          <w:rPr>
            <w:noProof/>
            <w:webHidden/>
          </w:rPr>
          <w:instrText xml:space="preserve"> PAGEREF _Toc200363566 \h </w:instrText>
        </w:r>
        <w:r>
          <w:rPr>
            <w:noProof/>
            <w:webHidden/>
          </w:rPr>
        </w:r>
        <w:r>
          <w:rPr>
            <w:noProof/>
            <w:webHidden/>
          </w:rPr>
          <w:fldChar w:fldCharType="separate"/>
        </w:r>
        <w:r>
          <w:rPr>
            <w:noProof/>
            <w:webHidden/>
          </w:rPr>
          <w:t>32</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67" w:history="1">
        <w:r w:rsidRPr="00B763F0">
          <w:rPr>
            <w:rStyle w:val="Hyperlink"/>
            <w:noProof/>
          </w:rPr>
          <w:t>2.3.</w:t>
        </w:r>
        <w:r>
          <w:rPr>
            <w:rFonts w:asciiTheme="minorHAnsi" w:eastAsiaTheme="minorEastAsia" w:hAnsiTheme="minorHAnsi" w:cstheme="minorBidi"/>
            <w:noProof/>
            <w:kern w:val="0"/>
            <w:sz w:val="22"/>
            <w:lang w:eastAsia="pt-BR"/>
          </w:rPr>
          <w:tab/>
        </w:r>
        <w:r w:rsidRPr="00B763F0">
          <w:rPr>
            <w:rStyle w:val="Hyperlink"/>
            <w:noProof/>
          </w:rPr>
          <w:t>TUIO</w:t>
        </w:r>
        <w:r>
          <w:rPr>
            <w:noProof/>
            <w:webHidden/>
          </w:rPr>
          <w:tab/>
        </w:r>
        <w:r>
          <w:rPr>
            <w:noProof/>
            <w:webHidden/>
          </w:rPr>
          <w:fldChar w:fldCharType="begin"/>
        </w:r>
        <w:r>
          <w:rPr>
            <w:noProof/>
            <w:webHidden/>
          </w:rPr>
          <w:instrText xml:space="preserve"> PAGEREF _Toc200363567 \h </w:instrText>
        </w:r>
        <w:r>
          <w:rPr>
            <w:noProof/>
            <w:webHidden/>
          </w:rPr>
        </w:r>
        <w:r>
          <w:rPr>
            <w:noProof/>
            <w:webHidden/>
          </w:rPr>
          <w:fldChar w:fldCharType="separate"/>
        </w:r>
        <w:r>
          <w:rPr>
            <w:noProof/>
            <w:webHidden/>
          </w:rPr>
          <w:t>32</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68" w:history="1">
        <w:r w:rsidRPr="00B763F0">
          <w:rPr>
            <w:rStyle w:val="Hyperlink"/>
            <w:noProof/>
          </w:rPr>
          <w:t>2.4.</w:t>
        </w:r>
        <w:r>
          <w:rPr>
            <w:rFonts w:asciiTheme="minorHAnsi" w:eastAsiaTheme="minorEastAsia" w:hAnsiTheme="minorHAnsi" w:cstheme="minorBidi"/>
            <w:noProof/>
            <w:kern w:val="0"/>
            <w:sz w:val="22"/>
            <w:lang w:eastAsia="pt-BR"/>
          </w:rPr>
          <w:tab/>
        </w:r>
        <w:r w:rsidRPr="00B763F0">
          <w:rPr>
            <w:rStyle w:val="Hyperlink"/>
            <w:noProof/>
          </w:rPr>
          <w:t>ReacTIVision</w:t>
        </w:r>
        <w:r>
          <w:rPr>
            <w:noProof/>
            <w:webHidden/>
          </w:rPr>
          <w:tab/>
        </w:r>
        <w:r>
          <w:rPr>
            <w:noProof/>
            <w:webHidden/>
          </w:rPr>
          <w:fldChar w:fldCharType="begin"/>
        </w:r>
        <w:r>
          <w:rPr>
            <w:noProof/>
            <w:webHidden/>
          </w:rPr>
          <w:instrText xml:space="preserve"> PAGEREF _Toc200363568 \h </w:instrText>
        </w:r>
        <w:r>
          <w:rPr>
            <w:noProof/>
            <w:webHidden/>
          </w:rPr>
        </w:r>
        <w:r>
          <w:rPr>
            <w:noProof/>
            <w:webHidden/>
          </w:rPr>
          <w:fldChar w:fldCharType="separate"/>
        </w:r>
        <w:r>
          <w:rPr>
            <w:noProof/>
            <w:webHidden/>
          </w:rPr>
          <w:t>32</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69" w:history="1">
        <w:r w:rsidRPr="00B763F0">
          <w:rPr>
            <w:rStyle w:val="Hyperlink"/>
            <w:noProof/>
          </w:rPr>
          <w:t>2.5.</w:t>
        </w:r>
        <w:r>
          <w:rPr>
            <w:rFonts w:asciiTheme="minorHAnsi" w:eastAsiaTheme="minorEastAsia" w:hAnsiTheme="minorHAnsi" w:cstheme="minorBidi"/>
            <w:noProof/>
            <w:kern w:val="0"/>
            <w:sz w:val="22"/>
            <w:lang w:eastAsia="pt-BR"/>
          </w:rPr>
          <w:tab/>
        </w:r>
        <w:r w:rsidRPr="00B763F0">
          <w:rPr>
            <w:rStyle w:val="Hyperlink"/>
            <w:noProof/>
          </w:rPr>
          <w:t>Touchlib</w:t>
        </w:r>
        <w:r>
          <w:rPr>
            <w:noProof/>
            <w:webHidden/>
          </w:rPr>
          <w:tab/>
        </w:r>
        <w:r>
          <w:rPr>
            <w:noProof/>
            <w:webHidden/>
          </w:rPr>
          <w:fldChar w:fldCharType="begin"/>
        </w:r>
        <w:r>
          <w:rPr>
            <w:noProof/>
            <w:webHidden/>
          </w:rPr>
          <w:instrText xml:space="preserve"> PAGEREF _Toc200363569 \h </w:instrText>
        </w:r>
        <w:r>
          <w:rPr>
            <w:noProof/>
            <w:webHidden/>
          </w:rPr>
        </w:r>
        <w:r>
          <w:rPr>
            <w:noProof/>
            <w:webHidden/>
          </w:rPr>
          <w:fldChar w:fldCharType="separate"/>
        </w:r>
        <w:r>
          <w:rPr>
            <w:noProof/>
            <w:webHidden/>
          </w:rPr>
          <w:t>33</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70" w:history="1">
        <w:r w:rsidRPr="00B763F0">
          <w:rPr>
            <w:rStyle w:val="Hyperlink"/>
            <w:noProof/>
          </w:rPr>
          <w:t>2.5.1.</w:t>
        </w:r>
        <w:r>
          <w:rPr>
            <w:rFonts w:asciiTheme="minorHAnsi" w:eastAsiaTheme="minorEastAsia" w:hAnsiTheme="minorHAnsi" w:cstheme="minorBidi"/>
            <w:noProof/>
            <w:kern w:val="0"/>
            <w:sz w:val="22"/>
            <w:szCs w:val="22"/>
            <w:lang w:eastAsia="pt-BR"/>
          </w:rPr>
          <w:tab/>
        </w:r>
        <w:r w:rsidRPr="00B763F0">
          <w:rPr>
            <w:rStyle w:val="Hyperlink"/>
            <w:noProof/>
          </w:rPr>
          <w:t>Calibração e Configuração</w:t>
        </w:r>
        <w:r>
          <w:rPr>
            <w:noProof/>
            <w:webHidden/>
          </w:rPr>
          <w:tab/>
        </w:r>
        <w:r>
          <w:rPr>
            <w:noProof/>
            <w:webHidden/>
          </w:rPr>
          <w:fldChar w:fldCharType="begin"/>
        </w:r>
        <w:r>
          <w:rPr>
            <w:noProof/>
            <w:webHidden/>
          </w:rPr>
          <w:instrText xml:space="preserve"> PAGEREF _Toc200363570 \h </w:instrText>
        </w:r>
        <w:r>
          <w:rPr>
            <w:noProof/>
            <w:webHidden/>
          </w:rPr>
        </w:r>
        <w:r>
          <w:rPr>
            <w:noProof/>
            <w:webHidden/>
          </w:rPr>
          <w:fldChar w:fldCharType="separate"/>
        </w:r>
        <w:r>
          <w:rPr>
            <w:noProof/>
            <w:webHidden/>
          </w:rPr>
          <w:t>34</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71" w:history="1">
        <w:r w:rsidRPr="00B763F0">
          <w:rPr>
            <w:rStyle w:val="Hyperlink"/>
            <w:noProof/>
          </w:rPr>
          <w:t>2.6.</w:t>
        </w:r>
        <w:r>
          <w:rPr>
            <w:rFonts w:asciiTheme="minorHAnsi" w:eastAsiaTheme="minorEastAsia" w:hAnsiTheme="minorHAnsi" w:cstheme="minorBidi"/>
            <w:noProof/>
            <w:kern w:val="0"/>
            <w:sz w:val="22"/>
            <w:lang w:eastAsia="pt-BR"/>
          </w:rPr>
          <w:tab/>
        </w:r>
        <w:r w:rsidRPr="00B763F0">
          <w:rPr>
            <w:rStyle w:val="Hyperlink"/>
            <w:noProof/>
          </w:rPr>
          <w:t>Microsoft XNA</w:t>
        </w:r>
        <w:r>
          <w:rPr>
            <w:noProof/>
            <w:webHidden/>
          </w:rPr>
          <w:tab/>
        </w:r>
        <w:r>
          <w:rPr>
            <w:noProof/>
            <w:webHidden/>
          </w:rPr>
          <w:fldChar w:fldCharType="begin"/>
        </w:r>
        <w:r>
          <w:rPr>
            <w:noProof/>
            <w:webHidden/>
          </w:rPr>
          <w:instrText xml:space="preserve"> PAGEREF _Toc200363571 \h </w:instrText>
        </w:r>
        <w:r>
          <w:rPr>
            <w:noProof/>
            <w:webHidden/>
          </w:rPr>
        </w:r>
        <w:r>
          <w:rPr>
            <w:noProof/>
            <w:webHidden/>
          </w:rPr>
          <w:fldChar w:fldCharType="separate"/>
        </w:r>
        <w:r>
          <w:rPr>
            <w:noProof/>
            <w:webHidden/>
          </w:rPr>
          <w:t>34</w:t>
        </w:r>
        <w:r>
          <w:rPr>
            <w:noProof/>
            <w:webHidden/>
          </w:rPr>
          <w:fldChar w:fldCharType="end"/>
        </w:r>
      </w:hyperlink>
    </w:p>
    <w:p w:rsidR="00F10C57" w:rsidRDefault="00F10C57">
      <w:pPr>
        <w:pStyle w:val="TOC1"/>
        <w:rPr>
          <w:rFonts w:asciiTheme="minorHAnsi" w:eastAsiaTheme="minorEastAsia" w:hAnsiTheme="minorHAnsi" w:cstheme="minorBidi"/>
          <w:noProof/>
          <w:kern w:val="0"/>
          <w:sz w:val="22"/>
          <w:szCs w:val="22"/>
          <w:lang w:eastAsia="pt-BR"/>
        </w:rPr>
      </w:pPr>
      <w:hyperlink w:anchor="_Toc200363572" w:history="1">
        <w:r w:rsidRPr="00B763F0">
          <w:rPr>
            <w:rStyle w:val="Hyperlink"/>
            <w:noProof/>
          </w:rPr>
          <w:t>3.</w:t>
        </w:r>
        <w:r>
          <w:rPr>
            <w:rFonts w:asciiTheme="minorHAnsi" w:eastAsiaTheme="minorEastAsia" w:hAnsiTheme="minorHAnsi" w:cstheme="minorBidi"/>
            <w:noProof/>
            <w:kern w:val="0"/>
            <w:sz w:val="22"/>
            <w:szCs w:val="22"/>
            <w:lang w:eastAsia="pt-BR"/>
          </w:rPr>
          <w:tab/>
        </w:r>
        <w:r w:rsidRPr="00B763F0">
          <w:rPr>
            <w:rStyle w:val="Hyperlink"/>
            <w:noProof/>
          </w:rPr>
          <w:t>Projeto</w:t>
        </w:r>
        <w:r>
          <w:rPr>
            <w:noProof/>
            <w:webHidden/>
          </w:rPr>
          <w:tab/>
        </w:r>
        <w:r>
          <w:rPr>
            <w:noProof/>
            <w:webHidden/>
          </w:rPr>
          <w:fldChar w:fldCharType="begin"/>
        </w:r>
        <w:r>
          <w:rPr>
            <w:noProof/>
            <w:webHidden/>
          </w:rPr>
          <w:instrText xml:space="preserve"> PAGEREF _Toc200363572 \h </w:instrText>
        </w:r>
        <w:r>
          <w:rPr>
            <w:noProof/>
            <w:webHidden/>
          </w:rPr>
        </w:r>
        <w:r>
          <w:rPr>
            <w:noProof/>
            <w:webHidden/>
          </w:rPr>
          <w:fldChar w:fldCharType="separate"/>
        </w:r>
        <w:r>
          <w:rPr>
            <w:noProof/>
            <w:webHidden/>
          </w:rPr>
          <w:t>35</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73" w:history="1">
        <w:r w:rsidRPr="00B763F0">
          <w:rPr>
            <w:rStyle w:val="Hyperlink"/>
            <w:noProof/>
          </w:rPr>
          <w:t>3.1.</w:t>
        </w:r>
        <w:r>
          <w:rPr>
            <w:rFonts w:asciiTheme="minorHAnsi" w:eastAsiaTheme="minorEastAsia" w:hAnsiTheme="minorHAnsi" w:cstheme="minorBidi"/>
            <w:noProof/>
            <w:kern w:val="0"/>
            <w:sz w:val="22"/>
            <w:lang w:eastAsia="pt-BR"/>
          </w:rPr>
          <w:tab/>
        </w:r>
        <w:r w:rsidRPr="00B763F0">
          <w:rPr>
            <w:rStyle w:val="Hyperlink"/>
            <w:noProof/>
          </w:rPr>
          <w:t>Adequação da Mesa</w:t>
        </w:r>
        <w:r>
          <w:rPr>
            <w:noProof/>
            <w:webHidden/>
          </w:rPr>
          <w:tab/>
        </w:r>
        <w:r>
          <w:rPr>
            <w:noProof/>
            <w:webHidden/>
          </w:rPr>
          <w:fldChar w:fldCharType="begin"/>
        </w:r>
        <w:r>
          <w:rPr>
            <w:noProof/>
            <w:webHidden/>
          </w:rPr>
          <w:instrText xml:space="preserve"> PAGEREF _Toc200363573 \h </w:instrText>
        </w:r>
        <w:r>
          <w:rPr>
            <w:noProof/>
            <w:webHidden/>
          </w:rPr>
        </w:r>
        <w:r>
          <w:rPr>
            <w:noProof/>
            <w:webHidden/>
          </w:rPr>
          <w:fldChar w:fldCharType="separate"/>
        </w:r>
        <w:r>
          <w:rPr>
            <w:noProof/>
            <w:webHidden/>
          </w:rPr>
          <w:t>35</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74" w:history="1">
        <w:r w:rsidRPr="00B763F0">
          <w:rPr>
            <w:rStyle w:val="Hyperlink"/>
            <w:noProof/>
          </w:rPr>
          <w:t>3.1.1.</w:t>
        </w:r>
        <w:r>
          <w:rPr>
            <w:rFonts w:asciiTheme="minorHAnsi" w:eastAsiaTheme="minorEastAsia" w:hAnsiTheme="minorHAnsi" w:cstheme="minorBidi"/>
            <w:noProof/>
            <w:kern w:val="0"/>
            <w:sz w:val="22"/>
            <w:szCs w:val="22"/>
            <w:lang w:eastAsia="pt-BR"/>
          </w:rPr>
          <w:tab/>
        </w:r>
        <w:r w:rsidRPr="00B763F0">
          <w:rPr>
            <w:rStyle w:val="Hyperlink"/>
            <w:noProof/>
          </w:rPr>
          <w:t>Estrutura</w:t>
        </w:r>
        <w:r>
          <w:rPr>
            <w:noProof/>
            <w:webHidden/>
          </w:rPr>
          <w:tab/>
        </w:r>
        <w:r>
          <w:rPr>
            <w:noProof/>
            <w:webHidden/>
          </w:rPr>
          <w:fldChar w:fldCharType="begin"/>
        </w:r>
        <w:r>
          <w:rPr>
            <w:noProof/>
            <w:webHidden/>
          </w:rPr>
          <w:instrText xml:space="preserve"> PAGEREF _Toc200363574 \h </w:instrText>
        </w:r>
        <w:r>
          <w:rPr>
            <w:noProof/>
            <w:webHidden/>
          </w:rPr>
        </w:r>
        <w:r>
          <w:rPr>
            <w:noProof/>
            <w:webHidden/>
          </w:rPr>
          <w:fldChar w:fldCharType="separate"/>
        </w:r>
        <w:r>
          <w:rPr>
            <w:noProof/>
            <w:webHidden/>
          </w:rPr>
          <w:t>35</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75" w:history="1">
        <w:r w:rsidRPr="00B763F0">
          <w:rPr>
            <w:rStyle w:val="Hyperlink"/>
            <w:noProof/>
          </w:rPr>
          <w:t>3.1.2.</w:t>
        </w:r>
        <w:r>
          <w:rPr>
            <w:rFonts w:asciiTheme="minorHAnsi" w:eastAsiaTheme="minorEastAsia" w:hAnsiTheme="minorHAnsi" w:cstheme="minorBidi"/>
            <w:noProof/>
            <w:kern w:val="0"/>
            <w:sz w:val="22"/>
            <w:szCs w:val="22"/>
            <w:lang w:eastAsia="pt-BR"/>
          </w:rPr>
          <w:tab/>
        </w:r>
        <w:r w:rsidRPr="00B763F0">
          <w:rPr>
            <w:rStyle w:val="Hyperlink"/>
            <w:noProof/>
          </w:rPr>
          <w:t>Visão Computacional</w:t>
        </w:r>
        <w:r>
          <w:rPr>
            <w:noProof/>
            <w:webHidden/>
          </w:rPr>
          <w:tab/>
        </w:r>
        <w:r>
          <w:rPr>
            <w:noProof/>
            <w:webHidden/>
          </w:rPr>
          <w:fldChar w:fldCharType="begin"/>
        </w:r>
        <w:r>
          <w:rPr>
            <w:noProof/>
            <w:webHidden/>
          </w:rPr>
          <w:instrText xml:space="preserve"> PAGEREF _Toc200363575 \h </w:instrText>
        </w:r>
        <w:r>
          <w:rPr>
            <w:noProof/>
            <w:webHidden/>
          </w:rPr>
        </w:r>
        <w:r>
          <w:rPr>
            <w:noProof/>
            <w:webHidden/>
          </w:rPr>
          <w:fldChar w:fldCharType="separate"/>
        </w:r>
        <w:r>
          <w:rPr>
            <w:noProof/>
            <w:webHidden/>
          </w:rPr>
          <w:t>38</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76" w:history="1">
        <w:r w:rsidRPr="00B763F0">
          <w:rPr>
            <w:rStyle w:val="Hyperlink"/>
            <w:noProof/>
          </w:rPr>
          <w:t>3.1.3.</w:t>
        </w:r>
        <w:r>
          <w:rPr>
            <w:rFonts w:asciiTheme="minorHAnsi" w:eastAsiaTheme="minorEastAsia" w:hAnsiTheme="minorHAnsi" w:cstheme="minorBidi"/>
            <w:noProof/>
            <w:kern w:val="0"/>
            <w:sz w:val="22"/>
            <w:szCs w:val="22"/>
            <w:lang w:eastAsia="pt-BR"/>
          </w:rPr>
          <w:tab/>
        </w:r>
        <w:r w:rsidRPr="00B763F0">
          <w:rPr>
            <w:rStyle w:val="Hyperlink"/>
            <w:noProof/>
          </w:rPr>
          <w:t>Testes e Dificuldades Encontradas</w:t>
        </w:r>
        <w:r>
          <w:rPr>
            <w:noProof/>
            <w:webHidden/>
          </w:rPr>
          <w:tab/>
        </w:r>
        <w:r>
          <w:rPr>
            <w:noProof/>
            <w:webHidden/>
          </w:rPr>
          <w:fldChar w:fldCharType="begin"/>
        </w:r>
        <w:r>
          <w:rPr>
            <w:noProof/>
            <w:webHidden/>
          </w:rPr>
          <w:instrText xml:space="preserve"> PAGEREF _Toc200363576 \h </w:instrText>
        </w:r>
        <w:r>
          <w:rPr>
            <w:noProof/>
            <w:webHidden/>
          </w:rPr>
        </w:r>
        <w:r>
          <w:rPr>
            <w:noProof/>
            <w:webHidden/>
          </w:rPr>
          <w:fldChar w:fldCharType="separate"/>
        </w:r>
        <w:r>
          <w:rPr>
            <w:noProof/>
            <w:webHidden/>
          </w:rPr>
          <w:t>39</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77" w:history="1">
        <w:r w:rsidRPr="00B763F0">
          <w:rPr>
            <w:rStyle w:val="Hyperlink"/>
            <w:noProof/>
          </w:rPr>
          <w:t>3.2.</w:t>
        </w:r>
        <w:r>
          <w:rPr>
            <w:rFonts w:asciiTheme="minorHAnsi" w:eastAsiaTheme="minorEastAsia" w:hAnsiTheme="minorHAnsi" w:cstheme="minorBidi"/>
            <w:noProof/>
            <w:kern w:val="0"/>
            <w:sz w:val="22"/>
            <w:lang w:eastAsia="pt-BR"/>
          </w:rPr>
          <w:tab/>
        </w:r>
        <w:r w:rsidRPr="00B763F0">
          <w:rPr>
            <w:rStyle w:val="Hyperlink"/>
            <w:noProof/>
          </w:rPr>
          <w:t>Jogo</w:t>
        </w:r>
        <w:r>
          <w:rPr>
            <w:noProof/>
            <w:webHidden/>
          </w:rPr>
          <w:tab/>
        </w:r>
        <w:r>
          <w:rPr>
            <w:noProof/>
            <w:webHidden/>
          </w:rPr>
          <w:fldChar w:fldCharType="begin"/>
        </w:r>
        <w:r>
          <w:rPr>
            <w:noProof/>
            <w:webHidden/>
          </w:rPr>
          <w:instrText xml:space="preserve"> PAGEREF _Toc200363577 \h </w:instrText>
        </w:r>
        <w:r>
          <w:rPr>
            <w:noProof/>
            <w:webHidden/>
          </w:rPr>
        </w:r>
        <w:r>
          <w:rPr>
            <w:noProof/>
            <w:webHidden/>
          </w:rPr>
          <w:fldChar w:fldCharType="separate"/>
        </w:r>
        <w:r>
          <w:rPr>
            <w:noProof/>
            <w:webHidden/>
          </w:rPr>
          <w:t>41</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78" w:history="1">
        <w:r w:rsidRPr="00B763F0">
          <w:rPr>
            <w:rStyle w:val="Hyperlink"/>
            <w:noProof/>
          </w:rPr>
          <w:t>3.2.1.</w:t>
        </w:r>
        <w:r>
          <w:rPr>
            <w:rFonts w:asciiTheme="minorHAnsi" w:eastAsiaTheme="minorEastAsia" w:hAnsiTheme="minorHAnsi" w:cstheme="minorBidi"/>
            <w:noProof/>
            <w:kern w:val="0"/>
            <w:sz w:val="22"/>
            <w:szCs w:val="22"/>
            <w:lang w:eastAsia="pt-BR"/>
          </w:rPr>
          <w:tab/>
        </w:r>
        <w:r w:rsidRPr="00B763F0">
          <w:rPr>
            <w:rStyle w:val="Hyperlink"/>
            <w:noProof/>
          </w:rPr>
          <w:t>Protótipo</w:t>
        </w:r>
        <w:r>
          <w:rPr>
            <w:noProof/>
            <w:webHidden/>
          </w:rPr>
          <w:tab/>
        </w:r>
        <w:r>
          <w:rPr>
            <w:noProof/>
            <w:webHidden/>
          </w:rPr>
          <w:fldChar w:fldCharType="begin"/>
        </w:r>
        <w:r>
          <w:rPr>
            <w:noProof/>
            <w:webHidden/>
          </w:rPr>
          <w:instrText xml:space="preserve"> PAGEREF _Toc200363578 \h </w:instrText>
        </w:r>
        <w:r>
          <w:rPr>
            <w:noProof/>
            <w:webHidden/>
          </w:rPr>
        </w:r>
        <w:r>
          <w:rPr>
            <w:noProof/>
            <w:webHidden/>
          </w:rPr>
          <w:fldChar w:fldCharType="separate"/>
        </w:r>
        <w:r>
          <w:rPr>
            <w:noProof/>
            <w:webHidden/>
          </w:rPr>
          <w:t>43</w:t>
        </w:r>
        <w:r>
          <w:rPr>
            <w:noProof/>
            <w:webHidden/>
          </w:rPr>
          <w:fldChar w:fldCharType="end"/>
        </w:r>
      </w:hyperlink>
    </w:p>
    <w:p w:rsidR="00F10C57" w:rsidRDefault="00F10C57">
      <w:pPr>
        <w:pStyle w:val="TOC3"/>
        <w:rPr>
          <w:rFonts w:asciiTheme="minorHAnsi" w:eastAsiaTheme="minorEastAsia" w:hAnsiTheme="minorHAnsi" w:cstheme="minorBidi"/>
          <w:noProof/>
          <w:kern w:val="0"/>
          <w:sz w:val="22"/>
          <w:szCs w:val="22"/>
          <w:lang w:eastAsia="pt-BR"/>
        </w:rPr>
      </w:pPr>
      <w:hyperlink w:anchor="_Toc200363579" w:history="1">
        <w:r w:rsidRPr="00B763F0">
          <w:rPr>
            <w:rStyle w:val="Hyperlink"/>
            <w:noProof/>
          </w:rPr>
          <w:t>3.2.2.</w:t>
        </w:r>
        <w:r>
          <w:rPr>
            <w:rFonts w:asciiTheme="minorHAnsi" w:eastAsiaTheme="minorEastAsia" w:hAnsiTheme="minorHAnsi" w:cstheme="minorBidi"/>
            <w:noProof/>
            <w:kern w:val="0"/>
            <w:sz w:val="22"/>
            <w:szCs w:val="22"/>
            <w:lang w:eastAsia="pt-BR"/>
          </w:rPr>
          <w:tab/>
        </w:r>
        <w:r w:rsidRPr="00B763F0">
          <w:rPr>
            <w:rStyle w:val="Hyperlink"/>
            <w:noProof/>
          </w:rPr>
          <w:t>Versão Final</w:t>
        </w:r>
        <w:r>
          <w:rPr>
            <w:noProof/>
            <w:webHidden/>
          </w:rPr>
          <w:tab/>
        </w:r>
        <w:r>
          <w:rPr>
            <w:noProof/>
            <w:webHidden/>
          </w:rPr>
          <w:fldChar w:fldCharType="begin"/>
        </w:r>
        <w:r>
          <w:rPr>
            <w:noProof/>
            <w:webHidden/>
          </w:rPr>
          <w:instrText xml:space="preserve"> PAGEREF _Toc200363579 \h </w:instrText>
        </w:r>
        <w:r>
          <w:rPr>
            <w:noProof/>
            <w:webHidden/>
          </w:rPr>
        </w:r>
        <w:r>
          <w:rPr>
            <w:noProof/>
            <w:webHidden/>
          </w:rPr>
          <w:fldChar w:fldCharType="separate"/>
        </w:r>
        <w:r>
          <w:rPr>
            <w:noProof/>
            <w:webHidden/>
          </w:rPr>
          <w:t>44</w:t>
        </w:r>
        <w:r>
          <w:rPr>
            <w:noProof/>
            <w:webHidden/>
          </w:rPr>
          <w:fldChar w:fldCharType="end"/>
        </w:r>
      </w:hyperlink>
    </w:p>
    <w:p w:rsidR="00F10C57" w:rsidRDefault="00F10C57">
      <w:pPr>
        <w:pStyle w:val="TOC1"/>
        <w:rPr>
          <w:rFonts w:asciiTheme="minorHAnsi" w:eastAsiaTheme="minorEastAsia" w:hAnsiTheme="minorHAnsi" w:cstheme="minorBidi"/>
          <w:noProof/>
          <w:kern w:val="0"/>
          <w:sz w:val="22"/>
          <w:szCs w:val="22"/>
          <w:lang w:eastAsia="pt-BR"/>
        </w:rPr>
      </w:pPr>
      <w:hyperlink w:anchor="_Toc200363580" w:history="1">
        <w:r w:rsidRPr="00B763F0">
          <w:rPr>
            <w:rStyle w:val="Hyperlink"/>
            <w:noProof/>
          </w:rPr>
          <w:t>4.</w:t>
        </w:r>
        <w:r>
          <w:rPr>
            <w:rFonts w:asciiTheme="minorHAnsi" w:eastAsiaTheme="minorEastAsia" w:hAnsiTheme="minorHAnsi" w:cstheme="minorBidi"/>
            <w:noProof/>
            <w:kern w:val="0"/>
            <w:sz w:val="22"/>
            <w:szCs w:val="22"/>
            <w:lang w:eastAsia="pt-BR"/>
          </w:rPr>
          <w:tab/>
        </w:r>
        <w:r w:rsidRPr="00B763F0">
          <w:rPr>
            <w:rStyle w:val="Hyperlink"/>
            <w:noProof/>
          </w:rPr>
          <w:t>Considerações finais</w:t>
        </w:r>
        <w:r>
          <w:rPr>
            <w:noProof/>
            <w:webHidden/>
          </w:rPr>
          <w:tab/>
        </w:r>
        <w:r>
          <w:rPr>
            <w:noProof/>
            <w:webHidden/>
          </w:rPr>
          <w:fldChar w:fldCharType="begin"/>
        </w:r>
        <w:r>
          <w:rPr>
            <w:noProof/>
            <w:webHidden/>
          </w:rPr>
          <w:instrText xml:space="preserve"> PAGEREF _Toc200363580 \h </w:instrText>
        </w:r>
        <w:r>
          <w:rPr>
            <w:noProof/>
            <w:webHidden/>
          </w:rPr>
        </w:r>
        <w:r>
          <w:rPr>
            <w:noProof/>
            <w:webHidden/>
          </w:rPr>
          <w:fldChar w:fldCharType="separate"/>
        </w:r>
        <w:r>
          <w:rPr>
            <w:noProof/>
            <w:webHidden/>
          </w:rPr>
          <w:t>74</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81" w:history="1">
        <w:r w:rsidRPr="00B763F0">
          <w:rPr>
            <w:rStyle w:val="Hyperlink"/>
            <w:noProof/>
          </w:rPr>
          <w:t>4.1.</w:t>
        </w:r>
        <w:r>
          <w:rPr>
            <w:rFonts w:asciiTheme="minorHAnsi" w:eastAsiaTheme="minorEastAsia" w:hAnsiTheme="minorHAnsi" w:cstheme="minorBidi"/>
            <w:noProof/>
            <w:kern w:val="0"/>
            <w:sz w:val="22"/>
            <w:lang w:eastAsia="pt-BR"/>
          </w:rPr>
          <w:tab/>
        </w:r>
        <w:r w:rsidRPr="00B763F0">
          <w:rPr>
            <w:rStyle w:val="Hyperlink"/>
            <w:noProof/>
          </w:rPr>
          <w:t>Resultados</w:t>
        </w:r>
        <w:r>
          <w:rPr>
            <w:noProof/>
            <w:webHidden/>
          </w:rPr>
          <w:tab/>
        </w:r>
        <w:r>
          <w:rPr>
            <w:noProof/>
            <w:webHidden/>
          </w:rPr>
          <w:fldChar w:fldCharType="begin"/>
        </w:r>
        <w:r>
          <w:rPr>
            <w:noProof/>
            <w:webHidden/>
          </w:rPr>
          <w:instrText xml:space="preserve"> PAGEREF _Toc200363581 \h </w:instrText>
        </w:r>
        <w:r>
          <w:rPr>
            <w:noProof/>
            <w:webHidden/>
          </w:rPr>
        </w:r>
        <w:r>
          <w:rPr>
            <w:noProof/>
            <w:webHidden/>
          </w:rPr>
          <w:fldChar w:fldCharType="separate"/>
        </w:r>
        <w:r>
          <w:rPr>
            <w:noProof/>
            <w:webHidden/>
          </w:rPr>
          <w:t>74</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82" w:history="1">
        <w:r w:rsidRPr="00B763F0">
          <w:rPr>
            <w:rStyle w:val="Hyperlink"/>
            <w:noProof/>
          </w:rPr>
          <w:t>4.2.</w:t>
        </w:r>
        <w:r>
          <w:rPr>
            <w:rFonts w:asciiTheme="minorHAnsi" w:eastAsiaTheme="minorEastAsia" w:hAnsiTheme="minorHAnsi" w:cstheme="minorBidi"/>
            <w:noProof/>
            <w:kern w:val="0"/>
            <w:sz w:val="22"/>
            <w:lang w:eastAsia="pt-BR"/>
          </w:rPr>
          <w:tab/>
        </w:r>
        <w:r w:rsidRPr="00B763F0">
          <w:rPr>
            <w:rStyle w:val="Hyperlink"/>
            <w:noProof/>
          </w:rPr>
          <w:t>Trabalhos Futuros</w:t>
        </w:r>
        <w:r>
          <w:rPr>
            <w:noProof/>
            <w:webHidden/>
          </w:rPr>
          <w:tab/>
        </w:r>
        <w:r>
          <w:rPr>
            <w:noProof/>
            <w:webHidden/>
          </w:rPr>
          <w:fldChar w:fldCharType="begin"/>
        </w:r>
        <w:r>
          <w:rPr>
            <w:noProof/>
            <w:webHidden/>
          </w:rPr>
          <w:instrText xml:space="preserve"> PAGEREF _Toc200363582 \h </w:instrText>
        </w:r>
        <w:r>
          <w:rPr>
            <w:noProof/>
            <w:webHidden/>
          </w:rPr>
        </w:r>
        <w:r>
          <w:rPr>
            <w:noProof/>
            <w:webHidden/>
          </w:rPr>
          <w:fldChar w:fldCharType="separate"/>
        </w:r>
        <w:r>
          <w:rPr>
            <w:noProof/>
            <w:webHidden/>
          </w:rPr>
          <w:t>74</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83" w:history="1">
        <w:r w:rsidRPr="00B763F0">
          <w:rPr>
            <w:rStyle w:val="Hyperlink"/>
            <w:noProof/>
          </w:rPr>
          <w:t>4.3.</w:t>
        </w:r>
        <w:r>
          <w:rPr>
            <w:rFonts w:asciiTheme="minorHAnsi" w:eastAsiaTheme="minorEastAsia" w:hAnsiTheme="minorHAnsi" w:cstheme="minorBidi"/>
            <w:noProof/>
            <w:kern w:val="0"/>
            <w:sz w:val="22"/>
            <w:lang w:eastAsia="pt-BR"/>
          </w:rPr>
          <w:tab/>
        </w:r>
        <w:r w:rsidRPr="00B763F0">
          <w:rPr>
            <w:rStyle w:val="Hyperlink"/>
            <w:noProof/>
          </w:rPr>
          <w:t>Conclusão</w:t>
        </w:r>
        <w:r>
          <w:rPr>
            <w:noProof/>
            <w:webHidden/>
          </w:rPr>
          <w:tab/>
        </w:r>
        <w:r>
          <w:rPr>
            <w:noProof/>
            <w:webHidden/>
          </w:rPr>
          <w:fldChar w:fldCharType="begin"/>
        </w:r>
        <w:r>
          <w:rPr>
            <w:noProof/>
            <w:webHidden/>
          </w:rPr>
          <w:instrText xml:space="preserve"> PAGEREF _Toc200363583 \h </w:instrText>
        </w:r>
        <w:r>
          <w:rPr>
            <w:noProof/>
            <w:webHidden/>
          </w:rPr>
        </w:r>
        <w:r>
          <w:rPr>
            <w:noProof/>
            <w:webHidden/>
          </w:rPr>
          <w:fldChar w:fldCharType="separate"/>
        </w:r>
        <w:r>
          <w:rPr>
            <w:noProof/>
            <w:webHidden/>
          </w:rPr>
          <w:t>74</w:t>
        </w:r>
        <w:r>
          <w:rPr>
            <w:noProof/>
            <w:webHidden/>
          </w:rPr>
          <w:fldChar w:fldCharType="end"/>
        </w:r>
      </w:hyperlink>
    </w:p>
    <w:p w:rsidR="00F10C57" w:rsidRDefault="00F10C57">
      <w:pPr>
        <w:pStyle w:val="TOC1"/>
        <w:rPr>
          <w:rFonts w:asciiTheme="minorHAnsi" w:eastAsiaTheme="minorEastAsia" w:hAnsiTheme="minorHAnsi" w:cstheme="minorBidi"/>
          <w:noProof/>
          <w:kern w:val="0"/>
          <w:sz w:val="22"/>
          <w:szCs w:val="22"/>
          <w:lang w:eastAsia="pt-BR"/>
        </w:rPr>
      </w:pPr>
      <w:hyperlink w:anchor="_Toc200363584" w:history="1">
        <w:r w:rsidRPr="00B763F0">
          <w:rPr>
            <w:rStyle w:val="Hyperlink"/>
            <w:noProof/>
          </w:rPr>
          <w:t>5.</w:t>
        </w:r>
        <w:r>
          <w:rPr>
            <w:rFonts w:asciiTheme="minorHAnsi" w:eastAsiaTheme="minorEastAsia" w:hAnsiTheme="minorHAnsi" w:cstheme="minorBidi"/>
            <w:noProof/>
            <w:kern w:val="0"/>
            <w:sz w:val="22"/>
            <w:szCs w:val="22"/>
            <w:lang w:eastAsia="pt-BR"/>
          </w:rPr>
          <w:tab/>
        </w:r>
        <w:r w:rsidRPr="00B763F0">
          <w:rPr>
            <w:rStyle w:val="Hyperlink"/>
            <w:noProof/>
          </w:rPr>
          <w:t>Referências bibliográficas</w:t>
        </w:r>
        <w:r>
          <w:rPr>
            <w:noProof/>
            <w:webHidden/>
          </w:rPr>
          <w:tab/>
        </w:r>
        <w:r>
          <w:rPr>
            <w:noProof/>
            <w:webHidden/>
          </w:rPr>
          <w:fldChar w:fldCharType="begin"/>
        </w:r>
        <w:r>
          <w:rPr>
            <w:noProof/>
            <w:webHidden/>
          </w:rPr>
          <w:instrText xml:space="preserve"> PAGEREF _Toc200363584 \h </w:instrText>
        </w:r>
        <w:r>
          <w:rPr>
            <w:noProof/>
            <w:webHidden/>
          </w:rPr>
        </w:r>
        <w:r>
          <w:rPr>
            <w:noProof/>
            <w:webHidden/>
          </w:rPr>
          <w:fldChar w:fldCharType="separate"/>
        </w:r>
        <w:r>
          <w:rPr>
            <w:noProof/>
            <w:webHidden/>
          </w:rPr>
          <w:t>75</w:t>
        </w:r>
        <w:r>
          <w:rPr>
            <w:noProof/>
            <w:webHidden/>
          </w:rPr>
          <w:fldChar w:fldCharType="end"/>
        </w:r>
      </w:hyperlink>
    </w:p>
    <w:p w:rsidR="00F10C57" w:rsidRDefault="00F10C57">
      <w:pPr>
        <w:pStyle w:val="TOC1"/>
        <w:rPr>
          <w:rFonts w:asciiTheme="minorHAnsi" w:eastAsiaTheme="minorEastAsia" w:hAnsiTheme="minorHAnsi" w:cstheme="minorBidi"/>
          <w:noProof/>
          <w:kern w:val="0"/>
          <w:sz w:val="22"/>
          <w:szCs w:val="22"/>
          <w:lang w:eastAsia="pt-BR"/>
        </w:rPr>
      </w:pPr>
      <w:hyperlink w:anchor="_Toc200363585" w:history="1">
        <w:r w:rsidRPr="00B763F0">
          <w:rPr>
            <w:rStyle w:val="Hyperlink"/>
            <w:noProof/>
          </w:rPr>
          <w:t>6.</w:t>
        </w:r>
        <w:r>
          <w:rPr>
            <w:rFonts w:asciiTheme="minorHAnsi" w:eastAsiaTheme="minorEastAsia" w:hAnsiTheme="minorHAnsi" w:cstheme="minorBidi"/>
            <w:noProof/>
            <w:kern w:val="0"/>
            <w:sz w:val="22"/>
            <w:szCs w:val="22"/>
            <w:lang w:eastAsia="pt-BR"/>
          </w:rPr>
          <w:tab/>
        </w:r>
        <w:r w:rsidRPr="00B763F0">
          <w:rPr>
            <w:rStyle w:val="Hyperlink"/>
            <w:noProof/>
          </w:rPr>
          <w:t>Anexos</w:t>
        </w:r>
        <w:r>
          <w:rPr>
            <w:noProof/>
            <w:webHidden/>
          </w:rPr>
          <w:tab/>
        </w:r>
        <w:r>
          <w:rPr>
            <w:noProof/>
            <w:webHidden/>
          </w:rPr>
          <w:fldChar w:fldCharType="begin"/>
        </w:r>
        <w:r>
          <w:rPr>
            <w:noProof/>
            <w:webHidden/>
          </w:rPr>
          <w:instrText xml:space="preserve"> PAGEREF _Toc200363585 \h </w:instrText>
        </w:r>
        <w:r>
          <w:rPr>
            <w:noProof/>
            <w:webHidden/>
          </w:rPr>
        </w:r>
        <w:r>
          <w:rPr>
            <w:noProof/>
            <w:webHidden/>
          </w:rPr>
          <w:fldChar w:fldCharType="separate"/>
        </w:r>
        <w:r>
          <w:rPr>
            <w:noProof/>
            <w:webHidden/>
          </w:rPr>
          <w:t>76</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86" w:history="1">
        <w:r w:rsidRPr="00B763F0">
          <w:rPr>
            <w:rStyle w:val="Hyperlink"/>
            <w:noProof/>
          </w:rPr>
          <w:t>6.1.</w:t>
        </w:r>
        <w:r>
          <w:rPr>
            <w:rFonts w:asciiTheme="minorHAnsi" w:eastAsiaTheme="minorEastAsia" w:hAnsiTheme="minorHAnsi" w:cstheme="minorBidi"/>
            <w:noProof/>
            <w:kern w:val="0"/>
            <w:sz w:val="22"/>
            <w:lang w:eastAsia="pt-BR"/>
          </w:rPr>
          <w:tab/>
        </w:r>
        <w:r w:rsidRPr="00B763F0">
          <w:rPr>
            <w:rStyle w:val="Hyperlink"/>
            <w:noProof/>
          </w:rPr>
          <w:t>Fórmulas dos Atributos Calculados</w:t>
        </w:r>
        <w:r>
          <w:rPr>
            <w:noProof/>
            <w:webHidden/>
          </w:rPr>
          <w:tab/>
        </w:r>
        <w:r>
          <w:rPr>
            <w:noProof/>
            <w:webHidden/>
          </w:rPr>
          <w:fldChar w:fldCharType="begin"/>
        </w:r>
        <w:r>
          <w:rPr>
            <w:noProof/>
            <w:webHidden/>
          </w:rPr>
          <w:instrText xml:space="preserve"> PAGEREF _Toc200363586 \h </w:instrText>
        </w:r>
        <w:r>
          <w:rPr>
            <w:noProof/>
            <w:webHidden/>
          </w:rPr>
        </w:r>
        <w:r>
          <w:rPr>
            <w:noProof/>
            <w:webHidden/>
          </w:rPr>
          <w:fldChar w:fldCharType="separate"/>
        </w:r>
        <w:r>
          <w:rPr>
            <w:noProof/>
            <w:webHidden/>
          </w:rPr>
          <w:t>76</w:t>
        </w:r>
        <w:r>
          <w:rPr>
            <w:noProof/>
            <w:webHidden/>
          </w:rPr>
          <w:fldChar w:fldCharType="end"/>
        </w:r>
      </w:hyperlink>
    </w:p>
    <w:p w:rsidR="00F10C57" w:rsidRDefault="00F10C57">
      <w:pPr>
        <w:pStyle w:val="TOC2"/>
        <w:rPr>
          <w:rFonts w:asciiTheme="minorHAnsi" w:eastAsiaTheme="minorEastAsia" w:hAnsiTheme="minorHAnsi" w:cstheme="minorBidi"/>
          <w:noProof/>
          <w:kern w:val="0"/>
          <w:sz w:val="22"/>
          <w:lang w:eastAsia="pt-BR"/>
        </w:rPr>
      </w:pPr>
      <w:hyperlink w:anchor="_Toc200363587" w:history="1">
        <w:r w:rsidRPr="00B763F0">
          <w:rPr>
            <w:rStyle w:val="Hyperlink"/>
            <w:noProof/>
          </w:rPr>
          <w:t>6.2.</w:t>
        </w:r>
        <w:r>
          <w:rPr>
            <w:rFonts w:asciiTheme="minorHAnsi" w:eastAsiaTheme="minorEastAsia" w:hAnsiTheme="minorHAnsi" w:cstheme="minorBidi"/>
            <w:noProof/>
            <w:kern w:val="0"/>
            <w:sz w:val="22"/>
            <w:lang w:eastAsia="pt-BR"/>
          </w:rPr>
          <w:tab/>
        </w:r>
        <w:r w:rsidRPr="00B763F0">
          <w:rPr>
            <w:rStyle w:val="Hyperlink"/>
            <w:noProof/>
          </w:rPr>
          <w:t>Fórmulas das Ações</w:t>
        </w:r>
        <w:r>
          <w:rPr>
            <w:noProof/>
            <w:webHidden/>
          </w:rPr>
          <w:tab/>
        </w:r>
        <w:r>
          <w:rPr>
            <w:noProof/>
            <w:webHidden/>
          </w:rPr>
          <w:fldChar w:fldCharType="begin"/>
        </w:r>
        <w:r>
          <w:rPr>
            <w:noProof/>
            <w:webHidden/>
          </w:rPr>
          <w:instrText xml:space="preserve"> PAGEREF _Toc200363587 \h </w:instrText>
        </w:r>
        <w:r>
          <w:rPr>
            <w:noProof/>
            <w:webHidden/>
          </w:rPr>
        </w:r>
        <w:r>
          <w:rPr>
            <w:noProof/>
            <w:webHidden/>
          </w:rPr>
          <w:fldChar w:fldCharType="separate"/>
        </w:r>
        <w:r>
          <w:rPr>
            <w:noProof/>
            <w:webHidden/>
          </w:rPr>
          <w:t>76</w:t>
        </w:r>
        <w:r>
          <w:rPr>
            <w:noProof/>
            <w:webHidden/>
          </w:rPr>
          <w:fldChar w:fldCharType="end"/>
        </w:r>
      </w:hyperlink>
    </w:p>
    <w:p w:rsidR="00CC15F4" w:rsidRDefault="00BF779A"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A6167A" w:rsidRDefault="00BF779A">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A6167A">
        <w:rPr>
          <w:noProof/>
        </w:rPr>
        <w:t>Figura 1 - Lemur Input Device</w:t>
      </w:r>
      <w:r w:rsidR="00A6167A">
        <w:rPr>
          <w:noProof/>
        </w:rPr>
        <w:tab/>
      </w:r>
      <w:r w:rsidR="00A6167A">
        <w:rPr>
          <w:noProof/>
        </w:rPr>
        <w:fldChar w:fldCharType="begin"/>
      </w:r>
      <w:r w:rsidR="00A6167A">
        <w:rPr>
          <w:noProof/>
        </w:rPr>
        <w:instrText xml:space="preserve"> PAGEREF _Toc200363496 \h </w:instrText>
      </w:r>
      <w:r w:rsidR="00A6167A">
        <w:rPr>
          <w:noProof/>
        </w:rPr>
      </w:r>
      <w:r w:rsidR="00A6167A">
        <w:rPr>
          <w:noProof/>
        </w:rPr>
        <w:fldChar w:fldCharType="separate"/>
      </w:r>
      <w:r w:rsidR="00A6167A">
        <w:rPr>
          <w:noProof/>
        </w:rPr>
        <w:t>16</w:t>
      </w:r>
      <w:r w:rsidR="00A6167A">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Pr>
          <w:noProof/>
        </w:rPr>
        <w:fldChar w:fldCharType="begin"/>
      </w:r>
      <w:r>
        <w:rPr>
          <w:noProof/>
        </w:rPr>
        <w:instrText xml:space="preserve"> PAGEREF _Toc200363497 \h </w:instrText>
      </w:r>
      <w:r>
        <w:rPr>
          <w:noProof/>
        </w:rPr>
      </w:r>
      <w:r>
        <w:rPr>
          <w:noProof/>
        </w:rPr>
        <w:fldChar w:fldCharType="separate"/>
      </w:r>
      <w:r>
        <w:rPr>
          <w:noProof/>
        </w:rPr>
        <w:t>17</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Pr>
          <w:noProof/>
        </w:rPr>
        <w:fldChar w:fldCharType="begin"/>
      </w:r>
      <w:r>
        <w:rPr>
          <w:noProof/>
        </w:rPr>
        <w:instrText xml:space="preserve"> PAGEREF _Toc200363498 \h </w:instrText>
      </w:r>
      <w:r>
        <w:rPr>
          <w:noProof/>
        </w:rPr>
      </w:r>
      <w:r>
        <w:rPr>
          <w:noProof/>
        </w:rPr>
        <w:fldChar w:fldCharType="separate"/>
      </w:r>
      <w:r>
        <w:rPr>
          <w:noProof/>
        </w:rPr>
        <w:t>18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Pr>
          <w:noProof/>
        </w:rPr>
        <w:fldChar w:fldCharType="begin"/>
      </w:r>
      <w:r>
        <w:rPr>
          <w:noProof/>
        </w:rPr>
        <w:instrText xml:space="preserve"> PAGEREF _Toc200363499 \h </w:instrText>
      </w:r>
      <w:r>
        <w:rPr>
          <w:noProof/>
        </w:rPr>
      </w:r>
      <w:r>
        <w:rPr>
          <w:noProof/>
        </w:rPr>
        <w:fldChar w:fldCharType="separate"/>
      </w:r>
      <w:r>
        <w:rPr>
          <w:noProof/>
        </w:rPr>
        <w:t>19</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Pr>
          <w:noProof/>
        </w:rPr>
        <w:fldChar w:fldCharType="begin"/>
      </w:r>
      <w:r>
        <w:rPr>
          <w:noProof/>
        </w:rPr>
        <w:instrText xml:space="preserve"> PAGEREF _Toc200363500 \h </w:instrText>
      </w:r>
      <w:r>
        <w:rPr>
          <w:noProof/>
        </w:rPr>
      </w:r>
      <w:r>
        <w:rPr>
          <w:noProof/>
        </w:rPr>
        <w:fldChar w:fldCharType="separate"/>
      </w:r>
      <w:r>
        <w:rPr>
          <w:noProof/>
        </w:rPr>
        <w:t>25</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6 - Final Fantasy - Square (1987)</w:t>
      </w:r>
      <w:r>
        <w:rPr>
          <w:noProof/>
        </w:rPr>
        <w:tab/>
      </w:r>
      <w:r>
        <w:rPr>
          <w:noProof/>
        </w:rPr>
        <w:fldChar w:fldCharType="begin"/>
      </w:r>
      <w:r>
        <w:rPr>
          <w:noProof/>
        </w:rPr>
        <w:instrText xml:space="preserve"> PAGEREF _Toc200363501 \h </w:instrText>
      </w:r>
      <w:r>
        <w:rPr>
          <w:noProof/>
        </w:rPr>
      </w:r>
      <w:r>
        <w:rPr>
          <w:noProof/>
        </w:rPr>
        <w:fldChar w:fldCharType="separate"/>
      </w:r>
      <w:r>
        <w:rPr>
          <w:noProof/>
        </w:rPr>
        <w:t>26</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7 - Final Fantasy VII - Squaresoft (1997)</w:t>
      </w:r>
      <w:r>
        <w:rPr>
          <w:noProof/>
        </w:rPr>
        <w:tab/>
      </w:r>
      <w:r>
        <w:rPr>
          <w:noProof/>
        </w:rPr>
        <w:fldChar w:fldCharType="begin"/>
      </w:r>
      <w:r>
        <w:rPr>
          <w:noProof/>
        </w:rPr>
        <w:instrText xml:space="preserve"> PAGEREF _Toc200363502 \h </w:instrText>
      </w:r>
      <w:r>
        <w:rPr>
          <w:noProof/>
        </w:rPr>
      </w:r>
      <w:r>
        <w:rPr>
          <w:noProof/>
        </w:rPr>
        <w:fldChar w:fldCharType="separate"/>
      </w:r>
      <w:r>
        <w:rPr>
          <w:noProof/>
        </w:rPr>
        <w:t>26</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8 - World of Warcraft - Blizzard (2004)</w:t>
      </w:r>
      <w:r>
        <w:rPr>
          <w:noProof/>
        </w:rPr>
        <w:tab/>
      </w:r>
      <w:r>
        <w:rPr>
          <w:noProof/>
        </w:rPr>
        <w:fldChar w:fldCharType="begin"/>
      </w:r>
      <w:r>
        <w:rPr>
          <w:noProof/>
        </w:rPr>
        <w:instrText xml:space="preserve"> PAGEREF _Toc200363503 \h </w:instrText>
      </w:r>
      <w:r>
        <w:rPr>
          <w:noProof/>
        </w:rPr>
      </w:r>
      <w:r>
        <w:rPr>
          <w:noProof/>
        </w:rPr>
        <w:fldChar w:fldCharType="separate"/>
      </w:r>
      <w:r>
        <w:rPr>
          <w:noProof/>
        </w:rPr>
        <w:t>27</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Pr>
          <w:noProof/>
        </w:rPr>
        <w:fldChar w:fldCharType="begin"/>
      </w:r>
      <w:r>
        <w:rPr>
          <w:noProof/>
        </w:rPr>
        <w:instrText xml:space="preserve"> PAGEREF _Toc200363504 \h </w:instrText>
      </w:r>
      <w:r>
        <w:rPr>
          <w:noProof/>
        </w:rPr>
      </w:r>
      <w:r>
        <w:rPr>
          <w:noProof/>
        </w:rPr>
        <w:fldChar w:fldCharType="separate"/>
      </w:r>
      <w:r>
        <w:rPr>
          <w:noProof/>
        </w:rPr>
        <w:t>28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Pr>
          <w:noProof/>
        </w:rPr>
        <w:fldChar w:fldCharType="begin"/>
      </w:r>
      <w:r>
        <w:rPr>
          <w:noProof/>
        </w:rPr>
        <w:instrText xml:space="preserve"> PAGEREF _Toc200363505 \h </w:instrText>
      </w:r>
      <w:r>
        <w:rPr>
          <w:noProof/>
        </w:rPr>
      </w:r>
      <w:r>
        <w:rPr>
          <w:noProof/>
        </w:rPr>
        <w:fldChar w:fldCharType="separate"/>
      </w:r>
      <w:r>
        <w:rPr>
          <w:noProof/>
        </w:rPr>
        <w:t>30</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Pr>
          <w:noProof/>
        </w:rPr>
        <w:fldChar w:fldCharType="begin"/>
      </w:r>
      <w:r>
        <w:rPr>
          <w:noProof/>
        </w:rPr>
        <w:instrText xml:space="preserve"> PAGEREF _Toc200363506 \h </w:instrText>
      </w:r>
      <w:r>
        <w:rPr>
          <w:noProof/>
        </w:rPr>
      </w:r>
      <w:r>
        <w:rPr>
          <w:noProof/>
        </w:rPr>
        <w:fldChar w:fldCharType="separate"/>
      </w:r>
      <w:r>
        <w:rPr>
          <w:noProof/>
        </w:rPr>
        <w:t>33</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Pr>
          <w:noProof/>
        </w:rPr>
        <w:fldChar w:fldCharType="begin"/>
      </w:r>
      <w:r>
        <w:rPr>
          <w:noProof/>
        </w:rPr>
        <w:instrText xml:space="preserve"> PAGEREF _Toc200363507 \h </w:instrText>
      </w:r>
      <w:r>
        <w:rPr>
          <w:noProof/>
        </w:rPr>
      </w:r>
      <w:r>
        <w:rPr>
          <w:noProof/>
        </w:rPr>
        <w:fldChar w:fldCharType="separate"/>
      </w:r>
      <w:r>
        <w:rPr>
          <w:noProof/>
        </w:rPr>
        <w:t>36</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Pr>
          <w:noProof/>
        </w:rPr>
        <w:fldChar w:fldCharType="begin"/>
      </w:r>
      <w:r>
        <w:rPr>
          <w:noProof/>
        </w:rPr>
        <w:instrText xml:space="preserve"> PAGEREF _Toc200363508 \h </w:instrText>
      </w:r>
      <w:r>
        <w:rPr>
          <w:noProof/>
        </w:rPr>
      </w:r>
      <w:r>
        <w:rPr>
          <w:noProof/>
        </w:rPr>
        <w:fldChar w:fldCharType="separate"/>
      </w:r>
      <w:r>
        <w:rPr>
          <w:noProof/>
        </w:rPr>
        <w:t>36</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Pr>
          <w:noProof/>
        </w:rPr>
        <w:fldChar w:fldCharType="begin"/>
      </w:r>
      <w:r>
        <w:rPr>
          <w:noProof/>
        </w:rPr>
        <w:instrText xml:space="preserve"> PAGEREF _Toc200363509 \h </w:instrText>
      </w:r>
      <w:r>
        <w:rPr>
          <w:noProof/>
        </w:rPr>
      </w:r>
      <w:r>
        <w:rPr>
          <w:noProof/>
        </w:rPr>
        <w:fldChar w:fldCharType="separate"/>
      </w:r>
      <w:r>
        <w:rPr>
          <w:noProof/>
        </w:rPr>
        <w:t>37</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Pr>
          <w:noProof/>
        </w:rPr>
        <w:fldChar w:fldCharType="begin"/>
      </w:r>
      <w:r>
        <w:rPr>
          <w:noProof/>
        </w:rPr>
        <w:instrText xml:space="preserve"> PAGEREF _Toc200363510 \h </w:instrText>
      </w:r>
      <w:r>
        <w:rPr>
          <w:noProof/>
        </w:rPr>
      </w:r>
      <w:r>
        <w:rPr>
          <w:noProof/>
        </w:rPr>
        <w:fldChar w:fldCharType="separate"/>
      </w:r>
      <w:r>
        <w:rPr>
          <w:noProof/>
        </w:rPr>
        <w:t>38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Pr>
          <w:noProof/>
        </w:rPr>
        <w:fldChar w:fldCharType="begin"/>
      </w:r>
      <w:r>
        <w:rPr>
          <w:noProof/>
        </w:rPr>
        <w:instrText xml:space="preserve"> PAGEREF _Toc200363511 \h </w:instrText>
      </w:r>
      <w:r>
        <w:rPr>
          <w:noProof/>
        </w:rPr>
      </w:r>
      <w:r>
        <w:rPr>
          <w:noProof/>
        </w:rPr>
        <w:fldChar w:fldCharType="separate"/>
      </w:r>
      <w:r>
        <w:rPr>
          <w:noProof/>
        </w:rPr>
        <w:t>39</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Pr>
          <w:noProof/>
        </w:rPr>
        <w:fldChar w:fldCharType="begin"/>
      </w:r>
      <w:r>
        <w:rPr>
          <w:noProof/>
        </w:rPr>
        <w:instrText xml:space="preserve"> PAGEREF _Toc200363512 \h </w:instrText>
      </w:r>
      <w:r>
        <w:rPr>
          <w:noProof/>
        </w:rPr>
      </w:r>
      <w:r>
        <w:rPr>
          <w:noProof/>
        </w:rPr>
        <w:fldChar w:fldCharType="separate"/>
      </w:r>
      <w:r>
        <w:rPr>
          <w:noProof/>
        </w:rPr>
        <w:t>40</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Pr>
          <w:noProof/>
        </w:rPr>
        <w:fldChar w:fldCharType="begin"/>
      </w:r>
      <w:r>
        <w:rPr>
          <w:noProof/>
        </w:rPr>
        <w:instrText xml:space="preserve"> PAGEREF _Toc200363513 \h </w:instrText>
      </w:r>
      <w:r>
        <w:rPr>
          <w:noProof/>
        </w:rPr>
      </w:r>
      <w:r>
        <w:rPr>
          <w:noProof/>
        </w:rPr>
        <w:fldChar w:fldCharType="separate"/>
      </w:r>
      <w:r>
        <w:rPr>
          <w:noProof/>
        </w:rPr>
        <w:t>40</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Pr>
          <w:noProof/>
        </w:rPr>
        <w:fldChar w:fldCharType="begin"/>
      </w:r>
      <w:r>
        <w:rPr>
          <w:noProof/>
        </w:rPr>
        <w:instrText xml:space="preserve"> PAGEREF _Toc200363514 \h </w:instrText>
      </w:r>
      <w:r>
        <w:rPr>
          <w:noProof/>
        </w:rPr>
      </w:r>
      <w:r>
        <w:rPr>
          <w:noProof/>
        </w:rPr>
        <w:fldChar w:fldCharType="separate"/>
      </w:r>
      <w:r>
        <w:rPr>
          <w:noProof/>
        </w:rPr>
        <w:t>41</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Pr>
          <w:noProof/>
        </w:rPr>
        <w:fldChar w:fldCharType="begin"/>
      </w:r>
      <w:r>
        <w:rPr>
          <w:noProof/>
        </w:rPr>
        <w:instrText xml:space="preserve"> PAGEREF _Toc200363515 \h </w:instrText>
      </w:r>
      <w:r>
        <w:rPr>
          <w:noProof/>
        </w:rPr>
      </w:r>
      <w:r>
        <w:rPr>
          <w:noProof/>
        </w:rPr>
        <w:fldChar w:fldCharType="separate"/>
      </w:r>
      <w:r>
        <w:rPr>
          <w:noProof/>
        </w:rPr>
        <w:t>42</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Pr>
          <w:noProof/>
        </w:rPr>
        <w:fldChar w:fldCharType="begin"/>
      </w:r>
      <w:r>
        <w:rPr>
          <w:noProof/>
        </w:rPr>
        <w:instrText xml:space="preserve"> PAGEREF _Toc200363516 \h </w:instrText>
      </w:r>
      <w:r>
        <w:rPr>
          <w:noProof/>
        </w:rPr>
      </w:r>
      <w:r>
        <w:rPr>
          <w:noProof/>
        </w:rPr>
        <w:fldChar w:fldCharType="separate"/>
      </w:r>
      <w:r>
        <w:rPr>
          <w:noProof/>
        </w:rPr>
        <w:t>43</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Pr>
          <w:noProof/>
        </w:rPr>
        <w:fldChar w:fldCharType="begin"/>
      </w:r>
      <w:r>
        <w:rPr>
          <w:noProof/>
        </w:rPr>
        <w:instrText xml:space="preserve"> PAGEREF _Toc200363517 \h </w:instrText>
      </w:r>
      <w:r>
        <w:rPr>
          <w:noProof/>
        </w:rPr>
      </w:r>
      <w:r>
        <w:rPr>
          <w:noProof/>
        </w:rPr>
        <w:fldChar w:fldCharType="separate"/>
      </w:r>
      <w:r>
        <w:rPr>
          <w:noProof/>
        </w:rPr>
        <w:t>44</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Pr>
          <w:noProof/>
        </w:rPr>
        <w:fldChar w:fldCharType="begin"/>
      </w:r>
      <w:r>
        <w:rPr>
          <w:noProof/>
        </w:rPr>
        <w:instrText xml:space="preserve"> PAGEREF _Toc200363518 \h </w:instrText>
      </w:r>
      <w:r>
        <w:rPr>
          <w:noProof/>
        </w:rPr>
      </w:r>
      <w:r>
        <w:rPr>
          <w:noProof/>
        </w:rPr>
        <w:fldChar w:fldCharType="separate"/>
      </w:r>
      <w:r>
        <w:rPr>
          <w:noProof/>
        </w:rPr>
        <w:t>45</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Pr>
          <w:noProof/>
        </w:rPr>
        <w:fldChar w:fldCharType="begin"/>
      </w:r>
      <w:r>
        <w:rPr>
          <w:noProof/>
        </w:rPr>
        <w:instrText xml:space="preserve"> PAGEREF _Toc200363519 \h </w:instrText>
      </w:r>
      <w:r>
        <w:rPr>
          <w:noProof/>
        </w:rPr>
      </w:r>
      <w:r>
        <w:rPr>
          <w:noProof/>
        </w:rPr>
        <w:fldChar w:fldCharType="separate"/>
      </w:r>
      <w:r>
        <w:rPr>
          <w:noProof/>
        </w:rPr>
        <w:t>46</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Pr>
          <w:noProof/>
        </w:rPr>
        <w:fldChar w:fldCharType="begin"/>
      </w:r>
      <w:r>
        <w:rPr>
          <w:noProof/>
        </w:rPr>
        <w:instrText xml:space="preserve"> PAGEREF _Toc200363520 \h </w:instrText>
      </w:r>
      <w:r>
        <w:rPr>
          <w:noProof/>
        </w:rPr>
      </w:r>
      <w:r>
        <w:rPr>
          <w:noProof/>
        </w:rPr>
        <w:fldChar w:fldCharType="separate"/>
      </w:r>
      <w:r>
        <w:rPr>
          <w:noProof/>
        </w:rPr>
        <w:t>47</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Pr>
          <w:noProof/>
        </w:rPr>
        <w:fldChar w:fldCharType="begin"/>
      </w:r>
      <w:r>
        <w:rPr>
          <w:noProof/>
        </w:rPr>
        <w:instrText xml:space="preserve"> PAGEREF _Toc200363521 \h </w:instrText>
      </w:r>
      <w:r>
        <w:rPr>
          <w:noProof/>
        </w:rPr>
      </w:r>
      <w:r>
        <w:rPr>
          <w:noProof/>
        </w:rPr>
        <w:fldChar w:fldCharType="separate"/>
      </w:r>
      <w:r>
        <w:rPr>
          <w:noProof/>
        </w:rPr>
        <w:t>48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Pr>
          <w:noProof/>
        </w:rPr>
        <w:fldChar w:fldCharType="begin"/>
      </w:r>
      <w:r>
        <w:rPr>
          <w:noProof/>
        </w:rPr>
        <w:instrText xml:space="preserve"> PAGEREF _Toc200363522 \h </w:instrText>
      </w:r>
      <w:r>
        <w:rPr>
          <w:noProof/>
        </w:rPr>
      </w:r>
      <w:r>
        <w:rPr>
          <w:noProof/>
        </w:rPr>
        <w:fldChar w:fldCharType="separate"/>
      </w:r>
      <w:r>
        <w:rPr>
          <w:noProof/>
        </w:rPr>
        <w:t>49</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Pr>
          <w:noProof/>
        </w:rPr>
        <w:fldChar w:fldCharType="begin"/>
      </w:r>
      <w:r>
        <w:rPr>
          <w:noProof/>
        </w:rPr>
        <w:instrText xml:space="preserve"> PAGEREF _Toc200363523 \h </w:instrText>
      </w:r>
      <w:r>
        <w:rPr>
          <w:noProof/>
        </w:rPr>
      </w:r>
      <w:r>
        <w:rPr>
          <w:noProof/>
        </w:rPr>
        <w:fldChar w:fldCharType="separate"/>
      </w:r>
      <w:r>
        <w:rPr>
          <w:noProof/>
        </w:rPr>
        <w:t>49</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Pr>
          <w:noProof/>
        </w:rPr>
        <w:fldChar w:fldCharType="begin"/>
      </w:r>
      <w:r>
        <w:rPr>
          <w:noProof/>
        </w:rPr>
        <w:instrText xml:space="preserve"> PAGEREF _Toc200363524 \h </w:instrText>
      </w:r>
      <w:r>
        <w:rPr>
          <w:noProof/>
        </w:rPr>
      </w:r>
      <w:r>
        <w:rPr>
          <w:noProof/>
        </w:rPr>
        <w:fldChar w:fldCharType="separate"/>
      </w:r>
      <w:r>
        <w:rPr>
          <w:noProof/>
        </w:rPr>
        <w:t>50</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Pr>
          <w:noProof/>
        </w:rPr>
        <w:fldChar w:fldCharType="begin"/>
      </w:r>
      <w:r>
        <w:rPr>
          <w:noProof/>
        </w:rPr>
        <w:instrText xml:space="preserve"> PAGEREF _Toc200363525 \h </w:instrText>
      </w:r>
      <w:r>
        <w:rPr>
          <w:noProof/>
        </w:rPr>
      </w:r>
      <w:r>
        <w:rPr>
          <w:noProof/>
        </w:rPr>
        <w:fldChar w:fldCharType="separate"/>
      </w:r>
      <w:r>
        <w:rPr>
          <w:noProof/>
        </w:rPr>
        <w:t>51</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Pr>
          <w:noProof/>
        </w:rPr>
        <w:fldChar w:fldCharType="begin"/>
      </w:r>
      <w:r>
        <w:rPr>
          <w:noProof/>
        </w:rPr>
        <w:instrText xml:space="preserve"> PAGEREF _Toc200363526 \h </w:instrText>
      </w:r>
      <w:r>
        <w:rPr>
          <w:noProof/>
        </w:rPr>
      </w:r>
      <w:r>
        <w:rPr>
          <w:noProof/>
        </w:rPr>
        <w:fldChar w:fldCharType="separate"/>
      </w:r>
      <w:r>
        <w:rPr>
          <w:noProof/>
        </w:rPr>
        <w:t>51</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Pr>
          <w:noProof/>
        </w:rPr>
        <w:fldChar w:fldCharType="begin"/>
      </w:r>
      <w:r>
        <w:rPr>
          <w:noProof/>
        </w:rPr>
        <w:instrText xml:space="preserve"> PAGEREF _Toc200363527 \h </w:instrText>
      </w:r>
      <w:r>
        <w:rPr>
          <w:noProof/>
        </w:rPr>
      </w:r>
      <w:r>
        <w:rPr>
          <w:noProof/>
        </w:rPr>
        <w:fldChar w:fldCharType="separate"/>
      </w:r>
      <w:r>
        <w:rPr>
          <w:noProof/>
        </w:rPr>
        <w:t>52</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Pr>
          <w:noProof/>
        </w:rPr>
        <w:fldChar w:fldCharType="begin"/>
      </w:r>
      <w:r>
        <w:rPr>
          <w:noProof/>
        </w:rPr>
        <w:instrText xml:space="preserve"> PAGEREF _Toc200363528 \h </w:instrText>
      </w:r>
      <w:r>
        <w:rPr>
          <w:noProof/>
        </w:rPr>
      </w:r>
      <w:r>
        <w:rPr>
          <w:noProof/>
        </w:rPr>
        <w:fldChar w:fldCharType="separate"/>
      </w:r>
      <w:r>
        <w:rPr>
          <w:noProof/>
        </w:rPr>
        <w:t>53</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Pr>
          <w:noProof/>
        </w:rPr>
        <w:fldChar w:fldCharType="begin"/>
      </w:r>
      <w:r>
        <w:rPr>
          <w:noProof/>
        </w:rPr>
        <w:instrText xml:space="preserve"> PAGEREF _Toc200363529 \h </w:instrText>
      </w:r>
      <w:r>
        <w:rPr>
          <w:noProof/>
        </w:rPr>
      </w:r>
      <w:r>
        <w:rPr>
          <w:noProof/>
        </w:rPr>
        <w:fldChar w:fldCharType="separate"/>
      </w:r>
      <w:r>
        <w:rPr>
          <w:noProof/>
        </w:rPr>
        <w:t>54</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Pr>
          <w:noProof/>
        </w:rPr>
        <w:fldChar w:fldCharType="begin"/>
      </w:r>
      <w:r>
        <w:rPr>
          <w:noProof/>
        </w:rPr>
        <w:instrText xml:space="preserve"> PAGEREF _Toc200363530 \h </w:instrText>
      </w:r>
      <w:r>
        <w:rPr>
          <w:noProof/>
        </w:rPr>
      </w:r>
      <w:r>
        <w:rPr>
          <w:noProof/>
        </w:rPr>
        <w:fldChar w:fldCharType="separate"/>
      </w:r>
      <w:r>
        <w:rPr>
          <w:noProof/>
        </w:rPr>
        <w:t>55</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Pr>
          <w:noProof/>
        </w:rPr>
        <w:fldChar w:fldCharType="begin"/>
      </w:r>
      <w:r>
        <w:rPr>
          <w:noProof/>
        </w:rPr>
        <w:instrText xml:space="preserve"> PAGEREF _Toc200363531 \h </w:instrText>
      </w:r>
      <w:r>
        <w:rPr>
          <w:noProof/>
        </w:rPr>
      </w:r>
      <w:r>
        <w:rPr>
          <w:noProof/>
        </w:rPr>
        <w:fldChar w:fldCharType="separate"/>
      </w:r>
      <w:r>
        <w:rPr>
          <w:noProof/>
        </w:rPr>
        <w:t>55</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Pr>
          <w:noProof/>
        </w:rPr>
        <w:fldChar w:fldCharType="begin"/>
      </w:r>
      <w:r>
        <w:rPr>
          <w:noProof/>
        </w:rPr>
        <w:instrText xml:space="preserve"> PAGEREF _Toc200363532 \h </w:instrText>
      </w:r>
      <w:r>
        <w:rPr>
          <w:noProof/>
        </w:rPr>
      </w:r>
      <w:r>
        <w:rPr>
          <w:noProof/>
        </w:rPr>
        <w:fldChar w:fldCharType="separate"/>
      </w:r>
      <w:r>
        <w:rPr>
          <w:noProof/>
        </w:rPr>
        <w:t>57</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Pr>
          <w:noProof/>
        </w:rPr>
        <w:fldChar w:fldCharType="begin"/>
      </w:r>
      <w:r>
        <w:rPr>
          <w:noProof/>
        </w:rPr>
        <w:instrText xml:space="preserve"> PAGEREF _Toc200363533 \h </w:instrText>
      </w:r>
      <w:r>
        <w:rPr>
          <w:noProof/>
        </w:rPr>
      </w:r>
      <w:r>
        <w:rPr>
          <w:noProof/>
        </w:rPr>
        <w:fldChar w:fldCharType="separate"/>
      </w:r>
      <w:r>
        <w:rPr>
          <w:noProof/>
        </w:rPr>
        <w:t>58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Pr>
          <w:noProof/>
        </w:rPr>
        <w:fldChar w:fldCharType="begin"/>
      </w:r>
      <w:r>
        <w:rPr>
          <w:noProof/>
        </w:rPr>
        <w:instrText xml:space="preserve"> PAGEREF _Toc200363534 \h </w:instrText>
      </w:r>
      <w:r>
        <w:rPr>
          <w:noProof/>
        </w:rPr>
      </w:r>
      <w:r>
        <w:rPr>
          <w:noProof/>
        </w:rPr>
        <w:fldChar w:fldCharType="separate"/>
      </w:r>
      <w:r>
        <w:rPr>
          <w:noProof/>
        </w:rPr>
        <w:t>58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Pr>
          <w:noProof/>
        </w:rPr>
        <w:fldChar w:fldCharType="begin"/>
      </w:r>
      <w:r>
        <w:rPr>
          <w:noProof/>
        </w:rPr>
        <w:instrText xml:space="preserve"> PAGEREF _Toc200363535 \h </w:instrText>
      </w:r>
      <w:r>
        <w:rPr>
          <w:noProof/>
        </w:rPr>
      </w:r>
      <w:r>
        <w:rPr>
          <w:noProof/>
        </w:rPr>
        <w:fldChar w:fldCharType="separate"/>
      </w:r>
      <w:r>
        <w:rPr>
          <w:noProof/>
        </w:rPr>
        <w:t>60</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Pr>
          <w:noProof/>
        </w:rPr>
        <w:fldChar w:fldCharType="begin"/>
      </w:r>
      <w:r>
        <w:rPr>
          <w:noProof/>
        </w:rPr>
        <w:instrText xml:space="preserve"> PAGEREF _Toc200363536 \h </w:instrText>
      </w:r>
      <w:r>
        <w:rPr>
          <w:noProof/>
        </w:rPr>
      </w:r>
      <w:r>
        <w:rPr>
          <w:noProof/>
        </w:rPr>
        <w:fldChar w:fldCharType="separate"/>
      </w:r>
      <w:r>
        <w:rPr>
          <w:noProof/>
        </w:rPr>
        <w:t>63</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Pr>
          <w:noProof/>
        </w:rPr>
        <w:fldChar w:fldCharType="begin"/>
      </w:r>
      <w:r>
        <w:rPr>
          <w:noProof/>
        </w:rPr>
        <w:instrText xml:space="preserve"> PAGEREF _Toc200363537 \h </w:instrText>
      </w:r>
      <w:r>
        <w:rPr>
          <w:noProof/>
        </w:rPr>
      </w:r>
      <w:r>
        <w:rPr>
          <w:noProof/>
        </w:rPr>
        <w:fldChar w:fldCharType="separate"/>
      </w:r>
      <w:r>
        <w:rPr>
          <w:noProof/>
        </w:rPr>
        <w:t>65</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Pr>
          <w:noProof/>
        </w:rPr>
        <w:fldChar w:fldCharType="begin"/>
      </w:r>
      <w:r>
        <w:rPr>
          <w:noProof/>
        </w:rPr>
        <w:instrText xml:space="preserve"> PAGEREF _Toc200363538 \h </w:instrText>
      </w:r>
      <w:r>
        <w:rPr>
          <w:noProof/>
        </w:rPr>
      </w:r>
      <w:r>
        <w:rPr>
          <w:noProof/>
        </w:rPr>
        <w:fldChar w:fldCharType="separate"/>
      </w:r>
      <w:r>
        <w:rPr>
          <w:noProof/>
        </w:rPr>
        <w:t>66</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Pr>
          <w:noProof/>
        </w:rPr>
        <w:fldChar w:fldCharType="begin"/>
      </w:r>
      <w:r>
        <w:rPr>
          <w:noProof/>
        </w:rPr>
        <w:instrText xml:space="preserve"> PAGEREF _Toc200363539 \h </w:instrText>
      </w:r>
      <w:r>
        <w:rPr>
          <w:noProof/>
        </w:rPr>
      </w:r>
      <w:r>
        <w:rPr>
          <w:noProof/>
        </w:rPr>
        <w:fldChar w:fldCharType="separate"/>
      </w:r>
      <w:r>
        <w:rPr>
          <w:noProof/>
        </w:rPr>
        <w:t>67</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Pr>
          <w:noProof/>
        </w:rPr>
        <w:fldChar w:fldCharType="begin"/>
      </w:r>
      <w:r>
        <w:rPr>
          <w:noProof/>
        </w:rPr>
        <w:instrText xml:space="preserve"> PAGEREF _Toc200363540 \h </w:instrText>
      </w:r>
      <w:r>
        <w:rPr>
          <w:noProof/>
        </w:rPr>
      </w:r>
      <w:r>
        <w:rPr>
          <w:noProof/>
        </w:rPr>
        <w:fldChar w:fldCharType="separate"/>
      </w:r>
      <w:r>
        <w:rPr>
          <w:noProof/>
        </w:rPr>
        <w:t>68</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Pr>
          <w:noProof/>
        </w:rPr>
        <w:fldChar w:fldCharType="begin"/>
      </w:r>
      <w:r>
        <w:rPr>
          <w:noProof/>
        </w:rPr>
        <w:instrText xml:space="preserve"> PAGEREF _Toc200363541 \h </w:instrText>
      </w:r>
      <w:r>
        <w:rPr>
          <w:noProof/>
        </w:rPr>
      </w:r>
      <w:r>
        <w:rPr>
          <w:noProof/>
        </w:rPr>
        <w:fldChar w:fldCharType="separate"/>
      </w:r>
      <w:r>
        <w:rPr>
          <w:noProof/>
        </w:rPr>
        <w:t>69</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Pr>
          <w:noProof/>
        </w:rPr>
        <w:fldChar w:fldCharType="begin"/>
      </w:r>
      <w:r>
        <w:rPr>
          <w:noProof/>
        </w:rPr>
        <w:instrText xml:space="preserve"> PAGEREF _Toc200363542 \h </w:instrText>
      </w:r>
      <w:r>
        <w:rPr>
          <w:noProof/>
        </w:rPr>
      </w:r>
      <w:r>
        <w:rPr>
          <w:noProof/>
        </w:rPr>
        <w:fldChar w:fldCharType="separate"/>
      </w:r>
      <w:r>
        <w:rPr>
          <w:noProof/>
        </w:rPr>
        <w:t>70</w:t>
      </w:r>
      <w:r>
        <w:rPr>
          <w:noProof/>
        </w:rPr>
        <w:fldChar w:fldCharType="end"/>
      </w:r>
    </w:p>
    <w:p w:rsidR="00A6167A" w:rsidRDefault="00A6167A">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Pr>
          <w:noProof/>
        </w:rPr>
        <w:fldChar w:fldCharType="begin"/>
      </w:r>
      <w:r>
        <w:rPr>
          <w:noProof/>
        </w:rPr>
        <w:instrText xml:space="preserve"> PAGEREF _Toc200363543 \h </w:instrText>
      </w:r>
      <w:r>
        <w:rPr>
          <w:noProof/>
        </w:rPr>
      </w:r>
      <w:r>
        <w:rPr>
          <w:noProof/>
        </w:rPr>
        <w:fldChar w:fldCharType="separate"/>
      </w:r>
      <w:r>
        <w:rPr>
          <w:noProof/>
        </w:rPr>
        <w:t>71</w:t>
      </w:r>
      <w:r>
        <w:rPr>
          <w:noProof/>
        </w:rPr>
        <w:fldChar w:fldCharType="end"/>
      </w:r>
    </w:p>
    <w:p w:rsidR="00664596" w:rsidRDefault="00BF779A"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0363546"/>
      <w:r>
        <w:lastRenderedPageBreak/>
        <w:t>IRTaktiks</w:t>
      </w:r>
      <w:bookmarkEnd w:id="3"/>
    </w:p>
    <w:p w:rsidR="00AF506E" w:rsidRDefault="00AF506E" w:rsidP="00AF506E">
      <w:pPr>
        <w:pStyle w:val="Heading2"/>
      </w:pPr>
      <w:bookmarkStart w:id="4" w:name="_Toc200363547"/>
      <w:r>
        <w:t>Introdução</w:t>
      </w:r>
      <w:bookmarkEnd w:id="4"/>
    </w:p>
    <w:p w:rsidR="00AF506E" w:rsidRPr="00653768" w:rsidRDefault="00AF506E" w:rsidP="00AF506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 mundo virtual cada dia mais real.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8861EC" w:rsidRDefault="00AF506E" w:rsidP="00AF506E">
      <w:pPr>
        <w:pStyle w:val="BodyText"/>
      </w:pPr>
      <w:r w:rsidRPr="00653768">
        <w:t xml:space="preserve">Os jogos têm um papel essencial nessa evolução, tanto </w:t>
      </w:r>
      <w:r>
        <w:t xml:space="preserve">o </w:t>
      </w:r>
      <w:r w:rsidRPr="00653768">
        <w:t>hardware</w:t>
      </w:r>
      <w:r>
        <w:t xml:space="preserve">, </w:t>
      </w:r>
      <w:r w:rsidRPr="00653768">
        <w:t xml:space="preserve">como </w:t>
      </w:r>
      <w:r w:rsidR="003F5E06">
        <w:t xml:space="preserve">por exemplo, </w:t>
      </w:r>
      <w:r w:rsidRPr="00653768">
        <w:t>processadores, placas de vídeo, memórias e dispositivos de interação</w:t>
      </w:r>
      <w:r w:rsidR="003F5E06">
        <w:t>;</w:t>
      </w:r>
      <w:r w:rsidRPr="00653768">
        <w:t xml:space="preserve"> quanto financeiro, arrecadando bilhões de dólares todos os anos.</w:t>
      </w:r>
    </w:p>
    <w:p w:rsidR="003F5E06" w:rsidRPr="003F5E06" w:rsidRDefault="003F5E06" w:rsidP="003F5E06">
      <w:pPr>
        <w:pStyle w:val="Heading2"/>
      </w:pPr>
      <w:bookmarkStart w:id="5" w:name="_Toc200363548"/>
      <w:r>
        <w:t>Interação Multi</w:t>
      </w:r>
      <w:r w:rsidR="00E324BC">
        <w:t>-</w:t>
      </w:r>
      <w:r>
        <w:t>toque</w:t>
      </w:r>
      <w:bookmarkEnd w:id="5"/>
    </w:p>
    <w:p w:rsidR="003F5E06" w:rsidRDefault="003F5E06" w:rsidP="001D60CB">
      <w:pPr>
        <w:pStyle w:val="BodyText"/>
      </w:pPr>
      <w:r>
        <w:t>É uma técnica de interação homem-computador com utilização de dispositivos periféricos. O multi</w:t>
      </w:r>
      <w:r w:rsidR="00771285">
        <w:t>-</w:t>
      </w:r>
      <w:r>
        <w:t xml:space="preserve">toque consiste no reconhecimento de múltiplos toques simultâneos em uma superfície, (pode ser uma tela, ou uma mesa com projeção, por exemplo) e sua interpretação por software. Esse reconhecimento pode ser de posição, pressão ou ângulo, dependendo do dispositivo de captura, de cada toque independentemente, permitindo diversos dedos, mãos (ou pessoas dependendo do tamanho do dispositivo) interajam provendo forma rica e intuitiva de interação, como por exemplo, o monitor de operações do filme </w:t>
      </w:r>
      <w:r w:rsidRPr="003F5E06">
        <w:rPr>
          <w:i/>
        </w:rPr>
        <w:t>Minority Report</w:t>
      </w:r>
      <w:r>
        <w:t>.</w:t>
      </w:r>
    </w:p>
    <w:p w:rsidR="003F5E06" w:rsidRDefault="003F5E06" w:rsidP="001D60CB">
      <w:pPr>
        <w:pStyle w:val="BodyText"/>
      </w:pPr>
      <w:r>
        <w:t xml:space="preserve">Esta tecnologia se popularizou com a ajuda do Youtube,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sidR="00736FA4">
        <w:rPr>
          <w:rStyle w:val="FootnoteReference"/>
        </w:rPr>
        <w:footnoteReference w:id="2"/>
      </w:r>
      <w:r>
        <w:t>, Jeffenson Y. Han</w:t>
      </w:r>
      <w:r w:rsidR="000C39C8">
        <w:t>, demonstra</w:t>
      </w:r>
      <w:r>
        <w:t xml:space="preserve"> seu trabalho de pesquisa de interação multi-toque utilizando uma superfície com display gráfico interativa, permit</w:t>
      </w:r>
      <w:r w:rsidR="00736FA4">
        <w:t>indo</w:t>
      </w:r>
      <w:r>
        <w:t xml:space="preserve"> </w:t>
      </w:r>
      <w:r w:rsidR="00736FA4">
        <w:t xml:space="preserve">a interação de </w:t>
      </w:r>
      <w:r>
        <w:t xml:space="preserve">múltiplos </w:t>
      </w:r>
      <w:r>
        <w:lastRenderedPageBreak/>
        <w:t>usuários</w:t>
      </w:r>
      <w:r w:rsidR="00736FA4">
        <w:t>;</w:t>
      </w:r>
      <w:r>
        <w:t xml:space="preserve"> apresentando implementaç</w:t>
      </w:r>
      <w:r w:rsidR="00736FA4">
        <w:t>ões</w:t>
      </w:r>
      <w:r>
        <w:t xml:space="preserve"> elegante</w:t>
      </w:r>
      <w:r w:rsidR="00736FA4">
        <w:t>s</w:t>
      </w:r>
      <w:r>
        <w:t xml:space="preserve"> de v</w:t>
      </w:r>
      <w:r w:rsidR="00BF3B85">
        <w:t>á</w:t>
      </w:r>
      <w:r>
        <w:t xml:space="preserve">rias técnicas e aplicações. Essa difusão </w:t>
      </w:r>
      <w:r w:rsidR="00736FA4">
        <w:t>d</w:t>
      </w:r>
      <w:r w:rsidR="0076562A">
        <w:t>e</w:t>
      </w:r>
      <w:r w:rsidR="00736FA4">
        <w:t xml:space="preserve">spertou </w:t>
      </w:r>
      <w:r>
        <w:t>o interesse de diversas vertentes de pesquisa sobre ess</w:t>
      </w:r>
      <w:r w:rsidR="00736FA4">
        <w:t>a alternativa de interação,</w:t>
      </w:r>
      <w:r>
        <w:t xml:space="preserve"> populando a </w:t>
      </w:r>
      <w:r w:rsidR="00736FA4">
        <w:t>internet</w:t>
      </w:r>
      <w:r>
        <w:t xml:space="preserve"> com diversos tutoriais e weblogs</w:t>
      </w:r>
      <w:r w:rsidR="00736FA4">
        <w:t>, trocando e</w:t>
      </w:r>
      <w:r>
        <w:t>xperiência</w:t>
      </w:r>
      <w:r w:rsidR="00736FA4">
        <w:t xml:space="preserve">s entre estes </w:t>
      </w:r>
      <w:r>
        <w:t>pesquisadores.</w:t>
      </w:r>
    </w:p>
    <w:p w:rsidR="00AF506E" w:rsidRDefault="005A084D" w:rsidP="005A084D">
      <w:pPr>
        <w:pStyle w:val="Heading3"/>
      </w:pPr>
      <w:bookmarkStart w:id="6" w:name="_Toc200363549"/>
      <w:r>
        <w:t>História</w:t>
      </w:r>
      <w:bookmarkEnd w:id="6"/>
    </w:p>
    <w:p w:rsidR="005A084D" w:rsidRDefault="005A084D" w:rsidP="001D60CB">
      <w:pPr>
        <w:pStyle w:val="BodyText"/>
      </w:pPr>
      <w:r>
        <w:t xml:space="preserve">O multi-toque teve seu início em 1982, com tablets feitos na universidade de Toronto e com telas dos laboratórios Bell. Nos anos 90 a universidade de Delaware desenvolveu um sofisticado sistema de reconhecimento de gestos e escrita, base para o mouse pad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5A084D" w:rsidRDefault="005A084D" w:rsidP="001D60CB">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w:t>
      </w:r>
      <w:smartTag w:uri="urn:schemas-microsoft-com:office:smarttags" w:element="metricconverter">
        <w:smartTagPr>
          <w:attr w:name="ProductID" w:val="2007, a"/>
        </w:smartTagPr>
        <w:r>
          <w:t>2007, a</w:t>
        </w:r>
      </w:smartTag>
      <w:r>
        <w:t xml:space="preserve">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xml:space="preserve">, como sua grande inovação </w:t>
      </w:r>
      <w:r w:rsidR="00390048">
        <w:t>a fim de</w:t>
      </w:r>
      <w:r w:rsidR="00A57927">
        <w:t xml:space="preserve"> garantir patentes.</w:t>
      </w:r>
    </w:p>
    <w:p w:rsidR="00A57927" w:rsidRDefault="00A57927" w:rsidP="00A57927">
      <w:pPr>
        <w:pStyle w:val="Figura"/>
      </w:pPr>
      <w:r>
        <w:rPr>
          <w:noProof/>
          <w:lang w:eastAsia="pt-BR"/>
        </w:rPr>
        <w:drawing>
          <wp:inline distT="0" distB="0" distL="0" distR="0">
            <wp:extent cx="3714750" cy="2809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A57927" w:rsidRDefault="00A57927" w:rsidP="00A57927">
      <w:pPr>
        <w:pStyle w:val="Figura"/>
      </w:pPr>
      <w:bookmarkStart w:id="7" w:name="_Toc200363496"/>
      <w:r>
        <w:t xml:space="preserve">Figura </w:t>
      </w:r>
      <w:fldSimple w:instr=" SEQ Figura \* ARABIC ">
        <w:r w:rsidR="005122C3">
          <w:rPr>
            <w:noProof/>
          </w:rPr>
          <w:t>1</w:t>
        </w:r>
      </w:fldSimple>
      <w:r>
        <w:t xml:space="preserve"> - Lemur Input Device</w:t>
      </w:r>
      <w:bookmarkEnd w:id="7"/>
    </w:p>
    <w:p w:rsidR="005A084D" w:rsidRDefault="005A084D" w:rsidP="00631109">
      <w:pPr>
        <w:pStyle w:val="Heading3"/>
      </w:pPr>
      <w:bookmarkStart w:id="8" w:name="_Toc200363550"/>
      <w:r>
        <w:lastRenderedPageBreak/>
        <w:t>Microsoft Surface</w:t>
      </w:r>
      <w:bookmarkEnd w:id="8"/>
    </w:p>
    <w:p w:rsidR="005A084D" w:rsidRDefault="00631109" w:rsidP="001D60CB">
      <w:pPr>
        <w:pStyle w:val="BodyText"/>
      </w:pPr>
      <w:r w:rsidRPr="00631109">
        <w:t xml:space="preserve">Produto em fase de desenvolvimento, o </w:t>
      </w:r>
      <w:r w:rsidRPr="00631109">
        <w:rPr>
          <w:i/>
        </w:rPr>
        <w:t>Microsoft Surface Computer</w:t>
      </w:r>
      <w:r w:rsidRPr="00631109">
        <w:t xml:space="preserve"> permite manipular </w:t>
      </w:r>
      <w:r>
        <w:t>imagens, vídeos, aplicativos</w:t>
      </w:r>
      <w:r w:rsidRPr="00631109">
        <w:t xml:space="preserve"> e ob</w:t>
      </w:r>
      <w:r>
        <w:t>jetos virtuais através do toque</w:t>
      </w:r>
      <w:r w:rsidRPr="00631109">
        <w:t>. Possui também a capacidade de reconhecer objetos</w:t>
      </w:r>
      <w:r>
        <w:t xml:space="preserve"> </w:t>
      </w:r>
      <w:r w:rsidRPr="00631109">
        <w:t>sob</w:t>
      </w:r>
      <w:r>
        <w:t>re</w:t>
      </w:r>
      <w:r w:rsidRPr="00631109">
        <w:t xml:space="preserve"> sua superfície, </w:t>
      </w:r>
      <w:r>
        <w:t>desde</w:t>
      </w:r>
      <w:r w:rsidRPr="00631109">
        <w:t xml:space="preserve"> palmtops</w:t>
      </w:r>
      <w:r>
        <w:t xml:space="preserve"> e celulares, </w:t>
      </w:r>
      <w:r w:rsidRPr="00631109">
        <w:t>até cartões de crédito, sendo ativada a partir d</w:t>
      </w:r>
      <w:r>
        <w:t>e</w:t>
      </w:r>
      <w:r w:rsidRPr="00631109">
        <w:t xml:space="preserve"> reconhecimento visual</w:t>
      </w:r>
      <w:r>
        <w:t xml:space="preserve">. Utiliza uma </w:t>
      </w:r>
      <w:r w:rsidRPr="00631109">
        <w:t xml:space="preserve">interface de </w:t>
      </w:r>
      <w:r>
        <w:t xml:space="preserve">comunicação </w:t>
      </w:r>
      <w:r w:rsidRPr="00631109">
        <w:t xml:space="preserve">utilizando tecnologia </w:t>
      </w:r>
      <w:r w:rsidRPr="00631109">
        <w:rPr>
          <w:i/>
        </w:rPr>
        <w:t>Wi-Fi</w:t>
      </w:r>
      <w:r w:rsidRPr="00631109">
        <w:t xml:space="preserve"> </w:t>
      </w:r>
      <w:r>
        <w:t xml:space="preserve">e </w:t>
      </w:r>
      <w:r w:rsidRPr="00631109">
        <w:rPr>
          <w:i/>
        </w:rPr>
        <w:t>Bluetooth</w:t>
      </w:r>
      <w:r w:rsidRPr="00631109">
        <w:t>.</w:t>
      </w:r>
    </w:p>
    <w:p w:rsidR="00BF781B" w:rsidRDefault="00BF781B" w:rsidP="00BF781B">
      <w:pPr>
        <w:pStyle w:val="Figura"/>
      </w:pPr>
      <w:r>
        <w:rPr>
          <w:noProof/>
          <w:lang w:eastAsia="pt-BR"/>
        </w:rPr>
        <w:drawing>
          <wp:inline distT="0" distB="0" distL="0" distR="0">
            <wp:extent cx="3378994"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BF781B" w:rsidRDefault="00BF781B" w:rsidP="00BF781B">
      <w:pPr>
        <w:pStyle w:val="Figura"/>
      </w:pPr>
      <w:bookmarkStart w:id="9" w:name="_Toc200363497"/>
      <w:r>
        <w:t xml:space="preserve">Figura </w:t>
      </w:r>
      <w:fldSimple w:instr=" SEQ Figura \* ARABIC ">
        <w:r w:rsidR="005122C3">
          <w:rPr>
            <w:noProof/>
          </w:rPr>
          <w:t>2</w:t>
        </w:r>
      </w:fldSimple>
      <w:r>
        <w:t xml:space="preserve"> - Microsoft Surface</w:t>
      </w:r>
      <w:bookmarkEnd w:id="9"/>
    </w:p>
    <w:p w:rsidR="00AF506E" w:rsidRDefault="00631109" w:rsidP="00631109">
      <w:pPr>
        <w:pStyle w:val="Heading4"/>
      </w:pPr>
      <w:r>
        <w:t>Especificações</w:t>
      </w:r>
    </w:p>
    <w:p w:rsidR="00631109" w:rsidRDefault="00631109" w:rsidP="001D60CB">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w:t>
      </w:r>
      <w:r w:rsidR="000C39C8">
        <w:t xml:space="preserve"> </w:t>
      </w:r>
      <w:r>
        <w:t xml:space="preserve">cm), </w:t>
      </w:r>
      <w:smartTag w:uri="urn:schemas-microsoft-com:office:smarttags" w:element="metricconverter">
        <w:smartTagPr>
          <w:attr w:name="ProductID" w:val="21 polegadas"/>
        </w:smartTagPr>
        <w:r>
          <w:t>21 polegadas</w:t>
        </w:r>
      </w:smartTag>
      <w:r>
        <w:t xml:space="preserve"> de profundidade (53</w:t>
      </w:r>
      <w:r w:rsidR="000C39C8">
        <w:t xml:space="preserve"> </w:t>
      </w:r>
      <w:r>
        <w:t xml:space="preserve">cm), e </w:t>
      </w:r>
      <w:smartTag w:uri="urn:schemas-microsoft-com:office:smarttags" w:element="metricconverter">
        <w:smartTagPr>
          <w:attr w:name="ProductID" w:val="42 polegadas"/>
        </w:smartTagPr>
        <w:r>
          <w:t>42 polegadas</w:t>
        </w:r>
      </w:smartTag>
      <w:r>
        <w:t xml:space="preserve"> de largura (</w:t>
      </w:r>
      <w:r w:rsidR="00C87654">
        <w:t xml:space="preserve">106 </w:t>
      </w:r>
      <w:r>
        <w:t xml:space="preserve">cm). Sua superfície é de acrílico e o interior de aço com pintura eletrostática. Utiliza o sistema operacional </w:t>
      </w:r>
      <w:r w:rsidRPr="00631109">
        <w:rPr>
          <w:i/>
        </w:rPr>
        <w:t>Microsoft Windows Vista</w:t>
      </w:r>
      <w:r>
        <w:t xml:space="preserve"> e possui conectividade </w:t>
      </w:r>
      <w:r w:rsidRPr="00631109">
        <w:t>Ethernet 10/100</w:t>
      </w:r>
      <w:r>
        <w:t>, wireless 802.11 b/g e Bluetooth 2.0.</w:t>
      </w:r>
    </w:p>
    <w:p w:rsidR="00631109" w:rsidRDefault="00631109" w:rsidP="001D60CB">
      <w:pPr>
        <w:pStyle w:val="BodyText"/>
      </w:pPr>
      <w:r>
        <w:t xml:space="preserve">Vem preparado para reconhecer vários aparelhos com tecnologia </w:t>
      </w:r>
      <w:r w:rsidR="0076562A">
        <w:t>B</w:t>
      </w:r>
      <w:r>
        <w:t xml:space="preserve">luetooth e wireless, bastando colocar o aparelho sobre a tela que o sistema reconhecerá e irá mostrar as opções de interação com o </w:t>
      </w:r>
      <w:hyperlink r:id="rId10" w:tooltip="Periférico" w:history="1">
        <w:r>
          <w:rPr>
            <w:rStyle w:val="Hyperlink"/>
          </w:rPr>
          <w:t>periférico</w:t>
        </w:r>
      </w:hyperlink>
      <w:r>
        <w:t>.</w:t>
      </w:r>
    </w:p>
    <w:p w:rsidR="00631109" w:rsidRDefault="00631109" w:rsidP="001D60CB">
      <w:pPr>
        <w:pStyle w:val="BodyText"/>
      </w:pPr>
      <w:r>
        <w:t xml:space="preserve">A visão computacional é </w:t>
      </w:r>
      <w:r w:rsidR="00C87654">
        <w:t xml:space="preserve">formada </w:t>
      </w:r>
      <w:r>
        <w:t>por</w:t>
      </w:r>
      <w:r w:rsidR="00C87654">
        <w:t xml:space="preserve"> canhões de</w:t>
      </w:r>
      <w:r>
        <w:t xml:space="preserve"> leds infravermelhos direcionado</w:t>
      </w:r>
      <w:r w:rsidR="00C87654">
        <w:t>s</w:t>
      </w:r>
      <w:r>
        <w:t xml:space="preserve"> à superfície</w:t>
      </w:r>
      <w:r w:rsidR="00C87654">
        <w:t xml:space="preserve">, juntamente com </w:t>
      </w:r>
      <w:r>
        <w:t xml:space="preserve">cinco câmeras de resolução 1280 x 960 </w:t>
      </w:r>
      <w:r w:rsidR="00C87654">
        <w:t xml:space="preserve">que </w:t>
      </w:r>
      <w:r>
        <w:t>permitem a detecção do toque.</w:t>
      </w:r>
    </w:p>
    <w:p w:rsidR="00AF506E" w:rsidRDefault="00631109" w:rsidP="00631109">
      <w:pPr>
        <w:pStyle w:val="Heading4"/>
      </w:pPr>
      <w:r>
        <w:lastRenderedPageBreak/>
        <w:t>Interação</w:t>
      </w:r>
    </w:p>
    <w:p w:rsidR="00AF506E" w:rsidRDefault="00631109" w:rsidP="001D60CB">
      <w:pPr>
        <w:pStyle w:val="BodyText"/>
      </w:pPr>
      <w:r w:rsidRPr="00631109">
        <w:t>A interface possui quatro componentes principais: interação direta, contato multi</w:t>
      </w:r>
      <w:r>
        <w:t>-</w:t>
      </w:r>
      <w:r w:rsidRPr="00631109">
        <w:t>toque, multi</w:t>
      </w:r>
      <w:r>
        <w:t>-</w:t>
      </w:r>
      <w:r w:rsidRPr="00631109">
        <w:t>usuário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AF506E" w:rsidRDefault="00631109" w:rsidP="00631109">
      <w:pPr>
        <w:pStyle w:val="Heading3"/>
      </w:pPr>
      <w:bookmarkStart w:id="10" w:name="_Toc200363551"/>
      <w:r>
        <w:t>ReacTable</w:t>
      </w:r>
      <w:bookmarkEnd w:id="10"/>
    </w:p>
    <w:p w:rsidR="00AF506E" w:rsidRDefault="00631109" w:rsidP="001D60CB">
      <w:pPr>
        <w:pStyle w:val="BodyText"/>
      </w:pPr>
      <w:r w:rsidRPr="00631109">
        <w:t>Instrumento musical colaborativo, desenvolvido pela Universidade Pompeu Fabra, situada em Barcelona, permite o reconhecimento de objetos e com a possibilidade de interação multi</w:t>
      </w:r>
      <w:r w:rsidR="0080371E">
        <w:t>-</w:t>
      </w:r>
      <w:r w:rsidRPr="00631109">
        <w:t xml:space="preserve">usuário, a </w:t>
      </w:r>
      <w:r w:rsidRPr="0080371E">
        <w:rPr>
          <w:i/>
        </w:rPr>
        <w:t>Reac</w:t>
      </w:r>
      <w:r w:rsidR="0080371E">
        <w:rPr>
          <w:i/>
        </w:rPr>
        <w:t>T</w:t>
      </w:r>
      <w:r w:rsidRPr="0080371E">
        <w:rPr>
          <w:i/>
        </w:rPr>
        <w:t>able</w:t>
      </w:r>
      <w:r w:rsidRPr="00631109">
        <w:t xml:space="preserve"> sintetiza sons gerados através de fontes, filtros e osciladores. Cada objeto, podendo este ser um cubo, cone, cilindro, entre outros</w:t>
      </w:r>
      <w:r w:rsidR="0080371E">
        <w:t>;</w:t>
      </w:r>
      <w:r w:rsidRPr="00631109">
        <w:t xml:space="preserve"> é classificado por um software a partir de </w:t>
      </w:r>
      <w:r w:rsidR="0080371E">
        <w:t>fiduciais</w:t>
      </w:r>
      <w:r w:rsidR="0080371E">
        <w:rPr>
          <w:rStyle w:val="FootnoteReference"/>
        </w:rPr>
        <w:footnoteReference w:id="3"/>
      </w:r>
      <w:r w:rsidR="0080371E">
        <w:t xml:space="preserve"> </w:t>
      </w:r>
      <w:r w:rsidRPr="00631109">
        <w:t>situad</w:t>
      </w:r>
      <w:r w:rsidR="0080371E">
        <w:t>o</w:t>
      </w:r>
      <w:r w:rsidRPr="00631109">
        <w:t xml:space="preserve">s </w:t>
      </w:r>
      <w:r w:rsidR="0080371E">
        <w:t xml:space="preserve">em sua superfície </w:t>
      </w:r>
      <w:r w:rsidRPr="00631109">
        <w:t>e capturados por uma câmera. Assim</w:t>
      </w:r>
      <w:r w:rsidR="0080371E">
        <w:t>,</w:t>
      </w:r>
      <w:r w:rsidRPr="00631109">
        <w:t xml:space="preserve"> cada objeto é classificado como um dos geradores e filtros obtendo-se como resultado um som único</w:t>
      </w:r>
      <w:r w:rsidR="0080371E">
        <w:t>,</w:t>
      </w:r>
      <w:r w:rsidRPr="00631109">
        <w:t xml:space="preserve"> </w:t>
      </w:r>
      <w:r w:rsidR="0080371E">
        <w:t xml:space="preserve">resultado </w:t>
      </w:r>
      <w:r w:rsidRPr="00631109">
        <w:t xml:space="preserve">da interação destes objetos. Este instrumento utiliza como base o software de detecção de fiduciais </w:t>
      </w:r>
      <w:r w:rsidRPr="0080371E">
        <w:rPr>
          <w:i/>
        </w:rPr>
        <w:t>ReacTIVision</w:t>
      </w:r>
      <w:r w:rsidR="0080371E">
        <w:t xml:space="preserve">, que </w:t>
      </w:r>
      <w:r w:rsidRPr="00631109">
        <w:t>reconhec</w:t>
      </w:r>
      <w:r w:rsidR="0080371E">
        <w:t>e</w:t>
      </w:r>
      <w:r w:rsidRPr="00631109">
        <w:t xml:space="preserve"> dos objetos sobre a mesa.</w:t>
      </w:r>
    </w:p>
    <w:p w:rsidR="00BF781B" w:rsidRDefault="00BF781B" w:rsidP="00BF781B">
      <w:pPr>
        <w:pStyle w:val="Figura"/>
      </w:pPr>
      <w:r>
        <w:rPr>
          <w:noProof/>
          <w:lang w:eastAsia="pt-BR"/>
        </w:rPr>
        <w:drawing>
          <wp:inline distT="0" distB="0" distL="0" distR="0">
            <wp:extent cx="4162425" cy="278130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BF781B" w:rsidRDefault="00BF781B" w:rsidP="00BF781B">
      <w:pPr>
        <w:pStyle w:val="Figura"/>
      </w:pPr>
      <w:bookmarkStart w:id="11" w:name="_Toc200363498"/>
      <w:r>
        <w:t xml:space="preserve">Figura </w:t>
      </w:r>
      <w:fldSimple w:instr=" SEQ Figura \* ARABIC ">
        <w:r w:rsidR="005122C3">
          <w:rPr>
            <w:noProof/>
          </w:rPr>
          <w:t>3</w:t>
        </w:r>
      </w:fldSimple>
      <w:r>
        <w:t xml:space="preserve"> - ReacTable</w:t>
      </w:r>
      <w:bookmarkEnd w:id="11"/>
    </w:p>
    <w:p w:rsidR="00AF506E" w:rsidRDefault="0080371E" w:rsidP="0080371E">
      <w:pPr>
        <w:pStyle w:val="Heading4"/>
      </w:pPr>
      <w:r>
        <w:lastRenderedPageBreak/>
        <w:t>Especificações</w:t>
      </w:r>
    </w:p>
    <w:p w:rsidR="0080371E" w:rsidRDefault="0080371E" w:rsidP="001D60CB">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AF506E" w:rsidRDefault="0080371E" w:rsidP="0080371E">
      <w:pPr>
        <w:pStyle w:val="Heading4"/>
      </w:pPr>
      <w:r>
        <w:t>Interação</w:t>
      </w:r>
    </w:p>
    <w:p w:rsidR="0080371E" w:rsidRDefault="0080371E" w:rsidP="001D60CB">
      <w:pPr>
        <w:pStyle w:val="BodyText"/>
      </w:pPr>
      <w:r w:rsidRPr="0080371E">
        <w:t xml:space="preserve">Os diversos tipos de tangíveis representam diferentes módulos de um sintetizador analógico, alguns desses </w:t>
      </w:r>
      <w:r w:rsidR="00647B10">
        <w:t>interferem n</w:t>
      </w:r>
      <w:r w:rsidRPr="0080371E">
        <w:t>o funcionamento do</w:t>
      </w:r>
      <w:r w:rsidR="00647B10">
        <w:t>s à sua volta</w:t>
      </w:r>
      <w:r w:rsidRPr="0080371E">
        <w:t xml:space="preserve">. Quando </w:t>
      </w:r>
      <w:r w:rsidR="00647B10">
        <w:t xml:space="preserve">um objeto é </w:t>
      </w:r>
      <w:r w:rsidRPr="0080371E">
        <w:t>posicionad</w:t>
      </w:r>
      <w:r w:rsidR="00647B10">
        <w:t xml:space="preserve">o </w:t>
      </w:r>
      <w:r w:rsidRPr="0080371E">
        <w:t>sobre a mesa, em alguns casos</w:t>
      </w:r>
      <w:r w:rsidR="00647B10">
        <w:t>,</w:t>
      </w:r>
      <w:r w:rsidRPr="0080371E">
        <w:t xml:space="preserve"> aparece</w:t>
      </w:r>
      <w:r w:rsidR="00647B10">
        <w:t>m</w:t>
      </w:r>
      <w:r w:rsidRPr="0080371E">
        <w:t xml:space="preserve"> controle</w:t>
      </w:r>
      <w:r w:rsidR="00647B10">
        <w:t xml:space="preserve">s que permitem a mudança do comprimento de onda, volume, tons e padrões musicais, </w:t>
      </w:r>
      <w:r w:rsidRPr="0080371E">
        <w:t>com o toque do dedo</w:t>
      </w:r>
      <w:r w:rsidR="00647B10">
        <w:t>.</w:t>
      </w:r>
    </w:p>
    <w:p w:rsidR="00AF506E" w:rsidRDefault="00647B10" w:rsidP="00647B10">
      <w:pPr>
        <w:pStyle w:val="Heading3"/>
      </w:pPr>
      <w:bookmarkStart w:id="12" w:name="_Toc200363552"/>
      <w:r>
        <w:t>iPhone</w:t>
      </w:r>
      <w:bookmarkEnd w:id="12"/>
    </w:p>
    <w:p w:rsidR="00AF506E" w:rsidRDefault="00647B10" w:rsidP="001D60CB">
      <w:pPr>
        <w:pStyle w:val="BodyText"/>
      </w:pPr>
      <w:r w:rsidRPr="00647B10">
        <w:t xml:space="preserve">O </w:t>
      </w:r>
      <w:r w:rsidRPr="00647B10">
        <w:rPr>
          <w:i/>
        </w:rPr>
        <w:t>iPhone</w:t>
      </w:r>
      <w:r w:rsidRPr="00647B10">
        <w:t xml:space="preserve"> é um smartphone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 xml:space="preserve">, a partir do qual, surgiram </w:t>
      </w:r>
      <w:r w:rsidRPr="00647B10">
        <w:t>mais de 300 patentes.</w:t>
      </w:r>
    </w:p>
    <w:p w:rsidR="002336EF" w:rsidRDefault="002336EF" w:rsidP="002336EF">
      <w:pPr>
        <w:pStyle w:val="Figura"/>
      </w:pPr>
      <w:r>
        <w:rPr>
          <w:noProof/>
          <w:lang w:eastAsia="pt-BR"/>
        </w:rPr>
        <w:drawing>
          <wp:inline distT="0" distB="0" distL="0" distR="0">
            <wp:extent cx="2857500" cy="24765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2336EF" w:rsidRDefault="002336EF" w:rsidP="002336EF">
      <w:pPr>
        <w:pStyle w:val="Figura"/>
      </w:pPr>
      <w:bookmarkStart w:id="13" w:name="_Toc200363499"/>
      <w:r>
        <w:t xml:space="preserve">Figura </w:t>
      </w:r>
      <w:fldSimple w:instr=" SEQ Figura \* ARABIC ">
        <w:r w:rsidR="005122C3">
          <w:rPr>
            <w:noProof/>
          </w:rPr>
          <w:t>4</w:t>
        </w:r>
      </w:fldSimple>
      <w:r>
        <w:t xml:space="preserve"> - iPhone</w:t>
      </w:r>
      <w:bookmarkEnd w:id="13"/>
    </w:p>
    <w:p w:rsidR="00AF506E" w:rsidRDefault="00647B10" w:rsidP="00134622">
      <w:pPr>
        <w:pStyle w:val="Heading4"/>
      </w:pPr>
      <w:r>
        <w:t>Especificações</w:t>
      </w:r>
    </w:p>
    <w:p w:rsidR="00AF506E" w:rsidRDefault="00647B10" w:rsidP="001D60CB">
      <w:pPr>
        <w:pStyle w:val="BodyText"/>
      </w:pPr>
      <w:r>
        <w:t>Possui um p</w:t>
      </w:r>
      <w:r w:rsidRPr="00647B10">
        <w:t xml:space="preserve">rocessador de 620 MHz ARM 1176[2], </w:t>
      </w:r>
      <w:r>
        <w:t>operando em</w:t>
      </w:r>
      <w:r w:rsidRPr="00647B10">
        <w:t xml:space="preserve"> 412</w:t>
      </w:r>
      <w:r>
        <w:t>MH</w:t>
      </w:r>
      <w:r w:rsidRPr="00647B10">
        <w:t xml:space="preserve">z, 128MB DRAM, </w:t>
      </w:r>
      <w:r w:rsidR="0076562A" w:rsidRPr="00647B10">
        <w:t>armazenamento</w:t>
      </w:r>
      <w:r w:rsidRPr="00647B10">
        <w:t xml:space="preserve">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47B10" w:rsidRDefault="00647B10" w:rsidP="00647B10">
      <w:pPr>
        <w:pStyle w:val="Heading4"/>
      </w:pPr>
      <w:r>
        <w:lastRenderedPageBreak/>
        <w:t>Interação</w:t>
      </w:r>
    </w:p>
    <w:p w:rsidR="00647B10" w:rsidRDefault="00647B10" w:rsidP="001D60CB">
      <w:pPr>
        <w:pStyle w:val="BodyText"/>
      </w:pPr>
      <w:r w:rsidRPr="00647B10">
        <w:t xml:space="preserve">A tela widescreen </w:t>
      </w:r>
      <w:r w:rsidR="00EA4CD8">
        <w:t>possui</w:t>
      </w:r>
      <w:r w:rsidRPr="00647B10">
        <w:t xml:space="preserve"> a três sensores: </w:t>
      </w:r>
      <w:r w:rsidR="00EA4CD8">
        <w:t xml:space="preserve">um sensor de </w:t>
      </w:r>
      <w:r w:rsidRPr="00647B10">
        <w:t>proximidade</w:t>
      </w:r>
      <w:r w:rsidR="00EA4CD8">
        <w:t>,</w:t>
      </w:r>
      <w:r w:rsidRPr="00647B10">
        <w:t xml:space="preserve"> que prev</w:t>
      </w:r>
      <w:r w:rsidR="0076562A">
        <w:t>i</w:t>
      </w:r>
      <w:r w:rsidRPr="00647B10">
        <w:t>n</w:t>
      </w:r>
      <w:r w:rsidR="00EA4CD8">
        <w:t xml:space="preserve">e </w:t>
      </w:r>
      <w:r w:rsidRPr="00647B10">
        <w:t>que o rosto ou orelhas interajam com o dispositivo</w:t>
      </w:r>
      <w:r w:rsidR="00EA4CD8">
        <w:t xml:space="preserve"> enquanto uma chamada é atendida;</w:t>
      </w:r>
      <w:r w:rsidRPr="00647B10">
        <w:t xml:space="preserve"> um sensor de luz ambiente que </w:t>
      </w:r>
      <w:r w:rsidR="00EA4CD8">
        <w:t xml:space="preserve">altera automaticamente </w:t>
      </w:r>
      <w:r w:rsidRPr="00647B10">
        <w:t xml:space="preserve">o brilho do display, e um acelerômetro de 3 eixos, </w:t>
      </w:r>
      <w:r w:rsidR="00EA4CD8">
        <w:t xml:space="preserve">que, de acordo com a </w:t>
      </w:r>
      <w:r w:rsidRPr="00647B10">
        <w:t xml:space="preserve">orientação do </w:t>
      </w:r>
      <w:r w:rsidR="00EA4CD8">
        <w:t xml:space="preserve">aparelho, </w:t>
      </w:r>
      <w:r w:rsidRPr="00647B10">
        <w:t>muda</w:t>
      </w:r>
      <w:r w:rsidR="00EA4CD8">
        <w:t xml:space="preserve"> o posicionamento d</w:t>
      </w:r>
      <w:r w:rsidRPr="00647B10">
        <w:t>a tela</w:t>
      </w:r>
      <w:r w:rsidR="00EA4CD8">
        <w:t>. O</w:t>
      </w:r>
      <w:r w:rsidRPr="00647B10">
        <w:t xml:space="preserve">s toques são reconhecidos por mapeamento do campo elétrico em uma película que fica entre uma tela protetora e o display </w:t>
      </w:r>
      <w:r w:rsidRPr="00EA4CD8">
        <w:rPr>
          <w:i/>
        </w:rPr>
        <w:t>LCD</w:t>
      </w:r>
      <w:r w:rsidRPr="00647B10">
        <w:t>.</w:t>
      </w:r>
    </w:p>
    <w:p w:rsidR="00647B10" w:rsidRDefault="00EA4CD8" w:rsidP="00EA4CD8">
      <w:pPr>
        <w:pStyle w:val="Heading2"/>
      </w:pPr>
      <w:bookmarkStart w:id="14" w:name="_Toc200363553"/>
      <w:r>
        <w:t>Jogos e Interatividade</w:t>
      </w:r>
      <w:bookmarkEnd w:id="14"/>
    </w:p>
    <w:p w:rsidR="00647B10" w:rsidRDefault="00E324BC" w:rsidP="001D60CB">
      <w:pPr>
        <w:pStyle w:val="BodyText"/>
      </w:pPr>
      <w:r w:rsidRPr="00E324BC">
        <w:t>Desde os primeiros jogos que foram tornados públicos</w:t>
      </w:r>
      <w:r>
        <w:t>,</w:t>
      </w:r>
      <w:r w:rsidRPr="00E324BC">
        <w:t xml:space="preserve"> já se estudavam novas formas de interatividade com o jogador para melhor o envolverem na história e ambiente do jogo</w:t>
      </w:r>
      <w:r>
        <w:t xml:space="preserve">; </w:t>
      </w:r>
      <w:r w:rsidRPr="00E324BC">
        <w:t>como por exemplo,</w:t>
      </w:r>
      <w:r>
        <w:t xml:space="preserve"> volantes, </w:t>
      </w:r>
      <w:r w:rsidRPr="00E324BC">
        <w:t>para jogos de corrida, pistola</w:t>
      </w:r>
      <w:r>
        <w:t xml:space="preserve">s, </w:t>
      </w:r>
      <w:r w:rsidRPr="00E324BC">
        <w:t xml:space="preserve">para westerns e policiais, e manches para aeronaves. </w:t>
      </w:r>
      <w:r w:rsidR="00ED0DB2">
        <w:t xml:space="preserve">Desde </w:t>
      </w:r>
      <w:r w:rsidRPr="00E324BC">
        <w:t>a utilização de celofane</w:t>
      </w:r>
      <w:r w:rsidR="00ED0DB2">
        <w:t>s</w:t>
      </w:r>
      <w:r w:rsidRPr="00E324BC">
        <w:t xml:space="preserve"> nos arcades de </w:t>
      </w:r>
      <w:r w:rsidR="0076562A" w:rsidRPr="0076562A">
        <w:rPr>
          <w:i/>
        </w:rPr>
        <w:t>S</w:t>
      </w:r>
      <w:r w:rsidRPr="0076562A">
        <w:rPr>
          <w:i/>
        </w:rPr>
        <w:t xml:space="preserve">pace </w:t>
      </w:r>
      <w:r w:rsidR="0076562A" w:rsidRPr="0076562A">
        <w:rPr>
          <w:i/>
        </w:rPr>
        <w:t>I</w:t>
      </w:r>
      <w:r w:rsidRPr="0076562A">
        <w:rPr>
          <w:i/>
        </w:rPr>
        <w:t>nvaders</w:t>
      </w:r>
      <w:r w:rsidRPr="00E324BC">
        <w:t xml:space="preserve"> para o surgimento do primeiro jogo colorido, ou a disposição d</w:t>
      </w:r>
      <w:r w:rsidR="00ED0DB2">
        <w:t>e</w:t>
      </w:r>
      <w:r w:rsidRPr="00E324BC">
        <w:t xml:space="preserve"> telas e dispositivos controladores</w:t>
      </w:r>
      <w:r w:rsidR="00ED0DB2">
        <w:t xml:space="preserve">, </w:t>
      </w:r>
      <w:r w:rsidRPr="00E324BC">
        <w:t>em simuladores de corrida e vôo</w:t>
      </w:r>
      <w:r w:rsidR="00ED0DB2">
        <w:t xml:space="preserve">; </w:t>
      </w:r>
      <w:r w:rsidRPr="00E324BC">
        <w:t xml:space="preserve">a interatividade sempre foi foco de pesquisa da indústria </w:t>
      </w:r>
      <w:r w:rsidR="00ED0DB2">
        <w:t>de jogos</w:t>
      </w:r>
      <w:r w:rsidRPr="00E324BC">
        <w:t>.</w:t>
      </w:r>
    </w:p>
    <w:p w:rsidR="00647B10" w:rsidRDefault="00ED0DB2" w:rsidP="00ED0DB2">
      <w:pPr>
        <w:pStyle w:val="Heading2"/>
      </w:pPr>
      <w:bookmarkStart w:id="15" w:name="_Toc200363554"/>
      <w:r>
        <w:t>Realidade Virtual</w:t>
      </w:r>
      <w:bookmarkEnd w:id="15"/>
    </w:p>
    <w:p w:rsidR="00647B10" w:rsidRPr="00ED0DB2" w:rsidRDefault="0076562A" w:rsidP="0076562A">
      <w:pPr>
        <w:pStyle w:val="BodyText"/>
      </w:pPr>
      <w:r w:rsidRPr="0076562A">
        <w:t xml:space="preserve">Realidade Virtual (RV) é uma interface avançada para aplicações computacionais, onde o usuário pode navegar e interagir, em tempo real, em um ambiente tridimensional gerado por computador, usando dispositivos multisensoriais. [KIRNER &amp; TORI, 2004].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D0DB2" w:rsidRDefault="00ED0DB2" w:rsidP="00ED0DB2">
      <w:pPr>
        <w:pStyle w:val="Heading4"/>
      </w:pPr>
      <w:r>
        <w:t>Realidade Aumentada</w:t>
      </w:r>
    </w:p>
    <w:p w:rsidR="00773CED" w:rsidRDefault="00773CED" w:rsidP="00773CED">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w:t>
      </w:r>
      <w:r>
        <w:lastRenderedPageBreak/>
        <w:t>um contraste entre real e virtual. Melhor que substituir completamente a realidade, a RA permite compor o real sobrepondo o virtual, assim ambos podem coexistir no mesmo espaço [AZUMA, 1997] [AZUMA et. al, 2001].</w:t>
      </w:r>
    </w:p>
    <w:p w:rsidR="0027472C" w:rsidRPr="00ED0DB2" w:rsidRDefault="00773CED" w:rsidP="00A276D0">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647B10" w:rsidRDefault="00ED0DB2" w:rsidP="00ED0DB2">
      <w:pPr>
        <w:pStyle w:val="Heading2"/>
      </w:pPr>
      <w:bookmarkStart w:id="16" w:name="_Toc200363555"/>
      <w:r>
        <w:t>Jogos de Estratégia</w:t>
      </w:r>
      <w:bookmarkEnd w:id="16"/>
    </w:p>
    <w:p w:rsidR="00ED0DB2" w:rsidRDefault="00ED0DB2" w:rsidP="001D60CB">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ED0DB2" w:rsidRDefault="00ED0DB2" w:rsidP="001D60CB">
      <w:pPr>
        <w:pStyle w:val="BodyText"/>
      </w:pPr>
      <w:r>
        <w:t>Existem duas características básicas para os jogos de estratégia</w:t>
      </w:r>
      <w:r w:rsidR="00DA5123">
        <w:t>.</w:t>
      </w:r>
      <w:r>
        <w:t xml:space="preserve"> Se são em tempo real ou turnos; e se são abstratos ou simuladores.</w:t>
      </w:r>
    </w:p>
    <w:p w:rsidR="00ED0DB2" w:rsidRDefault="00325947" w:rsidP="001D60CB">
      <w:pPr>
        <w:pStyle w:val="BodyText"/>
      </w:pPr>
      <w:r>
        <w:t>Na dimensão temporal, n</w:t>
      </w:r>
      <w:r w:rsidR="00ED0DB2">
        <w:t>ão existe divisão de tempo ou de permissão para jogadores terminarem sua</w:t>
      </w:r>
      <w:r w:rsidR="00DA5123">
        <w:t>s</w:t>
      </w:r>
      <w:r w:rsidR="00ED0DB2">
        <w:t xml:space="preserve"> jogada</w:t>
      </w:r>
      <w:r w:rsidR="00DA5123">
        <w:t>s.</w:t>
      </w:r>
      <w:r w:rsidR="00ED0DB2">
        <w:t xml:space="preserve"> </w:t>
      </w:r>
      <w:r w:rsidR="00DA5123">
        <w:t xml:space="preserve">Todos </w:t>
      </w:r>
      <w:r w:rsidR="00ED0DB2">
        <w:t xml:space="preserve">podem agir assim que tomadas </w:t>
      </w:r>
      <w:r w:rsidR="00DA5123">
        <w:t xml:space="preserve">às decisões, </w:t>
      </w:r>
      <w:r w:rsidR="00ED0DB2">
        <w:t xml:space="preserve">sem </w:t>
      </w:r>
      <w:r w:rsidR="00DA5123">
        <w:t xml:space="preserve">a </w:t>
      </w:r>
      <w:r w:rsidR="00ED0DB2">
        <w:t xml:space="preserve">necessidade de esperar sua vez, como ocorre </w:t>
      </w:r>
      <w:r w:rsidR="00DA5123">
        <w:t xml:space="preserve">em </w:t>
      </w:r>
      <w:r w:rsidR="00ED0DB2">
        <w:t>jogo</w:t>
      </w:r>
      <w:r w:rsidR="00DA5123">
        <w:t>s</w:t>
      </w:r>
      <w:r w:rsidR="00ED0DB2">
        <w:t xml:space="preserve"> </w:t>
      </w:r>
      <w:r w:rsidR="00DA5123">
        <w:t xml:space="preserve">baseados em </w:t>
      </w:r>
      <w:r w:rsidR="00ED0DB2">
        <w:t>turno</w:t>
      </w:r>
      <w:r w:rsidR="00DA5123">
        <w:t xml:space="preserve">s; onde </w:t>
      </w:r>
      <w:r w:rsidR="00ED0DB2">
        <w:t>cada jogador deve esperar seu momento de agir</w:t>
      </w:r>
      <w:r w:rsidR="00DA5123">
        <w:t xml:space="preserve">. Em alguns jogos, porém, </w:t>
      </w:r>
      <w:r w:rsidR="00ED0DB2">
        <w:t xml:space="preserve">podemos encontrar </w:t>
      </w:r>
      <w:r w:rsidR="00DA5123">
        <w:t>ambas as</w:t>
      </w:r>
      <w:r w:rsidR="00ED0DB2">
        <w:t xml:space="preserve"> características</w:t>
      </w:r>
      <w:r w:rsidR="00DA5123">
        <w:t xml:space="preserve">. As </w:t>
      </w:r>
      <w:r w:rsidR="00ED0DB2">
        <w:t xml:space="preserve">ações são em tempo real </w:t>
      </w:r>
      <w:r w:rsidR="00DA5123">
        <w:t xml:space="preserve">e </w:t>
      </w:r>
      <w:r w:rsidR="00ED0DB2">
        <w:t>quando os jogadores entram em combate</w:t>
      </w:r>
      <w:r w:rsidR="00DA5123">
        <w:t xml:space="preserve">, as ações </w:t>
      </w:r>
      <w:r w:rsidR="00ED0DB2">
        <w:t>muda</w:t>
      </w:r>
      <w:r w:rsidR="00DA5123">
        <w:t>m</w:t>
      </w:r>
      <w:r w:rsidR="00ED0DB2">
        <w:t xml:space="preserve"> para um ambiente de turno.</w:t>
      </w:r>
    </w:p>
    <w:p w:rsidR="00647B10" w:rsidRDefault="00ED0DB2" w:rsidP="001D60CB">
      <w:pPr>
        <w:pStyle w:val="BodyText"/>
      </w:pPr>
      <w:r>
        <w:t>Em termos de realidade, trata-se da pureza de estratégia do jogo em relação a</w:t>
      </w:r>
      <w:r w:rsidR="00325947">
        <w:t>o</w:t>
      </w:r>
      <w:r>
        <w:t xml:space="preserve"> </w:t>
      </w:r>
      <w:r w:rsidR="00325947">
        <w:t>ambiente. E</w:t>
      </w:r>
      <w:r>
        <w:t>nquanto alguns jogos tentam reproduzir fielmente as guerras napoleônicas, ou as conquistas do império romano</w:t>
      </w:r>
      <w:r w:rsidR="00325947">
        <w:t>;</w:t>
      </w:r>
      <w:r>
        <w:t xml:space="preserve"> </w:t>
      </w:r>
      <w:r w:rsidR="00325947">
        <w:t xml:space="preserve">outros não possuem ligação com o mundo real, </w:t>
      </w:r>
      <w:r>
        <w:t>como por exemplo</w:t>
      </w:r>
      <w:r w:rsidR="00C54DEC">
        <w:t>:</w:t>
      </w:r>
      <w:r w:rsidR="00325947">
        <w:t xml:space="preserve"> </w:t>
      </w:r>
      <w:r w:rsidR="00C54DEC">
        <w:t>G</w:t>
      </w:r>
      <w:r>
        <w:t>o</w:t>
      </w:r>
      <w:r w:rsidR="00325947">
        <w:t>, d</w:t>
      </w:r>
      <w:r>
        <w:t>amas</w:t>
      </w:r>
      <w:r w:rsidR="00C54DEC">
        <w:t xml:space="preserve">, </w:t>
      </w:r>
      <w:r w:rsidR="00325947">
        <w:t>xadrez</w:t>
      </w:r>
      <w:r w:rsidR="00C54DEC">
        <w:t>, entre outros</w:t>
      </w:r>
      <w:r>
        <w:t>.</w:t>
      </w:r>
    </w:p>
    <w:p w:rsidR="00647B10" w:rsidRDefault="00325947" w:rsidP="00325947">
      <w:pPr>
        <w:pStyle w:val="Heading3"/>
      </w:pPr>
      <w:bookmarkStart w:id="17" w:name="_Toc200363556"/>
      <w:r>
        <w:t>Go</w:t>
      </w:r>
      <w:bookmarkEnd w:id="17"/>
    </w:p>
    <w:p w:rsidR="0027472C" w:rsidRDefault="00C009DB" w:rsidP="00C009DB">
      <w:pPr>
        <w:pStyle w:val="BodyText"/>
      </w:pPr>
      <w:r w:rsidRPr="00C009DB">
        <w:rPr>
          <w:i/>
        </w:rPr>
        <w:t>Go</w:t>
      </w:r>
      <w:r>
        <w:t xml:space="preserve">, </w:t>
      </w:r>
      <w:r w:rsidRPr="00C009DB">
        <w:rPr>
          <w:i/>
        </w:rPr>
        <w:t>Weiqi</w:t>
      </w:r>
      <w:r>
        <w:t xml:space="preserve"> ou </w:t>
      </w:r>
      <w:r w:rsidRPr="00C009DB">
        <w:rPr>
          <w:i/>
        </w:rPr>
        <w:t>Baduk</w:t>
      </w:r>
      <w:r>
        <w:t xml:space="preserve"> se trata de um jogo estratégico, abstrato e de turno, de soma zero e de informação perfeita para tabuleiro, em que duas pessoas </w:t>
      </w:r>
      <w:r>
        <w:lastRenderedPageBreak/>
        <w:t xml:space="preserve">posicionam pedras de cores opostas. Sua origem vêm da antiga China, entre 2000 a.C e 200 aC; sendo popular no leste da Ásia. O desenvolvimento de uma versão eletrônica do jogo contribuiu com sua popularidade ao redor do mundo. O nome </w:t>
      </w:r>
      <w:r w:rsidRPr="00C009DB">
        <w:rPr>
          <w:i/>
        </w:rPr>
        <w:t>Go</w:t>
      </w:r>
      <w:r>
        <w:t xml:space="preserve"> se originou da pronúncia japonesa de um antigo caractere </w:t>
      </w:r>
      <w:r>
        <w:rPr>
          <w:rFonts w:ascii="MS Mincho" w:eastAsia="MS Mincho" w:hAnsi="MS Mincho" w:cs="MS Mincho" w:hint="eastAsia"/>
        </w:rPr>
        <w:t>碁</w:t>
      </w:r>
      <w:r>
        <w:t xml:space="preserve"> (go), mas o jogo é chamado de </w:t>
      </w:r>
      <w:r>
        <w:rPr>
          <w:rFonts w:ascii="MS Mincho" w:eastAsia="MS Mincho" w:hAnsi="MS Mincho" w:cs="MS Mincho" w:hint="eastAsia"/>
        </w:rPr>
        <w:t>囲碁</w:t>
      </w:r>
      <w:r>
        <w:t xml:space="preserve"> (igo) no Japão. Em chinês seu nome é </w:t>
      </w:r>
      <w:r>
        <w:rPr>
          <w:rFonts w:ascii="MS Mincho" w:eastAsia="MS Mincho" w:hAnsi="MS Mincho" w:cs="MS Mincho" w:hint="eastAsia"/>
        </w:rPr>
        <w:t>圍棋</w:t>
      </w:r>
      <w:r>
        <w:t xml:space="preserve"> (tradicional) / </w:t>
      </w:r>
      <w:r>
        <w:rPr>
          <w:rFonts w:ascii="Arial Unicode MS" w:hAnsi="Arial Unicode MS" w:cs="Arial Unicode MS"/>
        </w:rPr>
        <w:t>围棋</w:t>
      </w:r>
      <w:r>
        <w:t xml:space="preserve"> (simplificado) (pronuncia-se wéiqí), e sua tradução significa "jogo de cercar território". Também é conhecido como </w:t>
      </w:r>
      <w:r>
        <w:rPr>
          <w:rFonts w:ascii="Arial Unicode MS" w:hAnsi="Arial Unicode MS" w:cs="Arial Unicode MS"/>
        </w:rPr>
        <w:t>바둑</w:t>
      </w:r>
      <w:r>
        <w:t xml:space="preserve"> (Baduk) na Coréia.</w:t>
      </w:r>
    </w:p>
    <w:p w:rsidR="00C009DB" w:rsidRPr="00C009DB" w:rsidRDefault="00C009DB" w:rsidP="00C009DB">
      <w:r>
        <w:t>O Go é democrático em seu espírito. Não há diferença entre as pedras do jogo, sendo um mesmo e igual valor atribuído a todas elas. O tabuleiro representa a "terra de ninguém", livre e aberta à conquista. O propósito do jogo é, para cada jogador, ampliar quanto possível seu próprio território sobre a terra não ocupada. Como o próprio nome do jogo diz; se conquistam territórios cercando</w:t>
      </w:r>
      <w:r w:rsidR="003A423D">
        <w:t>-</w:t>
      </w:r>
      <w:r>
        <w:t>o no tabuleiro com suas peças</w:t>
      </w:r>
      <w:r w:rsidR="003A423D">
        <w:t>.</w:t>
      </w:r>
      <w:r>
        <w:t xml:space="preserve"> </w:t>
      </w:r>
      <w:r w:rsidR="003A423D">
        <w:t>A</w:t>
      </w:r>
      <w:r>
        <w:t xml:space="preserve"> captura de pedras do adversário </w:t>
      </w:r>
      <w:r w:rsidR="003A423D">
        <w:t>é realizada da mesma maneira. Q</w:t>
      </w:r>
      <w:r>
        <w:t xml:space="preserve">uando </w:t>
      </w:r>
      <w:r w:rsidR="003A423D">
        <w:t xml:space="preserve">uma pedra é </w:t>
      </w:r>
      <w:r>
        <w:t xml:space="preserve">cercada, </w:t>
      </w:r>
      <w:r w:rsidR="003A423D">
        <w:t xml:space="preserve">a mesma é </w:t>
      </w:r>
      <w:r>
        <w:t>retirada do tabuleiro, podendo</w:t>
      </w:r>
      <w:r w:rsidR="003A423D">
        <w:t>-se</w:t>
      </w:r>
      <w:r>
        <w:t xml:space="preserve"> fazer jogadas </w:t>
      </w:r>
      <w:r w:rsidR="003A423D">
        <w:t>em seu</w:t>
      </w:r>
      <w:r>
        <w:t xml:space="preserve"> lugar. Ganha o jogo quem </w:t>
      </w:r>
      <w:r w:rsidR="003A423D">
        <w:t>possuir um maior terreno conquistado</w:t>
      </w:r>
      <w:r>
        <w:t>.</w:t>
      </w:r>
    </w:p>
    <w:p w:rsidR="00325947" w:rsidRDefault="00325947" w:rsidP="00325947">
      <w:pPr>
        <w:pStyle w:val="Heading3"/>
      </w:pPr>
      <w:bookmarkStart w:id="18" w:name="_Toc200363557"/>
      <w:r>
        <w:t>Age of Empires</w:t>
      </w:r>
      <w:bookmarkEnd w:id="18"/>
    </w:p>
    <w:p w:rsidR="00CE05CE" w:rsidRPr="00CE05CE" w:rsidRDefault="00CE05CE" w:rsidP="00CE05CE">
      <w:pPr>
        <w:pStyle w:val="BodyText"/>
        <w:rPr>
          <w:lang w:eastAsia="pt-BR"/>
        </w:rPr>
      </w:pPr>
      <w:r w:rsidRPr="00CE05CE">
        <w:rPr>
          <w:i/>
          <w:lang w:eastAsia="pt-BR"/>
        </w:rPr>
        <w:t>Age of Empires</w:t>
      </w:r>
      <w:r w:rsidRPr="00CE05CE">
        <w:rPr>
          <w:lang w:eastAsia="pt-BR"/>
        </w:rPr>
        <w:t xml:space="preserve"> é uma serie de jogos de estratégia para computador desenvolvido p</w:t>
      </w:r>
      <w:r>
        <w:rPr>
          <w:lang w:eastAsia="pt-BR"/>
        </w:rPr>
        <w:t>ela</w:t>
      </w:r>
      <w:r w:rsidRPr="00CE05CE">
        <w:rPr>
          <w:lang w:eastAsia="pt-BR"/>
        </w:rPr>
        <w:t xml:space="preserve"> </w:t>
      </w:r>
      <w:r w:rsidRPr="00CE05CE">
        <w:rPr>
          <w:i/>
          <w:lang w:eastAsia="pt-BR"/>
        </w:rPr>
        <w:t xml:space="preserve">Ensemble Studio </w:t>
      </w:r>
      <w:r w:rsidRPr="00CE05CE">
        <w:rPr>
          <w:lang w:eastAsia="pt-BR"/>
        </w:rPr>
        <w:t xml:space="preserve">e publicado pela </w:t>
      </w:r>
      <w:r w:rsidRPr="00CE05CE">
        <w:rPr>
          <w:i/>
          <w:lang w:eastAsia="pt-BR"/>
        </w:rPr>
        <w:t>Microsoft Game Studios</w:t>
      </w:r>
      <w:r w:rsidRPr="00CE05CE">
        <w:rPr>
          <w:lang w:eastAsia="pt-BR"/>
        </w:rPr>
        <w:t>. O primeiro t</w:t>
      </w:r>
      <w:r>
        <w:rPr>
          <w:lang w:eastAsia="pt-BR"/>
        </w:rPr>
        <w:t>í</w:t>
      </w:r>
      <w:r w:rsidRPr="00CE05CE">
        <w:rPr>
          <w:lang w:eastAsia="pt-BR"/>
        </w:rPr>
        <w:t>tulo da s</w:t>
      </w:r>
      <w:r>
        <w:rPr>
          <w:lang w:eastAsia="pt-BR"/>
        </w:rPr>
        <w:t>é</w:t>
      </w:r>
      <w:r w:rsidRPr="00CE05CE">
        <w:rPr>
          <w:lang w:eastAsia="pt-BR"/>
        </w:rPr>
        <w:t xml:space="preserve">rie, </w:t>
      </w:r>
      <w:r w:rsidRPr="00CE05CE">
        <w:rPr>
          <w:i/>
          <w:lang w:eastAsia="pt-BR"/>
        </w:rPr>
        <w:t>Age of Empires</w:t>
      </w:r>
      <w:r w:rsidRPr="00CE05CE">
        <w:rPr>
          <w:lang w:eastAsia="pt-BR"/>
        </w:rPr>
        <w:t xml:space="preserve"> (AoE), foi publicado em 1997 e desde então v</w:t>
      </w:r>
      <w:r>
        <w:rPr>
          <w:lang w:eastAsia="pt-BR"/>
        </w:rPr>
        <w:t>ê</w:t>
      </w:r>
      <w:r w:rsidRPr="00CE05CE">
        <w:rPr>
          <w:lang w:eastAsia="pt-BR"/>
        </w:rPr>
        <w:t>m sendo produzidas novas versões</w:t>
      </w:r>
      <w:r>
        <w:rPr>
          <w:lang w:eastAsia="pt-BR"/>
        </w:rPr>
        <w:t>,</w:t>
      </w:r>
      <w:r w:rsidRPr="00CE05CE">
        <w:rPr>
          <w:lang w:eastAsia="pt-BR"/>
        </w:rPr>
        <w:t xml:space="preserve"> como </w:t>
      </w:r>
      <w:r w:rsidRPr="00CE05CE">
        <w:rPr>
          <w:i/>
          <w:lang w:eastAsia="pt-BR"/>
        </w:rPr>
        <w:t>Age of Empires II</w:t>
      </w:r>
      <w:r w:rsidRPr="00CE05CE">
        <w:rPr>
          <w:lang w:eastAsia="pt-BR"/>
        </w:rPr>
        <w:t xml:space="preserve">(AoE2), </w:t>
      </w:r>
      <w:r w:rsidRPr="00CE05CE">
        <w:rPr>
          <w:i/>
          <w:lang w:eastAsia="pt-BR"/>
        </w:rPr>
        <w:t>Age of Mythology</w:t>
      </w:r>
      <w:r w:rsidRPr="00CE05CE">
        <w:rPr>
          <w:lang w:eastAsia="pt-BR"/>
        </w:rPr>
        <w:t xml:space="preserve">(AoM), </w:t>
      </w:r>
      <w:r w:rsidRPr="00CE05CE">
        <w:rPr>
          <w:i/>
          <w:lang w:eastAsia="pt-BR"/>
        </w:rPr>
        <w:t>Age of Empires III</w:t>
      </w:r>
      <w:r w:rsidRPr="00CE05CE">
        <w:rPr>
          <w:lang w:eastAsia="pt-BR"/>
        </w:rPr>
        <w:t>(AoE3) e expansões para os mesmo</w:t>
      </w:r>
      <w:r>
        <w:rPr>
          <w:lang w:eastAsia="pt-BR"/>
        </w:rPr>
        <w:t>s</w:t>
      </w:r>
      <w:r w:rsidRPr="00CE05CE">
        <w:rPr>
          <w:lang w:eastAsia="pt-BR"/>
        </w:rPr>
        <w:t>.</w:t>
      </w:r>
    </w:p>
    <w:p w:rsidR="00D1409C" w:rsidRDefault="00CE05CE" w:rsidP="00CE05CE">
      <w:pPr>
        <w:pStyle w:val="BodyText"/>
        <w:rPr>
          <w:lang w:eastAsia="pt-BR"/>
        </w:rPr>
      </w:pPr>
      <w:r w:rsidRPr="00CE05CE">
        <w:rPr>
          <w:lang w:eastAsia="pt-BR"/>
        </w:rPr>
        <w:t xml:space="preserve">Todos os jogos da </w:t>
      </w:r>
      <w:r w:rsidR="008704D2">
        <w:rPr>
          <w:lang w:eastAsia="pt-BR"/>
        </w:rPr>
        <w:t>série</w:t>
      </w:r>
      <w:r w:rsidRPr="00CE05CE">
        <w:rPr>
          <w:lang w:eastAsia="pt-BR"/>
        </w:rPr>
        <w:t xml:space="preserve"> são de estratégia histórica, ou seja, buscam retratar civilizações e situações de épocas distintas da sociedade na caracterização e habilidade dos personagens e na composição dos cenários. Como exemplo</w:t>
      </w:r>
      <w:r w:rsidR="00D1409C">
        <w:rPr>
          <w:lang w:eastAsia="pt-BR"/>
        </w:rPr>
        <w:t>,</w:t>
      </w:r>
      <w:r w:rsidRPr="00CE05CE">
        <w:rPr>
          <w:lang w:eastAsia="pt-BR"/>
        </w:rPr>
        <w:t xml:space="preserve"> AoE é focado em eventos da Europa e Ásia menor, d</w:t>
      </w:r>
      <w:r w:rsidR="00D1409C">
        <w:rPr>
          <w:lang w:eastAsia="pt-BR"/>
        </w:rPr>
        <w:t>a</w:t>
      </w:r>
      <w:r w:rsidRPr="00CE05CE">
        <w:rPr>
          <w:lang w:eastAsia="pt-BR"/>
        </w:rPr>
        <w:t xml:space="preserve"> idade da pedra até o período clássico</w:t>
      </w:r>
      <w:r w:rsidR="00D1409C">
        <w:rPr>
          <w:lang w:eastAsia="pt-BR"/>
        </w:rPr>
        <w:t>;</w:t>
      </w:r>
      <w:r w:rsidRPr="00CE05CE">
        <w:rPr>
          <w:lang w:eastAsia="pt-BR"/>
        </w:rPr>
        <w:t xml:space="preserve"> e a evolução dos personagens varia conforme </w:t>
      </w:r>
      <w:r w:rsidR="00D1409C">
        <w:rPr>
          <w:lang w:eastAsia="pt-BR"/>
        </w:rPr>
        <w:t>est</w:t>
      </w:r>
      <w:r w:rsidRPr="00CE05CE">
        <w:rPr>
          <w:lang w:eastAsia="pt-BR"/>
        </w:rPr>
        <w:t>as eras. A série se estende do surgimento do homem e expansão do império romano em AoE, até a conquista das Américas A</w:t>
      </w:r>
      <w:r w:rsidR="00D1409C">
        <w:rPr>
          <w:lang w:eastAsia="pt-BR"/>
        </w:rPr>
        <w:t>o</w:t>
      </w:r>
      <w:r w:rsidRPr="00CE05CE">
        <w:rPr>
          <w:lang w:eastAsia="pt-BR"/>
        </w:rPr>
        <w:t>E3. AoM é o único t</w:t>
      </w:r>
      <w:r w:rsidR="00D1409C">
        <w:rPr>
          <w:lang w:eastAsia="pt-BR"/>
        </w:rPr>
        <w:t>í</w:t>
      </w:r>
      <w:r w:rsidRPr="00CE05CE">
        <w:rPr>
          <w:lang w:eastAsia="pt-BR"/>
        </w:rPr>
        <w:t xml:space="preserve">tulo focado em elementos ficcionais, </w:t>
      </w:r>
      <w:r w:rsidR="00D1409C">
        <w:rPr>
          <w:lang w:eastAsia="pt-BR"/>
        </w:rPr>
        <w:t>baseando-se</w:t>
      </w:r>
      <w:r w:rsidRPr="00CE05CE">
        <w:rPr>
          <w:lang w:eastAsia="pt-BR"/>
        </w:rPr>
        <w:t xml:space="preserve"> nas religiões gregas, egípcias e nórdicas, </w:t>
      </w:r>
      <w:r w:rsidR="00D1409C">
        <w:rPr>
          <w:lang w:eastAsia="pt-BR"/>
        </w:rPr>
        <w:t xml:space="preserve">onde o jogador </w:t>
      </w:r>
      <w:r w:rsidRPr="00CE05CE">
        <w:rPr>
          <w:lang w:eastAsia="pt-BR"/>
        </w:rPr>
        <w:t>pode controlar criaturas como Minotauros e Ciclopes, ou evocar poderes dos deuses.</w:t>
      </w:r>
    </w:p>
    <w:p w:rsidR="00CE05CE" w:rsidRPr="00CE05CE" w:rsidRDefault="00CE05CE" w:rsidP="00CE05CE">
      <w:pPr>
        <w:pStyle w:val="BodyText"/>
        <w:rPr>
          <w:lang w:eastAsia="pt-BR"/>
        </w:rPr>
      </w:pPr>
      <w:r w:rsidRPr="00CE05CE">
        <w:rPr>
          <w:lang w:eastAsia="pt-BR"/>
        </w:rPr>
        <w:lastRenderedPageBreak/>
        <w:t xml:space="preserve">O controle é principalmente </w:t>
      </w:r>
      <w:r w:rsidR="007C063B">
        <w:rPr>
          <w:lang w:eastAsia="pt-BR"/>
        </w:rPr>
        <w:t>através do</w:t>
      </w:r>
      <w:r w:rsidRPr="00CE05CE">
        <w:rPr>
          <w:lang w:eastAsia="pt-BR"/>
        </w:rPr>
        <w:t xml:space="preserve"> mouse para selecionar e dar ordem aos personagens, construção de estruturas de defesa ou de captura de recursos</w:t>
      </w:r>
      <w:r w:rsidR="007C063B">
        <w:rPr>
          <w:lang w:eastAsia="pt-BR"/>
        </w:rPr>
        <w:t xml:space="preserve">; além da </w:t>
      </w:r>
      <w:r w:rsidRPr="00CE05CE">
        <w:rPr>
          <w:lang w:eastAsia="pt-BR"/>
        </w:rPr>
        <w:t>utilização de atalhos do teclado para algumas tarefas, como determinar e selecionar um exercito, ou para o menu de seleção de ações ou construções possíveis. Os jogos da s</w:t>
      </w:r>
      <w:r w:rsidR="007C063B">
        <w:rPr>
          <w:lang w:eastAsia="pt-BR"/>
        </w:rPr>
        <w:t>é</w:t>
      </w:r>
      <w:r w:rsidRPr="00CE05CE">
        <w:rPr>
          <w:lang w:eastAsia="pt-BR"/>
        </w:rPr>
        <w:t xml:space="preserve">rie possuem dois cenários básicos: Seguir a seqüência histórica de um determinado evento de uma civilização, ou batalhas customizadas em que se pode escolher o mapa e as civilizações que </w:t>
      </w:r>
      <w:r w:rsidR="007C063B">
        <w:rPr>
          <w:lang w:eastAsia="pt-BR"/>
        </w:rPr>
        <w:t xml:space="preserve">o </w:t>
      </w:r>
      <w:r w:rsidRPr="00CE05CE">
        <w:rPr>
          <w:lang w:eastAsia="pt-BR"/>
        </w:rPr>
        <w:t>disputarão.</w:t>
      </w:r>
    </w:p>
    <w:p w:rsidR="0027472C" w:rsidRPr="00CE05CE" w:rsidRDefault="00CE05CE" w:rsidP="00CE05CE">
      <w:pPr>
        <w:pStyle w:val="BodyText"/>
        <w:rPr>
          <w:lang w:eastAsia="pt-BR"/>
        </w:rPr>
      </w:pPr>
      <w:r w:rsidRPr="00CE05CE">
        <w:rPr>
          <w:lang w:eastAsia="pt-BR"/>
        </w:rPr>
        <w:t xml:space="preserve">Para atingir os objetivos do cenário escolhido </w:t>
      </w:r>
      <w:r w:rsidR="00D1409C" w:rsidRPr="00CE05CE">
        <w:rPr>
          <w:lang w:eastAsia="pt-BR"/>
        </w:rPr>
        <w:t>devem-se</w:t>
      </w:r>
      <w:r w:rsidRPr="00CE05CE">
        <w:rPr>
          <w:lang w:eastAsia="pt-BR"/>
        </w:rPr>
        <w:t xml:space="preserve"> administrar os recursos da civilização, como coleta de madeira, minerais e comida, e </w:t>
      </w:r>
      <w:r w:rsidR="00D1409C">
        <w:rPr>
          <w:lang w:eastAsia="pt-BR"/>
        </w:rPr>
        <w:t>de seu</w:t>
      </w:r>
      <w:r w:rsidRPr="00CE05CE">
        <w:rPr>
          <w:lang w:eastAsia="pt-BR"/>
        </w:rPr>
        <w:t xml:space="preserve"> ex</w:t>
      </w:r>
      <w:r w:rsidR="00D1409C">
        <w:rPr>
          <w:lang w:eastAsia="pt-BR"/>
        </w:rPr>
        <w:t>é</w:t>
      </w:r>
      <w:r w:rsidRPr="00CE05CE">
        <w:rPr>
          <w:lang w:eastAsia="pt-BR"/>
        </w:rPr>
        <w:t xml:space="preserve">rcito, como </w:t>
      </w:r>
      <w:r w:rsidR="00D1409C">
        <w:rPr>
          <w:lang w:eastAsia="pt-BR"/>
        </w:rPr>
        <w:t>o</w:t>
      </w:r>
      <w:r w:rsidRPr="00CE05CE">
        <w:rPr>
          <w:lang w:eastAsia="pt-BR"/>
        </w:rPr>
        <w:t xml:space="preserve"> treinamento de novas unidades, posicionamento defensivo, ou </w:t>
      </w:r>
      <w:r w:rsidR="00D1409C">
        <w:rPr>
          <w:lang w:eastAsia="pt-BR"/>
        </w:rPr>
        <w:t xml:space="preserve">estratégias </w:t>
      </w:r>
      <w:r w:rsidRPr="00CE05CE">
        <w:rPr>
          <w:lang w:eastAsia="pt-BR"/>
        </w:rPr>
        <w:t>d</w:t>
      </w:r>
      <w:r w:rsidR="00D1409C">
        <w:rPr>
          <w:lang w:eastAsia="pt-BR"/>
        </w:rPr>
        <w:t>e</w:t>
      </w:r>
      <w:r w:rsidRPr="00CE05CE">
        <w:rPr>
          <w:lang w:eastAsia="pt-BR"/>
        </w:rPr>
        <w:t xml:space="preserve"> ataque.</w:t>
      </w:r>
    </w:p>
    <w:p w:rsidR="00325947" w:rsidRDefault="00325947" w:rsidP="00325947">
      <w:pPr>
        <w:pStyle w:val="Heading2"/>
      </w:pPr>
      <w:bookmarkStart w:id="19" w:name="_Toc200363558"/>
      <w:r>
        <w:t>Jogos de RPG</w:t>
      </w:r>
      <w:bookmarkEnd w:id="19"/>
    </w:p>
    <w:p w:rsidR="00325947" w:rsidRDefault="00325947" w:rsidP="00325947">
      <w:pPr>
        <w:pStyle w:val="BodyText"/>
      </w:pPr>
      <w:r w:rsidRPr="00325947">
        <w:rPr>
          <w:i/>
        </w:rPr>
        <w:t>RPG</w:t>
      </w:r>
      <w:r>
        <w:t xml:space="preserve"> é a sigla de </w:t>
      </w:r>
      <w:r w:rsidRPr="00325947">
        <w:rPr>
          <w:i/>
        </w:rPr>
        <w:t>Role Playing Game</w:t>
      </w:r>
      <w:r>
        <w:t>, podendo ser traduzido como jogo de interpretação,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325947" w:rsidRDefault="00325947" w:rsidP="00325947">
      <w:pPr>
        <w:pStyle w:val="BodyText"/>
      </w:pPr>
      <w:r>
        <w:t xml:space="preserve">Os </w:t>
      </w:r>
      <w:r w:rsidRPr="00325947">
        <w:rPr>
          <w:i/>
        </w:rPr>
        <w:t>RPGs</w:t>
      </w:r>
      <w:r>
        <w:t xml:space="preserve"> são típicamente mais colaborativos e sociais do que competitivos. Une seus participantes em um único time que aventura-se como um grupo. Raramente têm ganhadores ou perdedores</w:t>
      </w:r>
      <w:r w:rsidR="00AA1314">
        <w:t xml:space="preserve">, </w:t>
      </w:r>
      <w:r>
        <w:t>torna</w:t>
      </w:r>
      <w:r w:rsidR="00AA1314">
        <w:t>ndo-o</w:t>
      </w:r>
      <w:r>
        <w:t xml:space="preserve"> fundamentalmente diferente de outros jogos de tabuleiro, jogos de cartas, esportes, ou qualquer outro tipo de jogo. Por esses motivos a </w:t>
      </w:r>
      <w:r w:rsidRPr="00AA1314">
        <w:rPr>
          <w:i/>
        </w:rPr>
        <w:t>NASA</w:t>
      </w:r>
      <w:r w:rsidR="00C87654">
        <w:rPr>
          <w:rStyle w:val="FootnoteReference"/>
        </w:rPr>
        <w:footnoteReference w:id="5"/>
      </w:r>
      <w:r>
        <w:t xml:space="preserve">, em </w:t>
      </w:r>
      <w:r w:rsidR="00AA1314">
        <w:t xml:space="preserve">longas </w:t>
      </w:r>
      <w:r>
        <w:t xml:space="preserve">missões espaciais, </w:t>
      </w:r>
      <w:r w:rsidR="00AA1314">
        <w:t>utiliza</w:t>
      </w:r>
      <w:r>
        <w:t xml:space="preserve"> o </w:t>
      </w:r>
      <w:r w:rsidRPr="00AA1314">
        <w:rPr>
          <w:i/>
        </w:rPr>
        <w:t>RPG</w:t>
      </w:r>
      <w:r>
        <w:t xml:space="preserve"> como forma de entretenimento, evitando o conflito entre os tripulantes</w:t>
      </w:r>
      <w:r w:rsidR="00AA1314">
        <w:t>. Os russos, como alternativa, utilizaram o jogo de</w:t>
      </w:r>
      <w:r>
        <w:t xml:space="preserve"> xadrez</w:t>
      </w:r>
      <w:r w:rsidR="00AA1314">
        <w:t xml:space="preserve">, </w:t>
      </w:r>
      <w:r>
        <w:t>reduzi</w:t>
      </w:r>
      <w:r w:rsidR="00AA1314">
        <w:t xml:space="preserve">ndo </w:t>
      </w:r>
      <w:r>
        <w:t>o tédio, estresse e depressão que es</w:t>
      </w:r>
      <w:r w:rsidR="00AA1314">
        <w:t xml:space="preserve">tas viagens podem causar </w:t>
      </w:r>
      <w:r>
        <w:t>[FOLHA].</w:t>
      </w:r>
    </w:p>
    <w:p w:rsidR="00325947" w:rsidRPr="00325947" w:rsidRDefault="00325947" w:rsidP="00325947">
      <w:pPr>
        <w:pStyle w:val="BodyText"/>
      </w:pPr>
      <w:r w:rsidRPr="00325947">
        <w:t xml:space="preserve">O </w:t>
      </w:r>
      <w:r w:rsidRPr="00AA1314">
        <w:rPr>
          <w:i/>
        </w:rPr>
        <w:t>RPG</w:t>
      </w:r>
      <w:r w:rsidRPr="00325947">
        <w:t xml:space="preserve"> é um jogo pouco convencional quando compara</w:t>
      </w:r>
      <w:r w:rsidR="00AA1314">
        <w:t>do a</w:t>
      </w:r>
      <w:r w:rsidRPr="00325947">
        <w:t xml:space="preserve">os jogos habituais. Em um teatro, os atores recebem seu </w:t>
      </w:r>
      <w:r w:rsidRPr="00AA1314">
        <w:rPr>
          <w:i/>
        </w:rPr>
        <w:t>script</w:t>
      </w:r>
      <w:r w:rsidRPr="00325947">
        <w:t xml:space="preserve">, </w:t>
      </w:r>
      <w:r w:rsidR="00AA1314">
        <w:t>um</w:t>
      </w:r>
      <w:r w:rsidRPr="00325947">
        <w:t xml:space="preserve"> conjunto de suas ações, gestos e falas, com tudo o que s</w:t>
      </w:r>
      <w:r w:rsidR="00AA1314">
        <w:t>eus</w:t>
      </w:r>
      <w:r w:rsidRPr="00325947">
        <w:t xml:space="preserve"> personagens devem saber</w:t>
      </w:r>
      <w:r w:rsidR="00AA1314">
        <w:t xml:space="preserve"> e fazer</w:t>
      </w:r>
      <w:r w:rsidRPr="00325947">
        <w:t xml:space="preserve">. </w:t>
      </w:r>
      <w:r w:rsidR="00AA1314">
        <w:t>O jogador</w:t>
      </w:r>
      <w:r w:rsidRPr="00325947">
        <w:t xml:space="preserve"> interpreta um personagem de ficção, seguindo o enredo definido </w:t>
      </w:r>
      <w:r w:rsidR="00AA1314">
        <w:t xml:space="preserve">por um </w:t>
      </w:r>
      <w:r w:rsidRPr="00325947">
        <w:t xml:space="preserve">roteiro. </w:t>
      </w:r>
      <w:r w:rsidR="00AA1314">
        <w:t>Em u</w:t>
      </w:r>
      <w:r w:rsidRPr="00325947">
        <w:t xml:space="preserve">m jogo de estratégia, por outro lado, </w:t>
      </w:r>
      <w:r w:rsidR="00AA1314">
        <w:t xml:space="preserve">o jogador </w:t>
      </w:r>
      <w:r w:rsidRPr="00325947">
        <w:t>segu</w:t>
      </w:r>
      <w:r w:rsidR="00AA1314">
        <w:t>e</w:t>
      </w:r>
      <w:r w:rsidRPr="00325947">
        <w:t xml:space="preserve"> um conjunto de regras onde, para </w:t>
      </w:r>
      <w:r w:rsidRPr="00325947">
        <w:lastRenderedPageBreak/>
        <w:t xml:space="preserve">vencer, </w:t>
      </w:r>
      <w:r w:rsidR="00AA1314" w:rsidRPr="00325947">
        <w:t>precisa</w:t>
      </w:r>
      <w:r w:rsidR="00AA1314">
        <w:t>m-se</w:t>
      </w:r>
      <w:r w:rsidRPr="00325947">
        <w:t xml:space="preserve"> vencer </w:t>
      </w:r>
      <w:r w:rsidR="00AA1314">
        <w:t xml:space="preserve">os </w:t>
      </w:r>
      <w:r w:rsidRPr="00325947">
        <w:t>desafios impostos p</w:t>
      </w:r>
      <w:r w:rsidR="00AA1314">
        <w:t>elos</w:t>
      </w:r>
      <w:r w:rsidRPr="00325947">
        <w:t xml:space="preserve"> adversários</w:t>
      </w:r>
      <w:r w:rsidR="00AA1314">
        <w:t>. C</w:t>
      </w:r>
      <w:r w:rsidRPr="00325947">
        <w:t xml:space="preserve">ada partida é única, </w:t>
      </w:r>
      <w:r w:rsidR="00AA1314">
        <w:t xml:space="preserve">uma vez que </w:t>
      </w:r>
      <w:r w:rsidRPr="00325947">
        <w:t xml:space="preserve">é impossível prever seus movimentos durante o jogo. No </w:t>
      </w:r>
      <w:r w:rsidRPr="00AA1314">
        <w:rPr>
          <w:i/>
        </w:rPr>
        <w:t>RPG</w:t>
      </w:r>
      <w:r w:rsidRPr="00325947">
        <w:t>, esses dois universos se unem.</w:t>
      </w:r>
    </w:p>
    <w:p w:rsidR="00325947" w:rsidRPr="00325947" w:rsidRDefault="00AA1314" w:rsidP="00325947">
      <w:pPr>
        <w:pStyle w:val="BodyText"/>
      </w:pPr>
      <w:r>
        <w:t xml:space="preserve">Assim como </w:t>
      </w:r>
      <w:r w:rsidR="00325947" w:rsidRPr="00325947">
        <w:t xml:space="preserve">um jogo de estratégia, há regras que o definem, e </w:t>
      </w:r>
      <w:r>
        <w:t xml:space="preserve">definem </w:t>
      </w:r>
      <w:r w:rsidR="00325947" w:rsidRPr="00325947">
        <w:t xml:space="preserve">aquilo que o seu personagem pode ou não pode fazer. A esse conjunto de regras chama-se sistema. </w:t>
      </w:r>
      <w:r w:rsidR="00B26AF7">
        <w:t>N</w:t>
      </w:r>
      <w:r w:rsidR="00325947" w:rsidRPr="00325947">
        <w:t xml:space="preserve">o teatro, </w:t>
      </w:r>
      <w:r w:rsidR="00B26AF7" w:rsidRPr="00325947">
        <w:t>todos os personagens têm</w:t>
      </w:r>
      <w:r w:rsidR="00325947" w:rsidRPr="00325947">
        <w:t xml:space="preserve"> uma história, e deve ser interpretado assim como os atores fazem.</w:t>
      </w:r>
      <w:r w:rsidR="00B26AF7">
        <w:t xml:space="preserve"> Em um RPG, os jogadores, </w:t>
      </w:r>
      <w:r w:rsidR="00325947" w:rsidRPr="00325947">
        <w:t>não luta</w:t>
      </w:r>
      <w:r w:rsidR="00B26AF7">
        <w:t>m</w:t>
      </w:r>
      <w:r w:rsidR="00325947" w:rsidRPr="00325947">
        <w:t xml:space="preserve"> </w:t>
      </w:r>
      <w:r w:rsidR="00B26AF7">
        <w:t xml:space="preserve">apenas </w:t>
      </w:r>
      <w:r w:rsidR="00325947" w:rsidRPr="00325947">
        <w:t xml:space="preserve">contra um adversário específico, mas </w:t>
      </w:r>
      <w:r w:rsidR="00B26AF7" w:rsidRPr="00325947">
        <w:t>vivem</w:t>
      </w:r>
      <w:r w:rsidR="00325947" w:rsidRPr="00325947">
        <w:t xml:space="preserve"> av</w:t>
      </w:r>
      <w:r w:rsidR="00B26AF7">
        <w:t>enturas em um mundo imaginário.</w:t>
      </w:r>
    </w:p>
    <w:p w:rsidR="00325947" w:rsidRPr="00325947" w:rsidRDefault="00B26AF7" w:rsidP="00325947">
      <w:pPr>
        <w:pStyle w:val="BodyText"/>
      </w:pPr>
      <w:r>
        <w:t>Assim co</w:t>
      </w:r>
      <w:r w:rsidR="00325947" w:rsidRPr="00325947">
        <w:t xml:space="preserve">mo romances </w:t>
      </w:r>
      <w:r>
        <w:t xml:space="preserve">e </w:t>
      </w:r>
      <w:r w:rsidR="00325947" w:rsidRPr="00325947">
        <w:t xml:space="preserve">filmes, </w:t>
      </w:r>
      <w:r w:rsidR="00325947" w:rsidRPr="00B26AF7">
        <w:rPr>
          <w:i/>
        </w:rPr>
        <w:t>RPGs</w:t>
      </w:r>
      <w:r w:rsidR="00325947" w:rsidRPr="00325947">
        <w:t xml:space="preserve"> alimentam a imaginação sem limitar o comportamento do jogador a um enredo específico. </w:t>
      </w:r>
      <w:r w:rsidR="008162A7">
        <w:t>P</w:t>
      </w:r>
      <w:r w:rsidR="00325947" w:rsidRPr="00325947">
        <w:t xml:space="preserve">ode ser orientado </w:t>
      </w:r>
      <w:r>
        <w:t>a</w:t>
      </w:r>
      <w:r w:rsidR="00325947" w:rsidRPr="00325947">
        <w:t xml:space="preserve"> um livro de </w:t>
      </w:r>
      <w:r w:rsidR="00325947" w:rsidRPr="00B26AF7">
        <w:rPr>
          <w:i/>
        </w:rPr>
        <w:t>RPG</w:t>
      </w:r>
      <w:r>
        <w:t>,</w:t>
      </w:r>
      <w:r w:rsidR="00325947" w:rsidRPr="00325947">
        <w:t xml:space="preserve"> como </w:t>
      </w:r>
      <w:r w:rsidR="008162A7">
        <w:t>o famoso</w:t>
      </w:r>
      <w:r w:rsidR="00325947" w:rsidRPr="00325947">
        <w:t xml:space="preserve"> </w:t>
      </w:r>
      <w:r w:rsidR="00325947" w:rsidRPr="00B26AF7">
        <w:rPr>
          <w:i/>
        </w:rPr>
        <w:t>Dunge</w:t>
      </w:r>
      <w:r w:rsidRPr="00B26AF7">
        <w:rPr>
          <w:i/>
        </w:rPr>
        <w:t>o</w:t>
      </w:r>
      <w:r w:rsidR="00325947" w:rsidRPr="00B26AF7">
        <w:rPr>
          <w:i/>
        </w:rPr>
        <w:t>ns &amp; Dragons</w:t>
      </w:r>
      <w:r w:rsidR="008162A7">
        <w:t xml:space="preserve">. Além disso, </w:t>
      </w:r>
      <w:r w:rsidR="00325947" w:rsidRPr="00325947">
        <w:t>o</w:t>
      </w:r>
      <w:r>
        <w:t>s</w:t>
      </w:r>
      <w:r w:rsidR="00325947" w:rsidRPr="00325947">
        <w:t xml:space="preserve"> jogadores podem desenvolver seu</w:t>
      </w:r>
      <w:r>
        <w:t>s</w:t>
      </w:r>
      <w:r w:rsidR="00325947" w:rsidRPr="00325947">
        <w:t xml:space="preserve"> próprio</w:t>
      </w:r>
      <w:r>
        <w:t>s</w:t>
      </w:r>
      <w:r w:rsidR="00325947" w:rsidRPr="00325947">
        <w:t xml:space="preserve"> enredo</w:t>
      </w:r>
      <w:r>
        <w:t>s</w:t>
      </w:r>
      <w:r w:rsidR="00325947" w:rsidRPr="00325947">
        <w:t xml:space="preserve"> e sistema</w:t>
      </w:r>
      <w:r>
        <w:t xml:space="preserve">s, onde </w:t>
      </w:r>
      <w:r w:rsidR="00325947" w:rsidRPr="00325947">
        <w:t xml:space="preserve">boa </w:t>
      </w:r>
      <w:r w:rsidR="008162A7">
        <w:t xml:space="preserve">é </w:t>
      </w:r>
      <w:r>
        <w:t>baseada em livros</w:t>
      </w:r>
      <w:r w:rsidR="008162A7">
        <w:t>. C</w:t>
      </w:r>
      <w:r>
        <w:t>om</w:t>
      </w:r>
      <w:r w:rsidR="008162A7">
        <w:t>o</w:t>
      </w:r>
      <w:r>
        <w:t xml:space="preserve"> exemplo</w:t>
      </w:r>
      <w:r w:rsidR="00C87654">
        <w:t>,</w:t>
      </w:r>
      <w:r w:rsidR="008162A7">
        <w:t xml:space="preserve"> temos </w:t>
      </w:r>
      <w:r>
        <w:t xml:space="preserve">a obra de J. R. R. Tolkien, O </w:t>
      </w:r>
      <w:r w:rsidR="00325947" w:rsidRPr="00325947">
        <w:t>Senhor dos Anéis, que influ</w:t>
      </w:r>
      <w:r>
        <w:t xml:space="preserve">ência até hoje </w:t>
      </w:r>
      <w:r w:rsidR="00325947" w:rsidRPr="00325947">
        <w:t xml:space="preserve">a criação de diversos </w:t>
      </w:r>
      <w:r w:rsidR="00325947" w:rsidRPr="00B26AF7">
        <w:rPr>
          <w:i/>
        </w:rPr>
        <w:t>RPGs</w:t>
      </w:r>
      <w:r w:rsidR="00325947" w:rsidRPr="00325947">
        <w:t>.</w:t>
      </w:r>
    </w:p>
    <w:p w:rsidR="00325947" w:rsidRDefault="008162A7" w:rsidP="008162A7">
      <w:pPr>
        <w:pStyle w:val="Heading3"/>
      </w:pPr>
      <w:bookmarkStart w:id="20" w:name="_Toc200363559"/>
      <w:r>
        <w:t>Dungeons &amp; Dragons</w:t>
      </w:r>
      <w:bookmarkEnd w:id="20"/>
    </w:p>
    <w:p w:rsidR="008162A7" w:rsidRPr="008162A7" w:rsidRDefault="008162A7" w:rsidP="008162A7">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rsidR="00C54DEC">
        <w:t>,</w:t>
      </w:r>
      <w:r w:rsidRPr="008162A7">
        <w:t xml:space="preserve"> publicado em 1974 nos EUA</w:t>
      </w:r>
      <w:r>
        <w:t>. É</w:t>
      </w:r>
      <w:r w:rsidRPr="008162A7">
        <w:t xml:space="preserve"> um livro que retrata um universo </w:t>
      </w:r>
      <w:r>
        <w:t>de fantasia medieval</w:t>
      </w:r>
      <w:r w:rsidRPr="008162A7">
        <w:t xml:space="preserve">, e seu sistema. </w:t>
      </w:r>
      <w:r>
        <w:t>C</w:t>
      </w:r>
      <w:r w:rsidRPr="008162A7">
        <w:t>ada jogado</w:t>
      </w:r>
      <w:r>
        <w:t xml:space="preserve">r controla um único personagem </w:t>
      </w:r>
      <w:r w:rsidRPr="008162A7">
        <w:t xml:space="preserve">e </w:t>
      </w:r>
      <w:r>
        <w:t xml:space="preserve">este possui </w:t>
      </w:r>
      <w:r w:rsidRPr="008162A7">
        <w:t xml:space="preserve">uma área de atuação (bardo, monge, gerreiro,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8162A7" w:rsidRDefault="008162A7" w:rsidP="008162A7">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rsidR="00551B1E">
        <w:t xml:space="preserve">, o cenário, </w:t>
      </w:r>
      <w:r w:rsidRPr="008162A7">
        <w:t>as relações</w:t>
      </w:r>
      <w:r w:rsidR="00551B1E">
        <w:t xml:space="preserve"> e os </w:t>
      </w:r>
      <w:r w:rsidRPr="008162A7">
        <w:t>resultados des</w:t>
      </w:r>
      <w:r w:rsidR="00551B1E">
        <w:t>t</w:t>
      </w:r>
      <w:r w:rsidRPr="008162A7">
        <w:t>es encontros. As extensas regras do jogo</w:t>
      </w:r>
      <w:r w:rsidR="00551B1E">
        <w:t xml:space="preserve"> </w:t>
      </w:r>
      <w:r w:rsidRPr="008162A7">
        <w:t xml:space="preserve">cobrem </w:t>
      </w:r>
      <w:r w:rsidR="00551B1E">
        <w:t xml:space="preserve">diversas </w:t>
      </w:r>
      <w:r w:rsidRPr="008162A7">
        <w:t>áreas como interações sociais, uso</w:t>
      </w:r>
      <w:r w:rsidR="00551B1E">
        <w:t>s</w:t>
      </w:r>
      <w:r w:rsidRPr="008162A7">
        <w:t xml:space="preserve"> de magia, combate e o efeito do ambiente nos personagens. O Mestre pode escolher quais regras publicadas ele vai u</w:t>
      </w:r>
      <w:r w:rsidR="00551B1E">
        <w:t>tiliz</w:t>
      </w:r>
      <w:r w:rsidRPr="008162A7">
        <w:t>ar e até mesmo criar novas, se achar necessário.</w:t>
      </w:r>
    </w:p>
    <w:p w:rsidR="0027472C" w:rsidRDefault="0027472C" w:rsidP="0027472C">
      <w:pPr>
        <w:pStyle w:val="Figura"/>
      </w:pPr>
      <w:r>
        <w:rPr>
          <w:noProof/>
          <w:lang w:eastAsia="pt-BR"/>
        </w:rPr>
        <w:lastRenderedPageBreak/>
        <w:drawing>
          <wp:inline distT="0" distB="0" distL="0" distR="0">
            <wp:extent cx="3429000" cy="22860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27472C" w:rsidRPr="0027472C" w:rsidRDefault="0027472C" w:rsidP="0027472C">
      <w:pPr>
        <w:pStyle w:val="Figura"/>
      </w:pPr>
      <w:bookmarkStart w:id="21" w:name="_Toc200363500"/>
      <w:r>
        <w:t xml:space="preserve">Figura </w:t>
      </w:r>
      <w:fldSimple w:instr=" SEQ Figura \* ARABIC ">
        <w:r w:rsidR="005122C3">
          <w:rPr>
            <w:noProof/>
          </w:rPr>
          <w:t>5</w:t>
        </w:r>
      </w:fldSimple>
      <w:r>
        <w:t xml:space="preserve"> - Exemplo de campanha em andamento</w:t>
      </w:r>
      <w:bookmarkEnd w:id="21"/>
    </w:p>
    <w:p w:rsidR="00325947" w:rsidRDefault="00551B1E" w:rsidP="007D135A">
      <w:pPr>
        <w:pStyle w:val="Heading3"/>
      </w:pPr>
      <w:bookmarkStart w:id="22" w:name="_Toc200363560"/>
      <w:r>
        <w:t>RPGs Eletr</w:t>
      </w:r>
      <w:r w:rsidR="004A6BEC">
        <w:t>ô</w:t>
      </w:r>
      <w:r>
        <w:t>nicos</w:t>
      </w:r>
      <w:bookmarkEnd w:id="22"/>
    </w:p>
    <w:p w:rsidR="004A6BEC" w:rsidRPr="008F2A99" w:rsidRDefault="004A6BEC" w:rsidP="00BD5501">
      <w:pPr>
        <w:pStyle w:val="BodyText"/>
      </w:pPr>
      <w:r w:rsidRPr="008F2A99">
        <w:t xml:space="preserve">Os primeiros jogos de RPG para computador surgiram no início dos anos 70 baseados na série </w:t>
      </w:r>
      <w:r w:rsidRPr="008F2A99">
        <w:rPr>
          <w:i/>
        </w:rPr>
        <w:t>Dungeons &amp; Dragons</w:t>
      </w:r>
      <w:r w:rsidRPr="008F2A99">
        <w:t xml:space="preserve">. Ganharam popularidade durante a década de 80 e hoje é um dos genros de jogos mais populares de todo o planeta. </w:t>
      </w:r>
    </w:p>
    <w:p w:rsidR="00C0331A" w:rsidRDefault="00C0331A" w:rsidP="00BD5501">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4A6BEC" w:rsidRPr="008F2A99" w:rsidRDefault="004A6BEC" w:rsidP="00BD5501">
      <w:pPr>
        <w:pStyle w:val="BodyText"/>
      </w:pPr>
      <w:r w:rsidRPr="008F2A99">
        <w:t xml:space="preserve">Os primeiros </w:t>
      </w:r>
      <w:r w:rsidRPr="008F2A99">
        <w:rPr>
          <w:i/>
        </w:rPr>
        <w:t>RPGs</w:t>
      </w:r>
      <w:r w:rsidRPr="008F2A99">
        <w:t xml:space="preserve"> criados para computadores eram jogados estilo </w:t>
      </w:r>
      <w:r w:rsidRPr="004A6BEC">
        <w:rPr>
          <w:i/>
        </w:rPr>
        <w:t>mainframe</w:t>
      </w:r>
      <w:r w:rsidRPr="008F2A99">
        <w:t xml:space="preserve">, onde cada comando determinava a ação que </w:t>
      </w:r>
      <w:r>
        <w:t xml:space="preserve">o personagem deveria executar. </w:t>
      </w:r>
      <w:r w:rsidRPr="008F2A99">
        <w:t xml:space="preserve">A interface era em </w:t>
      </w:r>
      <w:r w:rsidRPr="008F2A99">
        <w:rPr>
          <w:i/>
        </w:rPr>
        <w:t>ASCII</w:t>
      </w:r>
      <w:r w:rsidRPr="008F2A99">
        <w:t xml:space="preserve"> e as ações que poderiam ser feitas eram limitadas a movimentos e ataques </w:t>
      </w:r>
      <w:r w:rsidR="00C87654">
        <w:t>a</w:t>
      </w:r>
      <w:r w:rsidRPr="008F2A99">
        <w:t xml:space="preserve"> monstros imaginários.</w:t>
      </w:r>
    </w:p>
    <w:p w:rsidR="004A6BEC" w:rsidRPr="008F2A99" w:rsidRDefault="004A6BEC" w:rsidP="00BD5501">
      <w:pPr>
        <w:pStyle w:val="BodyText"/>
      </w:pPr>
      <w:r w:rsidRPr="008F2A99">
        <w:t xml:space="preserve">Com o início dos videogames em formato console durante a década de 80, o genro passou a se popularizar e ganhar jogos mais inteligentes e visualmente mais interessantes. O personagem agora é visível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4A6BEC" w:rsidRDefault="004A6BEC" w:rsidP="00845750">
      <w:pPr>
        <w:pStyle w:val="Figura"/>
      </w:pPr>
      <w:r w:rsidRPr="008F2A99">
        <w:rPr>
          <w:noProof/>
          <w:lang w:eastAsia="pt-BR"/>
        </w:rPr>
        <w:lastRenderedPageBreak/>
        <w:drawing>
          <wp:inline distT="0" distB="0" distL="0" distR="0">
            <wp:extent cx="2286000" cy="21374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4A6BEC" w:rsidRDefault="004A6BEC" w:rsidP="00845750">
      <w:pPr>
        <w:pStyle w:val="Figura"/>
      </w:pPr>
      <w:bookmarkStart w:id="23" w:name="_Toc200128372"/>
      <w:bookmarkStart w:id="24" w:name="_Toc200363501"/>
      <w:r>
        <w:t xml:space="preserve">Figura </w:t>
      </w:r>
      <w:fldSimple w:instr=" SEQ Figura \* ARABIC ">
        <w:r w:rsidR="005122C3">
          <w:rPr>
            <w:noProof/>
          </w:rPr>
          <w:t>6</w:t>
        </w:r>
      </w:fldSimple>
      <w:r>
        <w:t xml:space="preserve"> </w:t>
      </w:r>
      <w:r w:rsidR="00DE66C3">
        <w:t>-</w:t>
      </w:r>
      <w:r>
        <w:t xml:space="preserve"> Final Fantasy </w:t>
      </w:r>
      <w:r w:rsidR="00E47AD3">
        <w:t>-</w:t>
      </w:r>
      <w:r>
        <w:t xml:space="preserve"> Square (1987)</w:t>
      </w:r>
      <w:bookmarkEnd w:id="23"/>
      <w:bookmarkEnd w:id="24"/>
    </w:p>
    <w:p w:rsidR="004A6BEC" w:rsidRPr="008F2A99" w:rsidRDefault="004A6BEC" w:rsidP="00BD5501">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com histórias mais envolventes e 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845750" w:rsidRDefault="004A6BEC" w:rsidP="00845750">
      <w:pPr>
        <w:pStyle w:val="Figura"/>
      </w:pPr>
      <w:r w:rsidRPr="008F2A99">
        <w:rPr>
          <w:noProof/>
          <w:lang w:eastAsia="pt-BR"/>
        </w:rPr>
        <w:drawing>
          <wp:inline distT="0" distB="0" distL="0" distR="0">
            <wp:extent cx="3051810" cy="213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845750" w:rsidRDefault="00845750" w:rsidP="00845750">
      <w:pPr>
        <w:pStyle w:val="Figura"/>
      </w:pPr>
      <w:bookmarkStart w:id="25" w:name="_Toc200128373"/>
      <w:bookmarkStart w:id="26" w:name="_Toc200363502"/>
      <w:r>
        <w:t xml:space="preserve">Figura </w:t>
      </w:r>
      <w:fldSimple w:instr=" SEQ Figura \* ARABIC ">
        <w:r w:rsidR="005122C3">
          <w:rPr>
            <w:noProof/>
          </w:rPr>
          <w:t>7</w:t>
        </w:r>
      </w:fldSimple>
      <w:r>
        <w:t xml:space="preserve"> </w:t>
      </w:r>
      <w:r w:rsidR="00DE66C3">
        <w:t>-</w:t>
      </w:r>
      <w:r>
        <w:t xml:space="preserve"> Final Fantasy VII </w:t>
      </w:r>
      <w:r w:rsidR="00E47AD3">
        <w:t>-</w:t>
      </w:r>
      <w:r>
        <w:t xml:space="preserve"> Squaresoft (1997)</w:t>
      </w:r>
      <w:bookmarkEnd w:id="25"/>
      <w:bookmarkEnd w:id="26"/>
    </w:p>
    <w:p w:rsidR="004A6BEC" w:rsidRPr="008F2A99" w:rsidRDefault="004A6BEC" w:rsidP="00BD5501">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xml:space="preserve">).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 </w:t>
      </w:r>
      <w:r w:rsidRPr="008F2A99">
        <w:rPr>
          <w:i/>
        </w:rPr>
        <w:t>Ultima Onlin</w:t>
      </w:r>
      <w:r w:rsidRPr="008F2A99">
        <w:t xml:space="preserve">e, </w:t>
      </w:r>
      <w:r w:rsidRPr="008F2A99">
        <w:rPr>
          <w:i/>
        </w:rPr>
        <w:t>Ragnarok Online</w:t>
      </w:r>
      <w:r w:rsidRPr="008F2A99">
        <w:t xml:space="preserve">, </w:t>
      </w:r>
      <w:r w:rsidRPr="008F2A99">
        <w:rPr>
          <w:i/>
        </w:rPr>
        <w:t>World of Warcraft</w:t>
      </w:r>
      <w:r w:rsidRPr="008F2A99">
        <w:t xml:space="preserve">, </w:t>
      </w:r>
      <w:r w:rsidR="00336BC2" w:rsidRPr="00336BC2">
        <w:rPr>
          <w:i/>
        </w:rPr>
        <w:t>Cabal Online</w:t>
      </w:r>
      <w:r w:rsidR="00336BC2">
        <w:t xml:space="preserve">, </w:t>
      </w:r>
      <w:r w:rsidRPr="008F2A99">
        <w:rPr>
          <w:i/>
        </w:rPr>
        <w:t>Lineage</w:t>
      </w:r>
      <w:r w:rsidRPr="008F2A99">
        <w:t>, entre outros.</w:t>
      </w:r>
    </w:p>
    <w:p w:rsidR="00845750" w:rsidRDefault="004A6BEC" w:rsidP="00845750">
      <w:pPr>
        <w:pStyle w:val="Figura"/>
      </w:pPr>
      <w:r w:rsidRPr="008F2A99">
        <w:rPr>
          <w:noProof/>
          <w:lang w:eastAsia="pt-BR"/>
        </w:rPr>
        <w:lastRenderedPageBreak/>
        <w:drawing>
          <wp:inline distT="0" distB="0" distL="0" distR="0">
            <wp:extent cx="3423920" cy="236029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845750" w:rsidRDefault="00845750" w:rsidP="00845750">
      <w:pPr>
        <w:pStyle w:val="Figura"/>
      </w:pPr>
      <w:bookmarkStart w:id="27" w:name="_Toc200128374"/>
      <w:bookmarkStart w:id="28" w:name="_Toc200363503"/>
      <w:r>
        <w:t xml:space="preserve">Figura </w:t>
      </w:r>
      <w:fldSimple w:instr=" SEQ Figura \* ARABIC ">
        <w:r w:rsidR="005122C3">
          <w:rPr>
            <w:noProof/>
          </w:rPr>
          <w:t>8</w:t>
        </w:r>
      </w:fldSimple>
      <w:r>
        <w:t xml:space="preserve"> </w:t>
      </w:r>
      <w:r w:rsidR="00DE66C3">
        <w:t>-</w:t>
      </w:r>
      <w:r>
        <w:t xml:space="preserve"> World of Warcraft </w:t>
      </w:r>
      <w:r w:rsidR="00E47AD3">
        <w:t>-</w:t>
      </w:r>
      <w:r>
        <w:t xml:space="preserve"> Blizzard (2004)</w:t>
      </w:r>
      <w:bookmarkEnd w:id="27"/>
      <w:bookmarkEnd w:id="28"/>
    </w:p>
    <w:p w:rsidR="00325947" w:rsidRDefault="00845750" w:rsidP="00845750">
      <w:pPr>
        <w:pStyle w:val="Heading3"/>
      </w:pPr>
      <w:bookmarkStart w:id="29" w:name="_Toc200363561"/>
      <w:r>
        <w:t>Final Fantasy Tactics</w:t>
      </w:r>
      <w:bookmarkEnd w:id="29"/>
    </w:p>
    <w:p w:rsidR="00E0517D" w:rsidRDefault="00E0517D" w:rsidP="00E0517D">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xml:space="preserve">. </w:t>
      </w:r>
      <w:r w:rsidR="005122C3">
        <w:t>Com isso, todas as ações devem ser pensadas, de maneira estratégica, para que o adversário consiga ser superado.</w:t>
      </w:r>
    </w:p>
    <w:p w:rsidR="0027472C" w:rsidRDefault="00E0517D" w:rsidP="005122C3">
      <w:pPr>
        <w:pStyle w:val="BodyText"/>
      </w:pPr>
      <w:r w:rsidRPr="008E4FED">
        <w:t xml:space="preserve">Cada personagem possui </w:t>
      </w:r>
      <w:r w:rsidR="005122C3">
        <w:t xml:space="preserve">seu próprio campo de ação baseado em seus atributos, </w:t>
      </w:r>
      <w:r w:rsidRPr="008E4FED">
        <w:t xml:space="preserve">e os inimigos somente podem ser atingidos se </w:t>
      </w:r>
      <w:r>
        <w:t xml:space="preserve">nele </w:t>
      </w:r>
      <w:r w:rsidRPr="008E4FED">
        <w:t xml:space="preserve">estiverem. </w:t>
      </w:r>
      <w:r w:rsidR="005122C3">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5122C3" w:rsidRDefault="005122C3" w:rsidP="005122C3">
      <w:pPr>
        <w:pStyle w:val="Figura"/>
      </w:pPr>
      <w:r>
        <w:rPr>
          <w:noProof/>
          <w:lang w:eastAsia="pt-BR"/>
        </w:rPr>
        <w:lastRenderedPageBreak/>
        <w:drawing>
          <wp:inline distT="0" distB="0" distL="0" distR="0">
            <wp:extent cx="3838575" cy="3009900"/>
            <wp:effectExtent l="19050" t="19050" r="28575" b="19050"/>
            <wp:docPr id="40"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7"/>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122C3" w:rsidRPr="005122C3" w:rsidRDefault="005122C3" w:rsidP="005122C3">
      <w:pPr>
        <w:pStyle w:val="Figura"/>
      </w:pPr>
      <w:bookmarkStart w:id="30" w:name="_Toc200363504"/>
      <w:r>
        <w:t xml:space="preserve">Figura </w:t>
      </w:r>
      <w:fldSimple w:instr=" SEQ Figura \* ARABIC ">
        <w:r>
          <w:rPr>
            <w:noProof/>
          </w:rPr>
          <w:t>9</w:t>
        </w:r>
      </w:fldSimple>
      <w:r>
        <w:t xml:space="preserve"> - Final Fantasy Tactics - Squaresoft (1999)</w:t>
      </w:r>
      <w:bookmarkEnd w:id="30"/>
    </w:p>
    <w:p w:rsidR="00325947" w:rsidRDefault="00845750" w:rsidP="00A6167A">
      <w:pPr>
        <w:pStyle w:val="Heading2"/>
      </w:pPr>
      <w:bookmarkStart w:id="31" w:name="_Toc200363562"/>
      <w:r>
        <w:t>Objetivo</w:t>
      </w:r>
      <w:bookmarkEnd w:id="31"/>
    </w:p>
    <w:p w:rsidR="00043D10" w:rsidRPr="008F2A99" w:rsidRDefault="009B3867" w:rsidP="003802A2">
      <w:pPr>
        <w:pStyle w:val="BodyText"/>
      </w:pPr>
      <w:r>
        <w:t xml:space="preserve">O objetivo deste </w:t>
      </w:r>
      <w:r w:rsidR="00916E0D">
        <w:t>trabalho</w:t>
      </w:r>
      <w:r>
        <w:t xml:space="preserve"> é d</w:t>
      </w:r>
      <w:r w:rsidR="00043D10">
        <w:t>esenvolver</w:t>
      </w:r>
      <w:r w:rsidR="00043D10" w:rsidRPr="008F2A99">
        <w:t xml:space="preserve"> 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 é derrotar o inimigo através de ataques, magias e itens, utilizando táticas, como por exemplo, se beneficiar de uma determinada posição no campo de batalha para obter vantagens sobre o inimigo.</w:t>
      </w:r>
    </w:p>
    <w:p w:rsidR="00043D10" w:rsidRDefault="00043D10" w:rsidP="00BD5501">
      <w:pPr>
        <w:pStyle w:val="BodyText"/>
      </w:pPr>
      <w:r>
        <w:t>O jogo será jogado</w:t>
      </w:r>
      <w:r w:rsidR="00AF7234">
        <w:t xml:space="preserve"> por dois jogadores</w:t>
      </w:r>
      <w:r>
        <w:t xml:space="preserve"> sobre uma superfície </w:t>
      </w:r>
      <w:r w:rsidRPr="008F2A99">
        <w:t xml:space="preserve">multi-toque, </w:t>
      </w:r>
      <w:r>
        <w:t xml:space="preserve">onde </w:t>
      </w:r>
      <w:r w:rsidRPr="008F2A99">
        <w:t>objetos físicos representar</w:t>
      </w:r>
      <w:r>
        <w:t>ão</w:t>
      </w:r>
      <w:r w:rsidRPr="008F2A99">
        <w:t xml:space="preserve"> personagens no campo de batalha e</w:t>
      </w:r>
      <w:r>
        <w:t xml:space="preserve">nquanto </w:t>
      </w:r>
      <w:r w:rsidRPr="008F2A99">
        <w:t xml:space="preserve">o toque </w:t>
      </w:r>
      <w:r>
        <w:t>será</w:t>
      </w:r>
      <w:r w:rsidRPr="008F2A99">
        <w:t xml:space="preserve"> </w:t>
      </w:r>
      <w:r>
        <w:t>utilizado</w:t>
      </w:r>
      <w:r w:rsidRPr="008F2A99">
        <w:t xml:space="preserve"> para </w:t>
      </w:r>
      <w:r>
        <w:t>definir</w:t>
      </w:r>
      <w:r w:rsidRPr="008F2A99">
        <w:t xml:space="preserve"> as ações que os personagens devem executar. </w:t>
      </w:r>
      <w:r>
        <w:t>P</w:t>
      </w:r>
      <w:r w:rsidRPr="008F2A99">
        <w:t>ara a detecção de objetos utilizar</w:t>
      </w:r>
      <w:r>
        <w:t>emos</w:t>
      </w:r>
      <w:r w:rsidRPr="008F2A99">
        <w:t xml:space="preserve"> fiduciais</w:t>
      </w:r>
      <w:r>
        <w:t xml:space="preserve">, como na </w:t>
      </w:r>
      <w:r w:rsidRPr="00043D10">
        <w:rPr>
          <w:i/>
        </w:rPr>
        <w:t>ReacTable</w:t>
      </w:r>
      <w:r>
        <w:t xml:space="preserve">, e estes representarão os personagens do jogo. </w:t>
      </w:r>
      <w:r w:rsidR="002644ED">
        <w:t>As interações</w:t>
      </w:r>
      <w:r>
        <w:t xml:space="preserve"> do jogador com seus personagens</w:t>
      </w:r>
      <w:r w:rsidR="002644ED">
        <w:t xml:space="preserve"> se darão</w:t>
      </w:r>
      <w:r>
        <w:t xml:space="preserve"> através de </w:t>
      </w:r>
      <w:r w:rsidR="002644ED">
        <w:t>toques.</w:t>
      </w:r>
    </w:p>
    <w:p w:rsidR="002644ED" w:rsidRPr="00043D10" w:rsidRDefault="002644ED" w:rsidP="00BD5501">
      <w:pPr>
        <w:pStyle w:val="BodyText"/>
      </w:pPr>
      <w:r>
        <w:t xml:space="preserve">Cada jogador controlará uma quantidade definida de personagens, sendo que cada um destes personagens possui características próprias e únicas que o diferenciam dos demais, dando-lhe algumas </w:t>
      </w:r>
      <w:r w:rsidR="007C392A">
        <w:t>vantagens</w:t>
      </w:r>
      <w:r>
        <w:t xml:space="preserve"> e desvantagens. A tática do jogo fica a cargo de utilizar estas características da melhor maneira </w:t>
      </w:r>
      <w:r w:rsidR="00AF7234">
        <w:t>em</w:t>
      </w:r>
      <w:r>
        <w:t xml:space="preserve"> beneficio próprio a fim de derrotar o adversário.</w:t>
      </w:r>
    </w:p>
    <w:p w:rsidR="00AF7234" w:rsidRDefault="00AF7234" w:rsidP="00BD5501">
      <w:pPr>
        <w:pStyle w:val="BodyText"/>
      </w:pPr>
      <w:r>
        <w:lastRenderedPageBreak/>
        <w:t xml:space="preserve">A superfície multi-toque utilizada é uma mesa </w:t>
      </w:r>
      <w:r w:rsidR="00FF17BD">
        <w:t>desenvolvida por ex-alunos do Centro Universitário</w:t>
      </w:r>
      <w:r>
        <w:t xml:space="preserve"> Senac, no ano de 2007, baseada no principio da reflexão total interna frustrada da luz, desenvolvido por </w:t>
      </w:r>
      <w:r w:rsidRPr="00AF7234">
        <w:t>Jeffenson Y. Han</w:t>
      </w:r>
      <w:r w:rsidR="00FF17BD">
        <w:t>.</w:t>
      </w:r>
    </w:p>
    <w:p w:rsidR="00B16D21" w:rsidRDefault="00FF17BD" w:rsidP="00BD5501">
      <w:pPr>
        <w:pStyle w:val="BodyText"/>
      </w:pPr>
      <w:r>
        <w:t xml:space="preserve">Para o reconhecimento de toques o software </w:t>
      </w:r>
      <w:r w:rsidRPr="00FF17BD">
        <w:rPr>
          <w:i/>
        </w:rPr>
        <w:t>Touchlib</w:t>
      </w:r>
      <w:r>
        <w:t xml:space="preserve"> foi utilizado, e para o reconhecimento de fiduciais, o software </w:t>
      </w:r>
      <w:r w:rsidRPr="00FF17BD">
        <w:rPr>
          <w:i/>
        </w:rPr>
        <w:t>Reac</w:t>
      </w:r>
      <w:r w:rsidR="007C392A">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r w:rsidR="00B16D21">
        <w:rPr>
          <w:i/>
        </w:rPr>
        <w:t>oscp</w:t>
      </w:r>
      <w:r w:rsidR="00B16D21" w:rsidRPr="00B16D21">
        <w:rPr>
          <w:i/>
        </w:rPr>
        <w:t>ack</w:t>
      </w:r>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 a linguagem de domínio espec</w:t>
      </w:r>
      <w:r w:rsidR="00B76648">
        <w:t>í</w:t>
      </w:r>
      <w:r w:rsidR="00B16D21">
        <w:t xml:space="preserve">fico, </w:t>
      </w:r>
      <w:r w:rsidR="00B16D21" w:rsidRPr="00B16D21">
        <w:rPr>
          <w:i/>
        </w:rPr>
        <w:t>Microsoft XNA 2.0</w:t>
      </w:r>
      <w:r w:rsidR="00B16D21">
        <w:t xml:space="preserve"> foi utilizada.</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8"/>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32" w:name="_Toc200128375"/>
      <w:bookmarkStart w:id="33" w:name="_Toc200363505"/>
      <w:r>
        <w:t xml:space="preserve">Figura </w:t>
      </w:r>
      <w:fldSimple w:instr=" SEQ Figura \* ARABIC ">
        <w:r w:rsidR="005122C3">
          <w:rPr>
            <w:noProof/>
          </w:rPr>
          <w:t>10</w:t>
        </w:r>
      </w:fldSimple>
      <w:r>
        <w:t xml:space="preserve"> </w:t>
      </w:r>
      <w:r w:rsidR="00DE66C3">
        <w:t>-</w:t>
      </w:r>
      <w:r>
        <w:t xml:space="preserve"> Arquitetura do </w:t>
      </w:r>
      <w:r w:rsidR="00CC6C69">
        <w:t>s</w:t>
      </w:r>
      <w:r>
        <w:t>istema</w:t>
      </w:r>
      <w:bookmarkEnd w:id="32"/>
      <w:bookmarkEnd w:id="33"/>
    </w:p>
    <w:p w:rsidR="00FF17BD" w:rsidRDefault="00AF7234" w:rsidP="00BD5501">
      <w:pPr>
        <w:pStyle w:val="BodyText"/>
      </w:pPr>
      <w:r>
        <w:t xml:space="preserve">Devido a problemas na detecção de fiduciais, explicados em capítulos posteriores, os personagens foram incorporados ao jogo, e sua manipulação também ficou a cargo do toque. Com </w:t>
      </w:r>
      <w:r w:rsidR="00043D10" w:rsidRPr="008F2A99">
        <w:t>isso, o jogo ganhou portabilidade, uma vez que não é necessário utilizar uma mesa para jogá-lo. Qualquer superfície multi-toque em qualquer posição é suficiente para interagir com o jogo.</w:t>
      </w:r>
    </w:p>
    <w:p w:rsidR="00325947" w:rsidRDefault="00FF17BD" w:rsidP="00FF17BD">
      <w:pPr>
        <w:pStyle w:val="Heading1"/>
      </w:pPr>
      <w:bookmarkStart w:id="34" w:name="_Toc200363563"/>
      <w:r>
        <w:lastRenderedPageBreak/>
        <w:t>Bases Teó</w:t>
      </w:r>
      <w:r w:rsidR="00B16D21">
        <w:t>ric</w:t>
      </w:r>
      <w:r>
        <w:t>as e Tecnologias Empregadas</w:t>
      </w:r>
      <w:bookmarkEnd w:id="34"/>
    </w:p>
    <w:p w:rsidR="00B16D21" w:rsidRDefault="00B16D21" w:rsidP="00B16D21">
      <w:pPr>
        <w:pStyle w:val="Heading2"/>
      </w:pPr>
      <w:bookmarkStart w:id="35" w:name="_Toc200363564"/>
      <w:r>
        <w:t>Reflexão Total Interna Frustrada da Luz</w:t>
      </w:r>
      <w:r w:rsidR="002B2D5D">
        <w:t xml:space="preserve"> (FTIR)</w:t>
      </w:r>
      <w:bookmarkEnd w:id="35"/>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r w:rsidRPr="002179BC">
        <w:rPr>
          <w:i/>
          <w:iCs/>
        </w:rPr>
        <w:t>{imagem - ângulos}</w:t>
      </w:r>
    </w:p>
    <w:p w:rsidR="002B2D5D" w:rsidRDefault="002B2D5D" w:rsidP="002B2D5D">
      <w:pPr>
        <w:pStyle w:val="BodyText"/>
      </w:pPr>
      <w:r>
        <w:t>Quando a luz atravessa uma interface entre materiais com diferentes índices de refração, o feixe luminoso será parcialmente refratado, na interface da superfície e parcialmente refletido.</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Pr="00ED0DB2" w:rsidRDefault="002B2D5D" w:rsidP="002B2D5D">
      <w:pPr>
        <w:pStyle w:val="BodyText"/>
      </w:pPr>
      <w:r>
        <w:t>Quando encostamos o dedo em tal superfície alteramos o meio em que o feixe de luz iria se propagar assim alterando o ângulo critico empurrando então o feixe de luz para o lado oposto ao toque. Para isto se da o nome de Reflexão Total Interna Frustrada da Luz.</w:t>
      </w:r>
    </w:p>
    <w:p w:rsidR="00737335" w:rsidRDefault="007C392A" w:rsidP="00737335">
      <w:pPr>
        <w:pStyle w:val="Heading2"/>
      </w:pPr>
      <w:bookmarkStart w:id="36" w:name="_Toc200363565"/>
      <w:r>
        <w:t>OSC</w:t>
      </w:r>
      <w:bookmarkEnd w:id="36"/>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4556D4">
      <w:pPr>
        <w:pStyle w:val="Heading3"/>
      </w:pPr>
      <w:bookmarkStart w:id="37" w:name="_Toc200363566"/>
      <w:r>
        <w:lastRenderedPageBreak/>
        <w:t>OSCpack</w:t>
      </w:r>
      <w:bookmarkEnd w:id="37"/>
    </w:p>
    <w:p w:rsidR="006C2F42" w:rsidRDefault="006C2F42" w:rsidP="006C2F42">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6C2F42">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7C392A">
      <w:pPr>
        <w:pStyle w:val="Heading2"/>
      </w:pPr>
      <w:bookmarkStart w:id="38" w:name="_Toc200363567"/>
      <w:r>
        <w:t>TUIO</w:t>
      </w:r>
      <w:bookmarkEnd w:id="38"/>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B16D21">
      <w:pPr>
        <w:pStyle w:val="Heading2"/>
      </w:pPr>
      <w:bookmarkStart w:id="39" w:name="_Toc200363568"/>
      <w:r>
        <w:t>ReacTIVision</w:t>
      </w:r>
      <w:bookmarkEnd w:id="39"/>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40" w:name="_Toc200363506"/>
      <w:r w:rsidRPr="00E0517D">
        <w:t xml:space="preserve">Figura </w:t>
      </w:r>
      <w:fldSimple w:instr=" SEQ Figura \* ARABIC ">
        <w:r w:rsidR="005122C3">
          <w:rPr>
            <w:noProof/>
          </w:rPr>
          <w:t>11</w:t>
        </w:r>
      </w:fldSimple>
      <w:r w:rsidRPr="00E0517D">
        <w:t xml:space="preserve"> </w:t>
      </w:r>
      <w:r w:rsidR="005122C3">
        <w:t>-</w:t>
      </w:r>
      <w:r w:rsidRPr="00E0517D">
        <w:t xml:space="preserve"> ReacTIVision reconhecendo um fiducial</w:t>
      </w:r>
      <w:bookmarkEnd w:id="40"/>
    </w:p>
    <w:p w:rsidR="00E0517D" w:rsidRDefault="00737335" w:rsidP="001D60CB">
      <w:pPr>
        <w:pStyle w:val="BodyText"/>
      </w:pPr>
      <w:r>
        <w:t xml:space="preserve">Os marcadores fiduciais reconhecidos pelo </w:t>
      </w:r>
      <w:r w:rsidRPr="00737335">
        <w:rPr>
          <w:i/>
        </w:rPr>
        <w:t>ReacTIVision</w:t>
      </w:r>
      <w:r>
        <w:t>, são gerados por um algoritmo baseado em números primos.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B16D21">
      <w:pPr>
        <w:pStyle w:val="Heading2"/>
      </w:pPr>
      <w:bookmarkStart w:id="41" w:name="_Toc200363569"/>
      <w:r>
        <w:t>Touch</w:t>
      </w:r>
      <w:r w:rsidR="00B075E3">
        <w:t>l</w:t>
      </w:r>
      <w:r>
        <w:t>ib</w:t>
      </w:r>
      <w:bookmarkEnd w:id="41"/>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com 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Pr="005B6168" w:rsidRDefault="005B6168" w:rsidP="005B6168">
      <w:pPr>
        <w:pStyle w:val="Heading3"/>
      </w:pPr>
      <w:bookmarkStart w:id="42" w:name="_Toc200363570"/>
      <w:r>
        <w:t>Calibração e Configuração</w:t>
      </w:r>
      <w:bookmarkEnd w:id="42"/>
    </w:p>
    <w:p w:rsidR="005B6168" w:rsidRDefault="005B6168" w:rsidP="00486C1D">
      <w:pPr>
        <w:pStyle w:val="BodyText"/>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486C1D"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o software gera um arquivo </w:t>
      </w:r>
      <w:r w:rsidRPr="00652F22">
        <w:rPr>
          <w:i/>
        </w:rPr>
        <w:t>XML</w:t>
      </w:r>
      <w:r>
        <w:t xml:space="preserve"> de configuração, com os valores destes pontos e as configurações usadas nos filtros. </w:t>
      </w:r>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Quando um toque </w:t>
      </w:r>
      <w:r w:rsidR="00652F22">
        <w:t>é detectado, sua posição é calculada através de uma interpolação linear apenas na respectiva fatia de imagem, obtida através da calibração. Isso permite que a câmera não necessite estar perpendicular à superfície de projeção, pois a distorção provocada é compensada via software.</w:t>
      </w:r>
    </w:p>
    <w:p w:rsidR="00B16D21" w:rsidRDefault="00B16D21" w:rsidP="00B16D21">
      <w:pPr>
        <w:pStyle w:val="Heading2"/>
      </w:pPr>
      <w:bookmarkStart w:id="43" w:name="_Toc200363571"/>
      <w:r>
        <w:t>Microsoft XNA</w:t>
      </w:r>
      <w:bookmarkEnd w:id="43"/>
    </w:p>
    <w:p w:rsidR="0027472C" w:rsidRPr="00ED0DB2" w:rsidRDefault="0027472C" w:rsidP="0027472C">
      <w:pPr>
        <w:pStyle w:val="AFazer"/>
      </w:pPr>
      <w:r>
        <w:t>A fazer...</w:t>
      </w:r>
    </w:p>
    <w:p w:rsidR="00B16D21" w:rsidRDefault="003C5A3B" w:rsidP="003C5A3B">
      <w:pPr>
        <w:pStyle w:val="Heading1"/>
      </w:pPr>
      <w:bookmarkStart w:id="44" w:name="_Toc200363572"/>
      <w:r>
        <w:lastRenderedPageBreak/>
        <w:t>Projeto</w:t>
      </w:r>
      <w:bookmarkEnd w:id="44"/>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45" w:name="_Toc200363573"/>
      <w:r>
        <w:t>Adequação da Mesa</w:t>
      </w:r>
      <w:bookmarkEnd w:id="45"/>
    </w:p>
    <w:p w:rsidR="00C27352" w:rsidRDefault="00C27352" w:rsidP="00C27352">
      <w:pPr>
        <w:pStyle w:val="Heading3"/>
      </w:pPr>
      <w:bookmarkStart w:id="46" w:name="_Toc200363574"/>
      <w:r>
        <w:t>Estrutura</w:t>
      </w:r>
      <w:bookmarkEnd w:id="46"/>
    </w:p>
    <w:p w:rsidR="00D05CAF" w:rsidRDefault="00480393" w:rsidP="006E29DC">
      <w:pPr>
        <w:pStyle w:val="BodyText"/>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 gerando o princípio da reflexão total interna frustrada da luz.</w:t>
      </w:r>
      <w:r w:rsidR="006E29DC">
        <w:t xml:space="preserve"> Estas entradas são dispostas pelos quatro lados da mesa, intensificando a propagação da iluminação dos leds</w:t>
      </w:r>
      <w:r w:rsidR="004166D5">
        <w:t>, em direção ao centro do acrílico.</w:t>
      </w:r>
    </w:p>
    <w:p w:rsidR="00D05CAF" w:rsidRDefault="00D05CAF" w:rsidP="00BD5501">
      <w:pPr>
        <w:pStyle w:val="BodyText"/>
      </w:pPr>
      <w:r>
        <w:t>Anteriormente, a mesa não atendia todas as necessidades do projeto, pois o reconhecimento do toque somente era possível pressionando o dedo força</w:t>
      </w:r>
      <w:r w:rsidR="006E29DC">
        <w:t xml:space="preserve"> considerável</w:t>
      </w:r>
      <w:r>
        <w:t xml:space="preserve"> sobre sua superfície</w:t>
      </w:r>
      <w:r w:rsidR="002B3F13">
        <w:t>, próximo às suas laterais</w:t>
      </w:r>
      <w:r>
        <w:t>. Isso acontecia devido à intensidade da iluminação dos leds ser insuficiente para percorrer toda a superfície</w:t>
      </w:r>
      <w:r w:rsidR="006E29DC">
        <w:t xml:space="preserve"> do acrílico</w:t>
      </w:r>
      <w:r>
        <w:t xml:space="preserve">. </w:t>
      </w:r>
      <w:r w:rsidR="00163E4A">
        <w:t>Possuía</w:t>
      </w:r>
      <w:r>
        <w:t xml:space="preserve"> 47 leds, porém sendo alimentados por uma fonte de apenas 9V. </w:t>
      </w:r>
      <w:r w:rsidR="002B3F13">
        <w:t>Para c</w:t>
      </w:r>
      <w:r>
        <w:t xml:space="preserve">ada led </w:t>
      </w:r>
      <w:r w:rsidR="002B3F13">
        <w:t xml:space="preserve">existia </w:t>
      </w:r>
      <w:r>
        <w:t>um resistor de 150Ω</w:t>
      </w:r>
      <w:r w:rsidR="002B3F13">
        <w:t>, limitando a corrente elétrica em</w:t>
      </w:r>
      <w:r w:rsidR="00DA4D58">
        <w:t xml:space="preserve"> torno de </w:t>
      </w:r>
      <w:r>
        <w:t>52mA.</w:t>
      </w:r>
    </w:p>
    <w:p w:rsidR="00C27352" w:rsidRDefault="00D93512" w:rsidP="001D60CB">
      <w:pPr>
        <w:pStyle w:val="BodyText"/>
      </w:pPr>
      <w:r>
        <w:lastRenderedPageBreak/>
        <w:t>Para atend</w:t>
      </w:r>
      <w:r w:rsidR="002B3F13">
        <w:t>er</w:t>
      </w:r>
      <w:r>
        <w:t xml:space="preserve"> </w:t>
      </w:r>
      <w:r w:rsidR="002B3F13">
        <w:t>à</w:t>
      </w:r>
      <w:r>
        <w:t xml:space="preserve">s necessidades, a parte elétrica </w:t>
      </w:r>
      <w:r w:rsidR="002B3F13">
        <w:t xml:space="preserve">foi completamente reestruturada. </w:t>
      </w:r>
      <w:r w:rsidR="00DA4D58">
        <w:t xml:space="preserve">Inicialmente, tínhamos o objetivo de apenas trocar os componentes eletrônicos utilizados, aumentando a corrente elétrica nos leds 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0"/>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47" w:name="_Toc200128376"/>
      <w:bookmarkStart w:id="48" w:name="_Toc200363507"/>
      <w:r w:rsidRPr="005B5900">
        <w:t xml:space="preserve">Figura </w:t>
      </w:r>
      <w:fldSimple w:instr=" SEQ Figura \* ARABIC ">
        <w:r w:rsidR="005122C3">
          <w:rPr>
            <w:noProof/>
          </w:rPr>
          <w:t>12</w:t>
        </w:r>
      </w:fldSimple>
      <w:r w:rsidRPr="005B5900">
        <w:t xml:space="preserve"> </w:t>
      </w:r>
      <w:r w:rsidR="00DE66C3">
        <w:t>-</w:t>
      </w:r>
      <w:r w:rsidRPr="005B5900">
        <w:t xml:space="preserve"> Componentes elétricos utilizados</w:t>
      </w:r>
      <w:bookmarkEnd w:id="47"/>
      <w:bookmarkEnd w:id="48"/>
    </w:p>
    <w:p w:rsidR="00D05CAF" w:rsidRDefault="00DA4D58" w:rsidP="001D60CB">
      <w:pPr>
        <w:pStyle w:val="BodyText"/>
      </w:pPr>
      <w:r>
        <w:t xml:space="preserve">Devido a problemas de destruição por parte de terceiros, fios e conexões </w:t>
      </w:r>
      <w:r w:rsidR="000C3249">
        <w:t xml:space="preserve">também </w:t>
      </w:r>
      <w:r>
        <w:t>tiveram que ser trocadas.</w:t>
      </w:r>
      <w:r w:rsidR="00C27352">
        <w:t xml:space="preserve"> </w:t>
      </w:r>
      <w:r>
        <w:t>P</w:t>
      </w:r>
      <w:r w:rsidR="000C3249">
        <w:t>ara facilitar a manutenção, prevendo novas depredações, decidimos tornar todas as ligações completamente modulares, de fácil substituição, pois não seria utilizada nenhuma solda ou cola na fixação dos componentes.</w:t>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1">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49" w:name="_Toc200128377"/>
      <w:bookmarkStart w:id="50" w:name="_Toc200363508"/>
      <w:r w:rsidRPr="00CA5CE7">
        <w:t xml:space="preserve">Figura </w:t>
      </w:r>
      <w:fldSimple w:instr=" SEQ Figura \* ARABIC ">
        <w:r w:rsidR="005122C3">
          <w:rPr>
            <w:noProof/>
          </w:rPr>
          <w:t>13</w:t>
        </w:r>
      </w:fldSimple>
      <w:r w:rsidR="00CA5CE7" w:rsidRPr="00CA5CE7">
        <w:t xml:space="preserve"> </w:t>
      </w:r>
      <w:r w:rsidR="00DE66C3">
        <w:t>-</w:t>
      </w:r>
      <w:r w:rsidR="00CA5CE7" w:rsidRPr="00CA5CE7">
        <w:t xml:space="preserve"> Mesa após reestruturação da parte elétrica</w:t>
      </w:r>
      <w:bookmarkEnd w:id="49"/>
      <w:bookmarkEnd w:id="50"/>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A última malha, por não possuir 5 leds, possui dois resistores </w:t>
      </w:r>
      <w:r w:rsidR="00720B1C">
        <w:t>de 56</w:t>
      </w:r>
      <w:r w:rsidR="00720B1C">
        <w:rPr>
          <w:rFonts w:cs="Arial"/>
        </w:rPr>
        <w:t>Ω</w:t>
      </w:r>
      <w:r w:rsidR="00720B1C">
        <w:t xml:space="preserve">. </w:t>
      </w:r>
    </w:p>
    <w:p w:rsidR="005B5900" w:rsidRPr="005B5900" w:rsidRDefault="005B5900" w:rsidP="005B5900">
      <w:pPr>
        <w:pStyle w:val="Figura"/>
      </w:pPr>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2">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p>
    <w:p w:rsidR="005B5900" w:rsidRPr="005B5900" w:rsidRDefault="005B5900" w:rsidP="005B5900">
      <w:pPr>
        <w:pStyle w:val="Figura"/>
      </w:pPr>
      <w:bookmarkStart w:id="51" w:name="_Toc200128378"/>
      <w:bookmarkStart w:id="52" w:name="_Toc200363509"/>
      <w:r w:rsidRPr="005B5900">
        <w:t xml:space="preserve">Figura </w:t>
      </w:r>
      <w:fldSimple w:instr=" SEQ Figura \* ARABIC ">
        <w:r w:rsidR="005122C3">
          <w:rPr>
            <w:noProof/>
          </w:rPr>
          <w:t>14</w:t>
        </w:r>
      </w:fldSimple>
      <w:r w:rsidRPr="005B5900">
        <w:t xml:space="preserve"> </w:t>
      </w:r>
      <w:r w:rsidR="00DE66C3">
        <w:t>-</w:t>
      </w:r>
      <w:r w:rsidRPr="005B5900">
        <w:t xml:space="preserve"> Representação d</w:t>
      </w:r>
      <w:r>
        <w:t>as malhas d</w:t>
      </w:r>
      <w:r w:rsidRPr="005B5900">
        <w:t>o circuito elétrico da mesa</w:t>
      </w:r>
      <w:bookmarkEnd w:id="51"/>
      <w:bookmarkEnd w:id="52"/>
    </w:p>
    <w:p w:rsidR="00E258FF" w:rsidRDefault="00720B1C" w:rsidP="001D60CB">
      <w:pPr>
        <w:pStyle w:val="BodyText"/>
      </w:pPr>
      <w:r>
        <w:t>Na malha 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3" o:title=""/>
                </v:shape>
                <o:OLEObject Type="Embed" ProgID="Equation.3" ShapeID="_x0000_i1025" DrawAspect="Content" ObjectID="_1274108570" r:id="rId24"/>
              </w:object>
            </w:r>
          </w:p>
          <w:p w:rsidR="00846B7D" w:rsidRPr="00846B7D" w:rsidRDefault="00846B7D" w:rsidP="00846B7D">
            <w:r w:rsidRPr="005F5B07">
              <w:rPr>
                <w:position w:val="-100"/>
              </w:rPr>
              <w:object w:dxaOrig="3640" w:dyaOrig="2100">
                <v:shape id="_x0000_i1026" type="#_x0000_t75" style="width:182.25pt;height:105pt" o:ole="">
                  <v:imagedata r:id="rId25" o:title=""/>
                </v:shape>
                <o:OLEObject Type="Embed" ProgID="Equation.3" ShapeID="_x0000_i1026" DrawAspect="Content" ObjectID="_1274108571" r:id="rId2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7" o:title=""/>
                </v:shape>
                <o:OLEObject Type="Embed" ProgID="Equation.3" ShapeID="_x0000_i1027" DrawAspect="Content" ObjectID="_1274108572" r:id="rId2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29" o:title=""/>
                </v:shape>
                <o:OLEObject Type="Embed" ProgID="Equation.3" ShapeID="_x0000_i1028" DrawAspect="Content" ObjectID="_1274108573" r:id="rId3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1" o:title=""/>
                </v:shape>
                <o:OLEObject Type="Embed" ProgID="Equation.3" ShapeID="_x0000_i1029" DrawAspect="Content" ObjectID="_1274108574" r:id="rId32"/>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sua acoplagem </w:t>
      </w:r>
      <w:r w:rsidR="006E1295">
        <w:t>à me</w:t>
      </w:r>
      <w:r>
        <w:t>sa e eliminar ligações feitas através de soldagem.</w:t>
      </w:r>
    </w:p>
    <w:p w:rsidR="001A24EB" w:rsidRDefault="00E258FF" w:rsidP="001A24EB">
      <w:pPr>
        <w:pStyle w:val="Figura"/>
      </w:pPr>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3">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53" w:name="_Toc200128379"/>
      <w:bookmarkStart w:id="54" w:name="_Toc200363510"/>
      <w:r>
        <w:t xml:space="preserve">Figura </w:t>
      </w:r>
      <w:fldSimple w:instr=" SEQ Figura \* ARABIC ">
        <w:r w:rsidR="005122C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53"/>
      <w:bookmarkEnd w:id="54"/>
    </w:p>
    <w:p w:rsidR="00CA5CE7" w:rsidRDefault="00CA5CE7" w:rsidP="00CA5CE7">
      <w:pPr>
        <w:pStyle w:val="Heading3"/>
      </w:pPr>
      <w:bookmarkStart w:id="55" w:name="_Toc200363575"/>
      <w:r>
        <w:t>Visão Computacional</w:t>
      </w:r>
      <w:bookmarkEnd w:id="55"/>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A escolha desta webcam se deu ao fato de possuir visão angular de 71º</w:t>
      </w:r>
      <w:r w:rsidR="00C6046F">
        <w:t>, sensor CCD com resolução de 800px por 600px e taxa de quadros de 30fps.</w:t>
      </w:r>
    </w:p>
    <w:p w:rsidR="0065708A" w:rsidRDefault="0065708A" w:rsidP="001D60CB">
      <w:pPr>
        <w:pStyle w:val="BodyText"/>
      </w:pPr>
      <w:r>
        <w:t>Como esta webcam possui um filtro que inibe a captação da luz infravermelha, este teve que ser removido. Após sua remoção, um filtro permite somente a passagem da luz infravermelha foi adicionado, permitindo que se utilize a mesa, mesmo em ambientes iluminados.</w:t>
      </w:r>
    </w:p>
    <w:p w:rsidR="006C033E" w:rsidRPr="006C033E" w:rsidRDefault="00BB178A" w:rsidP="001D60CB">
      <w:pPr>
        <w:pStyle w:val="BodyText"/>
      </w:pPr>
      <w:r>
        <w:t xml:space="preserve">A webcam 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p>
    <w:p w:rsidR="00BB178A" w:rsidRDefault="00E258FF" w:rsidP="00BB178A">
      <w:pPr>
        <w:pStyle w:val="Figura"/>
      </w:pPr>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4">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56" w:name="_Toc200128380"/>
      <w:bookmarkStart w:id="57" w:name="_Toc200363511"/>
      <w:r>
        <w:t xml:space="preserve">Figura </w:t>
      </w:r>
      <w:fldSimple w:instr=" SEQ Figura \* ARABIC ">
        <w:r w:rsidR="005122C3">
          <w:rPr>
            <w:noProof/>
          </w:rPr>
          <w:t>16</w:t>
        </w:r>
      </w:fldSimple>
      <w:r>
        <w:t xml:space="preserve"> </w:t>
      </w:r>
      <w:r w:rsidR="00DE66C3">
        <w:t>-</w:t>
      </w:r>
      <w:r>
        <w:t xml:space="preserve"> Microsoft LifeCam VX-6000</w:t>
      </w:r>
      <w:bookmarkEnd w:id="56"/>
      <w:bookmarkEnd w:id="57"/>
    </w:p>
    <w:p w:rsidR="001C099D" w:rsidRDefault="001C099D" w:rsidP="00BD5501">
      <w:pPr>
        <w:pStyle w:val="BodyText"/>
      </w:pPr>
      <w:r>
        <w:t xml:space="preserve">A </w:t>
      </w:r>
      <w:r w:rsidR="00E258FF">
        <w:t xml:space="preserve">projeção </w:t>
      </w:r>
      <w:r>
        <w:t>é feita utilizando um projetor de resolução máxima de 1280px por 960px e um espelho com fator de ampliação 2. A imagem é direcionada sobre a superfície inferior do acrílico. 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sacolas plásticas.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o papel vegetal foi adotado como material difusor.</w:t>
      </w:r>
    </w:p>
    <w:p w:rsidR="00737335" w:rsidRDefault="00FD3ADF" w:rsidP="00FD3ADF">
      <w:pPr>
        <w:pStyle w:val="Heading3"/>
      </w:pPr>
      <w:bookmarkStart w:id="58" w:name="_Toc200363576"/>
      <w:r>
        <w:t>Testes e Dificuldades Encontradas</w:t>
      </w:r>
      <w:bookmarkEnd w:id="58"/>
    </w:p>
    <w:p w:rsidR="00737335" w:rsidRDefault="001D0BCF" w:rsidP="001D60CB">
      <w:pPr>
        <w:pStyle w:val="BodyText"/>
      </w:pPr>
      <w:r>
        <w:t>A</w:t>
      </w:r>
      <w:r w:rsidR="004F143E">
        <w:t xml:space="preserve">ntes da reestruturação </w:t>
      </w:r>
      <w:r>
        <w:t xml:space="preserve">da mesa, </w:t>
      </w:r>
      <w:r w:rsidR="00BC5616">
        <w:t>a detecção de toques era difícil, pois o contraste entre o acrílico e os dedos</w:t>
      </w:r>
      <w:r w:rsidR="0076337F">
        <w:t xml:space="preserve"> era baixo. </w:t>
      </w:r>
      <w:r w:rsidR="003703AD">
        <w:t xml:space="preserve">Após a mudança do circuito elétrico, </w:t>
      </w:r>
      <w:r w:rsidR="0076337F">
        <w:t xml:space="preserve">o </w:t>
      </w:r>
      <w:r w:rsidR="003703AD">
        <w:t>contraste ficou nítido</w:t>
      </w:r>
      <w:r w:rsidR="0076337F">
        <w:t xml:space="preserve">, permitindo uma leitura mais precisa por parte do software </w:t>
      </w:r>
      <w:r w:rsidR="0076337F" w:rsidRPr="0076337F">
        <w:rPr>
          <w:i/>
        </w:rPr>
        <w:t>TouchLib</w:t>
      </w:r>
      <w:r w:rsidR="0076337F">
        <w:t>.</w:t>
      </w:r>
    </w:p>
    <w:p w:rsidR="00623825" w:rsidRDefault="00623825" w:rsidP="00623825">
      <w:pPr>
        <w:pStyle w:val="Figura"/>
      </w:pPr>
      <w:r>
        <w:rPr>
          <w:noProof/>
          <w:lang w:eastAsia="pt-BR"/>
        </w:rPr>
        <w:lastRenderedPageBreak/>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Default="00623825" w:rsidP="00623825">
      <w:pPr>
        <w:pStyle w:val="Figura"/>
      </w:pPr>
      <w:bookmarkStart w:id="59" w:name="_Toc200128381"/>
      <w:bookmarkStart w:id="60" w:name="_Toc200363512"/>
      <w:r>
        <w:t xml:space="preserve">Figura </w:t>
      </w:r>
      <w:fldSimple w:instr=" SEQ Figura \* ARABIC ">
        <w:r w:rsidR="005122C3">
          <w:rPr>
            <w:noProof/>
          </w:rPr>
          <w:t>17</w:t>
        </w:r>
      </w:fldSimple>
      <w:r>
        <w:t xml:space="preserve"> </w:t>
      </w:r>
      <w:r w:rsidR="00DE66C3">
        <w:t>-</w:t>
      </w:r>
      <w:r w:rsidR="00E47AD3">
        <w:t xml:space="preserve"> </w:t>
      </w:r>
      <w:r w:rsidR="00171740">
        <w:t>T</w:t>
      </w:r>
      <w:r>
        <w:t>oque antes e depois da reestruturação</w:t>
      </w:r>
      <w:bookmarkEnd w:id="59"/>
      <w:bookmarkEnd w:id="60"/>
    </w:p>
    <w:p w:rsidR="00737335" w:rsidRDefault="0076337F" w:rsidP="001D60CB">
      <w:pPr>
        <w:pStyle w:val="BodyText"/>
      </w:pPr>
      <w:r>
        <w:t xml:space="preserve">Uma grande dificuldade no desenvolvimento da mesa foi o reconhecimento de fiduciais. A projeção sobre o acrílico inviabilizava a detecção utilizando </w:t>
      </w:r>
      <w:r w:rsidR="00903D22">
        <w:t>uma iluminação normal. Para resolver este problema, os fiduciais seriam iluminados por um canhão de led infravermelho</w:t>
      </w:r>
      <w:r w:rsidR="002E0C6D">
        <w:t>.</w:t>
      </w:r>
      <w:r w:rsidR="00C26F31">
        <w:t xml:space="preserve"> Este canhão é composto por um circuito com um led posicionado no topo de um co</w:t>
      </w:r>
      <w:r w:rsidR="00F76AB5">
        <w:t>po de isopor. O fiducial fica sobre a mesa, dentro do copo, sendo iluminado pelo led,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pPr>
      <w:bookmarkStart w:id="61" w:name="_Toc200128382"/>
      <w:bookmarkStart w:id="62" w:name="_Toc200363513"/>
      <w:r>
        <w:t xml:space="preserve">Figura </w:t>
      </w:r>
      <w:fldSimple w:instr=" SEQ Figura \* ARABIC ">
        <w:r w:rsidR="005122C3">
          <w:rPr>
            <w:noProof/>
          </w:rPr>
          <w:t>18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61"/>
      <w:bookmarkEnd w:id="62"/>
    </w:p>
    <w:p w:rsidR="00737335" w:rsidRDefault="00F76AB5" w:rsidP="001D60CB">
      <w:pPr>
        <w:pStyle w:val="BodyText"/>
      </w:pPr>
      <w:r>
        <w:t>Utilizando este canhão, os testes</w:t>
      </w:r>
      <w:r w:rsidR="00743521">
        <w:t xml:space="preserve"> utilizando os materiais difusores</w:t>
      </w:r>
      <w:r>
        <w:t xml:space="preserve"> puderam ser iniciados. A detecção do fiducial era apenas possível u</w:t>
      </w:r>
      <w:r w:rsidR="00743521">
        <w:t xml:space="preserve">tilizando sacos </w:t>
      </w:r>
      <w:r>
        <w:t>plástico</w:t>
      </w:r>
      <w:r w:rsidR="00743521">
        <w:t xml:space="preserve">s, enquanto o toque era detectável sob os dois materiais. Outra limitação dos fiduciais foi a distância que a câmera deveria estar do fiducial, que era em torno de </w:t>
      </w:r>
      <w:r w:rsidR="007373DA">
        <w:t>25 cm</w:t>
      </w:r>
      <w:r w:rsidR="00743521">
        <w:t xml:space="preserve">. A essa distância é impossível executar qualquer aplicação, pois </w:t>
      </w:r>
      <w:r w:rsidR="007E3B14">
        <w:t xml:space="preserve">a área usável da mesa </w:t>
      </w:r>
      <w:r w:rsidR="00743521">
        <w:lastRenderedPageBreak/>
        <w:t>é muito restrit</w:t>
      </w:r>
      <w:r w:rsidR="007E3B14">
        <w:t>a</w:t>
      </w:r>
      <w:r w:rsidR="00743521">
        <w:t>. 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63" w:name="_Toc200128383"/>
      <w:bookmarkStart w:id="64" w:name="_Toc200363514"/>
      <w:r>
        <w:t xml:space="preserve">Figura </w:t>
      </w:r>
      <w:fldSimple w:instr=" SEQ Figura \* ARABIC ">
        <w:r w:rsidR="005122C3">
          <w:rPr>
            <w:noProof/>
          </w:rPr>
          <w:t>19</w:t>
        </w:r>
      </w:fldSimple>
      <w:r>
        <w:t xml:space="preserve"> </w:t>
      </w:r>
      <w:r w:rsidR="00DE66C3">
        <w:t>-</w:t>
      </w:r>
      <w:r>
        <w:t xml:space="preserve"> </w:t>
      </w:r>
      <w:r w:rsidR="00171740">
        <w:t>F</w:t>
      </w:r>
      <w:r>
        <w:t>iduciais sobre papel vegetal e plástico</w:t>
      </w:r>
      <w:bookmarkEnd w:id="63"/>
      <w:bookmarkEnd w:id="64"/>
    </w:p>
    <w:p w:rsidR="00FD2D6A" w:rsidRPr="00FD2D6A" w:rsidRDefault="00D559C4" w:rsidP="00FD2D6A">
      <w:pPr>
        <w:pStyle w:val="Heading2"/>
      </w:pPr>
      <w:bookmarkStart w:id="65" w:name="_Toc200363577"/>
      <w:r>
        <w:t>Jogo</w:t>
      </w:r>
      <w:bookmarkEnd w:id="65"/>
    </w:p>
    <w:p w:rsidR="00FD2D6A" w:rsidRPr="00FD2D6A" w:rsidRDefault="00FD2D6A" w:rsidP="001D60CB">
      <w:pPr>
        <w:pStyle w:val="BodyText"/>
      </w:pPr>
      <w:r w:rsidRPr="00FD2D6A">
        <w:t xml:space="preserve">A primeira etapa do desenvolvimento do jogo foi escolher qual seria o ambiente de desenvolvimento. A escolha deveria ser baseada nas funcionalidades de comunicação das bibliotecas utilizadas para o reconhecimento dos toques e objetos sobre a mesa. </w:t>
      </w:r>
    </w:p>
    <w:p w:rsidR="00FD2D6A" w:rsidRPr="00FD2D6A" w:rsidRDefault="00FD2D6A" w:rsidP="001D60CB">
      <w:pPr>
        <w:pStyle w:val="BodyText"/>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o jogo poderia ser desenvolvido em praticamente qualquer ambiente. Dessa forma a escolha foi baseada apenas em qual ambiente a produtividade seria maior e qual teria mais recursos.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linguagem de programação adotada seria </w:t>
      </w:r>
      <w:r w:rsidRPr="00FD2D6A">
        <w:rPr>
          <w:i/>
        </w:rPr>
        <w:t>C#.</w:t>
      </w:r>
    </w:p>
    <w:p w:rsidR="00FD2D6A" w:rsidRPr="00FD2D6A" w:rsidRDefault="00FD2D6A" w:rsidP="001D60CB">
      <w:pPr>
        <w:pStyle w:val="BodyText"/>
      </w:pPr>
      <w:r w:rsidRPr="00FD2D6A">
        <w:t xml:space="preserve">O jogo desenvolvido é um </w:t>
      </w:r>
      <w:r w:rsidRPr="00FD2D6A">
        <w:rPr>
          <w:i/>
        </w:rPr>
        <w:t>RPG</w:t>
      </w:r>
      <w:r w:rsidRPr="00FD2D6A">
        <w:t xml:space="preserve"> tático semelhante ao conhecido </w:t>
      </w:r>
      <w:r w:rsidRPr="00FD2D6A">
        <w:rPr>
          <w:i/>
        </w:rPr>
        <w:t>Final Fantasy Tactics</w:t>
      </w:r>
      <w:r w:rsidRPr="00FD2D6A">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FD2D6A" w:rsidP="001D60CB">
      <w:pPr>
        <w:pStyle w:val="BodyText"/>
      </w:pPr>
      <w:r w:rsidRPr="00FD2D6A">
        <w:lastRenderedPageBreak/>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Pr="00FD2D6A" w:rsidRDefault="00FD2D6A" w:rsidP="001D60CB">
      <w:pPr>
        <w:pStyle w:val="BodyText"/>
      </w:pPr>
      <w:r w:rsidRPr="00FD2D6A">
        <w:t xml:space="preserve">O jogo deve ser jogado por dois jogadores, sendo que cada jogador terá várias unidades de combate. Cada uma possui diversos atributos que quando configurados tornam-na única e diferente das demais em vários aspectos. Além de atributos, as unidades possuem classes que lhe dão características, vantagens, desvantagens e ações diferentes ampliando as possibilidades de estratégia de cada um dos times. O objetivo </w:t>
      </w:r>
      <w:r w:rsidR="00B94D7A" w:rsidRPr="00FD2D6A">
        <w:t>é</w:t>
      </w:r>
      <w:r w:rsidRPr="00FD2D6A">
        <w:t xml:space="preserve"> </w:t>
      </w:r>
      <w:r w:rsidR="00B94D7A" w:rsidRPr="00FD2D6A">
        <w:t>derrotar todas as unidades do jogador adversário</w:t>
      </w:r>
      <w:r w:rsidR="00B94D7A">
        <w:t>,</w:t>
      </w:r>
      <w:r w:rsidR="00B94D7A" w:rsidRPr="00FD2D6A">
        <w:t xml:space="preserve"> </w:t>
      </w:r>
      <w:r w:rsidRPr="00FD2D6A">
        <w:t>utilizando as características de cada unidade de combate e suas respectivas ações</w:t>
      </w:r>
      <w:r w:rsidR="00B94D7A">
        <w:t>.</w:t>
      </w:r>
    </w:p>
    <w:p w:rsidR="00FD2D6A" w:rsidRPr="001D60CB" w:rsidRDefault="00FD2D6A" w:rsidP="001D60CB">
      <w:pPr>
        <w:pStyle w:val="BodyText"/>
      </w:pPr>
      <w:r w:rsidRPr="00FD2D6A">
        <w:t>O projeto do jogo, como dito anteriormente, consistiu no desenvolvimento de um protótipo seguido da versão final. Antes do desenvolvimento do protótipo, um módulo de comunicação entre o jogo e a mesa foi projetado e desenvolvido. Dessa forma, futuros problemas de integração seriam eliminados, uma vez que a construção do jogo levaria este módulo de comunicação em consideração.</w:t>
      </w:r>
    </w:p>
    <w:p w:rsidR="00FD2D6A" w:rsidRP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076E68" w:rsidRDefault="00FD2D6A" w:rsidP="00076E68">
      <w:pPr>
        <w:pStyle w:val="Figura"/>
      </w:pPr>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66" w:name="_Toc200128384"/>
      <w:bookmarkStart w:id="67" w:name="_Toc200363515"/>
      <w:r>
        <w:t xml:space="preserve">Figura </w:t>
      </w:r>
      <w:fldSimple w:instr=" SEQ Figura \* ARABIC ">
        <w:r w:rsidR="005122C3">
          <w:rPr>
            <w:noProof/>
          </w:rPr>
          <w:t>20</w:t>
        </w:r>
      </w:fldSimple>
      <w:r w:rsidRPr="00076E68">
        <w:t xml:space="preserve"> </w:t>
      </w:r>
      <w:r w:rsidR="00DE66C3">
        <w:t xml:space="preserve">- </w:t>
      </w:r>
      <w:r w:rsidRPr="00FD2D6A">
        <w:t>Visão geral do módulo de comunicação</w:t>
      </w:r>
      <w:bookmarkEnd w:id="66"/>
      <w:bookmarkEnd w:id="67"/>
    </w:p>
    <w:p w:rsidR="00FD2D6A" w:rsidRPr="00FD2D6A" w:rsidRDefault="00FD2D6A" w:rsidP="00076E68">
      <w:pPr>
        <w:pStyle w:val="Heading3"/>
      </w:pPr>
      <w:bookmarkStart w:id="68" w:name="_Toc200363578"/>
      <w:r w:rsidRPr="00FD2D6A">
        <w:lastRenderedPageBreak/>
        <w:t>Protótipo</w:t>
      </w:r>
      <w:bookmarkEnd w:id="68"/>
    </w:p>
    <w:p w:rsidR="00FD2D6A" w:rsidRPr="00FD2D6A" w:rsidRDefault="00FD2D6A" w:rsidP="001D60CB">
      <w:pPr>
        <w:pStyle w:val="BodyText"/>
      </w:pPr>
      <w:r w:rsidRPr="00FD2D6A">
        <w:t xml:space="preserve">O protótipo foi desenvolvido com o intuito de validar as tecnologias empregadas na concepção do projeto. Teve como foco de desenvolvimento a decodificação de mensagens </w:t>
      </w:r>
      <w:r w:rsidRPr="00FD2D6A">
        <w:rPr>
          <w:i/>
        </w:rPr>
        <w:t>TUIO</w:t>
      </w:r>
      <w:r w:rsidRPr="00FD2D6A">
        <w:t xml:space="preserve">, geração de eventos respectivos à ação realizada na mesa,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da tecnologia empregada para o desenvolvimento do jogo. </w:t>
      </w:r>
    </w:p>
    <w:p w:rsidR="00FD2D6A" w:rsidRPr="00FD2D6A" w:rsidRDefault="00FD2D6A" w:rsidP="001D60CB">
      <w:pPr>
        <w:pStyle w:val="BodyText"/>
      </w:pPr>
      <w:r w:rsidRPr="00FD2D6A">
        <w:t>Foi de extrema importância, pois possibilitou uma visão geral do problema que seria desenvolver um jogo com inúmeras regras. Com isso, sua arquitetura deveria ser bem planejada, ou então teríamos um jogo de fraco desempenho e de grande tempo de resposta.</w:t>
      </w:r>
    </w:p>
    <w:p w:rsidR="00FD2D6A" w:rsidRPr="00FD2D6A" w:rsidRDefault="00FD2D6A" w:rsidP="001D60CB">
      <w:pPr>
        <w:pStyle w:val="BodyText"/>
      </w:pPr>
      <w:r w:rsidRPr="00FD2D6A">
        <w:t>Os testes realizados em cima do protótipo se mostraram bastante satisfatórios, uma vez que o tempo de resposta de uma ação foi praticamente instantâneo, 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39"/>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69" w:name="_Toc200128385"/>
      <w:bookmarkStart w:id="70" w:name="_Toc200363516"/>
      <w:r>
        <w:t xml:space="preserve">Figura </w:t>
      </w:r>
      <w:fldSimple w:instr=" SEQ Figura \* ARABIC ">
        <w:r w:rsidR="005122C3">
          <w:rPr>
            <w:noProof/>
          </w:rPr>
          <w:t>21</w:t>
        </w:r>
      </w:fldSimple>
      <w:r>
        <w:t xml:space="preserve"> - Protótipo</w:t>
      </w:r>
      <w:bookmarkEnd w:id="69"/>
      <w:bookmarkEnd w:id="70"/>
    </w:p>
    <w:p w:rsidR="00FD2D6A" w:rsidRPr="00FD2D6A" w:rsidRDefault="00FD2D6A" w:rsidP="001D60CB">
      <w:pPr>
        <w:pStyle w:val="BodyText"/>
      </w:pPr>
      <w:r w:rsidRPr="00FD2D6A">
        <w:t>A arquitetura do protótipo não será explicada, pois grande parte foi reaproveitada no desenvolvimento do segundo protótipo, sendo mais apropriado o comentário apenas da arquitetura final.</w:t>
      </w:r>
    </w:p>
    <w:p w:rsidR="00FD2D6A" w:rsidRPr="00FD2D6A" w:rsidRDefault="00FD2D6A" w:rsidP="00076E68">
      <w:pPr>
        <w:pStyle w:val="Heading3"/>
      </w:pPr>
      <w:bookmarkStart w:id="71" w:name="_Toc200363579"/>
      <w:r w:rsidRPr="00FD2D6A">
        <w:lastRenderedPageBreak/>
        <w:t>Versão Final</w:t>
      </w:r>
      <w:bookmarkEnd w:id="71"/>
    </w:p>
    <w:p w:rsidR="00FD2D6A" w:rsidRPr="00FD2D6A" w:rsidRDefault="00FD2D6A" w:rsidP="001D60CB">
      <w:pPr>
        <w:pStyle w:val="BodyText"/>
      </w:pPr>
      <w:r w:rsidRPr="00FD2D6A">
        <w:t>O desenvolvimento da versão final teve como foco principal sua arquitetura. Foi trabalhada de modo a deixar o jogo o mais rápido possível, sem comprometer a qualidade e os requisitos propostos.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72" w:name="_Toc200128386"/>
      <w:bookmarkStart w:id="73" w:name="_Toc200363517"/>
      <w:r>
        <w:t xml:space="preserve">Figura </w:t>
      </w:r>
      <w:fldSimple w:instr=" SEQ Figura \* ARABIC ">
        <w:r w:rsidR="005122C3">
          <w:rPr>
            <w:noProof/>
          </w:rPr>
          <w:t>22</w:t>
        </w:r>
      </w:fldSimple>
      <w:r>
        <w:t xml:space="preserve"> - Versão </w:t>
      </w:r>
      <w:r w:rsidR="00E47AD3">
        <w:t>f</w:t>
      </w:r>
      <w:r>
        <w:t>inal</w:t>
      </w:r>
      <w:bookmarkEnd w:id="72"/>
      <w:bookmarkEnd w:id="73"/>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4" w:name="_Toc200128387"/>
      <w:bookmarkStart w:id="75" w:name="_Toc200363518"/>
      <w:r>
        <w:t xml:space="preserve">Figura </w:t>
      </w:r>
      <w:fldSimple w:instr=" SEQ Figura \* ARABIC ">
        <w:r w:rsidR="005122C3">
          <w:rPr>
            <w:noProof/>
          </w:rPr>
          <w:t>23</w:t>
        </w:r>
      </w:fldSimple>
      <w:r>
        <w:t xml:space="preserve"> - Arquitetura da </w:t>
      </w:r>
      <w:r w:rsidR="00E47AD3">
        <w:t>v</w:t>
      </w:r>
      <w:r>
        <w:t xml:space="preserve">ersão </w:t>
      </w:r>
      <w:r w:rsidR="00E47AD3">
        <w:t>f</w:t>
      </w:r>
      <w:r>
        <w:t>inal</w:t>
      </w:r>
      <w:bookmarkEnd w:id="74"/>
      <w:bookmarkEnd w:id="75"/>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lastRenderedPageBreak/>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6" w:name="_Toc200128388"/>
      <w:bookmarkStart w:id="77" w:name="_Toc200363519"/>
      <w:r>
        <w:t xml:space="preserve">Figura </w:t>
      </w:r>
      <w:fldSimple w:instr=" SEQ Figura \* ARABIC ">
        <w:r w:rsidR="005122C3">
          <w:rPr>
            <w:noProof/>
          </w:rPr>
          <w:t>24</w:t>
        </w:r>
      </w:fldSimple>
      <w:r>
        <w:t xml:space="preserve"> - Visão do </w:t>
      </w:r>
      <w:r w:rsidR="00E47AD3">
        <w:t>m</w:t>
      </w:r>
      <w:r>
        <w:t>ódulo Listener</w:t>
      </w:r>
      <w:bookmarkEnd w:id="76"/>
      <w:bookmarkEnd w:id="77"/>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objetos como objetos.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lastRenderedPageBreak/>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78" w:name="_Toc200128389"/>
      <w:bookmarkStart w:id="79" w:name="_Toc200363520"/>
      <w:r>
        <w:t xml:space="preserve">Figura </w:t>
      </w:r>
      <w:fldSimple w:instr=" SEQ Figura \* ARABIC ">
        <w:r w:rsidR="005122C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78"/>
      <w:bookmarkEnd w:id="79"/>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w:t>
      </w:r>
      <w:r w:rsidRPr="00FD2D6A">
        <w:lastRenderedPageBreak/>
        <w:t xml:space="preserve">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0" w:name="_Toc200128390"/>
      <w:bookmarkStart w:id="81" w:name="_Toc200363521"/>
      <w:r>
        <w:t xml:space="preserve">Figura </w:t>
      </w:r>
      <w:fldSimple w:instr=" SEQ Figura \* ARABIC ">
        <w:r w:rsidR="005122C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80"/>
      <w:r w:rsidR="00E47AD3">
        <w:t>hlsl</w:t>
      </w:r>
      <w:bookmarkEnd w:id="81"/>
    </w:p>
    <w:p w:rsidR="00FD2D6A" w:rsidRPr="00FD2D6A" w:rsidRDefault="00FD2D6A" w:rsidP="001D60CB">
      <w:pPr>
        <w:pStyle w:val="BodyText"/>
      </w:pPr>
      <w:r w:rsidRPr="00FD2D6A">
        <w:lastRenderedPageBreak/>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2" w:name="_Toc200128391"/>
      <w:bookmarkStart w:id="83" w:name="_Toc200363522"/>
      <w:r>
        <w:t xml:space="preserve">Figura </w:t>
      </w:r>
      <w:fldSimple w:instr=" SEQ Figura \* ARABIC ">
        <w:r w:rsidR="005122C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82"/>
      <w:bookmarkEnd w:id="83"/>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84" w:name="_Toc200128392"/>
      <w:bookmarkStart w:id="85" w:name="_Toc200363523"/>
      <w:r>
        <w:t xml:space="preserve">Figura </w:t>
      </w:r>
      <w:fldSimple w:instr=" SEQ Figura \* ARABIC ">
        <w:r w:rsidR="005122C3">
          <w:rPr>
            <w:noProof/>
          </w:rPr>
          <w:t>28</w:t>
        </w:r>
      </w:fldSimple>
      <w:r>
        <w:t xml:space="preserve"> - Exemplo de </w:t>
      </w:r>
      <w:r w:rsidR="002F3906">
        <w:t>f</w:t>
      </w:r>
      <w:r>
        <w:t>onte-</w:t>
      </w:r>
      <w:r w:rsidR="002F3906">
        <w:t>t</w:t>
      </w:r>
      <w:r>
        <w:t>extura</w:t>
      </w:r>
      <w:bookmarkEnd w:id="84"/>
      <w:bookmarkEnd w:id="85"/>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86" w:name="_Toc200128393"/>
      <w:bookmarkStart w:id="87" w:name="_Toc200363524"/>
      <w:r>
        <w:lastRenderedPageBreak/>
        <w:t xml:space="preserve">Figura </w:t>
      </w:r>
      <w:fldSimple w:instr=" SEQ Figura \* ARABIC ">
        <w:r w:rsidR="005122C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86"/>
      <w:bookmarkEnd w:id="87"/>
    </w:p>
    <w:p w:rsidR="00FD2D6A" w:rsidRPr="00FD2D6A" w:rsidRDefault="00FD2D6A" w:rsidP="001D60CB">
      <w:pPr>
        <w:pStyle w:val="BodyText"/>
      </w:pPr>
      <w:r w:rsidRPr="00FD2D6A">
        <w:t>Os gerenciadores de recursos trabalham com cache.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lastRenderedPageBreak/>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8" w:name="_Toc200128394"/>
      <w:bookmarkStart w:id="89" w:name="_Toc200363525"/>
      <w:r>
        <w:t xml:space="preserve">Figura </w:t>
      </w:r>
      <w:fldSimple w:instr=" SEQ Figura \* ARABIC ">
        <w:r w:rsidR="005122C3">
          <w:rPr>
            <w:noProof/>
          </w:rPr>
          <w:t>30</w:t>
        </w:r>
      </w:fldSimple>
      <w:r>
        <w:t xml:space="preserve"> - </w:t>
      </w:r>
      <w:r w:rsidR="00FD2D6A" w:rsidRPr="00FD2D6A">
        <w:t>Representação da área visível da cena</w:t>
      </w:r>
      <w:bookmarkEnd w:id="88"/>
      <w:bookmarkEnd w:id="89"/>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90" w:name="_Toc200128395"/>
      <w:bookmarkStart w:id="91" w:name="_Toc200363526"/>
      <w:r>
        <w:t xml:space="preserve">Figura </w:t>
      </w:r>
      <w:fldSimple w:instr=" SEQ Figura \* ARABIC ">
        <w:r w:rsidR="005122C3">
          <w:rPr>
            <w:noProof/>
          </w:rPr>
          <w:t>31</w:t>
        </w:r>
      </w:fldSimple>
      <w:r>
        <w:t xml:space="preserve"> - </w:t>
      </w:r>
      <w:r w:rsidR="00FD2D6A" w:rsidRPr="00FD2D6A">
        <w:t>Exemplo de sobreposição de sprites</w:t>
      </w:r>
      <w:bookmarkEnd w:id="90"/>
      <w:bookmarkEnd w:id="91"/>
    </w:p>
    <w:p w:rsidR="00FD2D6A" w:rsidRPr="00FD2D6A" w:rsidRDefault="00FD2D6A" w:rsidP="00076E68">
      <w:pPr>
        <w:pStyle w:val="Heading5"/>
      </w:pPr>
      <w:r w:rsidRPr="00FD2D6A">
        <w:lastRenderedPageBreak/>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Vue 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2" w:name="_Toc200128396"/>
      <w:bookmarkStart w:id="93" w:name="_Toc200363527"/>
      <w:r>
        <w:t xml:space="preserve">Figura </w:t>
      </w:r>
      <w:fldSimple w:instr=" SEQ Figura \* ARABIC ">
        <w:r w:rsidR="005122C3">
          <w:rPr>
            <w:noProof/>
          </w:rPr>
          <w:t>32</w:t>
        </w:r>
      </w:fldSimple>
      <w:r>
        <w:t xml:space="preserve"> - </w:t>
      </w:r>
      <w:r w:rsidR="00FD2D6A" w:rsidRPr="00FD2D6A">
        <w:t>Software Vue xStream 6</w:t>
      </w:r>
      <w:bookmarkEnd w:id="92"/>
      <w:bookmarkEnd w:id="93"/>
    </w:p>
    <w:p w:rsidR="00FD2D6A" w:rsidRPr="00FD2D6A" w:rsidRDefault="00FD2D6A" w:rsidP="001D60CB">
      <w:pPr>
        <w:pStyle w:val="BodyText"/>
      </w:pPr>
      <w:r w:rsidRPr="00FD2D6A">
        <w:lastRenderedPageBreak/>
        <w:t>Após a criação do mapa, este foi importado para dentro do jogo. Apesar de o arquivo exportado conter as texturas e estas estarem referenciadas o XNA não conseguia interpretá-las. Tentativas de aplicação da textura por código dentro no jogo também não surtiram efeitos, e outra abordagem para a geração do mapa teve que ser pensada. Outro fator que nos levou a tomar esta decisão foi a quantidade de memória consumida (aproximadamente 50Mb) e o tamanho do arquivo de geometria (aproximadamente 40Mb).</w:t>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4" w:name="_Toc200128397"/>
      <w:bookmarkStart w:id="95" w:name="_Toc200363528"/>
      <w:r>
        <w:t xml:space="preserve">Figura </w:t>
      </w:r>
      <w:fldSimple w:instr=" SEQ Figura \* ARABIC ">
        <w:r w:rsidR="005122C3">
          <w:rPr>
            <w:noProof/>
          </w:rPr>
          <w:t>33</w:t>
        </w:r>
      </w:fldSimple>
      <w:r>
        <w:t xml:space="preserve"> - </w:t>
      </w:r>
      <w:r w:rsidR="00FD2D6A" w:rsidRPr="00FD2D6A">
        <w:t>Mapa utilizando arquivo de geometria (40Mb)</w:t>
      </w:r>
      <w:bookmarkEnd w:id="94"/>
      <w:bookmarkEnd w:id="95"/>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ins w:id="96" w:author="Willians S. Schneider" w:date="2008-06-04T16:56:00Z">
        <w:r w:rsidR="003C7619">
          <w:rPr>
            <w:rStyle w:val="FootnoteReference"/>
          </w:rPr>
          <w:footnoteReference w:id="13"/>
        </w:r>
      </w:ins>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9" w:name="_Toc200128398"/>
      <w:bookmarkStart w:id="100" w:name="_Toc200363529"/>
      <w:r>
        <w:t xml:space="preserve">Figura </w:t>
      </w:r>
      <w:fldSimple w:instr=" SEQ Figura \* ARABIC ">
        <w:r w:rsidR="005122C3">
          <w:rPr>
            <w:noProof/>
          </w:rPr>
          <w:t>34</w:t>
        </w:r>
      </w:fldSimple>
      <w:r>
        <w:t xml:space="preserve"> - </w:t>
      </w:r>
      <w:r w:rsidR="00FD2D6A" w:rsidRPr="00FD2D6A">
        <w:t>Mapa usando heightmap e efeito hlsl de mesclagem</w:t>
      </w:r>
      <w:bookmarkEnd w:id="99"/>
      <w:bookmarkEnd w:id="100"/>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1" w:name="_Toc200128399"/>
      <w:bookmarkStart w:id="102" w:name="_Toc200363530"/>
      <w:r>
        <w:t xml:space="preserve">Figura </w:t>
      </w:r>
      <w:fldSimple w:instr=" SEQ Figura \* ARABIC ">
        <w:r w:rsidR="005122C3">
          <w:rPr>
            <w:noProof/>
          </w:rPr>
          <w:t>35</w:t>
        </w:r>
      </w:fldSimple>
      <w:r>
        <w:t xml:space="preserve"> - </w:t>
      </w:r>
      <w:r w:rsidR="00FD2D6A" w:rsidRPr="00FD2D6A">
        <w:t>Exemplo de utilização de áreas</w:t>
      </w:r>
      <w:bookmarkEnd w:id="101"/>
      <w:bookmarkEnd w:id="102"/>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3" w:name="_Toc200128400"/>
      <w:bookmarkStart w:id="104" w:name="_Toc200363531"/>
      <w:r>
        <w:t xml:space="preserve">Figura </w:t>
      </w:r>
      <w:fldSimple w:instr=" SEQ Figura \* ARABIC ">
        <w:r w:rsidR="005122C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103"/>
      <w:bookmarkEnd w:id="104"/>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5" w:name="_Toc200128401"/>
      <w:bookmarkStart w:id="106" w:name="_Toc200363532"/>
      <w:r>
        <w:t xml:space="preserve">Figura </w:t>
      </w:r>
      <w:fldSimple w:instr=" SEQ Figura \* ARABIC ">
        <w:r w:rsidR="005122C3">
          <w:rPr>
            <w:noProof/>
          </w:rPr>
          <w:t>37</w:t>
        </w:r>
      </w:fldSimple>
      <w:r>
        <w:t xml:space="preserve"> - </w:t>
      </w:r>
      <w:r w:rsidR="00FD2D6A" w:rsidRPr="00FD2D6A">
        <w:t>Fluxo de execução de uma animação</w:t>
      </w:r>
      <w:bookmarkEnd w:id="105"/>
      <w:bookmarkEnd w:id="106"/>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7" w:name="_Toc200128402"/>
      <w:bookmarkStart w:id="108" w:name="_Toc200363533"/>
      <w:r>
        <w:t xml:space="preserve">Figura </w:t>
      </w:r>
      <w:fldSimple w:instr=" SEQ Figura \* ARABIC ">
        <w:r w:rsidR="005122C3">
          <w:rPr>
            <w:noProof/>
          </w:rPr>
          <w:t>38</w:t>
        </w:r>
      </w:fldSimple>
      <w:r>
        <w:t xml:space="preserve"> - </w:t>
      </w:r>
      <w:r w:rsidR="00FD2D6A" w:rsidRPr="00FD2D6A">
        <w:t>Exemplo de efeito de partículas</w:t>
      </w:r>
      <w:bookmarkEnd w:id="107"/>
      <w:bookmarkEnd w:id="108"/>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9" w:name="_Toc200128403"/>
      <w:bookmarkStart w:id="110" w:name="_Toc200363534"/>
      <w:r>
        <w:t xml:space="preserve">Figura </w:t>
      </w:r>
      <w:fldSimple w:instr=" SEQ Figura \* ARABIC ">
        <w:r w:rsidR="005122C3">
          <w:rPr>
            <w:noProof/>
          </w:rPr>
          <w:t>39</w:t>
        </w:r>
      </w:fldSimple>
      <w:r>
        <w:t xml:space="preserve"> - </w:t>
      </w:r>
      <w:r w:rsidR="00FD2D6A" w:rsidRPr="00FD2D6A">
        <w:t>Exemplo de exibição de informações</w:t>
      </w:r>
      <w:bookmarkEnd w:id="109"/>
      <w:bookmarkEnd w:id="110"/>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11" w:name="_Toc200128404"/>
      <w:bookmarkStart w:id="112" w:name="_Toc200363535"/>
      <w:r>
        <w:t xml:space="preserve">Figura </w:t>
      </w:r>
      <w:fldSimple w:instr=" SEQ Figura \* ARABIC ">
        <w:r w:rsidR="005122C3">
          <w:rPr>
            <w:noProof/>
          </w:rPr>
          <w:t>40</w:t>
        </w:r>
      </w:fldSimple>
      <w:r>
        <w:t xml:space="preserve"> - </w:t>
      </w:r>
      <w:r w:rsidR="00FD2D6A" w:rsidRPr="00FD2D6A">
        <w:t>Estrutura organizacional do jogo</w:t>
      </w:r>
      <w:bookmarkEnd w:id="111"/>
      <w:bookmarkEnd w:id="112"/>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como 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p w:rsidR="00FD2D6A" w:rsidRPr="00FD2D6A" w:rsidRDefault="00FD2D6A" w:rsidP="001D60CB">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13" w:name="_Toc200128405"/>
      <w:bookmarkStart w:id="114" w:name="_Toc200363536"/>
      <w:r>
        <w:t xml:space="preserve">Figura </w:t>
      </w:r>
      <w:fldSimple w:instr=" SEQ Figura \* ARABIC ">
        <w:r w:rsidR="005122C3">
          <w:rPr>
            <w:noProof/>
          </w:rPr>
          <w:t>41</w:t>
        </w:r>
      </w:fldSimple>
      <w:r>
        <w:t xml:space="preserve"> - </w:t>
      </w:r>
      <w:r w:rsidR="00FD2D6A" w:rsidRPr="00FD2D6A">
        <w:t>Generalização de telas</w:t>
      </w:r>
      <w:bookmarkEnd w:id="113"/>
      <w:bookmarkEnd w:id="114"/>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5" w:name="_Toc200128406"/>
      <w:bookmarkStart w:id="116" w:name="_Toc200363537"/>
      <w:r>
        <w:t xml:space="preserve">Figura </w:t>
      </w:r>
      <w:fldSimple w:instr=" SEQ Figura \* ARABIC ">
        <w:r w:rsidR="005122C3">
          <w:rPr>
            <w:noProof/>
          </w:rPr>
          <w:t>42</w:t>
        </w:r>
      </w:fldSimple>
      <w:r>
        <w:t xml:space="preserve"> - </w:t>
      </w:r>
      <w:r w:rsidR="00FD2D6A" w:rsidRPr="00FD2D6A">
        <w:t>Menu do jogador e da unidade</w:t>
      </w:r>
      <w:bookmarkEnd w:id="115"/>
      <w:bookmarkEnd w:id="116"/>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7" w:name="_Toc200128407"/>
      <w:bookmarkStart w:id="118" w:name="_Toc200363538"/>
      <w:r>
        <w:t xml:space="preserve">Figura </w:t>
      </w:r>
      <w:fldSimple w:instr=" SEQ Figura \* ARABIC ">
        <w:r w:rsidR="005122C3">
          <w:rPr>
            <w:noProof/>
          </w:rPr>
          <w:t>43</w:t>
        </w:r>
      </w:fldSimple>
      <w:r>
        <w:t xml:space="preserve"> - </w:t>
      </w:r>
      <w:r w:rsidR="00FD2D6A" w:rsidRPr="00FD2D6A">
        <w:t>Itens e seus respectivos subitens</w:t>
      </w:r>
      <w:bookmarkEnd w:id="117"/>
      <w:bookmarkEnd w:id="118"/>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19" w:name="_Toc200128408"/>
      <w:bookmarkStart w:id="120" w:name="_Toc200363539"/>
      <w:r>
        <w:t xml:space="preserve">Figura </w:t>
      </w:r>
      <w:fldSimple w:instr=" SEQ Figura \* ARABIC ">
        <w:r w:rsidR="005122C3">
          <w:rPr>
            <w:noProof/>
          </w:rPr>
          <w:t>44</w:t>
        </w:r>
      </w:fldSimple>
      <w:r>
        <w:t xml:space="preserve"> - </w:t>
      </w:r>
      <w:r w:rsidR="00FD2D6A" w:rsidRPr="00FD2D6A">
        <w:t>Fluxo de execução de uma ação através do menu</w:t>
      </w:r>
      <w:bookmarkEnd w:id="119"/>
      <w:bookmarkEnd w:id="120"/>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21" w:name="_Toc200128409"/>
      <w:bookmarkStart w:id="122" w:name="_Toc200363540"/>
      <w:r>
        <w:t xml:space="preserve">Figura </w:t>
      </w:r>
      <w:fldSimple w:instr=" SEQ Figura \* ARABIC ">
        <w:r w:rsidR="005122C3">
          <w:rPr>
            <w:noProof/>
          </w:rPr>
          <w:t>45</w:t>
        </w:r>
      </w:fldSimple>
      <w:r>
        <w:t xml:space="preserve"> - </w:t>
      </w:r>
      <w:r w:rsidR="00FD2D6A" w:rsidRPr="00FD2D6A">
        <w:t>Unidade movendo-se dentro da área especificada</w:t>
      </w:r>
      <w:bookmarkEnd w:id="121"/>
      <w:bookmarkEnd w:id="122"/>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3" w:name="_Toc200128410"/>
      <w:bookmarkStart w:id="124" w:name="_Toc200363541"/>
      <w:r>
        <w:t xml:space="preserve">Figura </w:t>
      </w:r>
      <w:fldSimple w:instr=" SEQ Figura \* ARABIC ">
        <w:r w:rsidR="005122C3">
          <w:rPr>
            <w:noProof/>
          </w:rPr>
          <w:t>46</w:t>
        </w:r>
      </w:fldSimple>
      <w:r>
        <w:t xml:space="preserve"> - </w:t>
      </w:r>
      <w:r w:rsidR="00FD2D6A" w:rsidRPr="00FD2D6A">
        <w:t>Máquina de estados do submódulo Mover</w:t>
      </w:r>
      <w:bookmarkEnd w:id="123"/>
      <w:bookmarkEnd w:id="124"/>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25" w:name="_Toc200128411"/>
      <w:bookmarkStart w:id="126" w:name="_Toc200363542"/>
      <w:r>
        <w:t xml:space="preserve">Figura </w:t>
      </w:r>
      <w:fldSimple w:instr=" SEQ Figura \* ARABIC ">
        <w:r w:rsidR="005122C3">
          <w:rPr>
            <w:noProof/>
          </w:rPr>
          <w:t>47</w:t>
        </w:r>
      </w:fldSimple>
      <w:r>
        <w:t xml:space="preserve"> - </w:t>
      </w:r>
      <w:r w:rsidR="00FD2D6A" w:rsidRPr="00FD2D6A">
        <w:t>Mira sobre uma unidade inimiga</w:t>
      </w:r>
      <w:bookmarkEnd w:id="125"/>
      <w:bookmarkEnd w:id="126"/>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7" w:name="_Toc200128412"/>
      <w:bookmarkStart w:id="128" w:name="_Toc200363543"/>
      <w:r>
        <w:t xml:space="preserve">Figura </w:t>
      </w:r>
      <w:fldSimple w:instr=" SEQ Figura \* ARABIC ">
        <w:r w:rsidR="005122C3">
          <w:rPr>
            <w:noProof/>
          </w:rPr>
          <w:t>48</w:t>
        </w:r>
      </w:fldSimple>
      <w:r>
        <w:t xml:space="preserve"> - M</w:t>
      </w:r>
      <w:r w:rsidR="00FD2D6A" w:rsidRPr="00FD2D6A">
        <w:t>áqu</w:t>
      </w:r>
      <w:r w:rsidR="00076E68">
        <w:t>ina de estados do submódulo Aim</w:t>
      </w:r>
      <w:bookmarkEnd w:id="127"/>
      <w:bookmarkEnd w:id="128"/>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A8166F" w:rsidP="004556D4">
      <w:pPr>
        <w:pStyle w:val="BodyText"/>
        <w:rPr>
          <w:i/>
          <w:iCs/>
        </w:rPr>
      </w:pPr>
      <w:r w:rsidRPr="004556D4">
        <w:rPr>
          <w:i/>
          <w:iCs/>
        </w:rPr>
        <w:t>{</w:t>
      </w:r>
      <w:r w:rsidR="002B2D5D">
        <w:rPr>
          <w:i/>
          <w:iCs/>
        </w:rPr>
        <w:t xml:space="preserve">imagem : </w:t>
      </w:r>
      <w:r w:rsidR="00BF377E" w:rsidRPr="004556D4">
        <w:rPr>
          <w:i/>
          <w:iCs/>
        </w:rPr>
        <w:t>diagrama execução</w:t>
      </w:r>
      <w:r w:rsidRPr="004556D4">
        <w:rPr>
          <w:i/>
          <w:iCs/>
        </w:rPr>
        <w:t>}</w:t>
      </w:r>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pode ser executada de posse destes atributos. Devido a este fato</w:t>
      </w:r>
      <w:r w:rsidR="00304DF0">
        <w:t>,</w:t>
      </w:r>
      <w:r w:rsidR="009C0AD5">
        <w:t xml:space="preserve"> que o módulo </w:t>
      </w:r>
      <w:r w:rsidR="009C0AD5" w:rsidRPr="009C0AD5">
        <w:rPr>
          <w:i/>
        </w:rPr>
        <w:t>Interaction</w:t>
      </w:r>
      <w:r w:rsidR="009C0AD5">
        <w:t xml:space="preserve"> foi criado, garantindo </w:t>
      </w:r>
      <w:r w:rsidR="00304DF0">
        <w:t>a obtenção</w:t>
      </w:r>
      <w:r w:rsidR="009C0AD5">
        <w:t xml:space="preserve"> de todas as </w:t>
      </w:r>
      <w:r w:rsidR="00BB4CDA">
        <w:t>informações</w:t>
      </w:r>
      <w:r w:rsidR="009C0AD5">
        <w:t xml:space="preserve"> necessárias</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RDefault="00FA04B0" w:rsidP="00897AFF">
      <w:pPr>
        <w:pStyle w:val="Heading1"/>
      </w:pPr>
      <w:bookmarkStart w:id="129" w:name="_Toc200363580"/>
      <w:bookmarkEnd w:id="0"/>
      <w:r>
        <w:lastRenderedPageBreak/>
        <w:t>Considerações finais</w:t>
      </w:r>
      <w:bookmarkEnd w:id="129"/>
    </w:p>
    <w:p w:rsidR="00D30D74" w:rsidRDefault="00D30D74" w:rsidP="00D30D74">
      <w:pPr>
        <w:pStyle w:val="Heading2"/>
      </w:pPr>
      <w:bookmarkStart w:id="130" w:name="_Toc200363581"/>
      <w:r>
        <w:t>Resultados</w:t>
      </w:r>
      <w:bookmarkEnd w:id="130"/>
    </w:p>
    <w:p w:rsidR="0027472C" w:rsidRDefault="0027472C" w:rsidP="0027472C">
      <w:pPr>
        <w:pStyle w:val="AFazer"/>
      </w:pPr>
      <w:r>
        <w:t>A fazer...</w:t>
      </w:r>
    </w:p>
    <w:p w:rsidR="00BF57E4" w:rsidRDefault="00BF57E4" w:rsidP="00BF57E4">
      <w:pPr>
        <w:pStyle w:val="Heading2"/>
      </w:pPr>
      <w:bookmarkStart w:id="131" w:name="_Toc200363582"/>
      <w:r>
        <w:t>Trabalhos Futuros</w:t>
      </w:r>
      <w:bookmarkEnd w:id="131"/>
    </w:p>
    <w:p w:rsidR="00BF57E4" w:rsidRPr="00BF57E4" w:rsidRDefault="00BF57E4" w:rsidP="00BF57E4">
      <w:pPr>
        <w:pStyle w:val="AFazer"/>
      </w:pPr>
      <w:r>
        <w:t>A fazer...</w:t>
      </w:r>
    </w:p>
    <w:p w:rsidR="00D30D74" w:rsidRDefault="00D30D74" w:rsidP="00D30D74">
      <w:pPr>
        <w:pStyle w:val="Heading2"/>
      </w:pPr>
      <w:bookmarkStart w:id="132" w:name="_Toc200363583"/>
      <w:r>
        <w:t>Conclusão</w:t>
      </w:r>
      <w:bookmarkEnd w:id="132"/>
    </w:p>
    <w:p w:rsidR="0027472C" w:rsidRPr="00ED0DB2" w:rsidRDefault="0027472C" w:rsidP="0027472C">
      <w:pPr>
        <w:pStyle w:val="AFazer"/>
      </w:pPr>
      <w:r>
        <w:t>A fazer...</w:t>
      </w:r>
    </w:p>
    <w:p w:rsidR="00FA04B0" w:rsidRDefault="00FA04B0" w:rsidP="00067FEB">
      <w:pPr>
        <w:pStyle w:val="Heading1"/>
      </w:pPr>
      <w:bookmarkStart w:id="133" w:name="_Toc200363584"/>
      <w:r>
        <w:lastRenderedPageBreak/>
        <w:t>Referências bibliográficas</w:t>
      </w:r>
      <w:bookmarkEnd w:id="133"/>
    </w:p>
    <w:p w:rsidR="00A276D0" w:rsidRDefault="00A276D0" w:rsidP="00A276D0">
      <w:pPr>
        <w:pStyle w:val="RefernciaBibliogrfica"/>
      </w:pPr>
      <w:r>
        <w:rPr>
          <w:lang w:val="en-US"/>
        </w:rPr>
        <w:t xml:space="preserve">BIMBER, Oliver; RASKAR, Ramesh. </w:t>
      </w:r>
      <w:r>
        <w:rPr>
          <w:b/>
          <w:bCs/>
          <w:lang w:val="en-US"/>
        </w:rPr>
        <w:t>Spatial Augmente Reality</w:t>
      </w:r>
      <w:r>
        <w:rPr>
          <w:lang w:val="en-US"/>
        </w:rPr>
        <w:t xml:space="preserve">: merging real and virtual worlds. </w:t>
      </w:r>
      <w:r>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67" w:tgtFrame="_blank" w:history="1">
        <w:r>
          <w:rPr>
            <w:rStyle w:val="Hyperlink"/>
          </w:rPr>
          <w:t>http://www.lamce.ufrj.br/grva/realidade_aumentada/</w:t>
        </w:r>
      </w:hyperlink>
      <w:r>
        <w:t>&gt; Acesso em: 15 de maio de 2006.</w:t>
      </w:r>
    </w:p>
    <w:p w:rsidR="00A276D0" w:rsidRDefault="00A276D0" w:rsidP="00A276D0">
      <w:pPr>
        <w:pStyle w:val="RefernciaBibliogrfica"/>
      </w:pPr>
      <w:r>
        <w:rPr>
          <w:lang w:val="en-US"/>
        </w:rPr>
        <w:t xml:space="preserve">AZUMA, Ronal T. A survey of Augmented Reality. </w:t>
      </w:r>
      <w:r>
        <w:rPr>
          <w:b/>
          <w:bCs/>
          <w:lang w:val="en-US"/>
        </w:rPr>
        <w:t>In: Presence: Teleoperators and Virtual Environments</w:t>
      </w:r>
      <w:r>
        <w:rPr>
          <w:lang w:val="en-US"/>
        </w:rPr>
        <w:t>. v. 6. p 355-385. ago 1997</w:t>
      </w:r>
    </w:p>
    <w:p w:rsidR="00A276D0" w:rsidRPr="00A276D0" w:rsidRDefault="00A276D0" w:rsidP="004556D4">
      <w:pPr>
        <w:pStyle w:val="BodyText"/>
        <w:sectPr w:rsidR="00A276D0" w:rsidRPr="00A276D0" w:rsidSect="00664596">
          <w:pgSz w:w="11905" w:h="16837"/>
          <w:pgMar w:top="1701" w:right="1134" w:bottom="1134" w:left="1701" w:header="720" w:footer="720" w:gutter="0"/>
          <w:cols w:space="720"/>
          <w:docGrid w:linePitch="360"/>
        </w:sectPr>
      </w:pPr>
    </w:p>
    <w:p w:rsidR="00FA04B0" w:rsidRDefault="00897AFF" w:rsidP="00897AFF">
      <w:pPr>
        <w:pStyle w:val="Heading1"/>
      </w:pPr>
      <w:bookmarkStart w:id="134" w:name="_Toc200363585"/>
      <w:r>
        <w:lastRenderedPageBreak/>
        <w:t>Anexos</w:t>
      </w:r>
      <w:bookmarkEnd w:id="134"/>
    </w:p>
    <w:p w:rsidR="00D30D74" w:rsidRDefault="00D30D74" w:rsidP="00D30D74">
      <w:pPr>
        <w:pStyle w:val="Heading2"/>
      </w:pPr>
      <w:bookmarkStart w:id="135" w:name="_Toc200363586"/>
      <w:r>
        <w:t>Fórmulas dos Atributos Calculados</w:t>
      </w:r>
      <w:bookmarkEnd w:id="135"/>
    </w:p>
    <w:p w:rsidR="002E4D0C" w:rsidRDefault="007D4C33" w:rsidP="00F10C57">
      <w:pPr>
        <w:pStyle w:val="BodyText"/>
      </w:pPr>
      <w:r>
        <w:t>As fórmulas dos atributos calculados utilizam como parâmetros, apenas os atributos fixos e um fator relacionado à classe da unidade, que indicará o quanto esta classe está ligada a este atributo.</w:t>
      </w:r>
      <w:r w:rsidR="00AC25DE">
        <w:t xml:space="preserve"> A legenda utilizada na representação das fórmulas encontra-se a seguir:</w:t>
      </w:r>
    </w:p>
    <w:p w:rsidR="007D4C33" w:rsidRPr="007D4C33" w:rsidRDefault="007D4C33" w:rsidP="007D4C33">
      <m:oMathPara>
        <m:oMath>
          <m:r>
            <w:rPr>
              <w:rFonts w:ascii="Cambria Math" w:hAnsi="Cambria Math"/>
            </w:rPr>
            <m:t>lvl:Valor do atributo relacionado ao nível.</m:t>
          </m:r>
          <m:r>
            <w:rPr>
              <w:rFonts w:ascii="Cambria Math" w:hAnsi="Cambria Math"/>
            </w:rPr>
            <w:br/>
          </m:r>
        </m:oMath>
        <m:oMath>
          <m:r>
            <w:rPr>
              <w:rFonts w:ascii="Cambria Math" w:hAnsi="Cambria Math"/>
            </w:rPr>
            <m:t>str:Valor do atributo relacionado à força.</m:t>
          </m:r>
          <m:r>
            <w:rPr>
              <w:rFonts w:ascii="Cambria Math" w:hAnsi="Cambria Math"/>
            </w:rPr>
            <w:br/>
          </m:r>
        </m:oMath>
        <m:oMath>
          <m:r>
            <w:rPr>
              <w:rFonts w:ascii="Cambria Math" w:hAnsi="Cambria Math"/>
            </w:rPr>
            <m:t>agi:Valor do atributo relacionado à agilidade.</m:t>
          </m:r>
          <m:r>
            <w:rPr>
              <w:rFonts w:ascii="Cambria Math" w:hAnsi="Cambria Math"/>
            </w:rPr>
            <w:br/>
          </m:r>
        </m:oMath>
        <m:oMath>
          <m:r>
            <w:rPr>
              <w:rFonts w:ascii="Cambria Math" w:hAnsi="Cambria Math"/>
            </w:rPr>
            <m:t>vit: Valor do atributo relacionado à vitalidade.</m:t>
          </m:r>
          <m:r>
            <w:rPr>
              <w:rFonts w:ascii="Cambria Math" w:hAnsi="Cambria Math"/>
            </w:rPr>
            <w:br/>
          </m:r>
        </m:oMath>
        <m:oMath>
          <m:r>
            <w:rPr>
              <w:rFonts w:ascii="Cambria Math" w:hAnsi="Cambria Math"/>
            </w:rPr>
            <m:t>int: Valor do atributo relacionado à inteligência.</m:t>
          </m:r>
          <m:r>
            <w:rPr>
              <w:rFonts w:ascii="Cambria Math" w:hAnsi="Cambria Math"/>
            </w:rPr>
            <w:br/>
          </m:r>
        </m:oMath>
        <m:oMath>
          <m:r>
            <w:rPr>
              <w:rFonts w:ascii="Cambria Math" w:hAnsi="Cambria Math"/>
            </w:rPr>
            <m:t>dex: Valor do atributo relacionado à destreza.</m:t>
          </m:r>
          <m:r>
            <w:rPr>
              <w:rFonts w:ascii="Cambria Math" w:hAnsi="Cambria Math"/>
            </w:rPr>
            <w:br/>
          </m:r>
        </m:oMath>
        <m:oMath>
          <m:r>
            <w:rPr>
              <w:rFonts w:ascii="Cambria Math" w:hAnsi="Cambria Math"/>
            </w:rPr>
            <m:t>@: Valor do fator r</m:t>
          </m:r>
          <m:r>
            <w:rPr>
              <w:rFonts w:ascii="Cambria Math" w:hAnsi="Cambria Math"/>
            </w:rPr>
            <m:t>elacionado à classe.</m:t>
          </m:r>
        </m:oMath>
      </m:oMathPara>
    </w:p>
    <w:p w:rsidR="00AC25DE" w:rsidRDefault="00AC25DE" w:rsidP="00AC25DE">
      <w:pPr>
        <w:pStyle w:val="BodyText"/>
        <w:numPr>
          <w:ilvl w:val="0"/>
          <w:numId w:val="23"/>
        </w:numPr>
      </w:pPr>
      <w:r w:rsidRPr="00FD2D6A">
        <w:t>Pontos de vida total</w:t>
      </w:r>
    </w:p>
    <w:p w:rsidR="00AC25DE" w:rsidRPr="00AC25DE" w:rsidRDefault="00AD3F24" w:rsidP="00AC25DE">
      <m:oMathPara>
        <m:oMath>
          <m:d>
            <m:dPr>
              <m:ctrlPr>
                <w:rPr>
                  <w:rFonts w:ascii="Cambria Math" w:hAnsi="Cambria Math"/>
                  <w:i/>
                </w:rPr>
              </m:ctrlPr>
            </m:dPr>
            <m:e>
              <m:r>
                <w:rPr>
                  <w:rFonts w:ascii="Cambria Math" w:hAnsi="Cambria Math"/>
                </w:rPr>
                <m:t>1+</m:t>
              </m:r>
              <m:d>
                <m:dPr>
                  <m:ctrlPr>
                    <w:rPr>
                      <w:rFonts w:ascii="Cambria Math" w:hAnsi="Cambria Math"/>
                      <w:i/>
                    </w:rPr>
                  </m:ctrlPr>
                </m:dPr>
                <m:e>
                  <m:f>
                    <m:fPr>
                      <m:type m:val="skw"/>
                      <m:ctrlPr>
                        <w:rPr>
                          <w:rFonts w:ascii="Cambria Math" w:hAnsi="Cambria Math"/>
                          <w:i/>
                        </w:rPr>
                      </m:ctrlPr>
                    </m:fPr>
                    <m:num>
                      <m:r>
                        <w:rPr>
                          <w:rFonts w:ascii="Cambria Math" w:hAnsi="Cambria Math"/>
                        </w:rPr>
                        <m:t>vit</m:t>
                      </m:r>
                    </m:num>
                    <m:den>
                      <m:r>
                        <w:rPr>
                          <w:rFonts w:ascii="Cambria Math" w:hAnsi="Cambria Math"/>
                        </w:rPr>
                        <m:t>80</m:t>
                      </m:r>
                    </m:den>
                  </m:f>
                </m:e>
              </m:d>
            </m:e>
          </m:d>
          <m:r>
            <w:rPr>
              <w:rFonts w:ascii="Cambria Math" w:hAnsi="Cambria Math"/>
            </w:rPr>
            <m:t>∙</m:t>
          </m:r>
          <m:d>
            <m:dPr>
              <m:ctrlPr>
                <w:rPr>
                  <w:rFonts w:ascii="Cambria Math" w:hAnsi="Cambria Math"/>
                  <w:i/>
                </w:rPr>
              </m:ctrlPr>
            </m:dPr>
            <m:e>
              <m:r>
                <w:rPr>
                  <w:rFonts w:ascii="Cambria Math" w:hAnsi="Cambria Math"/>
                </w:rPr>
                <m:t>20+</m:t>
              </m:r>
              <m:d>
                <m:dPr>
                  <m:ctrlPr>
                    <w:rPr>
                      <w:rFonts w:ascii="Cambria Math" w:hAnsi="Cambria Math"/>
                      <w:i/>
                    </w:rPr>
                  </m:ctrlPr>
                </m:dPr>
                <m:e>
                  <m:r>
                    <w:rPr>
                      <w:rFonts w:ascii="Cambria Math" w:hAnsi="Cambria Math"/>
                    </w:rPr>
                    <m:t>5∙lvl</m:t>
                  </m:r>
                </m:e>
              </m:d>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1+lvl</m:t>
                          </m:r>
                        </m:e>
                      </m:d>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lvl</m:t>
                              </m:r>
                            </m:num>
                            <m:den>
                              <m:r>
                                <w:rPr>
                                  <w:rFonts w:ascii="Cambria Math" w:hAnsi="Cambria Math"/>
                                </w:rPr>
                                <m:t>2.5</m:t>
                              </m:r>
                            </m:den>
                          </m:f>
                        </m:e>
                      </m:d>
                    </m:e>
                  </m:d>
                </m:e>
              </m:d>
            </m:e>
          </m:d>
        </m:oMath>
      </m:oMathPara>
    </w:p>
    <w:p w:rsidR="00AC25DE" w:rsidRDefault="00AC25DE" w:rsidP="00AC25DE">
      <w:pPr>
        <w:pStyle w:val="BodyText"/>
        <w:numPr>
          <w:ilvl w:val="0"/>
          <w:numId w:val="20"/>
        </w:numPr>
      </w:pPr>
      <w:r w:rsidRPr="00FD2D6A">
        <w:t>Pontos de mana total</w:t>
      </w:r>
    </w:p>
    <w:p w:rsidR="00AC25DE" w:rsidRPr="00AC25DE" w:rsidRDefault="00AD3F24" w:rsidP="00AC25DE">
      <m:oMathPara>
        <m:oMath>
          <m:d>
            <m:dPr>
              <m:ctrlPr>
                <w:rPr>
                  <w:rFonts w:ascii="Cambria Math" w:hAnsi="Cambria Math"/>
                  <w:i/>
                </w:rPr>
              </m:ctrlPr>
            </m:dPr>
            <m:e>
              <m:r>
                <w:rPr>
                  <w:rFonts w:ascii="Cambria Math" w:hAnsi="Cambria Math"/>
                </w:rPr>
                <m:t>1+</m:t>
              </m:r>
              <m:d>
                <m:dPr>
                  <m:ctrlPr>
                    <w:rPr>
                      <w:rFonts w:ascii="Cambria Math" w:hAnsi="Cambria Math"/>
                      <w:i/>
                    </w:rPr>
                  </m:ctrlPr>
                </m:dPr>
                <m:e>
                  <m:f>
                    <m:fPr>
                      <m:type m:val="skw"/>
                      <m:ctrlPr>
                        <w:rPr>
                          <w:rFonts w:ascii="Cambria Math" w:hAnsi="Cambria Math"/>
                          <w:i/>
                        </w:rPr>
                      </m:ctrlPr>
                    </m:fPr>
                    <m:num>
                      <m:r>
                        <w:rPr>
                          <w:rFonts w:ascii="Cambria Math" w:hAnsi="Cambria Math"/>
                        </w:rPr>
                        <m:t>int</m:t>
                      </m:r>
                    </m:num>
                    <m:den>
                      <m:r>
                        <w:rPr>
                          <w:rFonts w:ascii="Cambria Math" w:hAnsi="Cambria Math"/>
                        </w:rPr>
                        <m:t>50</m:t>
                      </m:r>
                    </m:den>
                  </m:f>
                </m:e>
              </m:d>
            </m:e>
          </m:d>
          <m:r>
            <w:rPr>
              <w:rFonts w:ascii="Cambria Math" w:hAnsi="Cambria Math"/>
            </w:rPr>
            <m:t>∙</m:t>
          </m:r>
          <m:d>
            <m:dPr>
              <m:ctrlPr>
                <w:rPr>
                  <w:rFonts w:ascii="Cambria Math" w:hAnsi="Cambria Math"/>
                  <w:i/>
                </w:rPr>
              </m:ctrlPr>
            </m:dPr>
            <m:e>
              <m:r>
                <w:rPr>
                  <w:rFonts w:ascii="Cambria Math" w:hAnsi="Cambria Math"/>
                </w:rPr>
                <m:t>5+</m:t>
              </m:r>
              <m:d>
                <m:dPr>
                  <m:ctrlPr>
                    <w:rPr>
                      <w:rFonts w:ascii="Cambria Math" w:hAnsi="Cambria Math"/>
                      <w:i/>
                    </w:rPr>
                  </m:ctrlPr>
                </m:dPr>
                <m:e>
                  <m:r>
                    <w:rPr>
                      <w:rFonts w:ascii="Cambria Math" w:hAnsi="Cambria Math"/>
                    </w:rPr>
                    <m:t>@∙lvl∙10</m:t>
                  </m:r>
                </m:e>
              </m:d>
            </m:e>
          </m:d>
        </m:oMath>
      </m:oMathPara>
    </w:p>
    <w:p w:rsidR="00AC25DE" w:rsidRDefault="00AC25DE" w:rsidP="00AC25DE">
      <w:pPr>
        <w:pStyle w:val="BodyText"/>
        <w:numPr>
          <w:ilvl w:val="0"/>
          <w:numId w:val="20"/>
        </w:numPr>
      </w:pPr>
      <w:r w:rsidRPr="00FD2D6A">
        <w:t>Ataque</w:t>
      </w:r>
    </w:p>
    <w:p w:rsidR="00AD3F24" w:rsidRPr="00AD3F24" w:rsidRDefault="00AD3F24" w:rsidP="00AD3F24">
      <m:oMathPara>
        <m:oMath>
          <m:d>
            <m:dPr>
              <m:ctrlPr>
                <w:rPr>
                  <w:rFonts w:ascii="Cambria Math" w:hAnsi="Cambria Math"/>
                  <w:i/>
                </w:rPr>
              </m:ctrlPr>
            </m:dPr>
            <m:e>
              <m:d>
                <m:dPr>
                  <m:ctrlPr>
                    <w:rPr>
                      <w:rFonts w:ascii="Cambria Math" w:hAnsi="Cambria Math"/>
                      <w:i/>
                    </w:rPr>
                  </m:ctrlPr>
                </m:dPr>
                <m:e>
                  <m:r>
                    <w:rPr>
                      <w:rFonts w:ascii="Cambria Math" w:hAnsi="Cambria Math"/>
                    </w:rPr>
                    <m:t>str+</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str</m:t>
                                  </m:r>
                                </m:num>
                                <m:den>
                                  <m:r>
                                    <w:rPr>
                                      <w:rFonts w:ascii="Cambria Math" w:hAnsi="Cambria Math"/>
                                    </w:rPr>
                                    <m:t>10</m:t>
                                  </m:r>
                                </m:den>
                              </m:f>
                            </m:e>
                          </m:d>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2∙lvl</m:t>
                          </m:r>
                        </m:e>
                      </m:d>
                    </m:num>
                    <m:den>
                      <m:r>
                        <w:rPr>
                          <w:rFonts w:ascii="Cambria Math" w:hAnsi="Cambria Math"/>
                        </w:rPr>
                        <m:t>2</m:t>
                      </m:r>
                    </m:den>
                  </m:f>
                </m:e>
              </m:d>
              <m:r>
                <w:rPr>
                  <w:rFonts w:ascii="Cambria Math" w:hAnsi="Cambria Math"/>
                </w:rPr>
                <m:t>∙@</m:t>
              </m:r>
            </m:e>
          </m:d>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dex</m:t>
                  </m:r>
                </m:num>
                <m:den>
                  <m:r>
                    <w:rPr>
                      <w:rFonts w:ascii="Cambria Math" w:hAnsi="Cambria Math"/>
                    </w:rPr>
                    <m:t>5</m:t>
                  </m:r>
                </m:den>
              </m:f>
            </m:e>
          </m:d>
        </m:oMath>
      </m:oMathPara>
    </w:p>
    <w:p w:rsidR="00AC25DE" w:rsidRDefault="00AC25DE" w:rsidP="00AC25DE">
      <w:pPr>
        <w:pStyle w:val="BodyText"/>
        <w:numPr>
          <w:ilvl w:val="0"/>
          <w:numId w:val="20"/>
        </w:numPr>
      </w:pPr>
      <w:r w:rsidRPr="00FD2D6A">
        <w:t>Defesa</w:t>
      </w:r>
    </w:p>
    <w:p w:rsidR="00AD3F24" w:rsidRPr="00AD3F24" w:rsidRDefault="00AD3F24" w:rsidP="00AD3F24">
      <m:oMathPara>
        <m:oMath>
          <m:d>
            <m:dPr>
              <m:ctrlPr>
                <w:rPr>
                  <w:rFonts w:ascii="Cambria Math" w:hAnsi="Cambria Math"/>
                  <w:i/>
                </w:rPr>
              </m:ctrlPr>
            </m:dPr>
            <m:e>
              <m:r>
                <w:rPr>
                  <w:rFonts w:ascii="Cambria Math" w:hAnsi="Cambria Math"/>
                </w:rPr>
                <m:t>2.5∙vit+</m:t>
              </m:r>
              <m:d>
                <m:dPr>
                  <m:ctrlPr>
                    <w:rPr>
                      <w:rFonts w:ascii="Cambria Math" w:hAnsi="Cambria Math"/>
                      <w:i/>
                    </w:rPr>
                  </m:ctrlPr>
                </m:dPr>
                <m:e>
                  <m:f>
                    <m:fPr>
                      <m:type m:val="skw"/>
                      <m:ctrlPr>
                        <w:rPr>
                          <w:rFonts w:ascii="Cambria Math" w:hAnsi="Cambria Math"/>
                          <w:i/>
                        </w:rPr>
                      </m:ctrlPr>
                    </m:fPr>
                    <m:num>
                      <m:r>
                        <w:rPr>
                          <w:rFonts w:ascii="Cambria Math" w:hAnsi="Cambria Math"/>
                        </w:rPr>
                        <m:t>vit</m:t>
                      </m:r>
                    </m:num>
                    <m:den>
                      <m:r>
                        <w:rPr>
                          <w:rFonts w:ascii="Cambria Math" w:hAnsi="Cambria Math"/>
                        </w:rPr>
                        <m:t>3</m:t>
                      </m:r>
                    </m:den>
                  </m:f>
                </m:e>
              </m:d>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int</m:t>
                      </m:r>
                    </m:num>
                    <m:den>
                      <m:r>
                        <w:rPr>
                          <w:rFonts w:ascii="Cambria Math" w:hAnsi="Cambria Math"/>
                        </w:rPr>
                        <m:t>5</m:t>
                      </m:r>
                    </m:den>
                  </m:f>
                </m:e>
              </m:d>
              <m:r>
                <w:rPr>
                  <w:rFonts w:ascii="Cambria Math" w:hAnsi="Cambria Math"/>
                </w:rPr>
                <m:t>+lvl</m:t>
              </m:r>
            </m:e>
          </m:d>
          <m:r>
            <w:rPr>
              <w:rFonts w:ascii="Cambria Math" w:hAnsi="Cambria Math"/>
            </w:rPr>
            <m:t>∙@</m:t>
          </m:r>
        </m:oMath>
      </m:oMathPara>
    </w:p>
    <w:p w:rsidR="00AC25DE" w:rsidRDefault="00AC25DE" w:rsidP="00AC25DE">
      <w:pPr>
        <w:pStyle w:val="BodyText"/>
        <w:numPr>
          <w:ilvl w:val="0"/>
          <w:numId w:val="20"/>
        </w:numPr>
      </w:pPr>
      <w:r w:rsidRPr="00FD2D6A">
        <w:t>Ataque mágico</w:t>
      </w:r>
    </w:p>
    <w:p w:rsidR="00D72C2F" w:rsidRPr="00D72C2F" w:rsidRDefault="00D72C2F" w:rsidP="00D72C2F">
      <m:oMathPara>
        <m:oMath>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int</m:t>
                          </m:r>
                        </m:num>
                        <m:den>
                          <m:r>
                            <w:rPr>
                              <w:rFonts w:ascii="Cambria Math" w:hAnsi="Cambria Math"/>
                            </w:rPr>
                            <m:t>5</m:t>
                          </m:r>
                        </m:den>
                      </m:f>
                    </m:e>
                  </m:d>
                </m:e>
                <m:sup>
                  <m:r>
                    <w:rPr>
                      <w:rFonts w:ascii="Cambria Math" w:hAnsi="Cambria Math"/>
                    </w:rPr>
                    <m:t>2</m:t>
                  </m:r>
                </m:sup>
              </m:sSup>
              <m:r>
                <w:rPr>
                  <w:rFonts w:ascii="Cambria Math" w:hAnsi="Cambria Math"/>
                </w:rPr>
                <m:t>+lvl</m:t>
              </m:r>
            </m:e>
          </m:d>
          <m:r>
            <w:rPr>
              <w:rFonts w:ascii="Cambria Math" w:hAnsi="Cambria Math"/>
            </w:rPr>
            <m:t>∙@</m:t>
          </m:r>
        </m:oMath>
      </m:oMathPara>
    </w:p>
    <w:p w:rsidR="00AC25DE" w:rsidRDefault="00AC25DE" w:rsidP="00AC25DE">
      <w:pPr>
        <w:pStyle w:val="BodyText"/>
        <w:numPr>
          <w:ilvl w:val="0"/>
          <w:numId w:val="20"/>
        </w:numPr>
      </w:pPr>
      <w:r w:rsidRPr="00FD2D6A">
        <w:t>Defesa mágica</w:t>
      </w:r>
    </w:p>
    <w:p w:rsidR="00D72C2F" w:rsidRPr="00D72C2F" w:rsidRDefault="00D72C2F" w:rsidP="00D72C2F">
      <m:oMathPara>
        <m:oMath>
          <m:d>
            <m:dPr>
              <m:ctrlPr>
                <w:rPr>
                  <w:rFonts w:ascii="Cambria Math" w:hAnsi="Cambria Math"/>
                  <w:i/>
                </w:rPr>
              </m:ctrlPr>
            </m:dPr>
            <m:e>
              <m:r>
                <w:rPr>
                  <w:rFonts w:ascii="Cambria Math" w:hAnsi="Cambria Math"/>
                </w:rPr>
                <m:t>2.5∙int+</m:t>
              </m:r>
              <m:d>
                <m:dPr>
                  <m:ctrlPr>
                    <w:rPr>
                      <w:rFonts w:ascii="Cambria Math" w:hAnsi="Cambria Math"/>
                      <w:i/>
                    </w:rPr>
                  </m:ctrlPr>
                </m:dPr>
                <m:e>
                  <m:f>
                    <m:fPr>
                      <m:type m:val="skw"/>
                      <m:ctrlPr>
                        <w:rPr>
                          <w:rFonts w:ascii="Cambria Math" w:hAnsi="Cambria Math"/>
                          <w:i/>
                        </w:rPr>
                      </m:ctrlPr>
                    </m:fPr>
                    <m:num>
                      <m:r>
                        <w:rPr>
                          <w:rFonts w:ascii="Cambria Math" w:hAnsi="Cambria Math"/>
                        </w:rPr>
                        <m:t>int</m:t>
                      </m:r>
                    </m:num>
                    <m:den>
                      <m:r>
                        <w:rPr>
                          <w:rFonts w:ascii="Cambria Math" w:hAnsi="Cambria Math"/>
                        </w:rPr>
                        <m:t>3</m:t>
                      </m:r>
                    </m:den>
                  </m:f>
                </m:e>
              </m:d>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vit</m:t>
                      </m:r>
                    </m:num>
                    <m:den>
                      <m:r>
                        <w:rPr>
                          <w:rFonts w:ascii="Cambria Math" w:hAnsi="Cambria Math"/>
                        </w:rPr>
                        <m:t>5</m:t>
                      </m:r>
                    </m:den>
                  </m:f>
                </m:e>
              </m:d>
              <m:r>
                <w:rPr>
                  <w:rFonts w:ascii="Cambria Math" w:hAnsi="Cambria Math"/>
                </w:rPr>
                <m:t>+lvl</m:t>
              </m:r>
            </m:e>
          </m:d>
          <m:r>
            <w:rPr>
              <w:rFonts w:ascii="Cambria Math" w:hAnsi="Cambria Math"/>
            </w:rPr>
            <m:t>∙@</m:t>
          </m:r>
        </m:oMath>
      </m:oMathPara>
    </w:p>
    <w:p w:rsidR="00AC25DE" w:rsidRDefault="00AC25DE" w:rsidP="00AC25DE">
      <w:pPr>
        <w:pStyle w:val="BodyText"/>
        <w:numPr>
          <w:ilvl w:val="0"/>
          <w:numId w:val="20"/>
        </w:numPr>
      </w:pPr>
      <w:r w:rsidRPr="00FD2D6A">
        <w:t>Taxa de desvio</w:t>
      </w:r>
    </w:p>
    <w:p w:rsidR="00D72C2F" w:rsidRPr="00D72C2F" w:rsidRDefault="00D72C2F" w:rsidP="00D72C2F">
      <m:oMathPara>
        <m:oMath>
          <m:r>
            <w:rPr>
              <w:rFonts w:ascii="Cambria Math" w:hAnsi="Cambria Math"/>
            </w:rPr>
            <m:t>20+agi</m:t>
          </m:r>
        </m:oMath>
      </m:oMathPara>
    </w:p>
    <w:p w:rsidR="00AC25DE" w:rsidRDefault="00AC25DE" w:rsidP="00AC25DE">
      <w:pPr>
        <w:pStyle w:val="BodyText"/>
        <w:numPr>
          <w:ilvl w:val="0"/>
          <w:numId w:val="20"/>
        </w:numPr>
      </w:pPr>
      <w:r w:rsidRPr="00FD2D6A">
        <w:t>Taxa de acerto</w:t>
      </w:r>
    </w:p>
    <w:p w:rsidR="00D72C2F" w:rsidRPr="00D72C2F" w:rsidRDefault="00D72C2F" w:rsidP="00D72C2F">
      <m:oMathPara>
        <m:oMath>
          <m:r>
            <w:rPr>
              <w:rFonts w:ascii="Cambria Math" w:hAnsi="Cambria Math"/>
            </w:rPr>
            <m:t>80+dex</m:t>
          </m:r>
        </m:oMath>
      </m:oMathPara>
    </w:p>
    <w:p w:rsidR="00AC25DE" w:rsidRDefault="00AC25DE" w:rsidP="00AC25DE">
      <w:pPr>
        <w:pStyle w:val="BodyText"/>
        <w:numPr>
          <w:ilvl w:val="0"/>
          <w:numId w:val="20"/>
        </w:numPr>
      </w:pPr>
      <w:r w:rsidRPr="00FD2D6A">
        <w:t>Alcance de Ataque</w:t>
      </w:r>
    </w:p>
    <w:p w:rsidR="00D72C2F" w:rsidRPr="00D72C2F" w:rsidRDefault="00D72C2F" w:rsidP="00D72C2F">
      <m:oMathPara>
        <m:oMath>
          <m:r>
            <w:rPr>
              <w:rFonts w:ascii="Cambria Math" w:hAnsi="Cambria Math"/>
            </w:rPr>
            <m:t>100+(2∙dex)</m:t>
          </m:r>
        </m:oMath>
      </m:oMathPara>
    </w:p>
    <w:p w:rsidR="00AC25DE" w:rsidRDefault="00AC25DE" w:rsidP="00AC25DE">
      <w:pPr>
        <w:pStyle w:val="BodyText"/>
        <w:numPr>
          <w:ilvl w:val="0"/>
          <w:numId w:val="20"/>
        </w:numPr>
      </w:pPr>
      <w:r w:rsidRPr="00FD2D6A">
        <w:t>Alcance de Habilidade</w:t>
      </w:r>
    </w:p>
    <w:p w:rsidR="00D72C2F" w:rsidRPr="00D72C2F" w:rsidRDefault="00D72C2F" w:rsidP="00D72C2F">
      <m:oMathPara>
        <m:oMath>
          <m:r>
            <w:rPr>
              <w:rFonts w:ascii="Cambria Math" w:hAnsi="Cambria Math"/>
            </w:rPr>
            <m:t>100+</m:t>
          </m:r>
          <m:d>
            <m:dPr>
              <m:ctrlPr>
                <w:rPr>
                  <w:rFonts w:ascii="Cambria Math" w:hAnsi="Cambria Math"/>
                  <w:i/>
                </w:rPr>
              </m:ctrlPr>
            </m:dPr>
            <m:e>
              <m:r>
                <w:rPr>
                  <w:rFonts w:ascii="Cambria Math" w:hAnsi="Cambria Math"/>
                </w:rPr>
                <m:t>1.5∙int</m:t>
              </m:r>
            </m:e>
          </m:d>
          <m:r>
            <w:rPr>
              <w:rFonts w:ascii="Cambria Math" w:hAnsi="Cambria Math"/>
            </w:rPr>
            <m:t>+(1.5∙dex)</m:t>
          </m:r>
        </m:oMath>
      </m:oMathPara>
    </w:p>
    <w:p w:rsidR="00AC25DE" w:rsidRDefault="00AC25DE" w:rsidP="00AC25DE">
      <w:pPr>
        <w:pStyle w:val="BodyText"/>
        <w:numPr>
          <w:ilvl w:val="0"/>
          <w:numId w:val="20"/>
        </w:numPr>
      </w:pPr>
      <w:r w:rsidRPr="00FD2D6A">
        <w:t>Alcance de Movimento</w:t>
      </w:r>
    </w:p>
    <w:p w:rsidR="00D72C2F" w:rsidRPr="00D72C2F" w:rsidRDefault="00D72C2F" w:rsidP="00D72C2F">
      <m:oMathPara>
        <m:oMath>
          <m:r>
            <w:rPr>
              <w:rFonts w:ascii="Cambria Math" w:hAnsi="Cambria Math"/>
            </w:rPr>
            <m:t>100+dex+agi</m:t>
          </m:r>
        </m:oMath>
      </m:oMathPara>
    </w:p>
    <w:p w:rsidR="00873050" w:rsidRDefault="00AC25DE" w:rsidP="00AC25DE">
      <w:pPr>
        <w:pStyle w:val="BodyText"/>
        <w:numPr>
          <w:ilvl w:val="0"/>
          <w:numId w:val="20"/>
        </w:numPr>
      </w:pPr>
      <w:r w:rsidRPr="00FD2D6A">
        <w:t>Tempo de espera</w:t>
      </w:r>
    </w:p>
    <w:p w:rsidR="00C2792C" w:rsidRPr="00C2792C" w:rsidRDefault="00C2792C" w:rsidP="00C2792C">
      <m:oMathPara>
        <m:oMath>
          <m:f>
            <m:fPr>
              <m:ctrlPr>
                <w:rPr>
                  <w:rFonts w:ascii="Cambria Math" w:hAnsi="Cambria Math"/>
                  <w:i/>
                </w:rPr>
              </m:ctrlPr>
            </m:fPr>
            <m:num>
              <m:r>
                <w:rPr>
                  <w:rFonts w:ascii="Cambria Math" w:hAnsi="Cambria Math"/>
                </w:rPr>
                <m:t>1</m:t>
              </m:r>
            </m:num>
            <m:den>
              <m:r>
                <w:rPr>
                  <w:rFonts w:ascii="Cambria Math" w:hAnsi="Cambria Math"/>
                </w:rPr>
                <m:t>1000</m:t>
              </m:r>
            </m:den>
          </m:f>
          <m:r>
            <w:rPr>
              <w:rFonts w:ascii="Cambria Math" w:hAnsi="Cambria Math"/>
            </w:rPr>
            <m:t>+</m:t>
          </m:r>
          <m:f>
            <m:fPr>
              <m:ctrlPr>
                <w:rPr>
                  <w:rFonts w:ascii="Cambria Math" w:hAnsi="Cambria Math"/>
                  <w:i/>
                </w:rPr>
              </m:ctrlPr>
            </m:fPr>
            <m:num>
              <m:f>
                <m:fPr>
                  <m:type m:val="skw"/>
                  <m:ctrlPr>
                    <w:rPr>
                      <w:rFonts w:ascii="Cambria Math" w:hAnsi="Cambria Math"/>
                      <w:i/>
                    </w:rPr>
                  </m:ctrlPr>
                </m:fPr>
                <m:num>
                  <m:r>
                    <w:rPr>
                      <w:rFonts w:ascii="Cambria Math" w:hAnsi="Cambria Math"/>
                    </w:rPr>
                    <m:t>agi</m:t>
                  </m:r>
                </m:num>
                <m:den>
                  <m:r>
                    <w:rPr>
                      <w:rFonts w:ascii="Cambria Math" w:hAnsi="Cambria Math"/>
                    </w:rPr>
                    <m:t>99</m:t>
                  </m:r>
                </m:den>
              </m:f>
            </m:num>
            <m:den>
              <m:r>
                <w:rPr>
                  <w:rFonts w:ascii="Cambria Math" w:hAnsi="Cambria Math"/>
                </w:rPr>
                <m:t>1000</m:t>
              </m:r>
            </m:den>
          </m:f>
        </m:oMath>
      </m:oMathPara>
    </w:p>
    <w:p w:rsidR="00D30D74" w:rsidRDefault="00D30D74" w:rsidP="00D30D74">
      <w:pPr>
        <w:pStyle w:val="Heading2"/>
      </w:pPr>
      <w:bookmarkStart w:id="136" w:name="_Toc200363587"/>
      <w:r>
        <w:t>Fórmulas das Ações</w:t>
      </w:r>
      <w:bookmarkEnd w:id="136"/>
    </w:p>
    <w:p w:rsidR="00D30D74" w:rsidRPr="00D30D74" w:rsidRDefault="002E4D0C" w:rsidP="002E4D0C">
      <w:pPr>
        <w:pStyle w:val="AFazer"/>
      </w:pPr>
      <w:r>
        <w:t>A fazer...</w:t>
      </w:r>
    </w:p>
    <w:sectPr w:rsidR="00D30D74" w:rsidRPr="00D30D74" w:rsidSect="00866DD9">
      <w:pgSz w:w="11905" w:h="16837"/>
      <w:pgMar w:top="1701"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459A" w:rsidRDefault="000D459A">
      <w:pPr>
        <w:spacing w:before="0" w:after="0" w:line="240" w:lineRule="auto"/>
      </w:pPr>
      <w:r>
        <w:separator/>
      </w:r>
    </w:p>
  </w:endnote>
  <w:endnote w:type="continuationSeparator" w:id="1">
    <w:p w:rsidR="000D459A" w:rsidRDefault="000D459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459A" w:rsidRDefault="000D459A">
      <w:pPr>
        <w:spacing w:before="0" w:after="0" w:line="240" w:lineRule="auto"/>
      </w:pPr>
      <w:r>
        <w:separator/>
      </w:r>
    </w:p>
  </w:footnote>
  <w:footnote w:type="continuationSeparator" w:id="1">
    <w:p w:rsidR="000D459A" w:rsidRDefault="000D459A">
      <w:pPr>
        <w:spacing w:before="0" w:after="0" w:line="240" w:lineRule="auto"/>
      </w:pPr>
      <w:r>
        <w:continuationSeparator/>
      </w:r>
    </w:p>
  </w:footnote>
  <w:footnote w:id="2">
    <w:p w:rsidR="00F10C57" w:rsidRDefault="00F10C57">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F10C57" w:rsidRDefault="00F10C57">
      <w:pPr>
        <w:pStyle w:val="FootnoteText"/>
      </w:pPr>
      <w:r>
        <w:rPr>
          <w:rStyle w:val="FootnoteReference"/>
        </w:rPr>
        <w:footnoteRef/>
      </w:r>
      <w:r>
        <w:t xml:space="preserve"> Marcadores formados por imagens únicas, geradas através de um algoritmo</w:t>
      </w:r>
    </w:p>
  </w:footnote>
  <w:footnote w:id="4">
    <w:p w:rsidR="00F10C57" w:rsidRDefault="00F10C57">
      <w:pPr>
        <w:pStyle w:val="FootnoteText"/>
      </w:pPr>
      <w:r>
        <w:rPr>
          <w:rStyle w:val="FootnoteReference"/>
        </w:rPr>
        <w:footnoteRef/>
      </w:r>
      <w:r>
        <w:t xml:space="preserve"> Stratos: E</w:t>
      </w:r>
      <w:r w:rsidRPr="00ED0DB2">
        <w:t>x</w:t>
      </w:r>
      <w:r>
        <w:t>ército, A</w:t>
      </w:r>
      <w:r w:rsidRPr="00ED0DB2">
        <w:t>go</w:t>
      </w:r>
      <w:r>
        <w:t>: Liderança.</w:t>
      </w:r>
    </w:p>
  </w:footnote>
  <w:footnote w:id="5">
    <w:p w:rsidR="00F10C57" w:rsidRDefault="00F10C57">
      <w:pPr>
        <w:pStyle w:val="FootnoteText"/>
      </w:pPr>
      <w:r>
        <w:rPr>
          <w:rStyle w:val="FootnoteReference"/>
        </w:rPr>
        <w:footnoteRef/>
      </w:r>
      <w:r>
        <w:t xml:space="preserve"> Agência espacial norte-americana</w:t>
      </w:r>
    </w:p>
  </w:footnote>
  <w:footnote w:id="6">
    <w:p w:rsidR="00F10C57" w:rsidRDefault="00F10C57">
      <w:pPr>
        <w:pStyle w:val="FootnoteText"/>
      </w:pPr>
      <w:r>
        <w:rPr>
          <w:rStyle w:val="FootnoteReference"/>
        </w:rPr>
        <w:footnoteRef/>
      </w:r>
      <w:r>
        <w:t xml:space="preserve"> </w:t>
      </w:r>
      <w:r w:rsidRPr="00C0331A">
        <w:t>http://www.newhorizons.org/strategies/literacy/kestrel.htm</w:t>
      </w:r>
    </w:p>
  </w:footnote>
  <w:footnote w:id="7">
    <w:p w:rsidR="00F10C57" w:rsidRDefault="00F10C57">
      <w:pPr>
        <w:pStyle w:val="FootnoteText"/>
      </w:pPr>
      <w:r>
        <w:rPr>
          <w:rStyle w:val="FootnoteReference"/>
        </w:rPr>
        <w:footnoteRef/>
      </w:r>
      <w:r>
        <w:t xml:space="preserve"> </w:t>
      </w:r>
      <w:r w:rsidRPr="00221E1E">
        <w:t>http://nuigroup.com</w:t>
      </w:r>
    </w:p>
  </w:footnote>
  <w:footnote w:id="8">
    <w:p w:rsidR="00F10C57" w:rsidRDefault="00F10C57">
      <w:pPr>
        <w:pStyle w:val="FootnoteText"/>
      </w:pPr>
      <w:r>
        <w:rPr>
          <w:rStyle w:val="FootnoteReference"/>
        </w:rPr>
        <w:footnoteRef/>
      </w:r>
      <w:r>
        <w:t xml:space="preserve"> </w:t>
      </w:r>
      <w:r w:rsidRPr="00221E1E">
        <w:t>http://whitenoiseaudio.com</w:t>
      </w:r>
    </w:p>
  </w:footnote>
  <w:footnote w:id="9">
    <w:p w:rsidR="00F10C57" w:rsidRDefault="00F10C57">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F10C57" w:rsidRDefault="00F10C57">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F10C57" w:rsidRDefault="00F10C57">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F10C57" w:rsidRDefault="00F10C57">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F10C57" w:rsidRDefault="00F10C57">
      <w:pPr>
        <w:pStyle w:val="FootnoteText"/>
      </w:pPr>
      <w:ins w:id="97" w:author="Willians S. Schneider" w:date="2008-06-04T16:56:00Z">
        <w:r>
          <w:rPr>
            <w:rStyle w:val="FootnoteReference"/>
          </w:rPr>
          <w:footnoteRef/>
        </w:r>
        <w:r>
          <w:t xml:space="preserve"> </w:t>
        </w:r>
      </w:ins>
      <w:ins w:id="98" w:author="Willians S. Schneider" w:date="2008-06-04T16:57:00Z">
        <w:r w:rsidRPr="003C7619">
          <w:t>http://www.e-onsoftware.com/products/vue/vue_6_xstream/</w:t>
        </w:r>
      </w:ins>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A440D2A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0">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2">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5">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7"/>
  </w:num>
  <w:num w:numId="9">
    <w:abstractNumId w:val="8"/>
  </w:num>
  <w:num w:numId="10">
    <w:abstractNumId w:val="14"/>
  </w:num>
  <w:num w:numId="11">
    <w:abstractNumId w:val="14"/>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0"/>
  </w:num>
  <w:num w:numId="16">
    <w:abstractNumId w:val="15"/>
  </w:num>
  <w:num w:numId="17">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6"/>
  </w:num>
  <w:num w:numId="21">
    <w:abstractNumId w:val="11"/>
  </w:num>
  <w:num w:numId="22">
    <w:abstractNumId w:val="17"/>
  </w:num>
  <w:num w:numId="2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3375C"/>
    <w:rsid w:val="00043D10"/>
    <w:rsid w:val="00047F1E"/>
    <w:rsid w:val="00060FC4"/>
    <w:rsid w:val="00067FEB"/>
    <w:rsid w:val="00076E68"/>
    <w:rsid w:val="000C2C98"/>
    <w:rsid w:val="000C3249"/>
    <w:rsid w:val="000C39C8"/>
    <w:rsid w:val="000D459A"/>
    <w:rsid w:val="00106CD9"/>
    <w:rsid w:val="00120026"/>
    <w:rsid w:val="00126327"/>
    <w:rsid w:val="00134622"/>
    <w:rsid w:val="00163E4A"/>
    <w:rsid w:val="00171740"/>
    <w:rsid w:val="001A24EB"/>
    <w:rsid w:val="001C099D"/>
    <w:rsid w:val="001C640A"/>
    <w:rsid w:val="001D0BCF"/>
    <w:rsid w:val="001D5656"/>
    <w:rsid w:val="001D60CB"/>
    <w:rsid w:val="001F0E20"/>
    <w:rsid w:val="00203346"/>
    <w:rsid w:val="002179BC"/>
    <w:rsid w:val="00221E1E"/>
    <w:rsid w:val="002336EF"/>
    <w:rsid w:val="00234CD4"/>
    <w:rsid w:val="00246122"/>
    <w:rsid w:val="002644ED"/>
    <w:rsid w:val="0027472C"/>
    <w:rsid w:val="002B0216"/>
    <w:rsid w:val="002B2D5D"/>
    <w:rsid w:val="002B3F13"/>
    <w:rsid w:val="002B5781"/>
    <w:rsid w:val="002B65F8"/>
    <w:rsid w:val="002C102D"/>
    <w:rsid w:val="002E0C6D"/>
    <w:rsid w:val="002E4D0C"/>
    <w:rsid w:val="002F3906"/>
    <w:rsid w:val="00304DF0"/>
    <w:rsid w:val="00306450"/>
    <w:rsid w:val="003166BD"/>
    <w:rsid w:val="00325947"/>
    <w:rsid w:val="00326AD2"/>
    <w:rsid w:val="00336BC2"/>
    <w:rsid w:val="00365C52"/>
    <w:rsid w:val="003703AD"/>
    <w:rsid w:val="003723E1"/>
    <w:rsid w:val="003802A2"/>
    <w:rsid w:val="00381190"/>
    <w:rsid w:val="00390048"/>
    <w:rsid w:val="003A423D"/>
    <w:rsid w:val="003C5A3B"/>
    <w:rsid w:val="003C7619"/>
    <w:rsid w:val="003C78C9"/>
    <w:rsid w:val="003D6CC3"/>
    <w:rsid w:val="003F5203"/>
    <w:rsid w:val="003F5E06"/>
    <w:rsid w:val="004166D5"/>
    <w:rsid w:val="00431BFC"/>
    <w:rsid w:val="00441D7C"/>
    <w:rsid w:val="00445552"/>
    <w:rsid w:val="0045164E"/>
    <w:rsid w:val="004556D4"/>
    <w:rsid w:val="00480393"/>
    <w:rsid w:val="00486C1D"/>
    <w:rsid w:val="004A6BEC"/>
    <w:rsid w:val="004C15A4"/>
    <w:rsid w:val="004C40D6"/>
    <w:rsid w:val="004D06ED"/>
    <w:rsid w:val="004E724B"/>
    <w:rsid w:val="004F143E"/>
    <w:rsid w:val="004F7149"/>
    <w:rsid w:val="004F776D"/>
    <w:rsid w:val="00506298"/>
    <w:rsid w:val="005122C3"/>
    <w:rsid w:val="00527297"/>
    <w:rsid w:val="00551B1E"/>
    <w:rsid w:val="00581452"/>
    <w:rsid w:val="00584B6C"/>
    <w:rsid w:val="005934E4"/>
    <w:rsid w:val="00595A70"/>
    <w:rsid w:val="005A084D"/>
    <w:rsid w:val="005B5900"/>
    <w:rsid w:val="005B6168"/>
    <w:rsid w:val="005D010C"/>
    <w:rsid w:val="005D47D2"/>
    <w:rsid w:val="005F20FE"/>
    <w:rsid w:val="00616927"/>
    <w:rsid w:val="00623825"/>
    <w:rsid w:val="00631109"/>
    <w:rsid w:val="006326DC"/>
    <w:rsid w:val="00647B10"/>
    <w:rsid w:val="00652F22"/>
    <w:rsid w:val="0065708A"/>
    <w:rsid w:val="00664596"/>
    <w:rsid w:val="006675B9"/>
    <w:rsid w:val="00670662"/>
    <w:rsid w:val="006B2008"/>
    <w:rsid w:val="006C033E"/>
    <w:rsid w:val="006C1B5D"/>
    <w:rsid w:val="006C2F42"/>
    <w:rsid w:val="006E1295"/>
    <w:rsid w:val="006E29DC"/>
    <w:rsid w:val="00700068"/>
    <w:rsid w:val="00720B1C"/>
    <w:rsid w:val="00736FA4"/>
    <w:rsid w:val="00737335"/>
    <w:rsid w:val="007373DA"/>
    <w:rsid w:val="00743521"/>
    <w:rsid w:val="00752E56"/>
    <w:rsid w:val="0076337F"/>
    <w:rsid w:val="0076562A"/>
    <w:rsid w:val="00771285"/>
    <w:rsid w:val="00773CED"/>
    <w:rsid w:val="007A66CF"/>
    <w:rsid w:val="007B58AC"/>
    <w:rsid w:val="007C063B"/>
    <w:rsid w:val="007C139A"/>
    <w:rsid w:val="007C392A"/>
    <w:rsid w:val="007D135A"/>
    <w:rsid w:val="007D4C33"/>
    <w:rsid w:val="007E2936"/>
    <w:rsid w:val="007E3B14"/>
    <w:rsid w:val="0080081C"/>
    <w:rsid w:val="0080371E"/>
    <w:rsid w:val="008162A7"/>
    <w:rsid w:val="008214E1"/>
    <w:rsid w:val="008436B3"/>
    <w:rsid w:val="00845750"/>
    <w:rsid w:val="00846B7D"/>
    <w:rsid w:val="00864005"/>
    <w:rsid w:val="00866DD9"/>
    <w:rsid w:val="008704D2"/>
    <w:rsid w:val="00873050"/>
    <w:rsid w:val="00881916"/>
    <w:rsid w:val="008861EC"/>
    <w:rsid w:val="00897AFF"/>
    <w:rsid w:val="008A597C"/>
    <w:rsid w:val="008B2724"/>
    <w:rsid w:val="008D3604"/>
    <w:rsid w:val="008E271D"/>
    <w:rsid w:val="008F3385"/>
    <w:rsid w:val="00903D22"/>
    <w:rsid w:val="009146FC"/>
    <w:rsid w:val="00916E0D"/>
    <w:rsid w:val="00920EBF"/>
    <w:rsid w:val="00996597"/>
    <w:rsid w:val="009B3867"/>
    <w:rsid w:val="009B7685"/>
    <w:rsid w:val="009C0AD5"/>
    <w:rsid w:val="009F01C9"/>
    <w:rsid w:val="009F3FAB"/>
    <w:rsid w:val="00A01CC1"/>
    <w:rsid w:val="00A04C6C"/>
    <w:rsid w:val="00A212A6"/>
    <w:rsid w:val="00A276D0"/>
    <w:rsid w:val="00A33FBC"/>
    <w:rsid w:val="00A54686"/>
    <w:rsid w:val="00A57927"/>
    <w:rsid w:val="00A6167A"/>
    <w:rsid w:val="00A77356"/>
    <w:rsid w:val="00A8166F"/>
    <w:rsid w:val="00AA1314"/>
    <w:rsid w:val="00AB68EC"/>
    <w:rsid w:val="00AC25DE"/>
    <w:rsid w:val="00AD3F24"/>
    <w:rsid w:val="00AE32CC"/>
    <w:rsid w:val="00AF506E"/>
    <w:rsid w:val="00AF7234"/>
    <w:rsid w:val="00B075E3"/>
    <w:rsid w:val="00B16D21"/>
    <w:rsid w:val="00B26AF7"/>
    <w:rsid w:val="00B26FA3"/>
    <w:rsid w:val="00B43938"/>
    <w:rsid w:val="00B578A9"/>
    <w:rsid w:val="00B62967"/>
    <w:rsid w:val="00B6346D"/>
    <w:rsid w:val="00B70B15"/>
    <w:rsid w:val="00B76648"/>
    <w:rsid w:val="00B84CAF"/>
    <w:rsid w:val="00B94D7A"/>
    <w:rsid w:val="00B967D7"/>
    <w:rsid w:val="00BA78D8"/>
    <w:rsid w:val="00BB178A"/>
    <w:rsid w:val="00BB2F71"/>
    <w:rsid w:val="00BB4CDA"/>
    <w:rsid w:val="00BC2638"/>
    <w:rsid w:val="00BC5616"/>
    <w:rsid w:val="00BD5501"/>
    <w:rsid w:val="00BD703D"/>
    <w:rsid w:val="00BF274A"/>
    <w:rsid w:val="00BF377E"/>
    <w:rsid w:val="00BF3B85"/>
    <w:rsid w:val="00BF57E4"/>
    <w:rsid w:val="00BF779A"/>
    <w:rsid w:val="00BF781B"/>
    <w:rsid w:val="00C009DB"/>
    <w:rsid w:val="00C0331A"/>
    <w:rsid w:val="00C156A7"/>
    <w:rsid w:val="00C26F31"/>
    <w:rsid w:val="00C27352"/>
    <w:rsid w:val="00C2792C"/>
    <w:rsid w:val="00C312C6"/>
    <w:rsid w:val="00C32688"/>
    <w:rsid w:val="00C3779D"/>
    <w:rsid w:val="00C4587C"/>
    <w:rsid w:val="00C54DEC"/>
    <w:rsid w:val="00C6046F"/>
    <w:rsid w:val="00C65278"/>
    <w:rsid w:val="00C660E0"/>
    <w:rsid w:val="00C67BB0"/>
    <w:rsid w:val="00C84B89"/>
    <w:rsid w:val="00C87654"/>
    <w:rsid w:val="00CA3A4A"/>
    <w:rsid w:val="00CA5C8E"/>
    <w:rsid w:val="00CA5CE7"/>
    <w:rsid w:val="00CC15F4"/>
    <w:rsid w:val="00CC6C69"/>
    <w:rsid w:val="00CE01EB"/>
    <w:rsid w:val="00CE05CE"/>
    <w:rsid w:val="00D03BCB"/>
    <w:rsid w:val="00D0409C"/>
    <w:rsid w:val="00D05CAF"/>
    <w:rsid w:val="00D1409C"/>
    <w:rsid w:val="00D14772"/>
    <w:rsid w:val="00D30D74"/>
    <w:rsid w:val="00D35286"/>
    <w:rsid w:val="00D559C4"/>
    <w:rsid w:val="00D72C2F"/>
    <w:rsid w:val="00D81F48"/>
    <w:rsid w:val="00D93512"/>
    <w:rsid w:val="00DA4D58"/>
    <w:rsid w:val="00DA5123"/>
    <w:rsid w:val="00DE2186"/>
    <w:rsid w:val="00DE43CD"/>
    <w:rsid w:val="00DE45CC"/>
    <w:rsid w:val="00DE50F4"/>
    <w:rsid w:val="00DE66C3"/>
    <w:rsid w:val="00E0517D"/>
    <w:rsid w:val="00E2040F"/>
    <w:rsid w:val="00E258FF"/>
    <w:rsid w:val="00E324BC"/>
    <w:rsid w:val="00E47AD3"/>
    <w:rsid w:val="00E760AB"/>
    <w:rsid w:val="00E804F1"/>
    <w:rsid w:val="00E93C28"/>
    <w:rsid w:val="00EA4CD8"/>
    <w:rsid w:val="00EA5BA9"/>
    <w:rsid w:val="00EB78A7"/>
    <w:rsid w:val="00ED0DB2"/>
    <w:rsid w:val="00EE5BFD"/>
    <w:rsid w:val="00F0514D"/>
    <w:rsid w:val="00F10C57"/>
    <w:rsid w:val="00F4416D"/>
    <w:rsid w:val="00F51ED2"/>
    <w:rsid w:val="00F61B3B"/>
    <w:rsid w:val="00F733C4"/>
    <w:rsid w:val="00F76AB5"/>
    <w:rsid w:val="00F9220A"/>
    <w:rsid w:val="00FA04B0"/>
    <w:rsid w:val="00FC01F0"/>
    <w:rsid w:val="00FD2D6A"/>
    <w:rsid w:val="00FD3ADF"/>
    <w:rsid w:val="00FF17BD"/>
    <w:rsid w:val="00FF4F4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1266">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semiHidden/>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
    <w:name w:val="Citação"/>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581452"/>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6.jpeg"/><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wmf"/><Relationship Id="rId28" Type="http://schemas.openxmlformats.org/officeDocument/2006/relationships/oleObject" Target="embeddings/oleObject3.bin"/><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pt.wikipedia.org/wiki/Perif%C3%A9rico" TargetMode="External"/><Relationship Id="rId19" Type="http://schemas.openxmlformats.org/officeDocument/2006/relationships/image" Target="media/image11.png"/><Relationship Id="rId31" Type="http://schemas.openxmlformats.org/officeDocument/2006/relationships/image" Target="media/image19.wmf"/><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w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lamce.ufrj.br/grva/realidade_aumentada/" TargetMode="Externa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C4379A-FE1A-48C2-B988-27A1D5E26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77</Pages>
  <Words>14348</Words>
  <Characters>77485</Characters>
  <Application>Microsoft Office Word</Application>
  <DocSecurity>0</DocSecurity>
  <Lines>645</Lines>
  <Paragraphs>183</Paragraphs>
  <ScaleCrop>false</ScaleCrop>
  <HeadingPairs>
    <vt:vector size="6" baseType="variant">
      <vt:variant>
        <vt:lpstr>Title</vt:lpstr>
      </vt:variant>
      <vt:variant>
        <vt:i4>1</vt:i4>
      </vt:variant>
      <vt:variant>
        <vt:lpstr>Título</vt:lpstr>
      </vt:variant>
      <vt:variant>
        <vt:i4>1</vt:i4>
      </vt:variant>
      <vt:variant>
        <vt:lpstr>Títulos</vt:lpstr>
      </vt:variant>
      <vt:variant>
        <vt:i4>11</vt:i4>
      </vt:variant>
    </vt:vector>
  </HeadingPairs>
  <TitlesOfParts>
    <vt:vector size="13" baseType="lpstr">
      <vt:lpstr>IRTaktiks - Jogo de RPG Tático para Interfaces Multi-toque</vt:lpstr>
      <vt:lpstr>Modelo de TCC</vt:lpstr>
      <vt:lpstr>Título de capítulo tem estilo “Título 1” </vt:lpstr>
      <vt:lpstr>    O segundo nível de títulos tem estilo “Título 2”</vt:lpstr>
      <vt:lpstr>        O terceiro nível tem estilo “Título 3”</vt:lpstr>
      <vt:lpstr>        Nível 3</vt:lpstr>
      <vt:lpstr>Segundo Capítulo</vt:lpstr>
      <vt:lpstr>    Nivel dois</vt:lpstr>
      <vt:lpstr>        Nível três</vt:lpstr>
      <vt:lpstr>        Nivel 3</vt:lpstr>
      <vt:lpstr>    Nivel 2</vt:lpstr>
      <vt:lpstr>        Nivel 3</vt:lpstr>
      <vt:lpstr>        Nivel 3</vt:lpstr>
    </vt:vector>
  </TitlesOfParts>
  <Company>Meira da Rocha &amp; Associados</Company>
  <LinksUpToDate>false</LinksUpToDate>
  <CharactersWithSpaces>91650</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13</cp:revision>
  <cp:lastPrinted>2113-01-01T03:00:00Z</cp:lastPrinted>
  <dcterms:created xsi:type="dcterms:W3CDTF">2008-06-04T03:26:00Z</dcterms:created>
  <dcterms:modified xsi:type="dcterms:W3CDTF">2008-06-04T21:16:00Z</dcterms:modified>
</cp:coreProperties>
</file>