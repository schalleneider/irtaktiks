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BC652D" w:rsidP="005F20FE">
            <w:pPr>
              <w:pStyle w:val="Anverso3-Tamanho"/>
            </w:pPr>
            <w:fldSimple w:instr=" NUMPAGES  \# &quot;0&quot;  \* MERGEFORMAT ">
              <w:r w:rsidR="007C119E">
                <w:rPr>
                  <w:noProof/>
                </w:rPr>
                <w:t>91</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7D0EA0" w:rsidRDefault="00BC652D">
      <w:pPr>
        <w:pStyle w:val="TOC1"/>
        <w:rPr>
          <w:rFonts w:asciiTheme="minorHAnsi" w:eastAsiaTheme="minorEastAsia" w:hAnsiTheme="minorHAnsi" w:cstheme="minorBidi"/>
          <w:noProof/>
          <w:kern w:val="0"/>
          <w:sz w:val="22"/>
          <w:szCs w:val="22"/>
          <w:lang w:eastAsia="pt-BR"/>
        </w:rPr>
      </w:pPr>
      <w:r w:rsidRPr="00BC652D">
        <w:fldChar w:fldCharType="begin"/>
      </w:r>
      <w:r w:rsidR="00897AFF">
        <w:instrText xml:space="preserve"> TOC \o "1-3" \h \z \u </w:instrText>
      </w:r>
      <w:r w:rsidRPr="00BC652D">
        <w:fldChar w:fldCharType="separate"/>
      </w:r>
      <w:hyperlink w:anchor="_Toc201338367" w:history="1">
        <w:r w:rsidR="007D0EA0" w:rsidRPr="00726A04">
          <w:rPr>
            <w:rStyle w:val="Hyperlink"/>
            <w:noProof/>
          </w:rPr>
          <w:t>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IRTAKTIKS</w:t>
        </w:r>
        <w:r w:rsidR="007D0EA0">
          <w:rPr>
            <w:noProof/>
            <w:webHidden/>
          </w:rPr>
          <w:tab/>
        </w:r>
        <w:r>
          <w:rPr>
            <w:noProof/>
            <w:webHidden/>
          </w:rPr>
          <w:fldChar w:fldCharType="begin"/>
        </w:r>
        <w:r w:rsidR="007D0EA0">
          <w:rPr>
            <w:noProof/>
            <w:webHidden/>
          </w:rPr>
          <w:instrText xml:space="preserve"> PAGEREF _Toc201338367 \h </w:instrText>
        </w:r>
        <w:r>
          <w:rPr>
            <w:noProof/>
            <w:webHidden/>
          </w:rPr>
        </w:r>
        <w:r>
          <w:rPr>
            <w:noProof/>
            <w:webHidden/>
          </w:rPr>
          <w:fldChar w:fldCharType="separate"/>
        </w:r>
        <w:r w:rsidR="007D0EA0">
          <w:rPr>
            <w:noProof/>
            <w:webHidden/>
          </w:rPr>
          <w:t>16</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368" w:history="1">
        <w:r w:rsidR="007D0EA0" w:rsidRPr="00726A04">
          <w:rPr>
            <w:rStyle w:val="Hyperlink"/>
            <w:noProof/>
          </w:rPr>
          <w:t>1.1.</w:t>
        </w:r>
        <w:r w:rsidR="007D0EA0">
          <w:rPr>
            <w:rFonts w:asciiTheme="minorHAnsi" w:eastAsiaTheme="minorEastAsia" w:hAnsiTheme="minorHAnsi" w:cstheme="minorBidi"/>
            <w:noProof/>
            <w:kern w:val="0"/>
            <w:sz w:val="22"/>
            <w:lang w:eastAsia="pt-BR"/>
          </w:rPr>
          <w:tab/>
        </w:r>
        <w:r w:rsidR="007D0EA0" w:rsidRPr="00726A04">
          <w:rPr>
            <w:rStyle w:val="Hyperlink"/>
            <w:noProof/>
          </w:rPr>
          <w:t>Introdução</w:t>
        </w:r>
        <w:r w:rsidR="007D0EA0">
          <w:rPr>
            <w:noProof/>
            <w:webHidden/>
          </w:rPr>
          <w:tab/>
        </w:r>
        <w:r>
          <w:rPr>
            <w:noProof/>
            <w:webHidden/>
          </w:rPr>
          <w:fldChar w:fldCharType="begin"/>
        </w:r>
        <w:r w:rsidR="007D0EA0">
          <w:rPr>
            <w:noProof/>
            <w:webHidden/>
          </w:rPr>
          <w:instrText xml:space="preserve"> PAGEREF _Toc201338368 \h </w:instrText>
        </w:r>
        <w:r>
          <w:rPr>
            <w:noProof/>
            <w:webHidden/>
          </w:rPr>
        </w:r>
        <w:r>
          <w:rPr>
            <w:noProof/>
            <w:webHidden/>
          </w:rPr>
          <w:fldChar w:fldCharType="separate"/>
        </w:r>
        <w:r w:rsidR="007D0EA0">
          <w:rPr>
            <w:noProof/>
            <w:webHidden/>
          </w:rPr>
          <w:t>16</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369" w:history="1">
        <w:r w:rsidR="007D0EA0" w:rsidRPr="00726A04">
          <w:rPr>
            <w:rStyle w:val="Hyperlink"/>
            <w:noProof/>
          </w:rPr>
          <w:t>1.2.</w:t>
        </w:r>
        <w:r w:rsidR="007D0EA0">
          <w:rPr>
            <w:rFonts w:asciiTheme="minorHAnsi" w:eastAsiaTheme="minorEastAsia" w:hAnsiTheme="minorHAnsi" w:cstheme="minorBidi"/>
            <w:noProof/>
            <w:kern w:val="0"/>
            <w:sz w:val="22"/>
            <w:lang w:eastAsia="pt-BR"/>
          </w:rPr>
          <w:tab/>
        </w:r>
        <w:r w:rsidR="007D0EA0" w:rsidRPr="00726A04">
          <w:rPr>
            <w:rStyle w:val="Hyperlink"/>
            <w:noProof/>
          </w:rPr>
          <w:t>Interação Multi-toque</w:t>
        </w:r>
        <w:r w:rsidR="007D0EA0">
          <w:rPr>
            <w:noProof/>
            <w:webHidden/>
          </w:rPr>
          <w:tab/>
        </w:r>
        <w:r>
          <w:rPr>
            <w:noProof/>
            <w:webHidden/>
          </w:rPr>
          <w:fldChar w:fldCharType="begin"/>
        </w:r>
        <w:r w:rsidR="007D0EA0">
          <w:rPr>
            <w:noProof/>
            <w:webHidden/>
          </w:rPr>
          <w:instrText xml:space="preserve"> PAGEREF _Toc201338369 \h </w:instrText>
        </w:r>
        <w:r>
          <w:rPr>
            <w:noProof/>
            <w:webHidden/>
          </w:rPr>
        </w:r>
        <w:r>
          <w:rPr>
            <w:noProof/>
            <w:webHidden/>
          </w:rPr>
          <w:fldChar w:fldCharType="separate"/>
        </w:r>
        <w:r w:rsidR="007D0EA0">
          <w:rPr>
            <w:noProof/>
            <w:webHidden/>
          </w:rPr>
          <w:t>16</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70" w:history="1">
        <w:r w:rsidR="007D0EA0" w:rsidRPr="00726A04">
          <w:rPr>
            <w:rStyle w:val="Hyperlink"/>
            <w:noProof/>
          </w:rPr>
          <w:t>1.2.1.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História</w:t>
        </w:r>
        <w:r w:rsidR="007D0EA0">
          <w:rPr>
            <w:noProof/>
            <w:webHidden/>
          </w:rPr>
          <w:tab/>
        </w:r>
        <w:r>
          <w:rPr>
            <w:noProof/>
            <w:webHidden/>
          </w:rPr>
          <w:fldChar w:fldCharType="begin"/>
        </w:r>
        <w:r w:rsidR="007D0EA0">
          <w:rPr>
            <w:noProof/>
            <w:webHidden/>
          </w:rPr>
          <w:instrText xml:space="preserve"> PAGEREF _Toc201338370 \h </w:instrText>
        </w:r>
        <w:r>
          <w:rPr>
            <w:noProof/>
            <w:webHidden/>
          </w:rPr>
        </w:r>
        <w:r>
          <w:rPr>
            <w:noProof/>
            <w:webHidden/>
          </w:rPr>
          <w:fldChar w:fldCharType="separate"/>
        </w:r>
        <w:r w:rsidR="007D0EA0">
          <w:rPr>
            <w:noProof/>
            <w:webHidden/>
          </w:rPr>
          <w:t>17</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371" w:history="1">
        <w:r w:rsidR="007D0EA0" w:rsidRPr="00726A04">
          <w:rPr>
            <w:rStyle w:val="Hyperlink"/>
            <w:noProof/>
          </w:rPr>
          <w:t>1.3.</w:t>
        </w:r>
        <w:r w:rsidR="007D0EA0">
          <w:rPr>
            <w:rFonts w:asciiTheme="minorHAnsi" w:eastAsiaTheme="minorEastAsia" w:hAnsiTheme="minorHAnsi" w:cstheme="minorBidi"/>
            <w:noProof/>
            <w:kern w:val="0"/>
            <w:sz w:val="22"/>
            <w:lang w:eastAsia="pt-BR"/>
          </w:rPr>
          <w:tab/>
        </w:r>
        <w:r w:rsidR="007D0EA0" w:rsidRPr="00726A04">
          <w:rPr>
            <w:rStyle w:val="Hyperlink"/>
            <w:noProof/>
          </w:rPr>
          <w:t>Objetivo</w:t>
        </w:r>
        <w:r w:rsidR="007D0EA0">
          <w:rPr>
            <w:noProof/>
            <w:webHidden/>
          </w:rPr>
          <w:tab/>
        </w:r>
        <w:r>
          <w:rPr>
            <w:noProof/>
            <w:webHidden/>
          </w:rPr>
          <w:fldChar w:fldCharType="begin"/>
        </w:r>
        <w:r w:rsidR="007D0EA0">
          <w:rPr>
            <w:noProof/>
            <w:webHidden/>
          </w:rPr>
          <w:instrText xml:space="preserve"> PAGEREF _Toc201338371 \h </w:instrText>
        </w:r>
        <w:r>
          <w:rPr>
            <w:noProof/>
            <w:webHidden/>
          </w:rPr>
        </w:r>
        <w:r>
          <w:rPr>
            <w:noProof/>
            <w:webHidden/>
          </w:rPr>
          <w:fldChar w:fldCharType="separate"/>
        </w:r>
        <w:r w:rsidR="007D0EA0">
          <w:rPr>
            <w:noProof/>
            <w:webHidden/>
          </w:rPr>
          <w:t>18</w:t>
        </w:r>
        <w:r>
          <w:rPr>
            <w:noProof/>
            <w:webHidden/>
          </w:rPr>
          <w:fldChar w:fldCharType="end"/>
        </w:r>
      </w:hyperlink>
    </w:p>
    <w:p w:rsidR="007D0EA0" w:rsidRDefault="00BC652D">
      <w:pPr>
        <w:pStyle w:val="TOC1"/>
        <w:rPr>
          <w:rFonts w:asciiTheme="minorHAnsi" w:eastAsiaTheme="minorEastAsia" w:hAnsiTheme="minorHAnsi" w:cstheme="minorBidi"/>
          <w:noProof/>
          <w:kern w:val="0"/>
          <w:sz w:val="22"/>
          <w:szCs w:val="22"/>
          <w:lang w:eastAsia="pt-BR"/>
        </w:rPr>
      </w:pPr>
      <w:hyperlink w:anchor="_Toc201338372" w:history="1">
        <w:r w:rsidR="007D0EA0" w:rsidRPr="00726A04">
          <w:rPr>
            <w:rStyle w:val="Hyperlink"/>
            <w:noProof/>
          </w:rPr>
          <w:t>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BASES TEÓRICAS E TECNOLOGIAS EMPREGADAS</w:t>
        </w:r>
        <w:r w:rsidR="007D0EA0">
          <w:rPr>
            <w:noProof/>
            <w:webHidden/>
          </w:rPr>
          <w:tab/>
        </w:r>
        <w:r>
          <w:rPr>
            <w:noProof/>
            <w:webHidden/>
          </w:rPr>
          <w:fldChar w:fldCharType="begin"/>
        </w:r>
        <w:r w:rsidR="007D0EA0">
          <w:rPr>
            <w:noProof/>
            <w:webHidden/>
          </w:rPr>
          <w:instrText xml:space="preserve"> PAGEREF _Toc201338372 \h </w:instrText>
        </w:r>
        <w:r>
          <w:rPr>
            <w:noProof/>
            <w:webHidden/>
          </w:rPr>
        </w:r>
        <w:r>
          <w:rPr>
            <w:noProof/>
            <w:webHidden/>
          </w:rPr>
          <w:fldChar w:fldCharType="separate"/>
        </w:r>
        <w:r w:rsidR="007D0EA0">
          <w:rPr>
            <w:noProof/>
            <w:webHidden/>
          </w:rPr>
          <w:t>21</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373" w:history="1">
        <w:r w:rsidR="007D0EA0" w:rsidRPr="00726A04">
          <w:rPr>
            <w:rStyle w:val="Hyperlink"/>
            <w:noProof/>
          </w:rPr>
          <w:t>2.1.</w:t>
        </w:r>
        <w:r w:rsidR="007D0EA0">
          <w:rPr>
            <w:rFonts w:asciiTheme="minorHAnsi" w:eastAsiaTheme="minorEastAsia" w:hAnsiTheme="minorHAnsi" w:cstheme="minorBidi"/>
            <w:noProof/>
            <w:kern w:val="0"/>
            <w:sz w:val="22"/>
            <w:lang w:eastAsia="pt-BR"/>
          </w:rPr>
          <w:tab/>
        </w:r>
        <w:r w:rsidR="007D0EA0" w:rsidRPr="00726A04">
          <w:rPr>
            <w:rStyle w:val="Hyperlink"/>
            <w:noProof/>
          </w:rPr>
          <w:t>Dispositivos Multi-toques</w:t>
        </w:r>
        <w:r w:rsidR="007D0EA0">
          <w:rPr>
            <w:noProof/>
            <w:webHidden/>
          </w:rPr>
          <w:tab/>
        </w:r>
        <w:r>
          <w:rPr>
            <w:noProof/>
            <w:webHidden/>
          </w:rPr>
          <w:fldChar w:fldCharType="begin"/>
        </w:r>
        <w:r w:rsidR="007D0EA0">
          <w:rPr>
            <w:noProof/>
            <w:webHidden/>
          </w:rPr>
          <w:instrText xml:space="preserve"> PAGEREF _Toc201338373 \h </w:instrText>
        </w:r>
        <w:r>
          <w:rPr>
            <w:noProof/>
            <w:webHidden/>
          </w:rPr>
        </w:r>
        <w:r>
          <w:rPr>
            <w:noProof/>
            <w:webHidden/>
          </w:rPr>
          <w:fldChar w:fldCharType="separate"/>
        </w:r>
        <w:r w:rsidR="007D0EA0">
          <w:rPr>
            <w:noProof/>
            <w:webHidden/>
          </w:rPr>
          <w:t>21</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74" w:history="1">
        <w:r w:rsidR="007D0EA0" w:rsidRPr="00726A04">
          <w:rPr>
            <w:rStyle w:val="Hyperlink"/>
            <w:noProof/>
          </w:rPr>
          <w:t>2.1.1.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Microsoft Surface</w:t>
        </w:r>
        <w:r w:rsidR="007D0EA0">
          <w:rPr>
            <w:noProof/>
            <w:webHidden/>
          </w:rPr>
          <w:tab/>
        </w:r>
        <w:r>
          <w:rPr>
            <w:noProof/>
            <w:webHidden/>
          </w:rPr>
          <w:fldChar w:fldCharType="begin"/>
        </w:r>
        <w:r w:rsidR="007D0EA0">
          <w:rPr>
            <w:noProof/>
            <w:webHidden/>
          </w:rPr>
          <w:instrText xml:space="preserve"> PAGEREF _Toc201338374 \h </w:instrText>
        </w:r>
        <w:r>
          <w:rPr>
            <w:noProof/>
            <w:webHidden/>
          </w:rPr>
        </w:r>
        <w:r>
          <w:rPr>
            <w:noProof/>
            <w:webHidden/>
          </w:rPr>
          <w:fldChar w:fldCharType="separate"/>
        </w:r>
        <w:r w:rsidR="007D0EA0">
          <w:rPr>
            <w:noProof/>
            <w:webHidden/>
          </w:rPr>
          <w:t>21</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75" w:history="1">
        <w:r w:rsidR="007D0EA0" w:rsidRPr="00726A04">
          <w:rPr>
            <w:rStyle w:val="Hyperlink"/>
            <w:noProof/>
          </w:rPr>
          <w:t>2.1.2.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ReacTable</w:t>
        </w:r>
        <w:r w:rsidR="007D0EA0">
          <w:rPr>
            <w:noProof/>
            <w:webHidden/>
          </w:rPr>
          <w:tab/>
        </w:r>
        <w:r>
          <w:rPr>
            <w:noProof/>
            <w:webHidden/>
          </w:rPr>
          <w:fldChar w:fldCharType="begin"/>
        </w:r>
        <w:r w:rsidR="007D0EA0">
          <w:rPr>
            <w:noProof/>
            <w:webHidden/>
          </w:rPr>
          <w:instrText xml:space="preserve"> PAGEREF _Toc201338375 \h </w:instrText>
        </w:r>
        <w:r>
          <w:rPr>
            <w:noProof/>
            <w:webHidden/>
          </w:rPr>
        </w:r>
        <w:r>
          <w:rPr>
            <w:noProof/>
            <w:webHidden/>
          </w:rPr>
          <w:fldChar w:fldCharType="separate"/>
        </w:r>
        <w:r w:rsidR="007D0EA0">
          <w:rPr>
            <w:noProof/>
            <w:webHidden/>
          </w:rPr>
          <w:t>23</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76" w:history="1">
        <w:r w:rsidR="007D0EA0" w:rsidRPr="00726A04">
          <w:rPr>
            <w:rStyle w:val="Hyperlink"/>
            <w:noProof/>
          </w:rPr>
          <w:t>2.1.3.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iPhone</w:t>
        </w:r>
        <w:r w:rsidR="007D0EA0">
          <w:rPr>
            <w:noProof/>
            <w:webHidden/>
          </w:rPr>
          <w:tab/>
        </w:r>
        <w:r>
          <w:rPr>
            <w:noProof/>
            <w:webHidden/>
          </w:rPr>
          <w:fldChar w:fldCharType="begin"/>
        </w:r>
        <w:r w:rsidR="007D0EA0">
          <w:rPr>
            <w:noProof/>
            <w:webHidden/>
          </w:rPr>
          <w:instrText xml:space="preserve"> PAGEREF _Toc201338376 \h </w:instrText>
        </w:r>
        <w:r>
          <w:rPr>
            <w:noProof/>
            <w:webHidden/>
          </w:rPr>
        </w:r>
        <w:r>
          <w:rPr>
            <w:noProof/>
            <w:webHidden/>
          </w:rPr>
          <w:fldChar w:fldCharType="separate"/>
        </w:r>
        <w:r w:rsidR="007D0EA0">
          <w:rPr>
            <w:noProof/>
            <w:webHidden/>
          </w:rPr>
          <w:t>24</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377" w:history="1">
        <w:r w:rsidR="007D0EA0" w:rsidRPr="00726A04">
          <w:rPr>
            <w:rStyle w:val="Hyperlink"/>
            <w:noProof/>
          </w:rPr>
          <w:t>2.2.</w:t>
        </w:r>
        <w:r w:rsidR="007D0EA0">
          <w:rPr>
            <w:rFonts w:asciiTheme="minorHAnsi" w:eastAsiaTheme="minorEastAsia" w:hAnsiTheme="minorHAnsi" w:cstheme="minorBidi"/>
            <w:noProof/>
            <w:kern w:val="0"/>
            <w:sz w:val="22"/>
            <w:lang w:eastAsia="pt-BR"/>
          </w:rPr>
          <w:tab/>
        </w:r>
        <w:r w:rsidR="007D0EA0" w:rsidRPr="00726A04">
          <w:rPr>
            <w:rStyle w:val="Hyperlink"/>
            <w:noProof/>
          </w:rPr>
          <w:t>Jogos e Interatividade</w:t>
        </w:r>
        <w:r w:rsidR="007D0EA0">
          <w:rPr>
            <w:noProof/>
            <w:webHidden/>
          </w:rPr>
          <w:tab/>
        </w:r>
        <w:r>
          <w:rPr>
            <w:noProof/>
            <w:webHidden/>
          </w:rPr>
          <w:fldChar w:fldCharType="begin"/>
        </w:r>
        <w:r w:rsidR="007D0EA0">
          <w:rPr>
            <w:noProof/>
            <w:webHidden/>
          </w:rPr>
          <w:instrText xml:space="preserve"> PAGEREF _Toc201338377 \h </w:instrText>
        </w:r>
        <w:r>
          <w:rPr>
            <w:noProof/>
            <w:webHidden/>
          </w:rPr>
        </w:r>
        <w:r>
          <w:rPr>
            <w:noProof/>
            <w:webHidden/>
          </w:rPr>
          <w:fldChar w:fldCharType="separate"/>
        </w:r>
        <w:r w:rsidR="007D0EA0">
          <w:rPr>
            <w:noProof/>
            <w:webHidden/>
          </w:rPr>
          <w:t>24</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78" w:history="1">
        <w:r w:rsidR="007D0EA0" w:rsidRPr="00726A04">
          <w:rPr>
            <w:rStyle w:val="Hyperlink"/>
            <w:noProof/>
          </w:rPr>
          <w:t>2.2.1.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Jogos de Estratégia</w:t>
        </w:r>
        <w:r w:rsidR="007D0EA0">
          <w:rPr>
            <w:noProof/>
            <w:webHidden/>
          </w:rPr>
          <w:tab/>
        </w:r>
        <w:r>
          <w:rPr>
            <w:noProof/>
            <w:webHidden/>
          </w:rPr>
          <w:fldChar w:fldCharType="begin"/>
        </w:r>
        <w:r w:rsidR="007D0EA0">
          <w:rPr>
            <w:noProof/>
            <w:webHidden/>
          </w:rPr>
          <w:instrText xml:space="preserve"> PAGEREF _Toc201338378 \h </w:instrText>
        </w:r>
        <w:r>
          <w:rPr>
            <w:noProof/>
            <w:webHidden/>
          </w:rPr>
        </w:r>
        <w:r>
          <w:rPr>
            <w:noProof/>
            <w:webHidden/>
          </w:rPr>
          <w:fldChar w:fldCharType="separate"/>
        </w:r>
        <w:r w:rsidR="007D0EA0">
          <w:rPr>
            <w:noProof/>
            <w:webHidden/>
          </w:rPr>
          <w:t>25</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79" w:history="1">
        <w:r w:rsidR="007D0EA0" w:rsidRPr="00726A04">
          <w:rPr>
            <w:rStyle w:val="Hyperlink"/>
            <w:noProof/>
          </w:rPr>
          <w:t>2.2.2.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Jogos de RPG</w:t>
        </w:r>
        <w:r w:rsidR="007D0EA0">
          <w:rPr>
            <w:noProof/>
            <w:webHidden/>
          </w:rPr>
          <w:tab/>
        </w:r>
        <w:r>
          <w:rPr>
            <w:noProof/>
            <w:webHidden/>
          </w:rPr>
          <w:fldChar w:fldCharType="begin"/>
        </w:r>
        <w:r w:rsidR="007D0EA0">
          <w:rPr>
            <w:noProof/>
            <w:webHidden/>
          </w:rPr>
          <w:instrText xml:space="preserve"> PAGEREF _Toc201338379 \h </w:instrText>
        </w:r>
        <w:r>
          <w:rPr>
            <w:noProof/>
            <w:webHidden/>
          </w:rPr>
        </w:r>
        <w:r>
          <w:rPr>
            <w:noProof/>
            <w:webHidden/>
          </w:rPr>
          <w:fldChar w:fldCharType="separate"/>
        </w:r>
        <w:r w:rsidR="007D0EA0">
          <w:rPr>
            <w:noProof/>
            <w:webHidden/>
          </w:rPr>
          <w:t>25</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80" w:history="1">
        <w:r w:rsidR="007D0EA0" w:rsidRPr="00726A04">
          <w:rPr>
            <w:rStyle w:val="Hyperlink"/>
            <w:noProof/>
          </w:rPr>
          <w:t>2.2.3.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Jogos de RPG Eletrônicos</w:t>
        </w:r>
        <w:r w:rsidR="007D0EA0">
          <w:rPr>
            <w:noProof/>
            <w:webHidden/>
          </w:rPr>
          <w:tab/>
        </w:r>
        <w:r>
          <w:rPr>
            <w:noProof/>
            <w:webHidden/>
          </w:rPr>
          <w:fldChar w:fldCharType="begin"/>
        </w:r>
        <w:r w:rsidR="007D0EA0">
          <w:rPr>
            <w:noProof/>
            <w:webHidden/>
          </w:rPr>
          <w:instrText xml:space="preserve"> PAGEREF _Toc201338380 \h </w:instrText>
        </w:r>
        <w:r>
          <w:rPr>
            <w:noProof/>
            <w:webHidden/>
          </w:rPr>
        </w:r>
        <w:r>
          <w:rPr>
            <w:noProof/>
            <w:webHidden/>
          </w:rPr>
          <w:fldChar w:fldCharType="separate"/>
        </w:r>
        <w:r w:rsidR="007D0EA0">
          <w:rPr>
            <w:noProof/>
            <w:webHidden/>
          </w:rPr>
          <w:t>27</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81" w:history="1">
        <w:r w:rsidR="007D0EA0" w:rsidRPr="00726A04">
          <w:rPr>
            <w:rStyle w:val="Hyperlink"/>
            <w:noProof/>
          </w:rPr>
          <w:t>2.2.4.</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Realidade Virtual</w:t>
        </w:r>
        <w:r w:rsidR="007D0EA0">
          <w:rPr>
            <w:noProof/>
            <w:webHidden/>
          </w:rPr>
          <w:tab/>
        </w:r>
        <w:r>
          <w:rPr>
            <w:noProof/>
            <w:webHidden/>
          </w:rPr>
          <w:fldChar w:fldCharType="begin"/>
        </w:r>
        <w:r w:rsidR="007D0EA0">
          <w:rPr>
            <w:noProof/>
            <w:webHidden/>
          </w:rPr>
          <w:instrText xml:space="preserve"> PAGEREF _Toc201338381 \h </w:instrText>
        </w:r>
        <w:r>
          <w:rPr>
            <w:noProof/>
            <w:webHidden/>
          </w:rPr>
        </w:r>
        <w:r>
          <w:rPr>
            <w:noProof/>
            <w:webHidden/>
          </w:rPr>
          <w:fldChar w:fldCharType="separate"/>
        </w:r>
        <w:r w:rsidR="007D0EA0">
          <w:rPr>
            <w:noProof/>
            <w:webHidden/>
          </w:rPr>
          <w:t>31</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382" w:history="1">
        <w:r w:rsidR="007D0EA0" w:rsidRPr="00726A04">
          <w:rPr>
            <w:rStyle w:val="Hyperlink"/>
            <w:noProof/>
          </w:rPr>
          <w:t>2.3.</w:t>
        </w:r>
        <w:r w:rsidR="007D0EA0">
          <w:rPr>
            <w:rFonts w:asciiTheme="minorHAnsi" w:eastAsiaTheme="minorEastAsia" w:hAnsiTheme="minorHAnsi" w:cstheme="minorBidi"/>
            <w:noProof/>
            <w:kern w:val="0"/>
            <w:sz w:val="22"/>
            <w:lang w:eastAsia="pt-BR"/>
          </w:rPr>
          <w:tab/>
        </w:r>
        <w:r w:rsidR="007D0EA0" w:rsidRPr="00726A04">
          <w:rPr>
            <w:rStyle w:val="Hyperlink"/>
            <w:noProof/>
          </w:rPr>
          <w:t>Implementações de Superfícies Multi-toque</w:t>
        </w:r>
        <w:r w:rsidR="007D0EA0">
          <w:rPr>
            <w:noProof/>
            <w:webHidden/>
          </w:rPr>
          <w:tab/>
        </w:r>
        <w:r>
          <w:rPr>
            <w:noProof/>
            <w:webHidden/>
          </w:rPr>
          <w:fldChar w:fldCharType="begin"/>
        </w:r>
        <w:r w:rsidR="007D0EA0">
          <w:rPr>
            <w:noProof/>
            <w:webHidden/>
          </w:rPr>
          <w:instrText xml:space="preserve"> PAGEREF _Toc201338382 \h </w:instrText>
        </w:r>
        <w:r>
          <w:rPr>
            <w:noProof/>
            <w:webHidden/>
          </w:rPr>
        </w:r>
        <w:r>
          <w:rPr>
            <w:noProof/>
            <w:webHidden/>
          </w:rPr>
          <w:fldChar w:fldCharType="separate"/>
        </w:r>
        <w:r w:rsidR="007D0EA0">
          <w:rPr>
            <w:noProof/>
            <w:webHidden/>
          </w:rPr>
          <w:t>32</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83" w:history="1">
        <w:r w:rsidR="007D0EA0" w:rsidRPr="00726A04">
          <w:rPr>
            <w:rStyle w:val="Hyperlink"/>
            <w:noProof/>
          </w:rPr>
          <w:t>2.3.1.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Iluminação Difusa (Diffused Illumination)</w:t>
        </w:r>
        <w:r w:rsidR="007D0EA0">
          <w:rPr>
            <w:noProof/>
            <w:webHidden/>
          </w:rPr>
          <w:tab/>
        </w:r>
        <w:r>
          <w:rPr>
            <w:noProof/>
            <w:webHidden/>
          </w:rPr>
          <w:fldChar w:fldCharType="begin"/>
        </w:r>
        <w:r w:rsidR="007D0EA0">
          <w:rPr>
            <w:noProof/>
            <w:webHidden/>
          </w:rPr>
          <w:instrText xml:space="preserve"> PAGEREF _Toc201338383 \h </w:instrText>
        </w:r>
        <w:r>
          <w:rPr>
            <w:noProof/>
            <w:webHidden/>
          </w:rPr>
        </w:r>
        <w:r>
          <w:rPr>
            <w:noProof/>
            <w:webHidden/>
          </w:rPr>
          <w:fldChar w:fldCharType="separate"/>
        </w:r>
        <w:r w:rsidR="007D0EA0">
          <w:rPr>
            <w:noProof/>
            <w:webHidden/>
          </w:rPr>
          <w:t>32</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84" w:history="1">
        <w:r w:rsidR="007D0EA0" w:rsidRPr="00726A04">
          <w:rPr>
            <w:rStyle w:val="Hyperlink"/>
            <w:noProof/>
          </w:rPr>
          <w:t>2.3.2.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Reflexão Total Interna Frustrada da Luz (FTIR)</w:t>
        </w:r>
        <w:r w:rsidR="007D0EA0">
          <w:rPr>
            <w:noProof/>
            <w:webHidden/>
          </w:rPr>
          <w:tab/>
        </w:r>
        <w:r>
          <w:rPr>
            <w:noProof/>
            <w:webHidden/>
          </w:rPr>
          <w:fldChar w:fldCharType="begin"/>
        </w:r>
        <w:r w:rsidR="007D0EA0">
          <w:rPr>
            <w:noProof/>
            <w:webHidden/>
          </w:rPr>
          <w:instrText xml:space="preserve"> PAGEREF _Toc201338384 \h </w:instrText>
        </w:r>
        <w:r>
          <w:rPr>
            <w:noProof/>
            <w:webHidden/>
          </w:rPr>
        </w:r>
        <w:r>
          <w:rPr>
            <w:noProof/>
            <w:webHidden/>
          </w:rPr>
          <w:fldChar w:fldCharType="separate"/>
        </w:r>
        <w:r w:rsidR="007D0EA0">
          <w:rPr>
            <w:noProof/>
            <w:webHidden/>
          </w:rPr>
          <w:t>34</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385" w:history="1">
        <w:r w:rsidR="007D0EA0" w:rsidRPr="00726A04">
          <w:rPr>
            <w:rStyle w:val="Hyperlink"/>
            <w:noProof/>
          </w:rPr>
          <w:t>2.4.</w:t>
        </w:r>
        <w:r w:rsidR="007D0EA0">
          <w:rPr>
            <w:rFonts w:asciiTheme="minorHAnsi" w:eastAsiaTheme="minorEastAsia" w:hAnsiTheme="minorHAnsi" w:cstheme="minorBidi"/>
            <w:noProof/>
            <w:kern w:val="0"/>
            <w:sz w:val="22"/>
            <w:lang w:eastAsia="pt-BR"/>
          </w:rPr>
          <w:tab/>
        </w:r>
        <w:r w:rsidR="007D0EA0" w:rsidRPr="00726A04">
          <w:rPr>
            <w:rStyle w:val="Hyperlink"/>
            <w:noProof/>
          </w:rPr>
          <w:t>Tecnologias Utilizadas</w:t>
        </w:r>
        <w:r w:rsidR="007D0EA0">
          <w:rPr>
            <w:noProof/>
            <w:webHidden/>
          </w:rPr>
          <w:tab/>
        </w:r>
        <w:r>
          <w:rPr>
            <w:noProof/>
            <w:webHidden/>
          </w:rPr>
          <w:fldChar w:fldCharType="begin"/>
        </w:r>
        <w:r w:rsidR="007D0EA0">
          <w:rPr>
            <w:noProof/>
            <w:webHidden/>
          </w:rPr>
          <w:instrText xml:space="preserve"> PAGEREF _Toc201338385 \h </w:instrText>
        </w:r>
        <w:r>
          <w:rPr>
            <w:noProof/>
            <w:webHidden/>
          </w:rPr>
        </w:r>
        <w:r>
          <w:rPr>
            <w:noProof/>
            <w:webHidden/>
          </w:rPr>
          <w:fldChar w:fldCharType="separate"/>
        </w:r>
        <w:r w:rsidR="007D0EA0">
          <w:rPr>
            <w:noProof/>
            <w:webHidden/>
          </w:rPr>
          <w:t>36</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86" w:history="1">
        <w:r w:rsidR="007D0EA0" w:rsidRPr="00726A04">
          <w:rPr>
            <w:rStyle w:val="Hyperlink"/>
            <w:noProof/>
          </w:rPr>
          <w:t>2.4.1.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OSC</w:t>
        </w:r>
        <w:r w:rsidR="007D0EA0">
          <w:rPr>
            <w:noProof/>
            <w:webHidden/>
          </w:rPr>
          <w:tab/>
        </w:r>
        <w:r>
          <w:rPr>
            <w:noProof/>
            <w:webHidden/>
          </w:rPr>
          <w:fldChar w:fldCharType="begin"/>
        </w:r>
        <w:r w:rsidR="007D0EA0">
          <w:rPr>
            <w:noProof/>
            <w:webHidden/>
          </w:rPr>
          <w:instrText xml:space="preserve"> PAGEREF _Toc201338386 \h </w:instrText>
        </w:r>
        <w:r>
          <w:rPr>
            <w:noProof/>
            <w:webHidden/>
          </w:rPr>
        </w:r>
        <w:r>
          <w:rPr>
            <w:noProof/>
            <w:webHidden/>
          </w:rPr>
          <w:fldChar w:fldCharType="separate"/>
        </w:r>
        <w:r w:rsidR="007D0EA0">
          <w:rPr>
            <w:noProof/>
            <w:webHidden/>
          </w:rPr>
          <w:t>37</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87" w:history="1">
        <w:r w:rsidR="007D0EA0" w:rsidRPr="00726A04">
          <w:rPr>
            <w:rStyle w:val="Hyperlink"/>
            <w:noProof/>
          </w:rPr>
          <w:t>2.4.2.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TUIO</w:t>
        </w:r>
        <w:r w:rsidR="007D0EA0">
          <w:rPr>
            <w:noProof/>
            <w:webHidden/>
          </w:rPr>
          <w:tab/>
        </w:r>
        <w:r>
          <w:rPr>
            <w:noProof/>
            <w:webHidden/>
          </w:rPr>
          <w:fldChar w:fldCharType="begin"/>
        </w:r>
        <w:r w:rsidR="007D0EA0">
          <w:rPr>
            <w:noProof/>
            <w:webHidden/>
          </w:rPr>
          <w:instrText xml:space="preserve"> PAGEREF _Toc201338387 \h </w:instrText>
        </w:r>
        <w:r>
          <w:rPr>
            <w:noProof/>
            <w:webHidden/>
          </w:rPr>
        </w:r>
        <w:r>
          <w:rPr>
            <w:noProof/>
            <w:webHidden/>
          </w:rPr>
          <w:fldChar w:fldCharType="separate"/>
        </w:r>
        <w:r w:rsidR="007D0EA0">
          <w:rPr>
            <w:noProof/>
            <w:webHidden/>
          </w:rPr>
          <w:t>37</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88" w:history="1">
        <w:r w:rsidR="007D0EA0" w:rsidRPr="00726A04">
          <w:rPr>
            <w:rStyle w:val="Hyperlink"/>
            <w:noProof/>
          </w:rPr>
          <w:t>2.4.3.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ReacTIVision</w:t>
        </w:r>
        <w:r w:rsidR="007D0EA0">
          <w:rPr>
            <w:noProof/>
            <w:webHidden/>
          </w:rPr>
          <w:tab/>
        </w:r>
        <w:r>
          <w:rPr>
            <w:noProof/>
            <w:webHidden/>
          </w:rPr>
          <w:fldChar w:fldCharType="begin"/>
        </w:r>
        <w:r w:rsidR="007D0EA0">
          <w:rPr>
            <w:noProof/>
            <w:webHidden/>
          </w:rPr>
          <w:instrText xml:space="preserve"> PAGEREF _Toc201338388 \h </w:instrText>
        </w:r>
        <w:r>
          <w:rPr>
            <w:noProof/>
            <w:webHidden/>
          </w:rPr>
        </w:r>
        <w:r>
          <w:rPr>
            <w:noProof/>
            <w:webHidden/>
          </w:rPr>
          <w:fldChar w:fldCharType="separate"/>
        </w:r>
        <w:r w:rsidR="007D0EA0">
          <w:rPr>
            <w:noProof/>
            <w:webHidden/>
          </w:rPr>
          <w:t>38</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89" w:history="1">
        <w:r w:rsidR="007D0EA0" w:rsidRPr="00726A04">
          <w:rPr>
            <w:rStyle w:val="Hyperlink"/>
            <w:noProof/>
          </w:rPr>
          <w:t>2.4.4.</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Touchlib</w:t>
        </w:r>
        <w:r w:rsidR="007D0EA0">
          <w:rPr>
            <w:noProof/>
            <w:webHidden/>
          </w:rPr>
          <w:tab/>
        </w:r>
        <w:r>
          <w:rPr>
            <w:noProof/>
            <w:webHidden/>
          </w:rPr>
          <w:fldChar w:fldCharType="begin"/>
        </w:r>
        <w:r w:rsidR="007D0EA0">
          <w:rPr>
            <w:noProof/>
            <w:webHidden/>
          </w:rPr>
          <w:instrText xml:space="preserve"> PAGEREF _Toc201338389 \h </w:instrText>
        </w:r>
        <w:r>
          <w:rPr>
            <w:noProof/>
            <w:webHidden/>
          </w:rPr>
        </w:r>
        <w:r>
          <w:rPr>
            <w:noProof/>
            <w:webHidden/>
          </w:rPr>
          <w:fldChar w:fldCharType="separate"/>
        </w:r>
        <w:r w:rsidR="007D0EA0">
          <w:rPr>
            <w:noProof/>
            <w:webHidden/>
          </w:rPr>
          <w:t>39</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90" w:history="1">
        <w:r w:rsidR="007D0EA0" w:rsidRPr="00726A04">
          <w:rPr>
            <w:rStyle w:val="Hyperlink"/>
            <w:noProof/>
          </w:rPr>
          <w:t>2.4.5.</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Microsoft XNA</w:t>
        </w:r>
        <w:r w:rsidR="007D0EA0">
          <w:rPr>
            <w:noProof/>
            <w:webHidden/>
          </w:rPr>
          <w:tab/>
        </w:r>
        <w:r>
          <w:rPr>
            <w:noProof/>
            <w:webHidden/>
          </w:rPr>
          <w:fldChar w:fldCharType="begin"/>
        </w:r>
        <w:r w:rsidR="007D0EA0">
          <w:rPr>
            <w:noProof/>
            <w:webHidden/>
          </w:rPr>
          <w:instrText xml:space="preserve"> PAGEREF _Toc201338390 \h </w:instrText>
        </w:r>
        <w:r>
          <w:rPr>
            <w:noProof/>
            <w:webHidden/>
          </w:rPr>
        </w:r>
        <w:r>
          <w:rPr>
            <w:noProof/>
            <w:webHidden/>
          </w:rPr>
          <w:fldChar w:fldCharType="separate"/>
        </w:r>
        <w:r w:rsidR="007D0EA0">
          <w:rPr>
            <w:noProof/>
            <w:webHidden/>
          </w:rPr>
          <w:t>42</w:t>
        </w:r>
        <w:r>
          <w:rPr>
            <w:noProof/>
            <w:webHidden/>
          </w:rPr>
          <w:fldChar w:fldCharType="end"/>
        </w:r>
      </w:hyperlink>
    </w:p>
    <w:p w:rsidR="007D0EA0" w:rsidRDefault="00BC652D">
      <w:pPr>
        <w:pStyle w:val="TOC1"/>
        <w:rPr>
          <w:rFonts w:asciiTheme="minorHAnsi" w:eastAsiaTheme="minorEastAsia" w:hAnsiTheme="minorHAnsi" w:cstheme="minorBidi"/>
          <w:noProof/>
          <w:kern w:val="0"/>
          <w:sz w:val="22"/>
          <w:szCs w:val="22"/>
          <w:lang w:eastAsia="pt-BR"/>
        </w:rPr>
      </w:pPr>
      <w:hyperlink w:anchor="_Toc201338391" w:history="1">
        <w:r w:rsidR="007D0EA0" w:rsidRPr="00726A04">
          <w:rPr>
            <w:rStyle w:val="Hyperlink"/>
            <w:noProof/>
          </w:rPr>
          <w:t>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PROJETO</w:t>
        </w:r>
        <w:r w:rsidR="007D0EA0">
          <w:rPr>
            <w:noProof/>
            <w:webHidden/>
          </w:rPr>
          <w:tab/>
        </w:r>
        <w:r>
          <w:rPr>
            <w:noProof/>
            <w:webHidden/>
          </w:rPr>
          <w:fldChar w:fldCharType="begin"/>
        </w:r>
        <w:r w:rsidR="007D0EA0">
          <w:rPr>
            <w:noProof/>
            <w:webHidden/>
          </w:rPr>
          <w:instrText xml:space="preserve"> PAGEREF _Toc201338391 \h </w:instrText>
        </w:r>
        <w:r>
          <w:rPr>
            <w:noProof/>
            <w:webHidden/>
          </w:rPr>
        </w:r>
        <w:r>
          <w:rPr>
            <w:noProof/>
            <w:webHidden/>
          </w:rPr>
          <w:fldChar w:fldCharType="separate"/>
        </w:r>
        <w:r w:rsidR="007D0EA0">
          <w:rPr>
            <w:noProof/>
            <w:webHidden/>
          </w:rPr>
          <w:t>43</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392" w:history="1">
        <w:r w:rsidR="007D0EA0" w:rsidRPr="00726A04">
          <w:rPr>
            <w:rStyle w:val="Hyperlink"/>
            <w:noProof/>
          </w:rPr>
          <w:t>3.1.</w:t>
        </w:r>
        <w:r w:rsidR="007D0EA0">
          <w:rPr>
            <w:rFonts w:asciiTheme="minorHAnsi" w:eastAsiaTheme="minorEastAsia" w:hAnsiTheme="minorHAnsi" w:cstheme="minorBidi"/>
            <w:noProof/>
            <w:kern w:val="0"/>
            <w:sz w:val="22"/>
            <w:lang w:eastAsia="pt-BR"/>
          </w:rPr>
          <w:tab/>
        </w:r>
        <w:r w:rsidR="007D0EA0" w:rsidRPr="00726A04">
          <w:rPr>
            <w:rStyle w:val="Hyperlink"/>
            <w:noProof/>
          </w:rPr>
          <w:t>Concepção</w:t>
        </w:r>
        <w:r w:rsidR="007D0EA0">
          <w:rPr>
            <w:noProof/>
            <w:webHidden/>
          </w:rPr>
          <w:tab/>
        </w:r>
        <w:r>
          <w:rPr>
            <w:noProof/>
            <w:webHidden/>
          </w:rPr>
          <w:fldChar w:fldCharType="begin"/>
        </w:r>
        <w:r w:rsidR="007D0EA0">
          <w:rPr>
            <w:noProof/>
            <w:webHidden/>
          </w:rPr>
          <w:instrText xml:space="preserve"> PAGEREF _Toc201338392 \h </w:instrText>
        </w:r>
        <w:r>
          <w:rPr>
            <w:noProof/>
            <w:webHidden/>
          </w:rPr>
        </w:r>
        <w:r>
          <w:rPr>
            <w:noProof/>
            <w:webHidden/>
          </w:rPr>
          <w:fldChar w:fldCharType="separate"/>
        </w:r>
        <w:r w:rsidR="007D0EA0">
          <w:rPr>
            <w:noProof/>
            <w:webHidden/>
          </w:rPr>
          <w:t>43</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393" w:history="1">
        <w:r w:rsidR="007D0EA0" w:rsidRPr="00726A04">
          <w:rPr>
            <w:rStyle w:val="Hyperlink"/>
            <w:noProof/>
          </w:rPr>
          <w:t>3.2.</w:t>
        </w:r>
        <w:r w:rsidR="007D0EA0">
          <w:rPr>
            <w:rFonts w:asciiTheme="minorHAnsi" w:eastAsiaTheme="minorEastAsia" w:hAnsiTheme="minorHAnsi" w:cstheme="minorBidi"/>
            <w:noProof/>
            <w:kern w:val="0"/>
            <w:sz w:val="22"/>
            <w:lang w:eastAsia="pt-BR"/>
          </w:rPr>
          <w:tab/>
        </w:r>
        <w:r w:rsidR="007D0EA0" w:rsidRPr="00726A04">
          <w:rPr>
            <w:rStyle w:val="Hyperlink"/>
            <w:noProof/>
          </w:rPr>
          <w:t>Adequação da Mesa</w:t>
        </w:r>
        <w:r w:rsidR="007D0EA0">
          <w:rPr>
            <w:noProof/>
            <w:webHidden/>
          </w:rPr>
          <w:tab/>
        </w:r>
        <w:r>
          <w:rPr>
            <w:noProof/>
            <w:webHidden/>
          </w:rPr>
          <w:fldChar w:fldCharType="begin"/>
        </w:r>
        <w:r w:rsidR="007D0EA0">
          <w:rPr>
            <w:noProof/>
            <w:webHidden/>
          </w:rPr>
          <w:instrText xml:space="preserve"> PAGEREF _Toc201338393 \h </w:instrText>
        </w:r>
        <w:r>
          <w:rPr>
            <w:noProof/>
            <w:webHidden/>
          </w:rPr>
        </w:r>
        <w:r>
          <w:rPr>
            <w:noProof/>
            <w:webHidden/>
          </w:rPr>
          <w:fldChar w:fldCharType="separate"/>
        </w:r>
        <w:r w:rsidR="007D0EA0">
          <w:rPr>
            <w:noProof/>
            <w:webHidden/>
          </w:rPr>
          <w:t>46</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94" w:history="1">
        <w:r w:rsidR="007D0EA0" w:rsidRPr="00726A04">
          <w:rPr>
            <w:rStyle w:val="Hyperlink"/>
            <w:noProof/>
          </w:rPr>
          <w:t>3.2.1.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Estrutura</w:t>
        </w:r>
        <w:r w:rsidR="007D0EA0">
          <w:rPr>
            <w:noProof/>
            <w:webHidden/>
          </w:rPr>
          <w:tab/>
        </w:r>
        <w:r>
          <w:rPr>
            <w:noProof/>
            <w:webHidden/>
          </w:rPr>
          <w:fldChar w:fldCharType="begin"/>
        </w:r>
        <w:r w:rsidR="007D0EA0">
          <w:rPr>
            <w:noProof/>
            <w:webHidden/>
          </w:rPr>
          <w:instrText xml:space="preserve"> PAGEREF _Toc201338394 \h </w:instrText>
        </w:r>
        <w:r>
          <w:rPr>
            <w:noProof/>
            <w:webHidden/>
          </w:rPr>
        </w:r>
        <w:r>
          <w:rPr>
            <w:noProof/>
            <w:webHidden/>
          </w:rPr>
          <w:fldChar w:fldCharType="separate"/>
        </w:r>
        <w:r w:rsidR="007D0EA0">
          <w:rPr>
            <w:noProof/>
            <w:webHidden/>
          </w:rPr>
          <w:t>46</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95" w:history="1">
        <w:r w:rsidR="007D0EA0" w:rsidRPr="00726A04">
          <w:rPr>
            <w:rStyle w:val="Hyperlink"/>
            <w:noProof/>
          </w:rPr>
          <w:t>3.2.2.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Visão Computacional</w:t>
        </w:r>
        <w:r w:rsidR="007D0EA0">
          <w:rPr>
            <w:noProof/>
            <w:webHidden/>
          </w:rPr>
          <w:tab/>
        </w:r>
        <w:r>
          <w:rPr>
            <w:noProof/>
            <w:webHidden/>
          </w:rPr>
          <w:fldChar w:fldCharType="begin"/>
        </w:r>
        <w:r w:rsidR="007D0EA0">
          <w:rPr>
            <w:noProof/>
            <w:webHidden/>
          </w:rPr>
          <w:instrText xml:space="preserve"> PAGEREF _Toc201338395 \h </w:instrText>
        </w:r>
        <w:r>
          <w:rPr>
            <w:noProof/>
            <w:webHidden/>
          </w:rPr>
        </w:r>
        <w:r>
          <w:rPr>
            <w:noProof/>
            <w:webHidden/>
          </w:rPr>
          <w:fldChar w:fldCharType="separate"/>
        </w:r>
        <w:r w:rsidR="007D0EA0">
          <w:rPr>
            <w:noProof/>
            <w:webHidden/>
          </w:rPr>
          <w:t>49</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96" w:history="1">
        <w:r w:rsidR="007D0EA0" w:rsidRPr="00726A04">
          <w:rPr>
            <w:rStyle w:val="Hyperlink"/>
            <w:noProof/>
          </w:rPr>
          <w:t>3.2.3.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Testes e Dificuldades Encontradas</w:t>
        </w:r>
        <w:r w:rsidR="007D0EA0">
          <w:rPr>
            <w:noProof/>
            <w:webHidden/>
          </w:rPr>
          <w:tab/>
        </w:r>
        <w:r>
          <w:rPr>
            <w:noProof/>
            <w:webHidden/>
          </w:rPr>
          <w:fldChar w:fldCharType="begin"/>
        </w:r>
        <w:r w:rsidR="007D0EA0">
          <w:rPr>
            <w:noProof/>
            <w:webHidden/>
          </w:rPr>
          <w:instrText xml:space="preserve"> PAGEREF _Toc201338396 \h </w:instrText>
        </w:r>
        <w:r>
          <w:rPr>
            <w:noProof/>
            <w:webHidden/>
          </w:rPr>
        </w:r>
        <w:r>
          <w:rPr>
            <w:noProof/>
            <w:webHidden/>
          </w:rPr>
          <w:fldChar w:fldCharType="separate"/>
        </w:r>
        <w:r w:rsidR="007D0EA0">
          <w:rPr>
            <w:noProof/>
            <w:webHidden/>
          </w:rPr>
          <w:t>51</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397" w:history="1">
        <w:r w:rsidR="007D0EA0" w:rsidRPr="00726A04">
          <w:rPr>
            <w:rStyle w:val="Hyperlink"/>
            <w:noProof/>
          </w:rPr>
          <w:t>3.3.</w:t>
        </w:r>
        <w:r w:rsidR="007D0EA0">
          <w:rPr>
            <w:rFonts w:asciiTheme="minorHAnsi" w:eastAsiaTheme="minorEastAsia" w:hAnsiTheme="minorHAnsi" w:cstheme="minorBidi"/>
            <w:noProof/>
            <w:kern w:val="0"/>
            <w:sz w:val="22"/>
            <w:lang w:eastAsia="pt-BR"/>
          </w:rPr>
          <w:tab/>
        </w:r>
        <w:r w:rsidR="007D0EA0" w:rsidRPr="00726A04">
          <w:rPr>
            <w:rStyle w:val="Hyperlink"/>
            <w:noProof/>
          </w:rPr>
          <w:t>Jogo</w:t>
        </w:r>
        <w:r w:rsidR="007D0EA0">
          <w:rPr>
            <w:noProof/>
            <w:webHidden/>
          </w:rPr>
          <w:tab/>
        </w:r>
        <w:r>
          <w:rPr>
            <w:noProof/>
            <w:webHidden/>
          </w:rPr>
          <w:fldChar w:fldCharType="begin"/>
        </w:r>
        <w:r w:rsidR="007D0EA0">
          <w:rPr>
            <w:noProof/>
            <w:webHidden/>
          </w:rPr>
          <w:instrText xml:space="preserve"> PAGEREF _Toc201338397 \h </w:instrText>
        </w:r>
        <w:r>
          <w:rPr>
            <w:noProof/>
            <w:webHidden/>
          </w:rPr>
        </w:r>
        <w:r>
          <w:rPr>
            <w:noProof/>
            <w:webHidden/>
          </w:rPr>
          <w:fldChar w:fldCharType="separate"/>
        </w:r>
        <w:r w:rsidR="007D0EA0">
          <w:rPr>
            <w:noProof/>
            <w:webHidden/>
          </w:rPr>
          <w:t>54</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98" w:history="1">
        <w:r w:rsidR="007D0EA0" w:rsidRPr="00726A04">
          <w:rPr>
            <w:rStyle w:val="Hyperlink"/>
            <w:noProof/>
          </w:rPr>
          <w:t>3.3.1.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Protótipo</w:t>
        </w:r>
        <w:r w:rsidR="007D0EA0">
          <w:rPr>
            <w:noProof/>
            <w:webHidden/>
          </w:rPr>
          <w:tab/>
        </w:r>
        <w:r>
          <w:rPr>
            <w:noProof/>
            <w:webHidden/>
          </w:rPr>
          <w:fldChar w:fldCharType="begin"/>
        </w:r>
        <w:r w:rsidR="007D0EA0">
          <w:rPr>
            <w:noProof/>
            <w:webHidden/>
          </w:rPr>
          <w:instrText xml:space="preserve"> PAGEREF _Toc201338398 \h </w:instrText>
        </w:r>
        <w:r>
          <w:rPr>
            <w:noProof/>
            <w:webHidden/>
          </w:rPr>
        </w:r>
        <w:r>
          <w:rPr>
            <w:noProof/>
            <w:webHidden/>
          </w:rPr>
          <w:fldChar w:fldCharType="separate"/>
        </w:r>
        <w:r w:rsidR="007D0EA0">
          <w:rPr>
            <w:noProof/>
            <w:webHidden/>
          </w:rPr>
          <w:t>55</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399" w:history="1">
        <w:r w:rsidR="007D0EA0" w:rsidRPr="00726A04">
          <w:rPr>
            <w:rStyle w:val="Hyperlink"/>
            <w:noProof/>
          </w:rPr>
          <w:t>3.3.2.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Versão Final</w:t>
        </w:r>
        <w:r w:rsidR="007D0EA0">
          <w:rPr>
            <w:noProof/>
            <w:webHidden/>
          </w:rPr>
          <w:tab/>
        </w:r>
        <w:r>
          <w:rPr>
            <w:noProof/>
            <w:webHidden/>
          </w:rPr>
          <w:fldChar w:fldCharType="begin"/>
        </w:r>
        <w:r w:rsidR="007D0EA0">
          <w:rPr>
            <w:noProof/>
            <w:webHidden/>
          </w:rPr>
          <w:instrText xml:space="preserve"> PAGEREF _Toc201338399 \h </w:instrText>
        </w:r>
        <w:r>
          <w:rPr>
            <w:noProof/>
            <w:webHidden/>
          </w:rPr>
        </w:r>
        <w:r>
          <w:rPr>
            <w:noProof/>
            <w:webHidden/>
          </w:rPr>
          <w:fldChar w:fldCharType="separate"/>
        </w:r>
        <w:r w:rsidR="007D0EA0">
          <w:rPr>
            <w:noProof/>
            <w:webHidden/>
          </w:rPr>
          <w:t>56</w:t>
        </w:r>
        <w:r>
          <w:rPr>
            <w:noProof/>
            <w:webHidden/>
          </w:rPr>
          <w:fldChar w:fldCharType="end"/>
        </w:r>
      </w:hyperlink>
    </w:p>
    <w:p w:rsidR="007D0EA0" w:rsidRDefault="00BC652D">
      <w:pPr>
        <w:pStyle w:val="TOC1"/>
        <w:rPr>
          <w:rFonts w:asciiTheme="minorHAnsi" w:eastAsiaTheme="minorEastAsia" w:hAnsiTheme="minorHAnsi" w:cstheme="minorBidi"/>
          <w:noProof/>
          <w:kern w:val="0"/>
          <w:sz w:val="22"/>
          <w:szCs w:val="22"/>
          <w:lang w:eastAsia="pt-BR"/>
        </w:rPr>
      </w:pPr>
      <w:hyperlink w:anchor="_Toc201338401" w:history="1">
        <w:r w:rsidR="007D0EA0" w:rsidRPr="00726A04">
          <w:rPr>
            <w:rStyle w:val="Hyperlink"/>
            <w:noProof/>
          </w:rPr>
          <w:t>4.</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RESULTADOS</w:t>
        </w:r>
        <w:r w:rsidR="007D0EA0">
          <w:rPr>
            <w:noProof/>
            <w:webHidden/>
          </w:rPr>
          <w:tab/>
        </w:r>
        <w:r>
          <w:rPr>
            <w:noProof/>
            <w:webHidden/>
          </w:rPr>
          <w:fldChar w:fldCharType="begin"/>
        </w:r>
        <w:r w:rsidR="007D0EA0">
          <w:rPr>
            <w:noProof/>
            <w:webHidden/>
          </w:rPr>
          <w:instrText xml:space="preserve"> PAGEREF _Toc201338401 \h </w:instrText>
        </w:r>
        <w:r>
          <w:rPr>
            <w:noProof/>
            <w:webHidden/>
          </w:rPr>
        </w:r>
        <w:r>
          <w:rPr>
            <w:noProof/>
            <w:webHidden/>
          </w:rPr>
          <w:fldChar w:fldCharType="separate"/>
        </w:r>
        <w:r w:rsidR="007D0EA0">
          <w:rPr>
            <w:noProof/>
            <w:webHidden/>
          </w:rPr>
          <w:t>86</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403" w:history="1">
        <w:r w:rsidR="007D0EA0" w:rsidRPr="00726A04">
          <w:rPr>
            <w:rStyle w:val="Hyperlink"/>
            <w:noProof/>
          </w:rPr>
          <w:t>4.1.</w:t>
        </w:r>
        <w:r w:rsidR="007D0EA0">
          <w:rPr>
            <w:rFonts w:asciiTheme="minorHAnsi" w:eastAsiaTheme="minorEastAsia" w:hAnsiTheme="minorHAnsi" w:cstheme="minorBidi"/>
            <w:noProof/>
            <w:kern w:val="0"/>
            <w:sz w:val="22"/>
            <w:lang w:eastAsia="pt-BR"/>
          </w:rPr>
          <w:tab/>
        </w:r>
        <w:r w:rsidR="007D0EA0" w:rsidRPr="00726A04">
          <w:rPr>
            <w:rStyle w:val="Hyperlink"/>
            <w:noProof/>
          </w:rPr>
          <w:t>Trabalhos Futuros</w:t>
        </w:r>
        <w:r w:rsidR="007D0EA0">
          <w:rPr>
            <w:noProof/>
            <w:webHidden/>
          </w:rPr>
          <w:tab/>
        </w:r>
        <w:r>
          <w:rPr>
            <w:noProof/>
            <w:webHidden/>
          </w:rPr>
          <w:fldChar w:fldCharType="begin"/>
        </w:r>
        <w:r w:rsidR="007D0EA0">
          <w:rPr>
            <w:noProof/>
            <w:webHidden/>
          </w:rPr>
          <w:instrText xml:space="preserve"> PAGEREF _Toc201338403 \h </w:instrText>
        </w:r>
        <w:r>
          <w:rPr>
            <w:noProof/>
            <w:webHidden/>
          </w:rPr>
        </w:r>
        <w:r>
          <w:rPr>
            <w:noProof/>
            <w:webHidden/>
          </w:rPr>
          <w:fldChar w:fldCharType="separate"/>
        </w:r>
        <w:r w:rsidR="007D0EA0">
          <w:rPr>
            <w:noProof/>
            <w:webHidden/>
          </w:rPr>
          <w:t>86</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404" w:history="1">
        <w:r w:rsidR="007D0EA0" w:rsidRPr="00726A04">
          <w:rPr>
            <w:rStyle w:val="Hyperlink"/>
            <w:noProof/>
          </w:rPr>
          <w:t>4.2.</w:t>
        </w:r>
        <w:r w:rsidR="007D0EA0">
          <w:rPr>
            <w:rFonts w:asciiTheme="minorHAnsi" w:eastAsiaTheme="minorEastAsia" w:hAnsiTheme="minorHAnsi" w:cstheme="minorBidi"/>
            <w:noProof/>
            <w:kern w:val="0"/>
            <w:sz w:val="22"/>
            <w:lang w:eastAsia="pt-BR"/>
          </w:rPr>
          <w:tab/>
        </w:r>
        <w:r w:rsidR="007D0EA0" w:rsidRPr="00726A04">
          <w:rPr>
            <w:rStyle w:val="Hyperlink"/>
            <w:noProof/>
          </w:rPr>
          <w:t>Conclusão</w:t>
        </w:r>
        <w:r w:rsidR="007D0EA0">
          <w:rPr>
            <w:noProof/>
            <w:webHidden/>
          </w:rPr>
          <w:tab/>
        </w:r>
        <w:r>
          <w:rPr>
            <w:noProof/>
            <w:webHidden/>
          </w:rPr>
          <w:fldChar w:fldCharType="begin"/>
        </w:r>
        <w:r w:rsidR="007D0EA0">
          <w:rPr>
            <w:noProof/>
            <w:webHidden/>
          </w:rPr>
          <w:instrText xml:space="preserve"> PAGEREF _Toc201338404 \h </w:instrText>
        </w:r>
        <w:r>
          <w:rPr>
            <w:noProof/>
            <w:webHidden/>
          </w:rPr>
        </w:r>
        <w:r>
          <w:rPr>
            <w:noProof/>
            <w:webHidden/>
          </w:rPr>
          <w:fldChar w:fldCharType="separate"/>
        </w:r>
        <w:r w:rsidR="007D0EA0">
          <w:rPr>
            <w:noProof/>
            <w:webHidden/>
          </w:rPr>
          <w:t>86</w:t>
        </w:r>
        <w:r>
          <w:rPr>
            <w:noProof/>
            <w:webHidden/>
          </w:rPr>
          <w:fldChar w:fldCharType="end"/>
        </w:r>
      </w:hyperlink>
    </w:p>
    <w:p w:rsidR="007D0EA0" w:rsidRDefault="00BC652D">
      <w:pPr>
        <w:pStyle w:val="TOC1"/>
        <w:rPr>
          <w:rFonts w:asciiTheme="minorHAnsi" w:eastAsiaTheme="minorEastAsia" w:hAnsiTheme="minorHAnsi" w:cstheme="minorBidi"/>
          <w:noProof/>
          <w:kern w:val="0"/>
          <w:sz w:val="22"/>
          <w:szCs w:val="22"/>
          <w:lang w:eastAsia="pt-BR"/>
        </w:rPr>
      </w:pPr>
      <w:hyperlink w:anchor="_Toc201338405" w:history="1">
        <w:r w:rsidR="007D0EA0" w:rsidRPr="00726A04">
          <w:rPr>
            <w:rStyle w:val="Hyperlink"/>
            <w:noProof/>
          </w:rPr>
          <w:t>5.</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REFERÊNCIAS BIBLIOGRÁFICAS</w:t>
        </w:r>
        <w:r w:rsidR="007D0EA0">
          <w:rPr>
            <w:noProof/>
            <w:webHidden/>
          </w:rPr>
          <w:tab/>
        </w:r>
        <w:r>
          <w:rPr>
            <w:noProof/>
            <w:webHidden/>
          </w:rPr>
          <w:fldChar w:fldCharType="begin"/>
        </w:r>
        <w:r w:rsidR="007D0EA0">
          <w:rPr>
            <w:noProof/>
            <w:webHidden/>
          </w:rPr>
          <w:instrText xml:space="preserve"> PAGEREF _Toc201338405 \h </w:instrText>
        </w:r>
        <w:r>
          <w:rPr>
            <w:noProof/>
            <w:webHidden/>
          </w:rPr>
        </w:r>
        <w:r>
          <w:rPr>
            <w:noProof/>
            <w:webHidden/>
          </w:rPr>
          <w:fldChar w:fldCharType="separate"/>
        </w:r>
        <w:r w:rsidR="007D0EA0">
          <w:rPr>
            <w:noProof/>
            <w:webHidden/>
          </w:rPr>
          <w:t>87</w:t>
        </w:r>
        <w:r>
          <w:rPr>
            <w:noProof/>
            <w:webHidden/>
          </w:rPr>
          <w:fldChar w:fldCharType="end"/>
        </w:r>
      </w:hyperlink>
    </w:p>
    <w:p w:rsidR="007D0EA0" w:rsidRDefault="00BC652D">
      <w:pPr>
        <w:pStyle w:val="TOC1"/>
        <w:rPr>
          <w:rFonts w:asciiTheme="minorHAnsi" w:eastAsiaTheme="minorEastAsia" w:hAnsiTheme="minorHAnsi" w:cstheme="minorBidi"/>
          <w:noProof/>
          <w:kern w:val="0"/>
          <w:sz w:val="22"/>
          <w:szCs w:val="22"/>
          <w:lang w:eastAsia="pt-BR"/>
        </w:rPr>
      </w:pPr>
      <w:hyperlink w:anchor="_Toc201338406" w:history="1">
        <w:r w:rsidR="007D0EA0" w:rsidRPr="00726A04">
          <w:rPr>
            <w:rStyle w:val="Hyperlink"/>
            <w:noProof/>
          </w:rPr>
          <w:t>6.</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APÊNDICES</w:t>
        </w:r>
        <w:r w:rsidR="007D0EA0">
          <w:rPr>
            <w:noProof/>
            <w:webHidden/>
          </w:rPr>
          <w:tab/>
        </w:r>
        <w:r>
          <w:rPr>
            <w:noProof/>
            <w:webHidden/>
          </w:rPr>
          <w:fldChar w:fldCharType="begin"/>
        </w:r>
        <w:r w:rsidR="007D0EA0">
          <w:rPr>
            <w:noProof/>
            <w:webHidden/>
          </w:rPr>
          <w:instrText xml:space="preserve"> PAGEREF _Toc201338406 \h </w:instrText>
        </w:r>
        <w:r>
          <w:rPr>
            <w:noProof/>
            <w:webHidden/>
          </w:rPr>
        </w:r>
        <w:r>
          <w:rPr>
            <w:noProof/>
            <w:webHidden/>
          </w:rPr>
          <w:fldChar w:fldCharType="separate"/>
        </w:r>
        <w:r w:rsidR="007D0EA0">
          <w:rPr>
            <w:noProof/>
            <w:webHidden/>
          </w:rPr>
          <w:t>88</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407" w:history="1">
        <w:r w:rsidR="007D0EA0" w:rsidRPr="00726A04">
          <w:rPr>
            <w:rStyle w:val="Hyperlink"/>
            <w:noProof/>
          </w:rPr>
          <w:t>6.1.</w:t>
        </w:r>
        <w:r w:rsidR="007D0EA0">
          <w:rPr>
            <w:rFonts w:asciiTheme="minorHAnsi" w:eastAsiaTheme="minorEastAsia" w:hAnsiTheme="minorHAnsi" w:cstheme="minorBidi"/>
            <w:noProof/>
            <w:kern w:val="0"/>
            <w:sz w:val="22"/>
            <w:lang w:eastAsia="pt-BR"/>
          </w:rPr>
          <w:tab/>
        </w:r>
        <w:r w:rsidR="007D0EA0" w:rsidRPr="00726A04">
          <w:rPr>
            <w:rStyle w:val="Hyperlink"/>
            <w:noProof/>
          </w:rPr>
          <w:t>Fórmulas dos Atributos Calculados</w:t>
        </w:r>
        <w:r w:rsidR="007D0EA0">
          <w:rPr>
            <w:noProof/>
            <w:webHidden/>
          </w:rPr>
          <w:tab/>
        </w:r>
        <w:r>
          <w:rPr>
            <w:noProof/>
            <w:webHidden/>
          </w:rPr>
          <w:fldChar w:fldCharType="begin"/>
        </w:r>
        <w:r w:rsidR="007D0EA0">
          <w:rPr>
            <w:noProof/>
            <w:webHidden/>
          </w:rPr>
          <w:instrText xml:space="preserve"> PAGEREF _Toc201338407 \h </w:instrText>
        </w:r>
        <w:r>
          <w:rPr>
            <w:noProof/>
            <w:webHidden/>
          </w:rPr>
        </w:r>
        <w:r>
          <w:rPr>
            <w:noProof/>
            <w:webHidden/>
          </w:rPr>
          <w:fldChar w:fldCharType="separate"/>
        </w:r>
        <w:r w:rsidR="007D0EA0">
          <w:rPr>
            <w:noProof/>
            <w:webHidden/>
          </w:rPr>
          <w:t>88</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408" w:history="1">
        <w:r w:rsidR="007D0EA0" w:rsidRPr="00726A04">
          <w:rPr>
            <w:rStyle w:val="Hyperlink"/>
            <w:noProof/>
          </w:rPr>
          <w:t>6.2.</w:t>
        </w:r>
        <w:r w:rsidR="007D0EA0">
          <w:rPr>
            <w:rFonts w:asciiTheme="minorHAnsi" w:eastAsiaTheme="minorEastAsia" w:hAnsiTheme="minorHAnsi" w:cstheme="minorBidi"/>
            <w:noProof/>
            <w:kern w:val="0"/>
            <w:sz w:val="22"/>
            <w:lang w:eastAsia="pt-BR"/>
          </w:rPr>
          <w:tab/>
        </w:r>
        <w:r w:rsidR="007D0EA0" w:rsidRPr="00726A04">
          <w:rPr>
            <w:rStyle w:val="Hyperlink"/>
            <w:noProof/>
          </w:rPr>
          <w:t>Tabela de Fatores</w:t>
        </w:r>
        <w:r w:rsidR="007D0EA0">
          <w:rPr>
            <w:noProof/>
            <w:webHidden/>
          </w:rPr>
          <w:tab/>
        </w:r>
        <w:r>
          <w:rPr>
            <w:noProof/>
            <w:webHidden/>
          </w:rPr>
          <w:fldChar w:fldCharType="begin"/>
        </w:r>
        <w:r w:rsidR="007D0EA0">
          <w:rPr>
            <w:noProof/>
            <w:webHidden/>
          </w:rPr>
          <w:instrText xml:space="preserve"> PAGEREF _Toc201338408 \h </w:instrText>
        </w:r>
        <w:r>
          <w:rPr>
            <w:noProof/>
            <w:webHidden/>
          </w:rPr>
        </w:r>
        <w:r>
          <w:rPr>
            <w:noProof/>
            <w:webHidden/>
          </w:rPr>
          <w:fldChar w:fldCharType="separate"/>
        </w:r>
        <w:r w:rsidR="007D0EA0">
          <w:rPr>
            <w:noProof/>
            <w:webHidden/>
          </w:rPr>
          <w:t>89</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409" w:history="1">
        <w:r w:rsidR="007D0EA0" w:rsidRPr="00726A04">
          <w:rPr>
            <w:rStyle w:val="Hyperlink"/>
            <w:noProof/>
          </w:rPr>
          <w:t>6.3.</w:t>
        </w:r>
        <w:r w:rsidR="007D0EA0">
          <w:rPr>
            <w:rFonts w:asciiTheme="minorHAnsi" w:eastAsiaTheme="minorEastAsia" w:hAnsiTheme="minorHAnsi" w:cstheme="minorBidi"/>
            <w:noProof/>
            <w:kern w:val="0"/>
            <w:sz w:val="22"/>
            <w:lang w:eastAsia="pt-BR"/>
          </w:rPr>
          <w:tab/>
        </w:r>
        <w:r w:rsidR="007D0EA0" w:rsidRPr="00726A04">
          <w:rPr>
            <w:rStyle w:val="Hyperlink"/>
            <w:noProof/>
          </w:rPr>
          <w:t>Fórmulas das Ações</w:t>
        </w:r>
        <w:r w:rsidR="007D0EA0">
          <w:rPr>
            <w:noProof/>
            <w:webHidden/>
          </w:rPr>
          <w:tab/>
        </w:r>
        <w:r>
          <w:rPr>
            <w:noProof/>
            <w:webHidden/>
          </w:rPr>
          <w:fldChar w:fldCharType="begin"/>
        </w:r>
        <w:r w:rsidR="007D0EA0">
          <w:rPr>
            <w:noProof/>
            <w:webHidden/>
          </w:rPr>
          <w:instrText xml:space="preserve"> PAGEREF _Toc201338409 \h </w:instrText>
        </w:r>
        <w:r>
          <w:rPr>
            <w:noProof/>
            <w:webHidden/>
          </w:rPr>
        </w:r>
        <w:r>
          <w:rPr>
            <w:noProof/>
            <w:webHidden/>
          </w:rPr>
          <w:fldChar w:fldCharType="separate"/>
        </w:r>
        <w:r w:rsidR="007D0EA0">
          <w:rPr>
            <w:noProof/>
            <w:webHidden/>
          </w:rPr>
          <w:t>90</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410" w:history="1">
        <w:r w:rsidR="007D0EA0" w:rsidRPr="00726A04">
          <w:rPr>
            <w:rStyle w:val="Hyperlink"/>
            <w:noProof/>
          </w:rPr>
          <w:t>6.3.1.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Ataque</w:t>
        </w:r>
        <w:r w:rsidR="007D0EA0">
          <w:rPr>
            <w:noProof/>
            <w:webHidden/>
          </w:rPr>
          <w:tab/>
        </w:r>
        <w:r>
          <w:rPr>
            <w:noProof/>
            <w:webHidden/>
          </w:rPr>
          <w:fldChar w:fldCharType="begin"/>
        </w:r>
        <w:r w:rsidR="007D0EA0">
          <w:rPr>
            <w:noProof/>
            <w:webHidden/>
          </w:rPr>
          <w:instrText xml:space="preserve"> PAGEREF _Toc201338410 \h </w:instrText>
        </w:r>
        <w:r>
          <w:rPr>
            <w:noProof/>
            <w:webHidden/>
          </w:rPr>
        </w:r>
        <w:r>
          <w:rPr>
            <w:noProof/>
            <w:webHidden/>
          </w:rPr>
          <w:fldChar w:fldCharType="separate"/>
        </w:r>
        <w:r w:rsidR="007D0EA0">
          <w:rPr>
            <w:noProof/>
            <w:webHidden/>
          </w:rPr>
          <w:t>90</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411" w:history="1">
        <w:r w:rsidR="007D0EA0" w:rsidRPr="00726A04">
          <w:rPr>
            <w:rStyle w:val="Hyperlink"/>
            <w:noProof/>
          </w:rPr>
          <w:t>6.3.2.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Itens</w:t>
        </w:r>
        <w:r w:rsidR="007D0EA0">
          <w:rPr>
            <w:noProof/>
            <w:webHidden/>
          </w:rPr>
          <w:tab/>
        </w:r>
        <w:r>
          <w:rPr>
            <w:noProof/>
            <w:webHidden/>
          </w:rPr>
          <w:fldChar w:fldCharType="begin"/>
        </w:r>
        <w:r w:rsidR="007D0EA0">
          <w:rPr>
            <w:noProof/>
            <w:webHidden/>
          </w:rPr>
          <w:instrText xml:space="preserve"> PAGEREF _Toc201338411 \h </w:instrText>
        </w:r>
        <w:r>
          <w:rPr>
            <w:noProof/>
            <w:webHidden/>
          </w:rPr>
        </w:r>
        <w:r>
          <w:rPr>
            <w:noProof/>
            <w:webHidden/>
          </w:rPr>
          <w:fldChar w:fldCharType="separate"/>
        </w:r>
        <w:r w:rsidR="007D0EA0">
          <w:rPr>
            <w:noProof/>
            <w:webHidden/>
          </w:rPr>
          <w:t>91</w:t>
        </w:r>
        <w:r>
          <w:rPr>
            <w:noProof/>
            <w:webHidden/>
          </w:rPr>
          <w:fldChar w:fldCharType="end"/>
        </w:r>
      </w:hyperlink>
    </w:p>
    <w:p w:rsidR="007D0EA0" w:rsidRDefault="00BC652D">
      <w:pPr>
        <w:pStyle w:val="TOC3"/>
        <w:rPr>
          <w:rFonts w:asciiTheme="minorHAnsi" w:eastAsiaTheme="minorEastAsia" w:hAnsiTheme="minorHAnsi" w:cstheme="minorBidi"/>
          <w:noProof/>
          <w:kern w:val="0"/>
          <w:sz w:val="22"/>
          <w:szCs w:val="22"/>
          <w:lang w:eastAsia="pt-BR"/>
        </w:rPr>
      </w:pPr>
      <w:hyperlink w:anchor="_Toc201338412" w:history="1">
        <w:r w:rsidR="007D0EA0" w:rsidRPr="00726A04">
          <w:rPr>
            <w:rStyle w:val="Hyperlink"/>
            <w:noProof/>
          </w:rPr>
          <w:t>6.3.3.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Habilidades</w:t>
        </w:r>
        <w:r w:rsidR="007D0EA0">
          <w:rPr>
            <w:noProof/>
            <w:webHidden/>
          </w:rPr>
          <w:tab/>
        </w:r>
        <w:r>
          <w:rPr>
            <w:noProof/>
            <w:webHidden/>
          </w:rPr>
          <w:fldChar w:fldCharType="begin"/>
        </w:r>
        <w:r w:rsidR="007D0EA0">
          <w:rPr>
            <w:noProof/>
            <w:webHidden/>
          </w:rPr>
          <w:instrText xml:space="preserve"> PAGEREF _Toc201338412 \h </w:instrText>
        </w:r>
        <w:r>
          <w:rPr>
            <w:noProof/>
            <w:webHidden/>
          </w:rPr>
        </w:r>
        <w:r>
          <w:rPr>
            <w:noProof/>
            <w:webHidden/>
          </w:rPr>
          <w:fldChar w:fldCharType="separate"/>
        </w:r>
        <w:r w:rsidR="007D0EA0">
          <w:rPr>
            <w:noProof/>
            <w:webHidden/>
          </w:rPr>
          <w:t>91</w:t>
        </w:r>
        <w:r>
          <w:rPr>
            <w:noProof/>
            <w:webHidden/>
          </w:rPr>
          <w:fldChar w:fldCharType="end"/>
        </w:r>
      </w:hyperlink>
    </w:p>
    <w:p w:rsidR="007D0EA0" w:rsidRDefault="00BC652D">
      <w:pPr>
        <w:pStyle w:val="TOC1"/>
        <w:rPr>
          <w:rFonts w:asciiTheme="minorHAnsi" w:eastAsiaTheme="minorEastAsia" w:hAnsiTheme="minorHAnsi" w:cstheme="minorBidi"/>
          <w:noProof/>
          <w:kern w:val="0"/>
          <w:sz w:val="22"/>
          <w:szCs w:val="22"/>
          <w:lang w:eastAsia="pt-BR"/>
        </w:rPr>
      </w:pPr>
      <w:hyperlink w:anchor="_Toc201338413" w:history="1">
        <w:r w:rsidR="007D0EA0" w:rsidRPr="00726A04">
          <w:rPr>
            <w:rStyle w:val="Hyperlink"/>
            <w:noProof/>
          </w:rPr>
          <w:t>7.</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ANEXOS</w:t>
        </w:r>
        <w:r w:rsidR="007D0EA0">
          <w:rPr>
            <w:noProof/>
            <w:webHidden/>
          </w:rPr>
          <w:tab/>
        </w:r>
        <w:r>
          <w:rPr>
            <w:noProof/>
            <w:webHidden/>
          </w:rPr>
          <w:fldChar w:fldCharType="begin"/>
        </w:r>
        <w:r w:rsidR="007D0EA0">
          <w:rPr>
            <w:noProof/>
            <w:webHidden/>
          </w:rPr>
          <w:instrText xml:space="preserve"> PAGEREF _Toc201338413 \h </w:instrText>
        </w:r>
        <w:r>
          <w:rPr>
            <w:noProof/>
            <w:webHidden/>
          </w:rPr>
        </w:r>
        <w:r>
          <w:rPr>
            <w:noProof/>
            <w:webHidden/>
          </w:rPr>
          <w:fldChar w:fldCharType="separate"/>
        </w:r>
        <w:r w:rsidR="007D0EA0">
          <w:rPr>
            <w:noProof/>
            <w:webHidden/>
          </w:rPr>
          <w:t>96</w:t>
        </w:r>
        <w:r>
          <w:rPr>
            <w:noProof/>
            <w:webHidden/>
          </w:rPr>
          <w:fldChar w:fldCharType="end"/>
        </w:r>
      </w:hyperlink>
    </w:p>
    <w:p w:rsidR="007D0EA0" w:rsidRDefault="00BC652D">
      <w:pPr>
        <w:pStyle w:val="TOC2"/>
        <w:rPr>
          <w:rFonts w:asciiTheme="minorHAnsi" w:eastAsiaTheme="minorEastAsia" w:hAnsiTheme="minorHAnsi" w:cstheme="minorBidi"/>
          <w:noProof/>
          <w:kern w:val="0"/>
          <w:sz w:val="22"/>
          <w:lang w:eastAsia="pt-BR"/>
        </w:rPr>
      </w:pPr>
      <w:hyperlink w:anchor="_Toc201338414" w:history="1">
        <w:r w:rsidR="007D0EA0" w:rsidRPr="00726A04">
          <w:rPr>
            <w:rStyle w:val="Hyperlink"/>
            <w:noProof/>
          </w:rPr>
          <w:t>7.1.</w:t>
        </w:r>
        <w:r w:rsidR="007D0EA0">
          <w:rPr>
            <w:rFonts w:asciiTheme="minorHAnsi" w:eastAsiaTheme="minorEastAsia" w:hAnsiTheme="minorHAnsi" w:cstheme="minorBidi"/>
            <w:noProof/>
            <w:kern w:val="0"/>
            <w:sz w:val="22"/>
            <w:lang w:eastAsia="pt-BR"/>
          </w:rPr>
          <w:tab/>
        </w:r>
        <w:r w:rsidR="007D0EA0" w:rsidRPr="00726A04">
          <w:rPr>
            <w:rStyle w:val="Hyperlink"/>
            <w:noProof/>
          </w:rPr>
          <w:t>Arquivo de Configuração Touchlib</w:t>
        </w:r>
        <w:r w:rsidR="007D0EA0">
          <w:rPr>
            <w:noProof/>
            <w:webHidden/>
          </w:rPr>
          <w:tab/>
        </w:r>
        <w:r>
          <w:rPr>
            <w:noProof/>
            <w:webHidden/>
          </w:rPr>
          <w:fldChar w:fldCharType="begin"/>
        </w:r>
        <w:r w:rsidR="007D0EA0">
          <w:rPr>
            <w:noProof/>
            <w:webHidden/>
          </w:rPr>
          <w:instrText xml:space="preserve"> PAGEREF _Toc201338414 \h </w:instrText>
        </w:r>
        <w:r>
          <w:rPr>
            <w:noProof/>
            <w:webHidden/>
          </w:rPr>
        </w:r>
        <w:r>
          <w:rPr>
            <w:noProof/>
            <w:webHidden/>
          </w:rPr>
          <w:fldChar w:fldCharType="separate"/>
        </w:r>
        <w:r w:rsidR="007D0EA0">
          <w:rPr>
            <w:noProof/>
            <w:webHidden/>
          </w:rPr>
          <w:t>96</w:t>
        </w:r>
        <w:r>
          <w:rPr>
            <w:noProof/>
            <w:webHidden/>
          </w:rPr>
          <w:fldChar w:fldCharType="end"/>
        </w:r>
      </w:hyperlink>
    </w:p>
    <w:p w:rsidR="00CC15F4" w:rsidRDefault="00BC652D"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7D0EA0" w:rsidRDefault="00BC652D">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7D0EA0">
        <w:rPr>
          <w:noProof/>
        </w:rPr>
        <w:t>Figura 1 - Lemur Input Device</w:t>
      </w:r>
      <w:r w:rsidR="007D0EA0">
        <w:rPr>
          <w:noProof/>
        </w:rPr>
        <w:tab/>
      </w:r>
      <w:r>
        <w:rPr>
          <w:noProof/>
        </w:rPr>
        <w:fldChar w:fldCharType="begin"/>
      </w:r>
      <w:r w:rsidR="007D0EA0">
        <w:rPr>
          <w:noProof/>
        </w:rPr>
        <w:instrText xml:space="preserve"> PAGEREF _Toc201338415 \h </w:instrText>
      </w:r>
      <w:r>
        <w:rPr>
          <w:noProof/>
        </w:rPr>
      </w:r>
      <w:r>
        <w:rPr>
          <w:noProof/>
        </w:rPr>
        <w:fldChar w:fldCharType="separate"/>
      </w:r>
      <w:r w:rsidR="007D0EA0">
        <w:rPr>
          <w:noProof/>
        </w:rPr>
        <w:t>17</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sidR="00BC652D">
        <w:rPr>
          <w:noProof/>
        </w:rPr>
        <w:fldChar w:fldCharType="begin"/>
      </w:r>
      <w:r>
        <w:rPr>
          <w:noProof/>
        </w:rPr>
        <w:instrText xml:space="preserve"> PAGEREF _Toc201338416 \h </w:instrText>
      </w:r>
      <w:r w:rsidR="00BC652D">
        <w:rPr>
          <w:noProof/>
        </w:rPr>
      </w:r>
      <w:r w:rsidR="00BC652D">
        <w:rPr>
          <w:noProof/>
        </w:rPr>
        <w:fldChar w:fldCharType="separate"/>
      </w:r>
      <w:r>
        <w:rPr>
          <w:noProof/>
        </w:rPr>
        <w:t>17</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sidR="00BC652D">
        <w:rPr>
          <w:noProof/>
        </w:rPr>
        <w:fldChar w:fldCharType="begin"/>
      </w:r>
      <w:r>
        <w:rPr>
          <w:noProof/>
        </w:rPr>
        <w:instrText xml:space="preserve"> PAGEREF _Toc201338417 \h </w:instrText>
      </w:r>
      <w:r w:rsidR="00BC652D">
        <w:rPr>
          <w:noProof/>
        </w:rPr>
      </w:r>
      <w:r w:rsidR="00BC652D">
        <w:rPr>
          <w:noProof/>
        </w:rPr>
        <w:fldChar w:fldCharType="separate"/>
      </w:r>
      <w:r>
        <w:rPr>
          <w:noProof/>
        </w:rPr>
        <w:t>18</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sidR="00BC652D">
        <w:rPr>
          <w:noProof/>
        </w:rPr>
        <w:fldChar w:fldCharType="begin"/>
      </w:r>
      <w:r>
        <w:rPr>
          <w:noProof/>
        </w:rPr>
        <w:instrText xml:space="preserve"> PAGEREF _Toc201338418 \h </w:instrText>
      </w:r>
      <w:r w:rsidR="00BC652D">
        <w:rPr>
          <w:noProof/>
        </w:rPr>
      </w:r>
      <w:r w:rsidR="00BC652D">
        <w:rPr>
          <w:noProof/>
        </w:rPr>
        <w:fldChar w:fldCharType="separate"/>
      </w:r>
      <w:r>
        <w:rPr>
          <w:noProof/>
        </w:rPr>
        <w:t>20</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sidR="00BC652D">
        <w:rPr>
          <w:noProof/>
        </w:rPr>
        <w:fldChar w:fldCharType="begin"/>
      </w:r>
      <w:r>
        <w:rPr>
          <w:noProof/>
        </w:rPr>
        <w:instrText xml:space="preserve"> PAGEREF _Toc201338419 \h </w:instrText>
      </w:r>
      <w:r w:rsidR="00BC652D">
        <w:rPr>
          <w:noProof/>
        </w:rPr>
      </w:r>
      <w:r w:rsidR="00BC652D">
        <w:rPr>
          <w:noProof/>
        </w:rPr>
        <w:fldChar w:fldCharType="separate"/>
      </w:r>
      <w:r>
        <w:rPr>
          <w:noProof/>
        </w:rPr>
        <w:t>21</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sidR="00BC652D">
        <w:rPr>
          <w:noProof/>
        </w:rPr>
        <w:fldChar w:fldCharType="begin"/>
      </w:r>
      <w:r>
        <w:rPr>
          <w:noProof/>
        </w:rPr>
        <w:instrText xml:space="preserve"> PAGEREF _Toc201338420 \h </w:instrText>
      </w:r>
      <w:r w:rsidR="00BC652D">
        <w:rPr>
          <w:noProof/>
        </w:rPr>
      </w:r>
      <w:r w:rsidR="00BC652D">
        <w:rPr>
          <w:noProof/>
        </w:rPr>
        <w:fldChar w:fldCharType="separate"/>
      </w:r>
      <w:r>
        <w:rPr>
          <w:noProof/>
        </w:rPr>
        <w:t>22</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sidR="00BC652D">
        <w:rPr>
          <w:noProof/>
        </w:rPr>
        <w:fldChar w:fldCharType="begin"/>
      </w:r>
      <w:r>
        <w:rPr>
          <w:noProof/>
        </w:rPr>
        <w:instrText xml:space="preserve"> PAGEREF _Toc201338421 \h </w:instrText>
      </w:r>
      <w:r w:rsidR="00BC652D">
        <w:rPr>
          <w:noProof/>
        </w:rPr>
      </w:r>
      <w:r w:rsidR="00BC652D">
        <w:rPr>
          <w:noProof/>
        </w:rPr>
        <w:fldChar w:fldCharType="separate"/>
      </w:r>
      <w:r>
        <w:rPr>
          <w:noProof/>
        </w:rPr>
        <w:t>23</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8 - Exemplo de campanha em andamento</w:t>
      </w:r>
      <w:r>
        <w:rPr>
          <w:noProof/>
        </w:rPr>
        <w:tab/>
      </w:r>
      <w:r w:rsidR="00BC652D">
        <w:rPr>
          <w:noProof/>
        </w:rPr>
        <w:fldChar w:fldCharType="begin"/>
      </w:r>
      <w:r>
        <w:rPr>
          <w:noProof/>
        </w:rPr>
        <w:instrText xml:space="preserve"> PAGEREF _Toc201338422 \h </w:instrText>
      </w:r>
      <w:r w:rsidR="00BC652D">
        <w:rPr>
          <w:noProof/>
        </w:rPr>
      </w:r>
      <w:r w:rsidR="00BC652D">
        <w:rPr>
          <w:noProof/>
        </w:rPr>
        <w:fldChar w:fldCharType="separate"/>
      </w:r>
      <w:r>
        <w:rPr>
          <w:noProof/>
        </w:rPr>
        <w:t>26</w:t>
      </w:r>
      <w:r w:rsidR="00BC652D">
        <w:rPr>
          <w:noProof/>
        </w:rPr>
        <w:fldChar w:fldCharType="end"/>
      </w:r>
    </w:p>
    <w:p w:rsidR="007D0EA0" w:rsidRPr="000C6407" w:rsidRDefault="007D0EA0">
      <w:pPr>
        <w:pStyle w:val="TableofFigures"/>
        <w:rPr>
          <w:rFonts w:asciiTheme="minorHAnsi" w:eastAsiaTheme="minorEastAsia" w:hAnsiTheme="minorHAnsi" w:cstheme="minorBidi"/>
          <w:noProof/>
          <w:kern w:val="0"/>
          <w:sz w:val="22"/>
          <w:szCs w:val="22"/>
          <w:lang w:val="en-US" w:eastAsia="pt-BR"/>
        </w:rPr>
      </w:pPr>
      <w:r w:rsidRPr="000C6407">
        <w:rPr>
          <w:noProof/>
          <w:lang w:val="en-US"/>
        </w:rPr>
        <w:t>Figura 9 - Zork (1979)</w:t>
      </w:r>
      <w:r w:rsidRPr="000C6407">
        <w:rPr>
          <w:noProof/>
          <w:lang w:val="en-US"/>
        </w:rPr>
        <w:tab/>
      </w:r>
      <w:r w:rsidR="00BC652D">
        <w:rPr>
          <w:noProof/>
        </w:rPr>
        <w:fldChar w:fldCharType="begin"/>
      </w:r>
      <w:r w:rsidRPr="000C6407">
        <w:rPr>
          <w:noProof/>
          <w:lang w:val="en-US"/>
        </w:rPr>
        <w:instrText xml:space="preserve"> PAGEREF _Toc201338423 \h </w:instrText>
      </w:r>
      <w:r w:rsidR="00BC652D">
        <w:rPr>
          <w:noProof/>
        </w:rPr>
      </w:r>
      <w:r w:rsidR="00BC652D">
        <w:rPr>
          <w:noProof/>
        </w:rPr>
        <w:fldChar w:fldCharType="separate"/>
      </w:r>
      <w:r w:rsidRPr="000C6407">
        <w:rPr>
          <w:noProof/>
          <w:lang w:val="en-US"/>
        </w:rPr>
        <w:t>27</w:t>
      </w:r>
      <w:r w:rsidR="00BC652D">
        <w:rPr>
          <w:noProof/>
        </w:rPr>
        <w:fldChar w:fldCharType="end"/>
      </w:r>
    </w:p>
    <w:p w:rsidR="007D0EA0" w:rsidRPr="000C6407" w:rsidRDefault="007D0EA0">
      <w:pPr>
        <w:pStyle w:val="TableofFigures"/>
        <w:rPr>
          <w:rFonts w:asciiTheme="minorHAnsi" w:eastAsiaTheme="minorEastAsia" w:hAnsiTheme="minorHAnsi" w:cstheme="minorBidi"/>
          <w:noProof/>
          <w:kern w:val="0"/>
          <w:sz w:val="22"/>
          <w:szCs w:val="22"/>
          <w:lang w:val="en-US" w:eastAsia="pt-BR"/>
        </w:rPr>
      </w:pPr>
      <w:r w:rsidRPr="000C6407">
        <w:rPr>
          <w:noProof/>
          <w:lang w:val="en-US"/>
        </w:rPr>
        <w:t>Figura 10 - Final Fantasy - Square (1987)</w:t>
      </w:r>
      <w:r w:rsidRPr="000C6407">
        <w:rPr>
          <w:noProof/>
          <w:lang w:val="en-US"/>
        </w:rPr>
        <w:tab/>
      </w:r>
      <w:r w:rsidR="00BC652D">
        <w:rPr>
          <w:noProof/>
        </w:rPr>
        <w:fldChar w:fldCharType="begin"/>
      </w:r>
      <w:r w:rsidRPr="000C6407">
        <w:rPr>
          <w:noProof/>
          <w:lang w:val="en-US"/>
        </w:rPr>
        <w:instrText xml:space="preserve"> PAGEREF _Toc201338424 \h </w:instrText>
      </w:r>
      <w:r w:rsidR="00BC652D">
        <w:rPr>
          <w:noProof/>
        </w:rPr>
      </w:r>
      <w:r w:rsidR="00BC652D">
        <w:rPr>
          <w:noProof/>
        </w:rPr>
        <w:fldChar w:fldCharType="separate"/>
      </w:r>
      <w:r w:rsidRPr="000C6407">
        <w:rPr>
          <w:noProof/>
          <w:lang w:val="en-US"/>
        </w:rPr>
        <w:t>27</w:t>
      </w:r>
      <w:r w:rsidR="00BC652D">
        <w:rPr>
          <w:noProof/>
        </w:rPr>
        <w:fldChar w:fldCharType="end"/>
      </w:r>
    </w:p>
    <w:p w:rsidR="007D0EA0" w:rsidRPr="000C6407" w:rsidRDefault="007D0EA0">
      <w:pPr>
        <w:pStyle w:val="TableofFigures"/>
        <w:rPr>
          <w:rFonts w:asciiTheme="minorHAnsi" w:eastAsiaTheme="minorEastAsia" w:hAnsiTheme="minorHAnsi" w:cstheme="minorBidi"/>
          <w:noProof/>
          <w:kern w:val="0"/>
          <w:sz w:val="22"/>
          <w:szCs w:val="22"/>
          <w:lang w:val="en-US" w:eastAsia="pt-BR"/>
        </w:rPr>
      </w:pPr>
      <w:r w:rsidRPr="000C6407">
        <w:rPr>
          <w:noProof/>
          <w:lang w:val="en-US"/>
        </w:rPr>
        <w:t>Figura 11 - Final Fantasy VII - Squaresoft (1997)</w:t>
      </w:r>
      <w:r w:rsidRPr="000C6407">
        <w:rPr>
          <w:noProof/>
          <w:lang w:val="en-US"/>
        </w:rPr>
        <w:tab/>
      </w:r>
      <w:r w:rsidR="00BC652D">
        <w:rPr>
          <w:noProof/>
        </w:rPr>
        <w:fldChar w:fldCharType="begin"/>
      </w:r>
      <w:r w:rsidRPr="000C6407">
        <w:rPr>
          <w:noProof/>
          <w:lang w:val="en-US"/>
        </w:rPr>
        <w:instrText xml:space="preserve"> PAGEREF _Toc201338425 \h </w:instrText>
      </w:r>
      <w:r w:rsidR="00BC652D">
        <w:rPr>
          <w:noProof/>
        </w:rPr>
      </w:r>
      <w:r w:rsidR="00BC652D">
        <w:rPr>
          <w:noProof/>
        </w:rPr>
        <w:fldChar w:fldCharType="separate"/>
      </w:r>
      <w:r w:rsidRPr="000C6407">
        <w:rPr>
          <w:noProof/>
          <w:lang w:val="en-US"/>
        </w:rPr>
        <w:t>28</w:t>
      </w:r>
      <w:r w:rsidR="00BC652D">
        <w:rPr>
          <w:noProof/>
        </w:rPr>
        <w:fldChar w:fldCharType="end"/>
      </w:r>
    </w:p>
    <w:p w:rsidR="007D0EA0" w:rsidRPr="000C6407" w:rsidRDefault="007D0EA0">
      <w:pPr>
        <w:pStyle w:val="TableofFigures"/>
        <w:rPr>
          <w:rFonts w:asciiTheme="minorHAnsi" w:eastAsiaTheme="minorEastAsia" w:hAnsiTheme="minorHAnsi" w:cstheme="minorBidi"/>
          <w:noProof/>
          <w:kern w:val="0"/>
          <w:sz w:val="22"/>
          <w:szCs w:val="22"/>
          <w:lang w:val="en-US" w:eastAsia="pt-BR"/>
        </w:rPr>
      </w:pPr>
      <w:r w:rsidRPr="00C32395">
        <w:rPr>
          <w:noProof/>
          <w:lang w:val="en-US"/>
        </w:rPr>
        <w:t>Figura 12 - World of Warcraft - Blizzard (2004)</w:t>
      </w:r>
      <w:r w:rsidRPr="000C6407">
        <w:rPr>
          <w:noProof/>
          <w:lang w:val="en-US"/>
        </w:rPr>
        <w:tab/>
      </w:r>
      <w:r w:rsidR="00BC652D">
        <w:rPr>
          <w:noProof/>
        </w:rPr>
        <w:fldChar w:fldCharType="begin"/>
      </w:r>
      <w:r w:rsidRPr="000C6407">
        <w:rPr>
          <w:noProof/>
          <w:lang w:val="en-US"/>
        </w:rPr>
        <w:instrText xml:space="preserve"> PAGEREF _Toc201338426 \h </w:instrText>
      </w:r>
      <w:r w:rsidR="00BC652D">
        <w:rPr>
          <w:noProof/>
        </w:rPr>
      </w:r>
      <w:r w:rsidR="00BC652D">
        <w:rPr>
          <w:noProof/>
        </w:rPr>
        <w:fldChar w:fldCharType="separate"/>
      </w:r>
      <w:r w:rsidRPr="000C6407">
        <w:rPr>
          <w:noProof/>
          <w:lang w:val="en-US"/>
        </w:rPr>
        <w:t>28</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13 - Cenário tridimensional isométrico</w:t>
      </w:r>
      <w:r>
        <w:rPr>
          <w:noProof/>
        </w:rPr>
        <w:tab/>
      </w:r>
      <w:r w:rsidR="00BC652D">
        <w:rPr>
          <w:noProof/>
        </w:rPr>
        <w:fldChar w:fldCharType="begin"/>
      </w:r>
      <w:r>
        <w:rPr>
          <w:noProof/>
        </w:rPr>
        <w:instrText xml:space="preserve"> PAGEREF _Toc201338427 \h </w:instrText>
      </w:r>
      <w:r w:rsidR="00BC652D">
        <w:rPr>
          <w:noProof/>
        </w:rPr>
      </w:r>
      <w:r w:rsidR="00BC652D">
        <w:rPr>
          <w:noProof/>
        </w:rPr>
        <w:fldChar w:fldCharType="separate"/>
      </w:r>
      <w:r>
        <w:rPr>
          <w:noProof/>
        </w:rPr>
        <w:t>29</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14 - Personagem e sua área de atuação</w:t>
      </w:r>
      <w:r>
        <w:rPr>
          <w:noProof/>
        </w:rPr>
        <w:tab/>
      </w:r>
      <w:r w:rsidR="00BC652D">
        <w:rPr>
          <w:noProof/>
        </w:rPr>
        <w:fldChar w:fldCharType="begin"/>
      </w:r>
      <w:r>
        <w:rPr>
          <w:noProof/>
        </w:rPr>
        <w:instrText xml:space="preserve"> PAGEREF _Toc201338428 \h </w:instrText>
      </w:r>
      <w:r w:rsidR="00BC652D">
        <w:rPr>
          <w:noProof/>
        </w:rPr>
      </w:r>
      <w:r w:rsidR="00BC652D">
        <w:rPr>
          <w:noProof/>
        </w:rPr>
        <w:fldChar w:fldCharType="separate"/>
      </w:r>
      <w:r>
        <w:rPr>
          <w:noProof/>
        </w:rPr>
        <w:t>29</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15 - Personagem efetuando um ataque</w:t>
      </w:r>
      <w:r>
        <w:rPr>
          <w:noProof/>
        </w:rPr>
        <w:tab/>
      </w:r>
      <w:r w:rsidR="00BC652D">
        <w:rPr>
          <w:noProof/>
        </w:rPr>
        <w:fldChar w:fldCharType="begin"/>
      </w:r>
      <w:r>
        <w:rPr>
          <w:noProof/>
        </w:rPr>
        <w:instrText xml:space="preserve"> PAGEREF _Toc201338429 \h </w:instrText>
      </w:r>
      <w:r w:rsidR="00BC652D">
        <w:rPr>
          <w:noProof/>
        </w:rPr>
      </w:r>
      <w:r w:rsidR="00BC652D">
        <w:rPr>
          <w:noProof/>
        </w:rPr>
        <w:fldChar w:fldCharType="separate"/>
      </w:r>
      <w:r>
        <w:rPr>
          <w:noProof/>
        </w:rPr>
        <w:t>30</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16 - Rear Illumination</w:t>
      </w:r>
      <w:r>
        <w:rPr>
          <w:noProof/>
        </w:rPr>
        <w:tab/>
      </w:r>
      <w:r w:rsidR="00BC652D">
        <w:rPr>
          <w:noProof/>
        </w:rPr>
        <w:fldChar w:fldCharType="begin"/>
      </w:r>
      <w:r>
        <w:rPr>
          <w:noProof/>
        </w:rPr>
        <w:instrText xml:space="preserve"> PAGEREF _Toc201338430 \h </w:instrText>
      </w:r>
      <w:r w:rsidR="00BC652D">
        <w:rPr>
          <w:noProof/>
        </w:rPr>
      </w:r>
      <w:r w:rsidR="00BC652D">
        <w:rPr>
          <w:noProof/>
        </w:rPr>
        <w:fldChar w:fldCharType="separate"/>
      </w:r>
      <w:r>
        <w:rPr>
          <w:noProof/>
        </w:rPr>
        <w:t>32</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17 - Exemplo da detecção de toques utilizando Rear Illumination</w:t>
      </w:r>
      <w:r>
        <w:rPr>
          <w:noProof/>
        </w:rPr>
        <w:tab/>
      </w:r>
      <w:r w:rsidR="00BC652D">
        <w:rPr>
          <w:noProof/>
        </w:rPr>
        <w:fldChar w:fldCharType="begin"/>
      </w:r>
      <w:r>
        <w:rPr>
          <w:noProof/>
        </w:rPr>
        <w:instrText xml:space="preserve"> PAGEREF _Toc201338431 \h </w:instrText>
      </w:r>
      <w:r w:rsidR="00BC652D">
        <w:rPr>
          <w:noProof/>
        </w:rPr>
      </w:r>
      <w:r w:rsidR="00BC652D">
        <w:rPr>
          <w:noProof/>
        </w:rPr>
        <w:fldChar w:fldCharType="separate"/>
      </w:r>
      <w:r>
        <w:rPr>
          <w:noProof/>
        </w:rPr>
        <w:t>32</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18 - Front Illumination</w:t>
      </w:r>
      <w:r>
        <w:rPr>
          <w:noProof/>
        </w:rPr>
        <w:tab/>
      </w:r>
      <w:r w:rsidR="00BC652D">
        <w:rPr>
          <w:noProof/>
        </w:rPr>
        <w:fldChar w:fldCharType="begin"/>
      </w:r>
      <w:r>
        <w:rPr>
          <w:noProof/>
        </w:rPr>
        <w:instrText xml:space="preserve"> PAGEREF _Toc201338432 \h </w:instrText>
      </w:r>
      <w:r w:rsidR="00BC652D">
        <w:rPr>
          <w:noProof/>
        </w:rPr>
      </w:r>
      <w:r w:rsidR="00BC652D">
        <w:rPr>
          <w:noProof/>
        </w:rPr>
        <w:fldChar w:fldCharType="separate"/>
      </w:r>
      <w:r>
        <w:rPr>
          <w:noProof/>
        </w:rPr>
        <w:t>33</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19 - Exemplo da detecção de toques utilizando Front Illumination</w:t>
      </w:r>
      <w:r>
        <w:rPr>
          <w:noProof/>
        </w:rPr>
        <w:tab/>
      </w:r>
      <w:r w:rsidR="00BC652D">
        <w:rPr>
          <w:noProof/>
        </w:rPr>
        <w:fldChar w:fldCharType="begin"/>
      </w:r>
      <w:r>
        <w:rPr>
          <w:noProof/>
        </w:rPr>
        <w:instrText xml:space="preserve"> PAGEREF _Toc201338433 \h </w:instrText>
      </w:r>
      <w:r w:rsidR="00BC652D">
        <w:rPr>
          <w:noProof/>
        </w:rPr>
      </w:r>
      <w:r w:rsidR="00BC652D">
        <w:rPr>
          <w:noProof/>
        </w:rPr>
        <w:fldChar w:fldCharType="separate"/>
      </w:r>
      <w:r>
        <w:rPr>
          <w:noProof/>
        </w:rPr>
        <w:t>33</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20 - Exemplos de reflexão com refração e reflexão total da luz</w:t>
      </w:r>
      <w:r>
        <w:rPr>
          <w:noProof/>
        </w:rPr>
        <w:tab/>
      </w:r>
      <w:r w:rsidR="00BC652D">
        <w:rPr>
          <w:noProof/>
        </w:rPr>
        <w:fldChar w:fldCharType="begin"/>
      </w:r>
      <w:r>
        <w:rPr>
          <w:noProof/>
        </w:rPr>
        <w:instrText xml:space="preserve"> PAGEREF _Toc201338434 \h </w:instrText>
      </w:r>
      <w:r w:rsidR="00BC652D">
        <w:rPr>
          <w:noProof/>
        </w:rPr>
      </w:r>
      <w:r w:rsidR="00BC652D">
        <w:rPr>
          <w:noProof/>
        </w:rPr>
        <w:fldChar w:fldCharType="separate"/>
      </w:r>
      <w:r>
        <w:rPr>
          <w:noProof/>
        </w:rPr>
        <w:t>34</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21 - Reflexão total interna frustrada da luz</w:t>
      </w:r>
      <w:r>
        <w:rPr>
          <w:noProof/>
        </w:rPr>
        <w:tab/>
      </w:r>
      <w:r w:rsidR="00BC652D">
        <w:rPr>
          <w:noProof/>
        </w:rPr>
        <w:fldChar w:fldCharType="begin"/>
      </w:r>
      <w:r>
        <w:rPr>
          <w:noProof/>
        </w:rPr>
        <w:instrText xml:space="preserve"> PAGEREF _Toc201338435 \h </w:instrText>
      </w:r>
      <w:r w:rsidR="00BC652D">
        <w:rPr>
          <w:noProof/>
        </w:rPr>
      </w:r>
      <w:r w:rsidR="00BC652D">
        <w:rPr>
          <w:noProof/>
        </w:rPr>
        <w:fldChar w:fldCharType="separate"/>
      </w:r>
      <w:r>
        <w:rPr>
          <w:noProof/>
        </w:rPr>
        <w:t>34</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22 - Exemplo da detecção de toques utilizando FTIR</w:t>
      </w:r>
      <w:r>
        <w:rPr>
          <w:noProof/>
        </w:rPr>
        <w:tab/>
      </w:r>
      <w:r w:rsidR="00BC652D">
        <w:rPr>
          <w:noProof/>
        </w:rPr>
        <w:fldChar w:fldCharType="begin"/>
      </w:r>
      <w:r>
        <w:rPr>
          <w:noProof/>
        </w:rPr>
        <w:instrText xml:space="preserve"> PAGEREF _Toc201338436 \h </w:instrText>
      </w:r>
      <w:r w:rsidR="00BC652D">
        <w:rPr>
          <w:noProof/>
        </w:rPr>
      </w:r>
      <w:r w:rsidR="00BC652D">
        <w:rPr>
          <w:noProof/>
        </w:rPr>
        <w:fldChar w:fldCharType="separate"/>
      </w:r>
      <w:r>
        <w:rPr>
          <w:noProof/>
        </w:rPr>
        <w:t>35</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23 - ReacTIVision reconhecendo um fiducial</w:t>
      </w:r>
      <w:r>
        <w:rPr>
          <w:noProof/>
        </w:rPr>
        <w:tab/>
      </w:r>
      <w:r w:rsidR="00BC652D">
        <w:rPr>
          <w:noProof/>
        </w:rPr>
        <w:fldChar w:fldCharType="begin"/>
      </w:r>
      <w:r>
        <w:rPr>
          <w:noProof/>
        </w:rPr>
        <w:instrText xml:space="preserve"> PAGEREF _Toc201338437 \h </w:instrText>
      </w:r>
      <w:r w:rsidR="00BC652D">
        <w:rPr>
          <w:noProof/>
        </w:rPr>
      </w:r>
      <w:r w:rsidR="00BC652D">
        <w:rPr>
          <w:noProof/>
        </w:rPr>
        <w:fldChar w:fldCharType="separate"/>
      </w:r>
      <w:r>
        <w:rPr>
          <w:noProof/>
        </w:rPr>
        <w:t>37</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24 - Marcadores fiduciais</w:t>
      </w:r>
      <w:r>
        <w:rPr>
          <w:noProof/>
        </w:rPr>
        <w:tab/>
      </w:r>
      <w:r w:rsidR="00BC652D">
        <w:rPr>
          <w:noProof/>
        </w:rPr>
        <w:fldChar w:fldCharType="begin"/>
      </w:r>
      <w:r>
        <w:rPr>
          <w:noProof/>
        </w:rPr>
        <w:instrText xml:space="preserve"> PAGEREF _Toc201338438 \h </w:instrText>
      </w:r>
      <w:r w:rsidR="00BC652D">
        <w:rPr>
          <w:noProof/>
        </w:rPr>
      </w:r>
      <w:r w:rsidR="00BC652D">
        <w:rPr>
          <w:noProof/>
        </w:rPr>
        <w:fldChar w:fldCharType="separate"/>
      </w:r>
      <w:r>
        <w:rPr>
          <w:noProof/>
        </w:rPr>
        <w:t>38</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25 - Exemplo de interpolação no cálculo da posição do toque</w:t>
      </w:r>
      <w:r>
        <w:rPr>
          <w:noProof/>
        </w:rPr>
        <w:tab/>
      </w:r>
      <w:r w:rsidR="00BC652D">
        <w:rPr>
          <w:noProof/>
        </w:rPr>
        <w:fldChar w:fldCharType="begin"/>
      </w:r>
      <w:r>
        <w:rPr>
          <w:noProof/>
        </w:rPr>
        <w:instrText xml:space="preserve"> PAGEREF _Toc201338439 \h </w:instrText>
      </w:r>
      <w:r w:rsidR="00BC652D">
        <w:rPr>
          <w:noProof/>
        </w:rPr>
      </w:r>
      <w:r w:rsidR="00BC652D">
        <w:rPr>
          <w:noProof/>
        </w:rPr>
        <w:fldChar w:fldCharType="separate"/>
      </w:r>
      <w:r>
        <w:rPr>
          <w:noProof/>
        </w:rPr>
        <w:t>40</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26 - Demonstração do software de calibração</w:t>
      </w:r>
      <w:r>
        <w:rPr>
          <w:noProof/>
        </w:rPr>
        <w:tab/>
      </w:r>
      <w:r w:rsidR="00BC652D">
        <w:rPr>
          <w:noProof/>
        </w:rPr>
        <w:fldChar w:fldCharType="begin"/>
      </w:r>
      <w:r>
        <w:rPr>
          <w:noProof/>
        </w:rPr>
        <w:instrText xml:space="preserve"> PAGEREF _Toc201338440 \h </w:instrText>
      </w:r>
      <w:r w:rsidR="00BC652D">
        <w:rPr>
          <w:noProof/>
        </w:rPr>
      </w:r>
      <w:r w:rsidR="00BC652D">
        <w:rPr>
          <w:noProof/>
        </w:rPr>
        <w:fldChar w:fldCharType="separate"/>
      </w:r>
      <w:r>
        <w:rPr>
          <w:noProof/>
        </w:rPr>
        <w:t>40</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27 - Elementos do jogo</w:t>
      </w:r>
      <w:r>
        <w:rPr>
          <w:noProof/>
        </w:rPr>
        <w:tab/>
      </w:r>
      <w:r w:rsidR="00BC652D">
        <w:rPr>
          <w:noProof/>
        </w:rPr>
        <w:fldChar w:fldCharType="begin"/>
      </w:r>
      <w:r>
        <w:rPr>
          <w:noProof/>
        </w:rPr>
        <w:instrText xml:space="preserve"> PAGEREF _Toc201338441 \h </w:instrText>
      </w:r>
      <w:r w:rsidR="00BC652D">
        <w:rPr>
          <w:noProof/>
        </w:rPr>
      </w:r>
      <w:r w:rsidR="00BC652D">
        <w:rPr>
          <w:noProof/>
        </w:rPr>
        <w:fldChar w:fldCharType="separate"/>
      </w:r>
      <w:r>
        <w:rPr>
          <w:noProof/>
        </w:rPr>
        <w:t>42</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28 - Arquitetura do sistema</w:t>
      </w:r>
      <w:r>
        <w:rPr>
          <w:noProof/>
        </w:rPr>
        <w:tab/>
      </w:r>
      <w:r w:rsidR="00BC652D">
        <w:rPr>
          <w:noProof/>
        </w:rPr>
        <w:fldChar w:fldCharType="begin"/>
      </w:r>
      <w:r>
        <w:rPr>
          <w:noProof/>
        </w:rPr>
        <w:instrText xml:space="preserve"> PAGEREF _Toc201338442 \h </w:instrText>
      </w:r>
      <w:r w:rsidR="00BC652D">
        <w:rPr>
          <w:noProof/>
        </w:rPr>
      </w:r>
      <w:r w:rsidR="00BC652D">
        <w:rPr>
          <w:noProof/>
        </w:rPr>
        <w:fldChar w:fldCharType="separate"/>
      </w:r>
      <w:r>
        <w:rPr>
          <w:noProof/>
        </w:rPr>
        <w:t>44</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29 - Mesa multi-toque utilizada no projeto</w:t>
      </w:r>
      <w:r>
        <w:rPr>
          <w:noProof/>
        </w:rPr>
        <w:tab/>
      </w:r>
      <w:r w:rsidR="00BC652D">
        <w:rPr>
          <w:noProof/>
        </w:rPr>
        <w:fldChar w:fldCharType="begin"/>
      </w:r>
      <w:r>
        <w:rPr>
          <w:noProof/>
        </w:rPr>
        <w:instrText xml:space="preserve"> PAGEREF _Toc201338443 \h </w:instrText>
      </w:r>
      <w:r w:rsidR="00BC652D">
        <w:rPr>
          <w:noProof/>
        </w:rPr>
      </w:r>
      <w:r w:rsidR="00BC652D">
        <w:rPr>
          <w:noProof/>
        </w:rPr>
        <w:fldChar w:fldCharType="separate"/>
      </w:r>
      <w:r>
        <w:rPr>
          <w:noProof/>
        </w:rPr>
        <w:t>45</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30 - Contraste do toque na mesa antes da reestruturação</w:t>
      </w:r>
      <w:r>
        <w:rPr>
          <w:noProof/>
        </w:rPr>
        <w:tab/>
      </w:r>
      <w:r w:rsidR="00BC652D">
        <w:rPr>
          <w:noProof/>
        </w:rPr>
        <w:fldChar w:fldCharType="begin"/>
      </w:r>
      <w:r>
        <w:rPr>
          <w:noProof/>
        </w:rPr>
        <w:instrText xml:space="preserve"> PAGEREF _Toc201338444 \h </w:instrText>
      </w:r>
      <w:r w:rsidR="00BC652D">
        <w:rPr>
          <w:noProof/>
        </w:rPr>
      </w:r>
      <w:r w:rsidR="00BC652D">
        <w:rPr>
          <w:noProof/>
        </w:rPr>
        <w:fldChar w:fldCharType="separate"/>
      </w:r>
      <w:r>
        <w:rPr>
          <w:noProof/>
        </w:rPr>
        <w:t>46</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31 - Parte elétrica após a reestruturação</w:t>
      </w:r>
      <w:r>
        <w:rPr>
          <w:noProof/>
        </w:rPr>
        <w:tab/>
      </w:r>
      <w:r w:rsidR="00BC652D">
        <w:rPr>
          <w:noProof/>
        </w:rPr>
        <w:fldChar w:fldCharType="begin"/>
      </w:r>
      <w:r>
        <w:rPr>
          <w:noProof/>
        </w:rPr>
        <w:instrText xml:space="preserve"> PAGEREF _Toc201338445 \h </w:instrText>
      </w:r>
      <w:r w:rsidR="00BC652D">
        <w:rPr>
          <w:noProof/>
        </w:rPr>
      </w:r>
      <w:r w:rsidR="00BC652D">
        <w:rPr>
          <w:noProof/>
        </w:rPr>
        <w:fldChar w:fldCharType="separate"/>
      </w:r>
      <w:r>
        <w:rPr>
          <w:noProof/>
        </w:rPr>
        <w:t>46</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32 - Representação do circuito elétrico da mesa</w:t>
      </w:r>
      <w:r>
        <w:rPr>
          <w:noProof/>
        </w:rPr>
        <w:tab/>
      </w:r>
      <w:r w:rsidR="00BC652D">
        <w:rPr>
          <w:noProof/>
        </w:rPr>
        <w:fldChar w:fldCharType="begin"/>
      </w:r>
      <w:r>
        <w:rPr>
          <w:noProof/>
        </w:rPr>
        <w:instrText xml:space="preserve"> PAGEREF _Toc201338446 \h </w:instrText>
      </w:r>
      <w:r w:rsidR="00BC652D">
        <w:rPr>
          <w:noProof/>
        </w:rPr>
      </w:r>
      <w:r w:rsidR="00BC652D">
        <w:rPr>
          <w:noProof/>
        </w:rPr>
        <w:fldChar w:fldCharType="separate"/>
      </w:r>
      <w:r>
        <w:rPr>
          <w:noProof/>
        </w:rPr>
        <w:t>47</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33 - Contraste do toque na mesa após reestruturação</w:t>
      </w:r>
      <w:r>
        <w:rPr>
          <w:noProof/>
        </w:rPr>
        <w:tab/>
      </w:r>
      <w:r w:rsidR="00BC652D">
        <w:rPr>
          <w:noProof/>
        </w:rPr>
        <w:fldChar w:fldCharType="begin"/>
      </w:r>
      <w:r>
        <w:rPr>
          <w:noProof/>
        </w:rPr>
        <w:instrText xml:space="preserve"> PAGEREF _Toc201338447 \h </w:instrText>
      </w:r>
      <w:r w:rsidR="00BC652D">
        <w:rPr>
          <w:noProof/>
        </w:rPr>
      </w:r>
      <w:r w:rsidR="00BC652D">
        <w:rPr>
          <w:noProof/>
        </w:rPr>
        <w:fldChar w:fldCharType="separate"/>
      </w:r>
      <w:r>
        <w:rPr>
          <w:noProof/>
        </w:rPr>
        <w:t>48</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34 - Placa de circuito impresso com os resistores de 56Ω e 5,6Ω</w:t>
      </w:r>
      <w:r>
        <w:rPr>
          <w:noProof/>
        </w:rPr>
        <w:tab/>
      </w:r>
      <w:r w:rsidR="00BC652D">
        <w:rPr>
          <w:noProof/>
        </w:rPr>
        <w:fldChar w:fldCharType="begin"/>
      </w:r>
      <w:r>
        <w:rPr>
          <w:noProof/>
        </w:rPr>
        <w:instrText xml:space="preserve"> PAGEREF _Toc201338448 \h </w:instrText>
      </w:r>
      <w:r w:rsidR="00BC652D">
        <w:rPr>
          <w:noProof/>
        </w:rPr>
      </w:r>
      <w:r w:rsidR="00BC652D">
        <w:rPr>
          <w:noProof/>
        </w:rPr>
        <w:fldChar w:fldCharType="separate"/>
      </w:r>
      <w:r>
        <w:rPr>
          <w:noProof/>
        </w:rPr>
        <w:t>48</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35 - Conector com LED e plug de conexão</w:t>
      </w:r>
      <w:r>
        <w:rPr>
          <w:noProof/>
        </w:rPr>
        <w:tab/>
      </w:r>
      <w:r w:rsidR="00BC652D">
        <w:rPr>
          <w:noProof/>
        </w:rPr>
        <w:fldChar w:fldCharType="begin"/>
      </w:r>
      <w:r>
        <w:rPr>
          <w:noProof/>
        </w:rPr>
        <w:instrText xml:space="preserve"> PAGEREF _Toc201338449 \h </w:instrText>
      </w:r>
      <w:r w:rsidR="00BC652D">
        <w:rPr>
          <w:noProof/>
        </w:rPr>
      </w:r>
      <w:r w:rsidR="00BC652D">
        <w:rPr>
          <w:noProof/>
        </w:rPr>
        <w:fldChar w:fldCharType="separate"/>
      </w:r>
      <w:r>
        <w:rPr>
          <w:noProof/>
        </w:rPr>
        <w:t>48</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36 - Toque com e sem o filtro inibidor da luz infravermelha</w:t>
      </w:r>
      <w:r>
        <w:rPr>
          <w:noProof/>
        </w:rPr>
        <w:tab/>
      </w:r>
      <w:r w:rsidR="00BC652D">
        <w:rPr>
          <w:noProof/>
        </w:rPr>
        <w:fldChar w:fldCharType="begin"/>
      </w:r>
      <w:r>
        <w:rPr>
          <w:noProof/>
        </w:rPr>
        <w:instrText xml:space="preserve"> PAGEREF _Toc201338450 \h </w:instrText>
      </w:r>
      <w:r w:rsidR="00BC652D">
        <w:rPr>
          <w:noProof/>
        </w:rPr>
      </w:r>
      <w:r w:rsidR="00BC652D">
        <w:rPr>
          <w:noProof/>
        </w:rPr>
        <w:fldChar w:fldCharType="separate"/>
      </w:r>
      <w:r>
        <w:rPr>
          <w:noProof/>
        </w:rPr>
        <w:t>49</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37 - Toque com e sem o filtro inibidor da luz visível</w:t>
      </w:r>
      <w:r>
        <w:rPr>
          <w:noProof/>
        </w:rPr>
        <w:tab/>
      </w:r>
      <w:r w:rsidR="00BC652D">
        <w:rPr>
          <w:noProof/>
        </w:rPr>
        <w:fldChar w:fldCharType="begin"/>
      </w:r>
      <w:r>
        <w:rPr>
          <w:noProof/>
        </w:rPr>
        <w:instrText xml:space="preserve"> PAGEREF _Toc201338451 \h </w:instrText>
      </w:r>
      <w:r w:rsidR="00BC652D">
        <w:rPr>
          <w:noProof/>
        </w:rPr>
      </w:r>
      <w:r w:rsidR="00BC652D">
        <w:rPr>
          <w:noProof/>
        </w:rPr>
        <w:fldChar w:fldCharType="separate"/>
      </w:r>
      <w:r>
        <w:rPr>
          <w:noProof/>
        </w:rPr>
        <w:t>49</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38 - Microsoft LifeCam VX 6000</w:t>
      </w:r>
      <w:r>
        <w:rPr>
          <w:noProof/>
        </w:rPr>
        <w:tab/>
      </w:r>
      <w:r w:rsidR="00BC652D">
        <w:rPr>
          <w:noProof/>
        </w:rPr>
        <w:fldChar w:fldCharType="begin"/>
      </w:r>
      <w:r>
        <w:rPr>
          <w:noProof/>
        </w:rPr>
        <w:instrText xml:space="preserve"> PAGEREF _Toc201338452 \h </w:instrText>
      </w:r>
      <w:r w:rsidR="00BC652D">
        <w:rPr>
          <w:noProof/>
        </w:rPr>
      </w:r>
      <w:r w:rsidR="00BC652D">
        <w:rPr>
          <w:noProof/>
        </w:rPr>
        <w:fldChar w:fldCharType="separate"/>
      </w:r>
      <w:r>
        <w:rPr>
          <w:noProof/>
        </w:rPr>
        <w:t>49</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39 - Sistema de projeção</w:t>
      </w:r>
      <w:r>
        <w:rPr>
          <w:noProof/>
        </w:rPr>
        <w:tab/>
      </w:r>
      <w:r w:rsidR="00BC652D">
        <w:rPr>
          <w:noProof/>
        </w:rPr>
        <w:fldChar w:fldCharType="begin"/>
      </w:r>
      <w:r>
        <w:rPr>
          <w:noProof/>
        </w:rPr>
        <w:instrText xml:space="preserve"> PAGEREF _Toc201338453 \h </w:instrText>
      </w:r>
      <w:r w:rsidR="00BC652D">
        <w:rPr>
          <w:noProof/>
        </w:rPr>
      </w:r>
      <w:r w:rsidR="00BC652D">
        <w:rPr>
          <w:noProof/>
        </w:rPr>
        <w:fldChar w:fldCharType="separate"/>
      </w:r>
      <w:r>
        <w:rPr>
          <w:noProof/>
        </w:rPr>
        <w:t>49</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40 - Comparativo do toque antes e depois da reestruturação</w:t>
      </w:r>
      <w:r>
        <w:rPr>
          <w:noProof/>
        </w:rPr>
        <w:tab/>
      </w:r>
      <w:r w:rsidR="00BC652D">
        <w:rPr>
          <w:noProof/>
        </w:rPr>
        <w:fldChar w:fldCharType="begin"/>
      </w:r>
      <w:r>
        <w:rPr>
          <w:noProof/>
        </w:rPr>
        <w:instrText xml:space="preserve"> PAGEREF _Toc201338454 \h </w:instrText>
      </w:r>
      <w:r w:rsidR="00BC652D">
        <w:rPr>
          <w:noProof/>
        </w:rPr>
      </w:r>
      <w:r w:rsidR="00BC652D">
        <w:rPr>
          <w:noProof/>
        </w:rPr>
        <w:fldChar w:fldCharType="separate"/>
      </w:r>
      <w:r>
        <w:rPr>
          <w:noProof/>
        </w:rPr>
        <w:t>50</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41 - Copo e circuito com LED usado na iluminação do fiducial</w:t>
      </w:r>
      <w:r>
        <w:rPr>
          <w:noProof/>
        </w:rPr>
        <w:tab/>
      </w:r>
      <w:r w:rsidR="00BC652D">
        <w:rPr>
          <w:noProof/>
        </w:rPr>
        <w:fldChar w:fldCharType="begin"/>
      </w:r>
      <w:r>
        <w:rPr>
          <w:noProof/>
        </w:rPr>
        <w:instrText xml:space="preserve"> PAGEREF _Toc201338455 \h </w:instrText>
      </w:r>
      <w:r w:rsidR="00BC652D">
        <w:rPr>
          <w:noProof/>
        </w:rPr>
      </w:r>
      <w:r w:rsidR="00BC652D">
        <w:rPr>
          <w:noProof/>
        </w:rPr>
        <w:fldChar w:fldCharType="separate"/>
      </w:r>
      <w:r>
        <w:rPr>
          <w:noProof/>
        </w:rPr>
        <w:t>51</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42 - FTIR utilizando anteparo difusor para projeção</w:t>
      </w:r>
      <w:r>
        <w:rPr>
          <w:noProof/>
        </w:rPr>
        <w:tab/>
      </w:r>
      <w:r w:rsidR="00BC652D">
        <w:rPr>
          <w:noProof/>
        </w:rPr>
        <w:fldChar w:fldCharType="begin"/>
      </w:r>
      <w:r>
        <w:rPr>
          <w:noProof/>
        </w:rPr>
        <w:instrText xml:space="preserve"> PAGEREF _Toc201338456 \h </w:instrText>
      </w:r>
      <w:r w:rsidR="00BC652D">
        <w:rPr>
          <w:noProof/>
        </w:rPr>
      </w:r>
      <w:r w:rsidR="00BC652D">
        <w:rPr>
          <w:noProof/>
        </w:rPr>
        <w:fldChar w:fldCharType="separate"/>
      </w:r>
      <w:r>
        <w:rPr>
          <w:noProof/>
        </w:rPr>
        <w:t>51</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43 - Fiduciais sobre papel vegetal e saco plástico</w:t>
      </w:r>
      <w:r>
        <w:rPr>
          <w:noProof/>
        </w:rPr>
        <w:tab/>
      </w:r>
      <w:r w:rsidR="00BC652D">
        <w:rPr>
          <w:noProof/>
        </w:rPr>
        <w:fldChar w:fldCharType="begin"/>
      </w:r>
      <w:r>
        <w:rPr>
          <w:noProof/>
        </w:rPr>
        <w:instrText xml:space="preserve"> PAGEREF _Toc201338457 \h </w:instrText>
      </w:r>
      <w:r w:rsidR="00BC652D">
        <w:rPr>
          <w:noProof/>
        </w:rPr>
      </w:r>
      <w:r w:rsidR="00BC652D">
        <w:rPr>
          <w:noProof/>
        </w:rPr>
        <w:fldChar w:fldCharType="separate"/>
      </w:r>
      <w:r>
        <w:rPr>
          <w:noProof/>
        </w:rPr>
        <w:t>52</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44 - Toque sobre papel vegetal e saco plástico</w:t>
      </w:r>
      <w:r>
        <w:rPr>
          <w:noProof/>
        </w:rPr>
        <w:tab/>
      </w:r>
      <w:r w:rsidR="00BC652D">
        <w:rPr>
          <w:noProof/>
        </w:rPr>
        <w:fldChar w:fldCharType="begin"/>
      </w:r>
      <w:r>
        <w:rPr>
          <w:noProof/>
        </w:rPr>
        <w:instrText xml:space="preserve"> PAGEREF _Toc201338458 \h </w:instrText>
      </w:r>
      <w:r w:rsidR="00BC652D">
        <w:rPr>
          <w:noProof/>
        </w:rPr>
      </w:r>
      <w:r w:rsidR="00BC652D">
        <w:rPr>
          <w:noProof/>
        </w:rPr>
        <w:fldChar w:fldCharType="separate"/>
      </w:r>
      <w:r>
        <w:rPr>
          <w:noProof/>
        </w:rPr>
        <w:t>53</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45 - Protótipo</w:t>
      </w:r>
      <w:r>
        <w:rPr>
          <w:noProof/>
        </w:rPr>
        <w:tab/>
      </w:r>
      <w:r w:rsidR="00BC652D">
        <w:rPr>
          <w:noProof/>
        </w:rPr>
        <w:fldChar w:fldCharType="begin"/>
      </w:r>
      <w:r>
        <w:rPr>
          <w:noProof/>
        </w:rPr>
        <w:instrText xml:space="preserve"> PAGEREF _Toc201338459 \h </w:instrText>
      </w:r>
      <w:r w:rsidR="00BC652D">
        <w:rPr>
          <w:noProof/>
        </w:rPr>
      </w:r>
      <w:r w:rsidR="00BC652D">
        <w:rPr>
          <w:noProof/>
        </w:rPr>
        <w:fldChar w:fldCharType="separate"/>
      </w:r>
      <w:r>
        <w:rPr>
          <w:noProof/>
        </w:rPr>
        <w:t>55</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46 - Versão final</w:t>
      </w:r>
      <w:r>
        <w:rPr>
          <w:noProof/>
        </w:rPr>
        <w:tab/>
      </w:r>
      <w:r w:rsidR="00BC652D">
        <w:rPr>
          <w:noProof/>
        </w:rPr>
        <w:fldChar w:fldCharType="begin"/>
      </w:r>
      <w:r>
        <w:rPr>
          <w:noProof/>
        </w:rPr>
        <w:instrText xml:space="preserve"> PAGEREF _Toc201338460 \h </w:instrText>
      </w:r>
      <w:r w:rsidR="00BC652D">
        <w:rPr>
          <w:noProof/>
        </w:rPr>
      </w:r>
      <w:r w:rsidR="00BC652D">
        <w:rPr>
          <w:noProof/>
        </w:rPr>
        <w:fldChar w:fldCharType="separate"/>
      </w:r>
      <w:r>
        <w:rPr>
          <w:noProof/>
        </w:rPr>
        <w:t>56</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lastRenderedPageBreak/>
        <w:t>Figura 47 - Arquitetura da versão final</w:t>
      </w:r>
      <w:r>
        <w:rPr>
          <w:noProof/>
        </w:rPr>
        <w:tab/>
      </w:r>
      <w:r w:rsidR="00BC652D">
        <w:rPr>
          <w:noProof/>
        </w:rPr>
        <w:fldChar w:fldCharType="begin"/>
      </w:r>
      <w:r>
        <w:rPr>
          <w:noProof/>
        </w:rPr>
        <w:instrText xml:space="preserve"> PAGEREF _Toc201338461 \h </w:instrText>
      </w:r>
      <w:r w:rsidR="00BC652D">
        <w:rPr>
          <w:noProof/>
        </w:rPr>
      </w:r>
      <w:r w:rsidR="00BC652D">
        <w:rPr>
          <w:noProof/>
        </w:rPr>
        <w:fldChar w:fldCharType="separate"/>
      </w:r>
      <w:r>
        <w:rPr>
          <w:noProof/>
        </w:rPr>
        <w:t>57</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48 - Visão do módulo Listener :</w:t>
      </w:r>
      <w:r w:rsidRPr="00C32395">
        <w:rPr>
          <w:b/>
          <w:noProof/>
          <w:color w:val="FF0000"/>
        </w:rPr>
        <w:t xml:space="preserve"> 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r>
        <w:rPr>
          <w:noProof/>
        </w:rPr>
        <w:tab/>
      </w:r>
      <w:r w:rsidR="00BC652D">
        <w:rPr>
          <w:noProof/>
        </w:rPr>
        <w:fldChar w:fldCharType="begin"/>
      </w:r>
      <w:r>
        <w:rPr>
          <w:noProof/>
        </w:rPr>
        <w:instrText xml:space="preserve"> PAGEREF _Toc201338462 \h </w:instrText>
      </w:r>
      <w:r w:rsidR="00BC652D">
        <w:rPr>
          <w:noProof/>
        </w:rPr>
      </w:r>
      <w:r w:rsidR="00BC652D">
        <w:rPr>
          <w:noProof/>
        </w:rPr>
        <w:fldChar w:fldCharType="separate"/>
      </w:r>
      <w:r>
        <w:rPr>
          <w:noProof/>
        </w:rPr>
        <w:t>58</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49 - Exemplo de eventos do módulo Input</w:t>
      </w:r>
      <w:r>
        <w:rPr>
          <w:noProof/>
        </w:rPr>
        <w:tab/>
      </w:r>
      <w:r w:rsidR="00BC652D">
        <w:rPr>
          <w:noProof/>
        </w:rPr>
        <w:fldChar w:fldCharType="begin"/>
      </w:r>
      <w:r>
        <w:rPr>
          <w:noProof/>
        </w:rPr>
        <w:instrText xml:space="preserve"> PAGEREF _Toc201338463 \h </w:instrText>
      </w:r>
      <w:r w:rsidR="00BC652D">
        <w:rPr>
          <w:noProof/>
        </w:rPr>
      </w:r>
      <w:r w:rsidR="00BC652D">
        <w:rPr>
          <w:noProof/>
        </w:rPr>
        <w:fldChar w:fldCharType="separate"/>
      </w:r>
      <w:r>
        <w:rPr>
          <w:noProof/>
        </w:rPr>
        <w:t>59</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50 - Exemplo de utilização de efeitos hlsl</w:t>
      </w:r>
      <w:r>
        <w:rPr>
          <w:noProof/>
        </w:rPr>
        <w:tab/>
      </w:r>
      <w:r w:rsidR="00BC652D">
        <w:rPr>
          <w:noProof/>
        </w:rPr>
        <w:fldChar w:fldCharType="begin"/>
      </w:r>
      <w:r>
        <w:rPr>
          <w:noProof/>
        </w:rPr>
        <w:instrText xml:space="preserve"> PAGEREF _Toc201338464 \h </w:instrText>
      </w:r>
      <w:r w:rsidR="00BC652D">
        <w:rPr>
          <w:noProof/>
        </w:rPr>
      </w:r>
      <w:r w:rsidR="00BC652D">
        <w:rPr>
          <w:noProof/>
        </w:rPr>
        <w:fldChar w:fldCharType="separate"/>
      </w:r>
      <w:r>
        <w:rPr>
          <w:noProof/>
        </w:rPr>
        <w:t>61</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51 - Exemplo de utilização de fonte XML</w:t>
      </w:r>
      <w:r>
        <w:rPr>
          <w:noProof/>
        </w:rPr>
        <w:tab/>
      </w:r>
      <w:r w:rsidR="00BC652D">
        <w:rPr>
          <w:noProof/>
        </w:rPr>
        <w:fldChar w:fldCharType="begin"/>
      </w:r>
      <w:r>
        <w:rPr>
          <w:noProof/>
        </w:rPr>
        <w:instrText xml:space="preserve"> PAGEREF _Toc201338465 \h </w:instrText>
      </w:r>
      <w:r w:rsidR="00BC652D">
        <w:rPr>
          <w:noProof/>
        </w:rPr>
      </w:r>
      <w:r w:rsidR="00BC652D">
        <w:rPr>
          <w:noProof/>
        </w:rPr>
        <w:fldChar w:fldCharType="separate"/>
      </w:r>
      <w:r>
        <w:rPr>
          <w:noProof/>
        </w:rPr>
        <w:t>61</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52 - Exemplo de fonte-textura</w:t>
      </w:r>
      <w:r>
        <w:rPr>
          <w:noProof/>
        </w:rPr>
        <w:tab/>
      </w:r>
      <w:r w:rsidR="00BC652D">
        <w:rPr>
          <w:noProof/>
        </w:rPr>
        <w:fldChar w:fldCharType="begin"/>
      </w:r>
      <w:r>
        <w:rPr>
          <w:noProof/>
        </w:rPr>
        <w:instrText xml:space="preserve"> PAGEREF _Toc201338466 \h </w:instrText>
      </w:r>
      <w:r w:rsidR="00BC652D">
        <w:rPr>
          <w:noProof/>
        </w:rPr>
      </w:r>
      <w:r w:rsidR="00BC652D">
        <w:rPr>
          <w:noProof/>
        </w:rPr>
        <w:fldChar w:fldCharType="separate"/>
      </w:r>
      <w:r>
        <w:rPr>
          <w:noProof/>
        </w:rPr>
        <w:t>62</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53 - Exemplo de uso de fonte-textura</w:t>
      </w:r>
      <w:r>
        <w:rPr>
          <w:noProof/>
        </w:rPr>
        <w:tab/>
      </w:r>
      <w:r w:rsidR="00BC652D">
        <w:rPr>
          <w:noProof/>
        </w:rPr>
        <w:fldChar w:fldCharType="begin"/>
      </w:r>
      <w:r>
        <w:rPr>
          <w:noProof/>
        </w:rPr>
        <w:instrText xml:space="preserve"> PAGEREF _Toc201338467 \h </w:instrText>
      </w:r>
      <w:r w:rsidR="00BC652D">
        <w:rPr>
          <w:noProof/>
        </w:rPr>
      </w:r>
      <w:r w:rsidR="00BC652D">
        <w:rPr>
          <w:noProof/>
        </w:rPr>
        <w:fldChar w:fldCharType="separate"/>
      </w:r>
      <w:r>
        <w:rPr>
          <w:noProof/>
        </w:rPr>
        <w:t>62</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54 - Representação da área visível da cena</w:t>
      </w:r>
      <w:r>
        <w:rPr>
          <w:noProof/>
        </w:rPr>
        <w:tab/>
      </w:r>
      <w:r w:rsidR="00BC652D">
        <w:rPr>
          <w:noProof/>
        </w:rPr>
        <w:fldChar w:fldCharType="begin"/>
      </w:r>
      <w:r>
        <w:rPr>
          <w:noProof/>
        </w:rPr>
        <w:instrText xml:space="preserve"> PAGEREF _Toc201338468 \h </w:instrText>
      </w:r>
      <w:r w:rsidR="00BC652D">
        <w:rPr>
          <w:noProof/>
        </w:rPr>
      </w:r>
      <w:r w:rsidR="00BC652D">
        <w:rPr>
          <w:noProof/>
        </w:rPr>
        <w:fldChar w:fldCharType="separate"/>
      </w:r>
      <w:r>
        <w:rPr>
          <w:noProof/>
        </w:rPr>
        <w:t>63</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55 - Exemplo de sobreposição de sprites</w:t>
      </w:r>
      <w:r>
        <w:rPr>
          <w:noProof/>
        </w:rPr>
        <w:tab/>
      </w:r>
      <w:r w:rsidR="00BC652D">
        <w:rPr>
          <w:noProof/>
        </w:rPr>
        <w:fldChar w:fldCharType="begin"/>
      </w:r>
      <w:r>
        <w:rPr>
          <w:noProof/>
        </w:rPr>
        <w:instrText xml:space="preserve"> PAGEREF _Toc201338469 \h </w:instrText>
      </w:r>
      <w:r w:rsidR="00BC652D">
        <w:rPr>
          <w:noProof/>
        </w:rPr>
      </w:r>
      <w:r w:rsidR="00BC652D">
        <w:rPr>
          <w:noProof/>
        </w:rPr>
        <w:fldChar w:fldCharType="separate"/>
      </w:r>
      <w:r>
        <w:rPr>
          <w:noProof/>
        </w:rPr>
        <w:t>64</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56 - Software Vue xStream 6</w:t>
      </w:r>
      <w:r>
        <w:rPr>
          <w:noProof/>
        </w:rPr>
        <w:tab/>
      </w:r>
      <w:r w:rsidR="00BC652D">
        <w:rPr>
          <w:noProof/>
        </w:rPr>
        <w:fldChar w:fldCharType="begin"/>
      </w:r>
      <w:r>
        <w:rPr>
          <w:noProof/>
        </w:rPr>
        <w:instrText xml:space="preserve"> PAGEREF _Toc201338470 \h </w:instrText>
      </w:r>
      <w:r w:rsidR="00BC652D">
        <w:rPr>
          <w:noProof/>
        </w:rPr>
      </w:r>
      <w:r w:rsidR="00BC652D">
        <w:rPr>
          <w:noProof/>
        </w:rPr>
        <w:fldChar w:fldCharType="separate"/>
      </w:r>
      <w:r>
        <w:rPr>
          <w:noProof/>
        </w:rPr>
        <w:t>65</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57 - Mapa utilizando arquivo de geometria (40Mb)</w:t>
      </w:r>
      <w:r>
        <w:rPr>
          <w:noProof/>
        </w:rPr>
        <w:tab/>
      </w:r>
      <w:r w:rsidR="00BC652D">
        <w:rPr>
          <w:noProof/>
        </w:rPr>
        <w:fldChar w:fldCharType="begin"/>
      </w:r>
      <w:r>
        <w:rPr>
          <w:noProof/>
        </w:rPr>
        <w:instrText xml:space="preserve"> PAGEREF _Toc201338471 \h </w:instrText>
      </w:r>
      <w:r w:rsidR="00BC652D">
        <w:rPr>
          <w:noProof/>
        </w:rPr>
      </w:r>
      <w:r w:rsidR="00BC652D">
        <w:rPr>
          <w:noProof/>
        </w:rPr>
        <w:fldChar w:fldCharType="separate"/>
      </w:r>
      <w:r>
        <w:rPr>
          <w:noProof/>
        </w:rPr>
        <w:t>65</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58 - Mapa usando heightmap e efeito hlsl de mesclagem</w:t>
      </w:r>
      <w:r>
        <w:rPr>
          <w:noProof/>
        </w:rPr>
        <w:tab/>
      </w:r>
      <w:r w:rsidR="00BC652D">
        <w:rPr>
          <w:noProof/>
        </w:rPr>
        <w:fldChar w:fldCharType="begin"/>
      </w:r>
      <w:r>
        <w:rPr>
          <w:noProof/>
        </w:rPr>
        <w:instrText xml:space="preserve"> PAGEREF _Toc201338472 \h </w:instrText>
      </w:r>
      <w:r w:rsidR="00BC652D">
        <w:rPr>
          <w:noProof/>
        </w:rPr>
      </w:r>
      <w:r w:rsidR="00BC652D">
        <w:rPr>
          <w:noProof/>
        </w:rPr>
        <w:fldChar w:fldCharType="separate"/>
      </w:r>
      <w:r>
        <w:rPr>
          <w:noProof/>
        </w:rPr>
        <w:t>66</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59 - Exemplo de utilização de áreas</w:t>
      </w:r>
      <w:r>
        <w:rPr>
          <w:noProof/>
        </w:rPr>
        <w:tab/>
      </w:r>
      <w:r w:rsidR="00BC652D">
        <w:rPr>
          <w:noProof/>
        </w:rPr>
        <w:fldChar w:fldCharType="begin"/>
      </w:r>
      <w:r>
        <w:rPr>
          <w:noProof/>
        </w:rPr>
        <w:instrText xml:space="preserve"> PAGEREF _Toc201338473 \h </w:instrText>
      </w:r>
      <w:r w:rsidR="00BC652D">
        <w:rPr>
          <w:noProof/>
        </w:rPr>
      </w:r>
      <w:r w:rsidR="00BC652D">
        <w:rPr>
          <w:noProof/>
        </w:rPr>
        <w:fldChar w:fldCharType="separate"/>
      </w:r>
      <w:r>
        <w:rPr>
          <w:noProof/>
        </w:rPr>
        <w:t>67</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60 - Áreas com e sem suavização</w:t>
      </w:r>
      <w:r>
        <w:rPr>
          <w:noProof/>
        </w:rPr>
        <w:tab/>
      </w:r>
      <w:r w:rsidR="00BC652D">
        <w:rPr>
          <w:noProof/>
        </w:rPr>
        <w:fldChar w:fldCharType="begin"/>
      </w:r>
      <w:r>
        <w:rPr>
          <w:noProof/>
        </w:rPr>
        <w:instrText xml:space="preserve"> PAGEREF _Toc201338474 \h </w:instrText>
      </w:r>
      <w:r w:rsidR="00BC652D">
        <w:rPr>
          <w:noProof/>
        </w:rPr>
      </w:r>
      <w:r w:rsidR="00BC652D">
        <w:rPr>
          <w:noProof/>
        </w:rPr>
        <w:fldChar w:fldCharType="separate"/>
      </w:r>
      <w:r>
        <w:rPr>
          <w:noProof/>
        </w:rPr>
        <w:t>67</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61 - Fluxo de execução de uma animação</w:t>
      </w:r>
      <w:r>
        <w:rPr>
          <w:noProof/>
        </w:rPr>
        <w:tab/>
      </w:r>
      <w:r w:rsidR="00BC652D">
        <w:rPr>
          <w:noProof/>
        </w:rPr>
        <w:fldChar w:fldCharType="begin"/>
      </w:r>
      <w:r>
        <w:rPr>
          <w:noProof/>
        </w:rPr>
        <w:instrText xml:space="preserve"> PAGEREF _Toc201338475 \h </w:instrText>
      </w:r>
      <w:r w:rsidR="00BC652D">
        <w:rPr>
          <w:noProof/>
        </w:rPr>
      </w:r>
      <w:r w:rsidR="00BC652D">
        <w:rPr>
          <w:noProof/>
        </w:rPr>
        <w:fldChar w:fldCharType="separate"/>
      </w:r>
      <w:r>
        <w:rPr>
          <w:noProof/>
        </w:rPr>
        <w:t>69</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62 - Exemplo de efeito de partículas</w:t>
      </w:r>
      <w:r>
        <w:rPr>
          <w:noProof/>
        </w:rPr>
        <w:tab/>
      </w:r>
      <w:r w:rsidR="00BC652D">
        <w:rPr>
          <w:noProof/>
        </w:rPr>
        <w:fldChar w:fldCharType="begin"/>
      </w:r>
      <w:r>
        <w:rPr>
          <w:noProof/>
        </w:rPr>
        <w:instrText xml:space="preserve"> PAGEREF _Toc201338476 \h </w:instrText>
      </w:r>
      <w:r w:rsidR="00BC652D">
        <w:rPr>
          <w:noProof/>
        </w:rPr>
      </w:r>
      <w:r w:rsidR="00BC652D">
        <w:rPr>
          <w:noProof/>
        </w:rPr>
        <w:fldChar w:fldCharType="separate"/>
      </w:r>
      <w:r>
        <w:rPr>
          <w:noProof/>
        </w:rPr>
        <w:t>70</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63 - Exemplo de exibição de informações</w:t>
      </w:r>
      <w:r>
        <w:rPr>
          <w:noProof/>
        </w:rPr>
        <w:tab/>
      </w:r>
      <w:r w:rsidR="00BC652D">
        <w:rPr>
          <w:noProof/>
        </w:rPr>
        <w:fldChar w:fldCharType="begin"/>
      </w:r>
      <w:r>
        <w:rPr>
          <w:noProof/>
        </w:rPr>
        <w:instrText xml:space="preserve"> PAGEREF _Toc201338477 \h </w:instrText>
      </w:r>
      <w:r w:rsidR="00BC652D">
        <w:rPr>
          <w:noProof/>
        </w:rPr>
      </w:r>
      <w:r w:rsidR="00BC652D">
        <w:rPr>
          <w:noProof/>
        </w:rPr>
        <w:fldChar w:fldCharType="separate"/>
      </w:r>
      <w:r>
        <w:rPr>
          <w:noProof/>
        </w:rPr>
        <w:t>70</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64 - Estrutura organizacional do jogo</w:t>
      </w:r>
      <w:r>
        <w:rPr>
          <w:noProof/>
        </w:rPr>
        <w:tab/>
      </w:r>
      <w:r w:rsidR="00BC652D">
        <w:rPr>
          <w:noProof/>
        </w:rPr>
        <w:fldChar w:fldCharType="begin"/>
      </w:r>
      <w:r>
        <w:rPr>
          <w:noProof/>
        </w:rPr>
        <w:instrText xml:space="preserve"> PAGEREF _Toc201338478 \h </w:instrText>
      </w:r>
      <w:r w:rsidR="00BC652D">
        <w:rPr>
          <w:noProof/>
        </w:rPr>
      </w:r>
      <w:r w:rsidR="00BC652D">
        <w:rPr>
          <w:noProof/>
        </w:rPr>
        <w:fldChar w:fldCharType="separate"/>
      </w:r>
      <w:r>
        <w:rPr>
          <w:noProof/>
        </w:rPr>
        <w:t>72</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65 - Generalização de telas</w:t>
      </w:r>
      <w:r>
        <w:rPr>
          <w:noProof/>
        </w:rPr>
        <w:tab/>
      </w:r>
      <w:r w:rsidR="00BC652D">
        <w:rPr>
          <w:noProof/>
        </w:rPr>
        <w:fldChar w:fldCharType="begin"/>
      </w:r>
      <w:r>
        <w:rPr>
          <w:noProof/>
        </w:rPr>
        <w:instrText xml:space="preserve"> PAGEREF _Toc201338479 \h </w:instrText>
      </w:r>
      <w:r w:rsidR="00BC652D">
        <w:rPr>
          <w:noProof/>
        </w:rPr>
      </w:r>
      <w:r w:rsidR="00BC652D">
        <w:rPr>
          <w:noProof/>
        </w:rPr>
        <w:fldChar w:fldCharType="separate"/>
      </w:r>
      <w:r>
        <w:rPr>
          <w:noProof/>
        </w:rPr>
        <w:t>75</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66 - Menu do jogador e da unidade</w:t>
      </w:r>
      <w:r>
        <w:rPr>
          <w:noProof/>
        </w:rPr>
        <w:tab/>
      </w:r>
      <w:r w:rsidR="00BC652D">
        <w:rPr>
          <w:noProof/>
        </w:rPr>
        <w:fldChar w:fldCharType="begin"/>
      </w:r>
      <w:r>
        <w:rPr>
          <w:noProof/>
        </w:rPr>
        <w:instrText xml:space="preserve"> PAGEREF _Toc201338480 \h </w:instrText>
      </w:r>
      <w:r w:rsidR="00BC652D">
        <w:rPr>
          <w:noProof/>
        </w:rPr>
      </w:r>
      <w:r w:rsidR="00BC652D">
        <w:rPr>
          <w:noProof/>
        </w:rPr>
        <w:fldChar w:fldCharType="separate"/>
      </w:r>
      <w:r>
        <w:rPr>
          <w:noProof/>
        </w:rPr>
        <w:t>77</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67 - Itens e seus respectivos subitens</w:t>
      </w:r>
      <w:r>
        <w:rPr>
          <w:noProof/>
        </w:rPr>
        <w:tab/>
      </w:r>
      <w:r w:rsidR="00BC652D">
        <w:rPr>
          <w:noProof/>
        </w:rPr>
        <w:fldChar w:fldCharType="begin"/>
      </w:r>
      <w:r>
        <w:rPr>
          <w:noProof/>
        </w:rPr>
        <w:instrText xml:space="preserve"> PAGEREF _Toc201338481 \h </w:instrText>
      </w:r>
      <w:r w:rsidR="00BC652D">
        <w:rPr>
          <w:noProof/>
        </w:rPr>
      </w:r>
      <w:r w:rsidR="00BC652D">
        <w:rPr>
          <w:noProof/>
        </w:rPr>
        <w:fldChar w:fldCharType="separate"/>
      </w:r>
      <w:r>
        <w:rPr>
          <w:noProof/>
        </w:rPr>
        <w:t>78</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68 - Fluxo de execução de uma ação através do menu</w:t>
      </w:r>
      <w:r>
        <w:rPr>
          <w:noProof/>
        </w:rPr>
        <w:tab/>
      </w:r>
      <w:r w:rsidR="00BC652D">
        <w:rPr>
          <w:noProof/>
        </w:rPr>
        <w:fldChar w:fldCharType="begin"/>
      </w:r>
      <w:r>
        <w:rPr>
          <w:noProof/>
        </w:rPr>
        <w:instrText xml:space="preserve"> PAGEREF _Toc201338482 \h </w:instrText>
      </w:r>
      <w:r w:rsidR="00BC652D">
        <w:rPr>
          <w:noProof/>
        </w:rPr>
      </w:r>
      <w:r w:rsidR="00BC652D">
        <w:rPr>
          <w:noProof/>
        </w:rPr>
        <w:fldChar w:fldCharType="separate"/>
      </w:r>
      <w:r>
        <w:rPr>
          <w:noProof/>
        </w:rPr>
        <w:t>79</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69 - Unidade movendo-se dentro da área especificada</w:t>
      </w:r>
      <w:r>
        <w:rPr>
          <w:noProof/>
        </w:rPr>
        <w:tab/>
      </w:r>
      <w:r w:rsidR="00BC652D">
        <w:rPr>
          <w:noProof/>
        </w:rPr>
        <w:fldChar w:fldCharType="begin"/>
      </w:r>
      <w:r>
        <w:rPr>
          <w:noProof/>
        </w:rPr>
        <w:instrText xml:space="preserve"> PAGEREF _Toc201338483 \h </w:instrText>
      </w:r>
      <w:r w:rsidR="00BC652D">
        <w:rPr>
          <w:noProof/>
        </w:rPr>
      </w:r>
      <w:r w:rsidR="00BC652D">
        <w:rPr>
          <w:noProof/>
        </w:rPr>
        <w:fldChar w:fldCharType="separate"/>
      </w:r>
      <w:r>
        <w:rPr>
          <w:noProof/>
        </w:rPr>
        <w:t>80</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70 - Máquina de estados do submódulo Mover</w:t>
      </w:r>
      <w:r>
        <w:rPr>
          <w:noProof/>
        </w:rPr>
        <w:tab/>
      </w:r>
      <w:r w:rsidR="00BC652D">
        <w:rPr>
          <w:noProof/>
        </w:rPr>
        <w:fldChar w:fldCharType="begin"/>
      </w:r>
      <w:r>
        <w:rPr>
          <w:noProof/>
        </w:rPr>
        <w:instrText xml:space="preserve"> PAGEREF _Toc201338484 \h </w:instrText>
      </w:r>
      <w:r w:rsidR="00BC652D">
        <w:rPr>
          <w:noProof/>
        </w:rPr>
      </w:r>
      <w:r w:rsidR="00BC652D">
        <w:rPr>
          <w:noProof/>
        </w:rPr>
        <w:fldChar w:fldCharType="separate"/>
      </w:r>
      <w:r>
        <w:rPr>
          <w:noProof/>
        </w:rPr>
        <w:t>81</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71 - Mira sobre uma unidade inimiga</w:t>
      </w:r>
      <w:r>
        <w:rPr>
          <w:noProof/>
        </w:rPr>
        <w:tab/>
      </w:r>
      <w:r w:rsidR="00BC652D">
        <w:rPr>
          <w:noProof/>
        </w:rPr>
        <w:fldChar w:fldCharType="begin"/>
      </w:r>
      <w:r>
        <w:rPr>
          <w:noProof/>
        </w:rPr>
        <w:instrText xml:space="preserve"> PAGEREF _Toc201338485 \h </w:instrText>
      </w:r>
      <w:r w:rsidR="00BC652D">
        <w:rPr>
          <w:noProof/>
        </w:rPr>
      </w:r>
      <w:r w:rsidR="00BC652D">
        <w:rPr>
          <w:noProof/>
        </w:rPr>
        <w:fldChar w:fldCharType="separate"/>
      </w:r>
      <w:r>
        <w:rPr>
          <w:noProof/>
        </w:rPr>
        <w:t>82</w:t>
      </w:r>
      <w:r w:rsidR="00BC652D">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72 - Máquina de estados do submódulo Aim</w:t>
      </w:r>
      <w:r>
        <w:rPr>
          <w:noProof/>
        </w:rPr>
        <w:tab/>
      </w:r>
      <w:r w:rsidR="00BC652D">
        <w:rPr>
          <w:noProof/>
        </w:rPr>
        <w:fldChar w:fldCharType="begin"/>
      </w:r>
      <w:r>
        <w:rPr>
          <w:noProof/>
        </w:rPr>
        <w:instrText xml:space="preserve"> PAGEREF _Toc201338486 \h </w:instrText>
      </w:r>
      <w:r w:rsidR="00BC652D">
        <w:rPr>
          <w:noProof/>
        </w:rPr>
      </w:r>
      <w:r w:rsidR="00BC652D">
        <w:rPr>
          <w:noProof/>
        </w:rPr>
        <w:fldChar w:fldCharType="separate"/>
      </w:r>
      <w:r>
        <w:rPr>
          <w:noProof/>
        </w:rPr>
        <w:t>83</w:t>
      </w:r>
      <w:r w:rsidR="00BC652D">
        <w:rPr>
          <w:noProof/>
        </w:rPr>
        <w:fldChar w:fldCharType="end"/>
      </w:r>
    </w:p>
    <w:p w:rsidR="00664596" w:rsidRDefault="00BC652D"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338367"/>
      <w:r>
        <w:lastRenderedPageBreak/>
        <w:t>I</w:t>
      </w:r>
      <w:r w:rsidR="00C27EB2">
        <w:t>RTAKTIKS</w:t>
      </w:r>
      <w:bookmarkEnd w:id="3"/>
    </w:p>
    <w:p w:rsidR="00AF506E" w:rsidRDefault="00AF506E" w:rsidP="00AF506E">
      <w:pPr>
        <w:pStyle w:val="Heading2"/>
      </w:pPr>
      <w:bookmarkStart w:id="4" w:name="_Toc201338368"/>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338369"/>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338370"/>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338415"/>
      <w:r>
        <w:t xml:space="preserve">Figura </w:t>
      </w:r>
      <w:fldSimple w:instr=" SEQ Figura \* ARABIC ">
        <w:r w:rsidR="00376E4B">
          <w:rPr>
            <w:noProof/>
          </w:rPr>
          <w:t>1</w:t>
        </w:r>
      </w:fldSimple>
      <w:r>
        <w:t xml:space="preserve"> - Lemur Input Device</w:t>
      </w:r>
      <w:bookmarkEnd w:id="10"/>
    </w:p>
    <w:p w:rsidR="00325947" w:rsidRDefault="00845750" w:rsidP="00A6167A">
      <w:pPr>
        <w:pStyle w:val="Heading2"/>
      </w:pPr>
      <w:bookmarkStart w:id="11" w:name="_Toc201338371"/>
      <w:r>
        <w:t>Objetivo</w:t>
      </w:r>
      <w:bookmarkEnd w:id="11"/>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r w:rsidR="007A7C7D">
        <w:t xml:space="preserve"> de</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304B0B" w:rsidRPr="00304B0B" w:rsidRDefault="00304B0B" w:rsidP="00304B0B">
      <w:pPr>
        <w:pStyle w:val="Figura"/>
      </w:pPr>
      <w:bookmarkStart w:id="12" w:name="_Toc201338416"/>
      <w:r>
        <w:t xml:space="preserve">Figura </w:t>
      </w:r>
      <w:fldSimple w:instr=" SEQ Figura \* ARABIC ">
        <w:r w:rsidR="00376E4B">
          <w:rPr>
            <w:noProof/>
          </w:rPr>
          <w:t>2</w:t>
        </w:r>
      </w:fldSimple>
      <w:r>
        <w:t xml:space="preserve"> - IRTaktiks</w:t>
      </w:r>
      <w:bookmarkEnd w:id="12"/>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w:t>
      </w:r>
      <w:r>
        <w:lastRenderedPageBreak/>
        <w:t>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3" w:name="_Toc201338417"/>
      <w:r>
        <w:t xml:space="preserve">Figura </w:t>
      </w:r>
      <w:fldSimple w:instr=" SEQ Figura \* ARABIC ">
        <w:r w:rsidR="00376E4B">
          <w:rPr>
            <w:noProof/>
          </w:rPr>
          <w:t>3</w:t>
        </w:r>
      </w:fldSimple>
      <w:r>
        <w:t xml:space="preserve"> - Visão geral do sistema</w:t>
      </w:r>
      <w:bookmarkEnd w:id="13"/>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lastRenderedPageBreak/>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4" w:name="_Toc201338372"/>
      <w:r>
        <w:lastRenderedPageBreak/>
        <w:t>B</w:t>
      </w:r>
      <w:r w:rsidR="00C27EB2">
        <w:t>ASES TEÓRICAS E TECNOLOGIAS EMPREGADAS</w:t>
      </w:r>
      <w:bookmarkEnd w:id="14"/>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5" w:name="_Toc201338373"/>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6" w:name="_Toc201338374"/>
      <w:commentRangeStart w:id="17"/>
      <w:r>
        <w:t>Microsoft Surface</w:t>
      </w:r>
      <w:commentRangeEnd w:id="17"/>
      <w:r>
        <w:rPr>
          <w:rStyle w:val="CommentReference"/>
          <w:rFonts w:ascii="Times New Roman" w:hAnsi="Times New Roman" w:cs="Times New Roman"/>
          <w:b w:val="0"/>
          <w:bCs w:val="0"/>
          <w:kern w:val="0"/>
        </w:rPr>
        <w:commentReference w:id="17"/>
      </w:r>
      <w:bookmarkEnd w:id="16"/>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1338418"/>
      <w:r w:rsidRPr="002C0A87">
        <w:t xml:space="preserve">Figura </w:t>
      </w:r>
      <w:fldSimple w:instr=" SEQ Figura \* ARABIC ">
        <w:r w:rsidR="00376E4B">
          <w:rPr>
            <w:noProof/>
          </w:rPr>
          <w:t>4</w:t>
        </w:r>
      </w:fldSimple>
      <w:r w:rsidRPr="002C0A87">
        <w:t xml:space="preserve"> - Microsoft Surface</w:t>
      </w:r>
      <w:bookmarkEnd w:id="18"/>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9" w:name="_Toc201338419"/>
      <w:r>
        <w:t xml:space="preserve">Figura </w:t>
      </w:r>
      <w:fldSimple w:instr=" SEQ Figura \* ARABIC ">
        <w:r w:rsidR="00376E4B">
          <w:rPr>
            <w:noProof/>
          </w:rPr>
          <w:t>5</w:t>
        </w:r>
      </w:fldSimple>
      <w:r>
        <w:t xml:space="preserve"> - Estrutura interna da </w:t>
      </w:r>
      <w:r w:rsidRPr="002E4FBC">
        <w:t>Microsoft Surface</w:t>
      </w:r>
      <w:bookmarkEnd w:id="19"/>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20" w:name="_Toc201338375"/>
      <w:commentRangeStart w:id="21"/>
      <w:r>
        <w:lastRenderedPageBreak/>
        <w:t>ReacTable</w:t>
      </w:r>
      <w:commentRangeEnd w:id="21"/>
      <w:r>
        <w:rPr>
          <w:rStyle w:val="CommentReference"/>
          <w:rFonts w:ascii="Times New Roman" w:hAnsi="Times New Roman" w:cs="Times New Roman"/>
          <w:b w:val="0"/>
          <w:bCs w:val="0"/>
          <w:kern w:val="0"/>
        </w:rPr>
        <w:commentReference w:id="21"/>
      </w:r>
      <w:bookmarkEnd w:id="20"/>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1338420"/>
      <w:r>
        <w:t xml:space="preserve">Figura </w:t>
      </w:r>
      <w:fldSimple w:instr=" SEQ Figura \* ARABIC ">
        <w:r w:rsidR="00376E4B">
          <w:rPr>
            <w:noProof/>
          </w:rPr>
          <w:t>6</w:t>
        </w:r>
      </w:fldSimple>
      <w:r>
        <w:t xml:space="preserve"> - ReacTable</w:t>
      </w:r>
      <w:bookmarkEnd w:id="22"/>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3" w:name="_Toc201338376"/>
      <w:commentRangeStart w:id="24"/>
      <w:r>
        <w:t>iPhone</w:t>
      </w:r>
      <w:commentRangeEnd w:id="24"/>
      <w:r w:rsidR="00570E02">
        <w:rPr>
          <w:rStyle w:val="CommentReference"/>
          <w:rFonts w:ascii="Times New Roman" w:hAnsi="Times New Roman" w:cs="Times New Roman"/>
          <w:b w:val="0"/>
          <w:bCs w:val="0"/>
          <w:kern w:val="0"/>
        </w:rPr>
        <w:commentReference w:id="24"/>
      </w:r>
      <w:bookmarkEnd w:id="23"/>
    </w:p>
    <w:p w:rsidR="00E23F62" w:rsidRDefault="00E23F62" w:rsidP="00E23F62">
      <w:pPr>
        <w:pStyle w:val="BodyText"/>
      </w:pPr>
      <w:commentRangeStart w:id="25"/>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3.5 polegadas</w:t>
      </w:r>
      <w:r>
        <w:t>.</w:t>
      </w:r>
    </w:p>
    <w:p w:rsidR="00E23F62" w:rsidRDefault="00E23F62" w:rsidP="00E23F62">
      <w:pPr>
        <w:pStyle w:val="Figura"/>
      </w:pPr>
      <w:r>
        <w:rPr>
          <w:noProof/>
          <w:lang w:eastAsia="pt-BR"/>
        </w:rPr>
        <w:drawing>
          <wp:inline distT="0" distB="0" distL="0" distR="0">
            <wp:extent cx="2857500" cy="2476500"/>
            <wp:effectExtent l="19050" t="0" r="0" b="0"/>
            <wp:docPr id="25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E23F62" w:rsidRDefault="00E23F62" w:rsidP="00E23F62">
      <w:pPr>
        <w:pStyle w:val="Figura"/>
      </w:pPr>
      <w:bookmarkStart w:id="26" w:name="_Toc201338421"/>
      <w:r>
        <w:t xml:space="preserve">Figura </w:t>
      </w:r>
      <w:fldSimple w:instr=" SEQ Figura \* ARABIC ">
        <w:r w:rsidR="00376E4B">
          <w:rPr>
            <w:noProof/>
          </w:rPr>
          <w:t>7</w:t>
        </w:r>
      </w:fldSimple>
      <w:r>
        <w:t xml:space="preserve"> - iPhone</w:t>
      </w:r>
      <w:bookmarkEnd w:id="26"/>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p w:rsidR="00376E4B" w:rsidRDefault="004B3459" w:rsidP="00376E4B">
      <w:pPr>
        <w:pStyle w:val="BodyText"/>
      </w:pPr>
      <w:r>
        <w:t xml:space="preserve">Para promover a interação multi-toque, foram demonstradas algumas aplicações. </w:t>
      </w:r>
      <w:r w:rsidR="00AD7089">
        <w:t xml:space="preserve">Quanto à manipulação de fotos e imagens, para mudar o zoom basta pressionar a superfície com dois dedos, caso separe os dedos, </w:t>
      </w:r>
      <w:r w:rsidR="00B15916">
        <w:t>à</w:t>
      </w:r>
      <w:r w:rsidR="00AD7089">
        <w:t xml:space="preserve"> medida que se distanciam, a foto é ampliada, caso aproxime os dedos, a imagem diminui.</w:t>
      </w:r>
    </w:p>
    <w:p w:rsidR="00376E4B" w:rsidRDefault="00376E4B" w:rsidP="00376E4B">
      <w:pPr>
        <w:pStyle w:val="Figura"/>
        <w:keepNext/>
      </w:pPr>
      <w:r>
        <w:rPr>
          <w:noProof/>
          <w:lang w:eastAsia="pt-BR"/>
        </w:rPr>
        <w:lastRenderedPageBreak/>
        <w:drawing>
          <wp:inline distT="0" distB="0" distL="0" distR="0">
            <wp:extent cx="4286250" cy="2009775"/>
            <wp:effectExtent l="19050" t="0" r="0"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4286250" cy="2009775"/>
                    </a:xfrm>
                    <a:prstGeom prst="rect">
                      <a:avLst/>
                    </a:prstGeom>
                    <a:noFill/>
                    <a:ln w="9525">
                      <a:noFill/>
                      <a:miter lim="800000"/>
                      <a:headEnd/>
                      <a:tailEnd/>
                    </a:ln>
                  </pic:spPr>
                </pic:pic>
              </a:graphicData>
            </a:graphic>
          </wp:inline>
        </w:drawing>
      </w:r>
    </w:p>
    <w:p w:rsidR="00376E4B" w:rsidRDefault="00376E4B" w:rsidP="00376E4B">
      <w:pPr>
        <w:pStyle w:val="Figura"/>
      </w:pPr>
      <w:r>
        <w:t xml:space="preserve">Figura </w:t>
      </w:r>
      <w:fldSimple w:instr=" SEQ Figura \* ARABIC ">
        <w:r>
          <w:rPr>
            <w:noProof/>
          </w:rPr>
          <w:t>8</w:t>
        </w:r>
      </w:fldSimple>
      <w:r>
        <w:t xml:space="preserve"> – Aumento de imagem no iPhone</w:t>
      </w:r>
    </w:p>
    <w:p w:rsidR="00376E4B" w:rsidRDefault="00B15916" w:rsidP="00376E4B">
      <w:pPr>
        <w:pStyle w:val="BodyText"/>
      </w:pPr>
      <w:r>
        <w:t>Temos também o exemplo de jogos, alguns deixam interagir diretamente com o personagem e ambiente, outros buscam conceitos do passado em que uma réplica de um controle é mostrada pelo display para que o usuário interaja.</w:t>
      </w:r>
    </w:p>
    <w:p w:rsidR="00376E4B" w:rsidRDefault="00376E4B" w:rsidP="00376E4B">
      <w:pPr>
        <w:pStyle w:val="Figura"/>
        <w:keepNext/>
      </w:pPr>
      <w:r>
        <w:rPr>
          <w:noProof/>
          <w:lang w:eastAsia="pt-BR"/>
        </w:rPr>
        <w:drawing>
          <wp:inline distT="0" distB="0" distL="0" distR="0">
            <wp:extent cx="3657600" cy="2838450"/>
            <wp:effectExtent l="19050" t="0" r="0" b="0"/>
            <wp:docPr id="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657600" cy="2838450"/>
                    </a:xfrm>
                    <a:prstGeom prst="rect">
                      <a:avLst/>
                    </a:prstGeom>
                    <a:noFill/>
                    <a:ln w="9525">
                      <a:noFill/>
                      <a:miter lim="800000"/>
                      <a:headEnd/>
                      <a:tailEnd/>
                    </a:ln>
                  </pic:spPr>
                </pic:pic>
              </a:graphicData>
            </a:graphic>
          </wp:inline>
        </w:drawing>
      </w:r>
    </w:p>
    <w:p w:rsidR="00376E4B" w:rsidRDefault="00376E4B" w:rsidP="00376E4B">
      <w:pPr>
        <w:pStyle w:val="Figura"/>
      </w:pPr>
      <w:r>
        <w:t xml:space="preserve">Figura </w:t>
      </w:r>
      <w:fldSimple w:instr=" SEQ Figura \* ARABIC ">
        <w:r>
          <w:rPr>
            <w:noProof/>
          </w:rPr>
          <w:t>9</w:t>
        </w:r>
      </w:fldSimple>
      <w:r>
        <w:t>-Emulador de SNES no iPhone</w:t>
      </w:r>
    </w:p>
    <w:commentRangeEnd w:id="25"/>
    <w:p w:rsidR="00E23F62" w:rsidRDefault="005713D3" w:rsidP="00E23F62">
      <w:pPr>
        <w:pStyle w:val="Heading2"/>
      </w:pPr>
      <w:r>
        <w:rPr>
          <w:rStyle w:val="CommentReference"/>
          <w:rFonts w:ascii="Times New Roman" w:hAnsi="Times New Roman" w:cs="Times New Roman"/>
          <w:b w:val="0"/>
          <w:bCs w:val="0"/>
          <w:kern w:val="0"/>
        </w:rPr>
        <w:commentReference w:id="25"/>
      </w:r>
      <w:bookmarkStart w:id="27" w:name="_Toc201338377"/>
      <w:r w:rsidR="00E23F62">
        <w:t>Jogos e Interatividade</w:t>
      </w:r>
      <w:bookmarkEnd w:id="27"/>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lastRenderedPageBreak/>
        <w:t xml:space="preserve">O IRTaktiks,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8" w:name="_Toc201338378"/>
      <w:r>
        <w:t>Jogos de Estratégia</w:t>
      </w:r>
      <w:bookmarkEnd w:id="28"/>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como no caso dos tabuleiros de wargames</w:t>
      </w:r>
      <w:r>
        <w:t xml:space="preserve">; outros não possuem ligação com o mundo real, como por exemplo: </w:t>
      </w:r>
      <w:r w:rsidR="00FC4DB2">
        <w:t>Go, damas, xadrez, entre outros.</w:t>
      </w:r>
    </w:p>
    <w:p w:rsidR="005A7093" w:rsidRDefault="005A7093" w:rsidP="005A7093">
      <w:pPr>
        <w:pStyle w:val="Heading3"/>
      </w:pPr>
      <w:bookmarkStart w:id="29" w:name="_Toc201338379"/>
      <w:r>
        <w:t>Jogos de RPG</w:t>
      </w:r>
      <w:bookmarkEnd w:id="29"/>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w:t>
      </w:r>
      <w:r>
        <w:lastRenderedPageBreak/>
        <w:t xml:space="preserve">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0"/>
      <w:r>
        <w:t>Dungeons &amp; Dragons</w:t>
      </w:r>
      <w:commentRangeEnd w:id="30"/>
      <w:r>
        <w:rPr>
          <w:rStyle w:val="CommentReference"/>
          <w:rFonts w:ascii="Times New Roman" w:hAnsi="Times New Roman" w:cs="Times New Roman"/>
          <w:b w:val="0"/>
          <w:bCs w:val="0"/>
          <w:kern w:val="0"/>
        </w:rPr>
        <w:commentReference w:id="30"/>
      </w:r>
    </w:p>
    <w:p w:rsidR="005A7093" w:rsidRPr="008162A7" w:rsidRDefault="005A7093" w:rsidP="005A7093">
      <w:pPr>
        <w:pStyle w:val="BodyText"/>
      </w:pPr>
      <w:commentRangeStart w:id="31"/>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 xml:space="preserve">ada </w:t>
      </w:r>
      <w:r w:rsidRPr="008162A7">
        <w:lastRenderedPageBreak/>
        <w:t>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7865C9" w:rsidRPr="007865C9" w:rsidRDefault="007865C9" w:rsidP="007865C9">
      <w:r>
        <w:t>Alguns jogadores</w:t>
      </w:r>
      <w:r w:rsidR="00CD161E">
        <w:t>, para facilitar a estratégia de combate, utilizam maquetes para composição do cenário e miniaturas caracterizadas como representação dos personagens.</w:t>
      </w:r>
    </w:p>
    <w:p w:rsidR="000C6407" w:rsidRPr="000C6407" w:rsidRDefault="000C6407" w:rsidP="000C6407"/>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7"/>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2" w:name="_Toc201338422"/>
      <w:r>
        <w:t xml:space="preserve">Figura </w:t>
      </w:r>
      <w:fldSimple w:instr=" SEQ Figura \* ARABIC ">
        <w:r w:rsidR="00376E4B">
          <w:rPr>
            <w:noProof/>
          </w:rPr>
          <w:t>10</w:t>
        </w:r>
      </w:fldSimple>
      <w:r>
        <w:t xml:space="preserve"> - Exemplo de campanha em andamento</w:t>
      </w:r>
      <w:bookmarkEnd w:id="32"/>
      <w:r w:rsidR="000A53D4">
        <w:t xml:space="preserve"> com utilização de </w:t>
      </w:r>
      <w:r w:rsidR="00CD161E">
        <w:t>maquetes e miniaturas</w:t>
      </w:r>
    </w:p>
    <w:commentRangeEnd w:id="31"/>
    <w:p w:rsidR="005A7093" w:rsidRDefault="002E4FBC" w:rsidP="005A7093">
      <w:pPr>
        <w:pStyle w:val="Heading3"/>
      </w:pPr>
      <w:r>
        <w:rPr>
          <w:rStyle w:val="CommentReference"/>
          <w:rFonts w:ascii="Times New Roman" w:hAnsi="Times New Roman" w:cs="Times New Roman"/>
          <w:b w:val="0"/>
          <w:bCs w:val="0"/>
          <w:kern w:val="0"/>
        </w:rPr>
        <w:commentReference w:id="31"/>
      </w:r>
      <w:bookmarkStart w:id="33" w:name="_Toc201338380"/>
      <w:commentRangeStart w:id="34"/>
      <w:r w:rsidR="00FA3118">
        <w:t xml:space="preserve">Jogos </w:t>
      </w:r>
      <w:commentRangeEnd w:id="34"/>
      <w:r w:rsidR="007865C9">
        <w:rPr>
          <w:rStyle w:val="CommentReference"/>
          <w:rFonts w:ascii="Times New Roman" w:hAnsi="Times New Roman" w:cs="Times New Roman"/>
          <w:b w:val="0"/>
          <w:bCs w:val="0"/>
          <w:kern w:val="0"/>
        </w:rPr>
        <w:commentReference w:id="34"/>
      </w:r>
      <w:r w:rsidR="00FA3118">
        <w:t xml:space="preserve">de </w:t>
      </w:r>
      <w:commentRangeStart w:id="35"/>
      <w:r w:rsidR="005A7093">
        <w:t xml:space="preserve">RPG </w:t>
      </w:r>
      <w:r w:rsidR="005A7093" w:rsidRPr="005A7093">
        <w:t>Eletrônicos</w:t>
      </w:r>
      <w:commentRangeEnd w:id="35"/>
      <w:r w:rsidR="005A7093" w:rsidRPr="005A7093">
        <w:rPr>
          <w:rStyle w:val="CommentReference"/>
          <w:sz w:val="24"/>
        </w:rPr>
        <w:commentReference w:id="35"/>
      </w:r>
      <w:bookmarkEnd w:id="33"/>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lastRenderedPageBreak/>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6" w:name="_Toc201338423"/>
      <w:r>
        <w:t xml:space="preserve">Figura </w:t>
      </w:r>
      <w:fldSimple w:instr=" SEQ Figura \* ARABIC ">
        <w:r w:rsidR="00376E4B">
          <w:rPr>
            <w:noProof/>
          </w:rPr>
          <w:t>11</w:t>
        </w:r>
      </w:fldSimple>
      <w:r>
        <w:t xml:space="preserve"> - Zork (1979)</w:t>
      </w:r>
      <w:bookmarkEnd w:id="36"/>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lastRenderedPageBreak/>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7" w:name="_Toc200128372"/>
      <w:bookmarkStart w:id="38" w:name="_Toc201338424"/>
      <w:r>
        <w:t xml:space="preserve">Figura </w:t>
      </w:r>
      <w:fldSimple w:instr=" SEQ Figura \* ARABIC ">
        <w:r w:rsidR="00376E4B">
          <w:rPr>
            <w:noProof/>
          </w:rPr>
          <w:t>12</w:t>
        </w:r>
      </w:fldSimple>
      <w:r>
        <w:t xml:space="preserve"> - Final Fantasy - Square (1987)</w:t>
      </w:r>
      <w:bookmarkEnd w:id="37"/>
      <w:bookmarkEnd w:id="38"/>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9" w:name="_Toc200128373"/>
      <w:bookmarkStart w:id="40" w:name="_Toc201338425"/>
      <w:r>
        <w:t xml:space="preserve">Figura </w:t>
      </w:r>
      <w:fldSimple w:instr=" SEQ Figura \* ARABIC ">
        <w:r w:rsidR="00376E4B">
          <w:rPr>
            <w:noProof/>
          </w:rPr>
          <w:t>13</w:t>
        </w:r>
      </w:fldSimple>
      <w:r>
        <w:t xml:space="preserve"> - Final Fantasy VII - Squaresoft (1997)</w:t>
      </w:r>
      <w:bookmarkEnd w:id="39"/>
      <w:bookmarkEnd w:id="40"/>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lastRenderedPageBreak/>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1" w:name="_Toc200128374"/>
      <w:bookmarkStart w:id="42" w:name="_Toc201338426"/>
      <w:r w:rsidRPr="00F371AF">
        <w:rPr>
          <w:lang w:val="en-US"/>
        </w:rPr>
        <w:t xml:space="preserve">Figura </w:t>
      </w:r>
      <w:r w:rsidR="00BC652D">
        <w:fldChar w:fldCharType="begin"/>
      </w:r>
      <w:r w:rsidRPr="00F371AF">
        <w:rPr>
          <w:lang w:val="en-US"/>
        </w:rPr>
        <w:instrText xml:space="preserve"> SEQ Figura \* ARABIC </w:instrText>
      </w:r>
      <w:r w:rsidR="00BC652D">
        <w:fldChar w:fldCharType="separate"/>
      </w:r>
      <w:r w:rsidR="00376E4B">
        <w:rPr>
          <w:noProof/>
          <w:lang w:val="en-US"/>
        </w:rPr>
        <w:t>14</w:t>
      </w:r>
      <w:r w:rsidR="00BC652D">
        <w:fldChar w:fldCharType="end"/>
      </w:r>
      <w:r w:rsidRPr="00F371AF">
        <w:rPr>
          <w:lang w:val="en-US"/>
        </w:rPr>
        <w:t xml:space="preserve"> - World of Warcraft - Blizzard (2004)</w:t>
      </w:r>
      <w:bookmarkEnd w:id="41"/>
      <w:bookmarkEnd w:id="42"/>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3" w:name="_Toc201338427"/>
      <w:r>
        <w:t xml:space="preserve">Figura </w:t>
      </w:r>
      <w:fldSimple w:instr=" SEQ Figura \* ARABIC ">
        <w:r w:rsidR="00376E4B">
          <w:rPr>
            <w:noProof/>
          </w:rPr>
          <w:t>15</w:t>
        </w:r>
      </w:fldSimple>
      <w:r>
        <w:t xml:space="preserve"> - Cenário tridimensional isométrico</w:t>
      </w:r>
      <w:bookmarkEnd w:id="43"/>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w:t>
      </w:r>
      <w:r w:rsidR="005A7093">
        <w:lastRenderedPageBreak/>
        <w:t xml:space="preserve">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4" w:name="_Toc201338428"/>
      <w:r w:rsidRPr="00BC6662">
        <w:t xml:space="preserve">Figura </w:t>
      </w:r>
      <w:fldSimple w:instr=" SEQ Figura \* ARABIC ">
        <w:r w:rsidR="00376E4B">
          <w:rPr>
            <w:noProof/>
          </w:rPr>
          <w:t>16</w:t>
        </w:r>
      </w:fldSimple>
      <w:r w:rsidRPr="00BC6662">
        <w:t xml:space="preserve"> - </w:t>
      </w:r>
      <w:r>
        <w:t>Personagem e sua área de atuação</w:t>
      </w:r>
      <w:bookmarkEnd w:id="44"/>
    </w:p>
    <w:p w:rsidR="003E6882" w:rsidRDefault="00F30AA3" w:rsidP="00BC6662">
      <w:pPr>
        <w:pStyle w:val="BodyText"/>
      </w:pPr>
      <w:r>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5" w:name="_Toc201338429"/>
      <w:r>
        <w:t xml:space="preserve">Figura </w:t>
      </w:r>
      <w:fldSimple w:instr=" SEQ Figura \* ARABIC ">
        <w:r w:rsidR="00376E4B">
          <w:rPr>
            <w:noProof/>
          </w:rPr>
          <w:t>17</w:t>
        </w:r>
      </w:fldSimple>
      <w:r>
        <w:t xml:space="preserve"> - Personagem </w:t>
      </w:r>
      <w:r w:rsidR="00433EDB">
        <w:t>efetuando um ataque</w:t>
      </w:r>
      <w:bookmarkEnd w:id="45"/>
    </w:p>
    <w:p w:rsidR="00E23F62" w:rsidRDefault="00E23F62" w:rsidP="007C119E">
      <w:pPr>
        <w:pStyle w:val="Heading3"/>
      </w:pPr>
      <w:bookmarkStart w:id="46" w:name="_Toc201338381"/>
      <w:r>
        <w:lastRenderedPageBreak/>
        <w:t>Realidade Virtual</w:t>
      </w:r>
      <w:bookmarkEnd w:id="46"/>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7" w:name="_Toc201338382"/>
      <w:commentRangeStart w:id="48"/>
      <w:r>
        <w:t>Implementações de Superfícies Multi-toque</w:t>
      </w:r>
      <w:commentRangeEnd w:id="48"/>
      <w:r w:rsidR="005D60AA">
        <w:rPr>
          <w:rStyle w:val="CommentReference"/>
          <w:rFonts w:ascii="Times New Roman" w:hAnsi="Times New Roman" w:cs="Times New Roman"/>
          <w:b w:val="0"/>
          <w:bCs w:val="0"/>
          <w:kern w:val="0"/>
        </w:rPr>
        <w:commentReference w:id="48"/>
      </w:r>
      <w:bookmarkEnd w:id="47"/>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lastRenderedPageBreak/>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49" w:name="_Toc201338383"/>
      <w:r>
        <w:t xml:space="preserve">Iluminação </w:t>
      </w:r>
      <w:r w:rsidR="00A22D55">
        <w:t>Difusa</w:t>
      </w:r>
      <w:r>
        <w:t xml:space="preserve"> (</w:t>
      </w:r>
      <w:r w:rsidR="00A22D55">
        <w:t>Diffused</w:t>
      </w:r>
      <w:r>
        <w:t xml:space="preserve"> Illumination)</w:t>
      </w:r>
      <w:bookmarkEnd w:id="49"/>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50" w:name="_Toc201338430"/>
      <w:r>
        <w:t xml:space="preserve">Figura </w:t>
      </w:r>
      <w:fldSimple w:instr=" SEQ Figura \* ARABIC ">
        <w:r w:rsidR="00376E4B">
          <w:rPr>
            <w:noProof/>
          </w:rPr>
          <w:t>18</w:t>
        </w:r>
      </w:fldSimple>
      <w:r>
        <w:t xml:space="preserve"> - </w:t>
      </w:r>
      <w:r w:rsidR="00BF670C">
        <w:t>Rear Illumination</w:t>
      </w:r>
      <w:bookmarkEnd w:id="50"/>
    </w:p>
    <w:p w:rsidR="0054113D" w:rsidRDefault="0054113D" w:rsidP="0054113D">
      <w:pPr>
        <w:pStyle w:val="Figura"/>
      </w:pPr>
      <w:r>
        <w:rPr>
          <w:noProof/>
          <w:lang w:eastAsia="pt-BR"/>
        </w:rPr>
        <w:lastRenderedPageBreak/>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1" w:name="_Toc201338431"/>
      <w:r>
        <w:t xml:space="preserve">Figura </w:t>
      </w:r>
      <w:fldSimple w:instr=" SEQ Figura \* ARABIC ">
        <w:r w:rsidR="00376E4B">
          <w:rPr>
            <w:noProof/>
          </w:rPr>
          <w:t>19</w:t>
        </w:r>
      </w:fldSimple>
      <w:r>
        <w:t xml:space="preserve"> - Exemplo da detecção de toques utilizando Rear Illumination</w:t>
      </w:r>
      <w:bookmarkEnd w:id="51"/>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2" w:name="_Toc201338432"/>
      <w:r>
        <w:t xml:space="preserve">Figura </w:t>
      </w:r>
      <w:fldSimple w:instr=" SEQ Figura \* ARABIC ">
        <w:r w:rsidR="00376E4B">
          <w:rPr>
            <w:noProof/>
          </w:rPr>
          <w:t>20</w:t>
        </w:r>
      </w:fldSimple>
      <w:r>
        <w:t xml:space="preserve"> - Front Illumination</w:t>
      </w:r>
      <w:bookmarkEnd w:id="52"/>
    </w:p>
    <w:p w:rsidR="00932D6F" w:rsidRPr="00345DF4" w:rsidRDefault="00932D6F" w:rsidP="00345DF4">
      <w:pPr>
        <w:pStyle w:val="Figura"/>
      </w:pPr>
      <w:r w:rsidRPr="00345DF4">
        <w:rPr>
          <w:noProof/>
          <w:lang w:eastAsia="pt-BR"/>
        </w:rPr>
        <w:lastRenderedPageBreak/>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3" w:name="_Toc201338433"/>
      <w:r w:rsidRPr="00345DF4">
        <w:t xml:space="preserve">Figura </w:t>
      </w:r>
      <w:fldSimple w:instr=" SEQ Figura \* ARABIC ">
        <w:r w:rsidR="00376E4B">
          <w:rPr>
            <w:noProof/>
          </w:rPr>
          <w:t>21</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3"/>
    </w:p>
    <w:p w:rsidR="00B16D21" w:rsidRDefault="00B16D21" w:rsidP="00284ED0">
      <w:pPr>
        <w:pStyle w:val="Heading3"/>
      </w:pPr>
      <w:bookmarkStart w:id="54" w:name="_Toc201338384"/>
      <w:commentRangeStart w:id="55"/>
      <w:r>
        <w:t>Reflexão Total Interna Frustrada da Luz</w:t>
      </w:r>
      <w:r w:rsidR="002B2D5D">
        <w:t xml:space="preserve"> (FTIR)</w:t>
      </w:r>
      <w:commentRangeEnd w:id="55"/>
      <w:r w:rsidR="002D1A2E">
        <w:rPr>
          <w:rStyle w:val="CommentReference"/>
          <w:rFonts w:ascii="Times New Roman" w:hAnsi="Times New Roman" w:cs="Times New Roman"/>
          <w:b w:val="0"/>
          <w:bCs w:val="0"/>
          <w:kern w:val="0"/>
        </w:rPr>
        <w:commentReference w:id="55"/>
      </w:r>
      <w:bookmarkEnd w:id="54"/>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6" w:name="_Toc201338434"/>
      <w:r>
        <w:t xml:space="preserve">Figura </w:t>
      </w:r>
      <w:fldSimple w:instr=" SEQ Figura \* ARABIC ">
        <w:r w:rsidR="00376E4B">
          <w:rPr>
            <w:noProof/>
          </w:rPr>
          <w:t>22</w:t>
        </w:r>
      </w:fldSimple>
      <w:r>
        <w:t xml:space="preserve"> - Exemplos de </w:t>
      </w:r>
      <w:r w:rsidR="00B17201">
        <w:t>r</w:t>
      </w:r>
      <w:r>
        <w:t>eflexão</w:t>
      </w:r>
      <w:r w:rsidR="00B17201">
        <w:t xml:space="preserve"> com refração e reflexão total da luz</w:t>
      </w:r>
      <w:bookmarkEnd w:id="56"/>
    </w:p>
    <w:p w:rsidR="00225841" w:rsidRDefault="00225841" w:rsidP="00D440AB">
      <w:pPr>
        <w:pStyle w:val="BodyText"/>
      </w:pPr>
      <w:r>
        <w:lastRenderedPageBreak/>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7" w:name="_Toc201338435"/>
      <w:r>
        <w:t xml:space="preserve">Figura </w:t>
      </w:r>
      <w:fldSimple w:instr=" SEQ Figura \* ARABIC ">
        <w:r w:rsidR="00376E4B">
          <w:rPr>
            <w:noProof/>
          </w:rPr>
          <w:t>23</w:t>
        </w:r>
      </w:fldSimple>
      <w:r>
        <w:t xml:space="preserve"> - Reflexão total interna frustrada da luz</w:t>
      </w:r>
      <w:bookmarkEnd w:id="57"/>
    </w:p>
    <w:p w:rsidR="008D2E83" w:rsidRDefault="008D2E83" w:rsidP="008D2E83">
      <w:pPr>
        <w:pStyle w:val="Figura"/>
      </w:pPr>
      <w:r>
        <w:rPr>
          <w:noProof/>
          <w:lang w:eastAsia="pt-BR"/>
        </w:rPr>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8" w:name="_Toc201338436"/>
      <w:r>
        <w:t xml:space="preserve">Figura </w:t>
      </w:r>
      <w:fldSimple w:instr=" SEQ Figura \* ARABIC ">
        <w:r w:rsidR="00376E4B">
          <w:rPr>
            <w:noProof/>
          </w:rPr>
          <w:t>24</w:t>
        </w:r>
      </w:fldSimple>
      <w:r>
        <w:t xml:space="preserve"> - Exemplo da detecção de toques utilizando FTIR</w:t>
      </w:r>
      <w:bookmarkEnd w:id="58"/>
    </w:p>
    <w:p w:rsidR="00604236" w:rsidRDefault="00604236" w:rsidP="00737335">
      <w:pPr>
        <w:pStyle w:val="Heading2"/>
      </w:pPr>
      <w:bookmarkStart w:id="59" w:name="_Toc201338385"/>
      <w:r>
        <w:lastRenderedPageBreak/>
        <w:t>Tecnologias Utilizadas</w:t>
      </w:r>
      <w:bookmarkEnd w:id="59"/>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60" w:name="_Toc201338386"/>
      <w:commentRangeStart w:id="61"/>
      <w:r>
        <w:t>OSC</w:t>
      </w:r>
      <w:commentRangeEnd w:id="61"/>
      <w:r w:rsidR="002D1A2E">
        <w:rPr>
          <w:rStyle w:val="CommentReference"/>
          <w:rFonts w:ascii="Times New Roman" w:hAnsi="Times New Roman" w:cs="Times New Roman"/>
          <w:b w:val="0"/>
          <w:bCs w:val="0"/>
          <w:kern w:val="0"/>
        </w:rPr>
        <w:commentReference w:id="61"/>
      </w:r>
      <w:bookmarkEnd w:id="60"/>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lastRenderedPageBreak/>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2" w:name="_Toc201338387"/>
      <w:commentRangeStart w:id="63"/>
      <w:r>
        <w:t>TUIO</w:t>
      </w:r>
      <w:commentRangeEnd w:id="63"/>
      <w:r w:rsidR="002D1A2E">
        <w:rPr>
          <w:rStyle w:val="CommentReference"/>
          <w:rFonts w:ascii="Times New Roman" w:hAnsi="Times New Roman" w:cs="Times New Roman"/>
          <w:b w:val="0"/>
          <w:bCs w:val="0"/>
          <w:kern w:val="0"/>
        </w:rPr>
        <w:commentReference w:id="63"/>
      </w:r>
      <w:bookmarkEnd w:id="62"/>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4" w:name="_Toc201338388"/>
      <w:commentRangeStart w:id="65"/>
      <w:r>
        <w:t>ReacTIVision</w:t>
      </w:r>
      <w:commentRangeEnd w:id="65"/>
      <w:r w:rsidR="006734D9">
        <w:rPr>
          <w:rStyle w:val="CommentReference"/>
          <w:rFonts w:ascii="Times New Roman" w:hAnsi="Times New Roman" w:cs="Times New Roman"/>
          <w:b w:val="0"/>
          <w:bCs w:val="0"/>
          <w:kern w:val="0"/>
        </w:rPr>
        <w:commentReference w:id="65"/>
      </w:r>
      <w:bookmarkEnd w:id="64"/>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lastRenderedPageBreak/>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6" w:name="_Toc201338437"/>
      <w:r w:rsidRPr="00E0517D">
        <w:t xml:space="preserve">Figura </w:t>
      </w:r>
      <w:fldSimple w:instr=" SEQ Figura \* ARABIC ">
        <w:r w:rsidR="00376E4B">
          <w:rPr>
            <w:noProof/>
          </w:rPr>
          <w:t>25</w:t>
        </w:r>
      </w:fldSimple>
      <w:r w:rsidRPr="00E0517D">
        <w:t xml:space="preserve"> </w:t>
      </w:r>
      <w:r w:rsidR="005122C3">
        <w:t>-</w:t>
      </w:r>
      <w:r w:rsidRPr="00E0517D">
        <w:t xml:space="preserve"> ReacTIVision reconhecendo um fiducial</w:t>
      </w:r>
      <w:bookmarkEnd w:id="66"/>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7" w:name="_Toc201338438"/>
      <w:r>
        <w:t xml:space="preserve">Figura </w:t>
      </w:r>
      <w:fldSimple w:instr=" SEQ Figura \* ARABIC ">
        <w:r w:rsidR="00376E4B">
          <w:rPr>
            <w:noProof/>
          </w:rPr>
          <w:t>26</w:t>
        </w:r>
      </w:fldSimple>
      <w:r>
        <w:t xml:space="preserve"> - Marcadores fiduciais</w:t>
      </w:r>
      <w:bookmarkEnd w:id="67"/>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8" w:name="_Toc201338389"/>
      <w:commentRangeStart w:id="69"/>
      <w:r>
        <w:lastRenderedPageBreak/>
        <w:t>Touch</w:t>
      </w:r>
      <w:r w:rsidR="00B075E3">
        <w:t>l</w:t>
      </w:r>
      <w:r>
        <w:t>ib</w:t>
      </w:r>
      <w:commentRangeEnd w:id="69"/>
      <w:r w:rsidR="003B4EBB">
        <w:rPr>
          <w:rStyle w:val="CommentReference"/>
          <w:rFonts w:ascii="Times New Roman" w:hAnsi="Times New Roman" w:cs="Times New Roman"/>
          <w:b w:val="0"/>
          <w:bCs w:val="0"/>
          <w:kern w:val="0"/>
        </w:rPr>
        <w:commentReference w:id="69"/>
      </w:r>
      <w:bookmarkEnd w:id="68"/>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 xml:space="preserve">Quando um toque é detectado, sua posição é calculada através </w:t>
      </w:r>
      <w:r w:rsidR="00513AAC" w:rsidRPr="00513AAC">
        <w:lastRenderedPageBreak/>
        <w:t>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70" w:name="_Toc201338439"/>
      <w:r w:rsidRPr="00F25AAC">
        <w:t xml:space="preserve">Figura </w:t>
      </w:r>
      <w:fldSimple w:instr=" SEQ Figura \* ARABIC ">
        <w:r w:rsidR="00376E4B">
          <w:rPr>
            <w:noProof/>
          </w:rPr>
          <w:t>27</w:t>
        </w:r>
      </w:fldSimple>
      <w:r w:rsidRPr="00F25AAC">
        <w:t xml:space="preserve"> - Exemplo de interpolação no cálculo da posição do toque</w:t>
      </w:r>
      <w:bookmarkEnd w:id="70"/>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r>
        <w:rPr>
          <w:noProof/>
          <w:lang w:eastAsia="pt-BR"/>
        </w:rPr>
        <w:lastRenderedPageBreak/>
        <w:drawing>
          <wp:inline distT="0" distB="0" distL="0" distR="0">
            <wp:extent cx="3414286" cy="25506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3414286" cy="2550675"/>
                    </a:xfrm>
                    <a:prstGeom prst="rect">
                      <a:avLst/>
                    </a:prstGeom>
                    <a:noFill/>
                    <a:ln w="9525">
                      <a:noFill/>
                      <a:miter lim="800000"/>
                      <a:headEnd/>
                      <a:tailEnd/>
                    </a:ln>
                  </pic:spPr>
                </pic:pic>
              </a:graphicData>
            </a:graphic>
          </wp:inline>
        </w:drawing>
      </w:r>
    </w:p>
    <w:p w:rsidR="00C60C85" w:rsidRDefault="002316C4" w:rsidP="002316C4">
      <w:pPr>
        <w:pStyle w:val="Figura"/>
      </w:pPr>
      <w:bookmarkStart w:id="71" w:name="_Toc201338440"/>
      <w:r>
        <w:t xml:space="preserve">Figura </w:t>
      </w:r>
      <w:fldSimple w:instr=" SEQ Figura \* ARABIC ">
        <w:r w:rsidR="00376E4B">
          <w:rPr>
            <w:noProof/>
          </w:rPr>
          <w:t>28</w:t>
        </w:r>
      </w:fldSimple>
      <w:r>
        <w:t xml:space="preserve"> - Demonstração do software de calibração</w:t>
      </w:r>
      <w:bookmarkEnd w:id="71"/>
    </w:p>
    <w:p w:rsidR="00C60C85" w:rsidRPr="00C60C85" w:rsidRDefault="00AA0254" w:rsidP="0001638B">
      <w:pPr>
        <w:pStyle w:val="BodyText"/>
      </w:pPr>
      <w:r>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2" w:name="_Toc201338390"/>
      <w:commentRangeStart w:id="73"/>
      <w:commentRangeStart w:id="74"/>
      <w:commentRangeStart w:id="75"/>
      <w:r>
        <w:t xml:space="preserve">Microsoft </w:t>
      </w:r>
      <w:commentRangeEnd w:id="73"/>
      <w:r w:rsidR="00684F9E">
        <w:rPr>
          <w:rStyle w:val="CommentReference"/>
          <w:rFonts w:ascii="Times New Roman" w:hAnsi="Times New Roman" w:cs="Times New Roman"/>
          <w:b w:val="0"/>
          <w:bCs w:val="0"/>
          <w:kern w:val="0"/>
        </w:rPr>
        <w:commentReference w:id="73"/>
      </w:r>
      <w:r>
        <w:t>XNA</w:t>
      </w:r>
      <w:commentRangeEnd w:id="74"/>
      <w:r w:rsidR="003B4EBB">
        <w:rPr>
          <w:rStyle w:val="CommentReference"/>
          <w:rFonts w:ascii="Times New Roman" w:hAnsi="Times New Roman" w:cs="Times New Roman"/>
          <w:b w:val="0"/>
          <w:bCs w:val="0"/>
          <w:kern w:val="0"/>
        </w:rPr>
        <w:commentReference w:id="74"/>
      </w:r>
      <w:bookmarkEnd w:id="72"/>
    </w:p>
    <w:p w:rsidR="0027472C" w:rsidRPr="00ED0DB2" w:rsidRDefault="0027472C" w:rsidP="0027472C">
      <w:pPr>
        <w:pStyle w:val="AFazer"/>
      </w:pPr>
      <w:r>
        <w:t>A fazer...</w:t>
      </w:r>
    </w:p>
    <w:commentRangeEnd w:id="75"/>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75"/>
      </w:r>
      <w:bookmarkStart w:id="76" w:name="_Toc201338391"/>
      <w:commentRangeStart w:id="77"/>
      <w:r w:rsidR="00C27EB2">
        <w:t>PROJETO</w:t>
      </w:r>
      <w:commentRangeEnd w:id="77"/>
      <w:r w:rsidR="004526D4">
        <w:rPr>
          <w:rStyle w:val="CommentReference"/>
          <w:rFonts w:ascii="Times New Roman" w:hAnsi="Times New Roman" w:cs="Times New Roman"/>
          <w:b w:val="0"/>
          <w:bCs w:val="0"/>
          <w:caps w:val="0"/>
          <w:kern w:val="0"/>
        </w:rPr>
        <w:commentReference w:id="77"/>
      </w:r>
      <w:bookmarkEnd w:id="76"/>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8" w:name="_Toc201338392"/>
      <w:r>
        <w:t>Concepção</w:t>
      </w:r>
      <w:bookmarkEnd w:id="78"/>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79" w:name="_Toc201338441"/>
      <w:r w:rsidRPr="002D2F43">
        <w:t xml:space="preserve">Figura </w:t>
      </w:r>
      <w:fldSimple w:instr=" SEQ Figura \* ARABIC ">
        <w:r w:rsidR="00376E4B">
          <w:rPr>
            <w:noProof/>
          </w:rPr>
          <w:t>29</w:t>
        </w:r>
      </w:fldSimple>
      <w:r w:rsidRPr="002D2F43">
        <w:t xml:space="preserve"> - Elementos do jogo</w:t>
      </w:r>
      <w:bookmarkEnd w:id="79"/>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80" w:name="_Toc200128375"/>
      <w:bookmarkStart w:id="81" w:name="_Toc201338442"/>
      <w:r>
        <w:t xml:space="preserve">Figura </w:t>
      </w:r>
      <w:fldSimple w:instr=" SEQ Figura \* ARABIC ">
        <w:r w:rsidR="00376E4B">
          <w:rPr>
            <w:noProof/>
          </w:rPr>
          <w:t>30</w:t>
        </w:r>
      </w:fldSimple>
      <w:r>
        <w:t xml:space="preserve"> - </w:t>
      </w:r>
      <w:r w:rsidR="00EC789B">
        <w:t xml:space="preserve">Arquitetura </w:t>
      </w:r>
      <w:r>
        <w:t>do sistema</w:t>
      </w:r>
      <w:bookmarkEnd w:id="80"/>
      <w:bookmarkEnd w:id="81"/>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82" w:name="_Toc201338393"/>
      <w:r>
        <w:t>Adequação da Mesa</w:t>
      </w:r>
      <w:bookmarkEnd w:id="82"/>
    </w:p>
    <w:p w:rsidR="00C27352" w:rsidRDefault="00C27352" w:rsidP="00C27352">
      <w:pPr>
        <w:pStyle w:val="Heading3"/>
      </w:pPr>
      <w:bookmarkStart w:id="83" w:name="_Toc201338394"/>
      <w:commentRangeStart w:id="84"/>
      <w:r>
        <w:t>Estrutura</w:t>
      </w:r>
      <w:commentRangeEnd w:id="84"/>
      <w:r w:rsidR="00F92616">
        <w:rPr>
          <w:rStyle w:val="CommentReference"/>
          <w:rFonts w:ascii="Times New Roman" w:hAnsi="Times New Roman" w:cs="Times New Roman"/>
          <w:b w:val="0"/>
          <w:bCs w:val="0"/>
          <w:kern w:val="0"/>
        </w:rPr>
        <w:commentReference w:id="84"/>
      </w:r>
      <w:bookmarkEnd w:id="83"/>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A51C35" w:rsidP="00C51D3F">
      <w:pPr>
        <w:pStyle w:val="Figura"/>
      </w:pPr>
      <w:r w:rsidRPr="00A51C35">
        <w:rPr>
          <w:noProof/>
          <w:lang w:eastAsia="pt-BR"/>
        </w:rPr>
        <w:drawing>
          <wp:inline distT="0" distB="0" distL="0" distR="0">
            <wp:extent cx="2286000" cy="1717040"/>
            <wp:effectExtent l="19050" t="0" r="0" b="0"/>
            <wp:docPr id="15"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38">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5" w:name="_Toc201338443"/>
      <w:r>
        <w:t xml:space="preserve">Figura </w:t>
      </w:r>
      <w:fldSimple w:instr=" SEQ Figura \* ARABIC ">
        <w:r w:rsidR="00376E4B">
          <w:rPr>
            <w:noProof/>
          </w:rPr>
          <w:t>31</w:t>
        </w:r>
      </w:fldSimple>
      <w:r>
        <w:t xml:space="preserve"> - Mesa multi-toque</w:t>
      </w:r>
      <w:r w:rsidR="00A51C35">
        <w:t xml:space="preserve"> utilizada no projeto</w:t>
      </w:r>
      <w:bookmarkEnd w:id="85"/>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lastRenderedPageBreak/>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6" w:name="_Toc201338444"/>
      <w:r w:rsidRPr="006A34E6">
        <w:t xml:space="preserve">Figura </w:t>
      </w:r>
      <w:fldSimple w:instr=" SEQ Figura \* ARABIC ">
        <w:r w:rsidR="00376E4B">
          <w:rPr>
            <w:noProof/>
          </w:rPr>
          <w:t>32</w:t>
        </w:r>
      </w:fldSimple>
      <w:r w:rsidRPr="006A34E6">
        <w:t xml:space="preserve"> - Contraste do toque na mesa antes da reestruturação</w:t>
      </w:r>
      <w:bookmarkEnd w:id="86"/>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6E1295" w:rsidP="00CA5CE7">
      <w:pPr>
        <w:pStyle w:val="Figura"/>
      </w:pPr>
    </w:p>
    <w:p w:rsidR="00CA5CE7" w:rsidRPr="00CA5CE7" w:rsidRDefault="006E1295" w:rsidP="00CA5CE7">
      <w:pPr>
        <w:pStyle w:val="Figura"/>
      </w:pPr>
      <w:bookmarkStart w:id="87" w:name="_Toc200128377"/>
      <w:bookmarkStart w:id="88" w:name="_Toc201338445"/>
      <w:r w:rsidRPr="00CA5CE7">
        <w:t xml:space="preserve">Figura </w:t>
      </w:r>
      <w:fldSimple w:instr=" SEQ Figura \* ARABIC ">
        <w:r w:rsidR="00376E4B">
          <w:rPr>
            <w:noProof/>
          </w:rPr>
          <w:t>33</w:t>
        </w:r>
      </w:fldSimple>
      <w:r w:rsidR="00CA5CE7" w:rsidRPr="00CA5CE7">
        <w:t xml:space="preserve"> </w:t>
      </w:r>
      <w:r w:rsidR="00DE66C3">
        <w:t>-</w:t>
      </w:r>
      <w:r w:rsidR="00CA5CE7" w:rsidRPr="00CA5CE7">
        <w:t xml:space="preserve"> </w:t>
      </w:r>
      <w:r w:rsidR="004B7682">
        <w:t>P</w:t>
      </w:r>
      <w:r w:rsidR="00CA5CE7" w:rsidRPr="00CA5CE7">
        <w:t>arte elétrica</w:t>
      </w:r>
      <w:bookmarkEnd w:id="87"/>
      <w:r w:rsidR="004B7682">
        <w:t xml:space="preserve"> após a reestruturação</w:t>
      </w:r>
      <w:bookmarkEnd w:id="88"/>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 xml:space="preserve">O </w:t>
      </w:r>
      <w:r w:rsidR="006E0150">
        <w:lastRenderedPageBreak/>
        <w:t>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5500000" cy="5193334"/>
            <wp:effectExtent l="19050" t="0" r="54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5500000" cy="5193334"/>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89" w:name="_Toc200128378"/>
      <w:bookmarkStart w:id="90" w:name="_Toc201338446"/>
      <w:r w:rsidRPr="005B5900">
        <w:t xml:space="preserve">Figura </w:t>
      </w:r>
      <w:fldSimple w:instr=" SEQ Figura \* ARABIC ">
        <w:r w:rsidR="00376E4B">
          <w:rPr>
            <w:noProof/>
          </w:rPr>
          <w:t>34</w:t>
        </w:r>
      </w:fldSimple>
      <w:r w:rsidRPr="005B5900">
        <w:t xml:space="preserve"> </w:t>
      </w:r>
      <w:r w:rsidR="00DE66C3">
        <w:t>-</w:t>
      </w:r>
      <w:r w:rsidRPr="005B5900">
        <w:t xml:space="preserve"> Representação </w:t>
      </w:r>
      <w:r>
        <w:t>d</w:t>
      </w:r>
      <w:r w:rsidRPr="005B5900">
        <w:t>o circuito elétrico da mesa</w:t>
      </w:r>
      <w:bookmarkEnd w:id="89"/>
      <w:bookmarkEnd w:id="90"/>
    </w:p>
    <w:p w:rsidR="00E258FF" w:rsidRDefault="00720B1C" w:rsidP="001D60CB">
      <w:pPr>
        <w:pStyle w:val="BodyText"/>
      </w:pPr>
      <w:r>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41" o:title=""/>
                </v:shape>
                <o:OLEObject Type="Embed" ProgID="Equation.3" ShapeID="_x0000_i1025" DrawAspect="Content" ObjectID="_1275138901" r:id="rId42"/>
              </w:object>
            </w:r>
          </w:p>
          <w:p w:rsidR="00846B7D" w:rsidRPr="00846B7D" w:rsidRDefault="00846B7D" w:rsidP="00846B7D">
            <w:r w:rsidRPr="005F5B07">
              <w:rPr>
                <w:position w:val="-100"/>
              </w:rPr>
              <w:object w:dxaOrig="3640" w:dyaOrig="2100">
                <v:shape id="_x0000_i1026" type="#_x0000_t75" style="width:182.25pt;height:105pt" o:ole="">
                  <v:imagedata r:id="rId43" o:title=""/>
                </v:shape>
                <o:OLEObject Type="Embed" ProgID="Equation.3" ShapeID="_x0000_i1026" DrawAspect="Content" ObjectID="_1275138902" r:id="rId44"/>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45" o:title=""/>
                </v:shape>
                <o:OLEObject Type="Embed" ProgID="Equation.3" ShapeID="_x0000_i1027" DrawAspect="Content" ObjectID="_1275138903" r:id="rId46"/>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47" o:title=""/>
                </v:shape>
                <o:OLEObject Type="Embed" ProgID="Equation.3" ShapeID="_x0000_i1028" DrawAspect="Content" ObjectID="_1275138904" r:id="rId48"/>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49" o:title=""/>
                </v:shape>
                <o:OLEObject Type="Embed" ProgID="Equation.3" ShapeID="_x0000_i1029" DrawAspect="Content" ObjectID="_1275138905" r:id="rId50"/>
              </w:object>
            </w:r>
          </w:p>
        </w:tc>
      </w:tr>
    </w:tbl>
    <w:p w:rsidR="00D01882" w:rsidRDefault="00D01882" w:rsidP="00D01882">
      <w:pPr>
        <w:pStyle w:val="Figura"/>
      </w:pPr>
      <w:r>
        <w:rPr>
          <w:noProof/>
          <w:lang w:eastAsia="pt-BR"/>
        </w:rPr>
        <w:lastRenderedPageBreak/>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91" w:name="_Toc201338447"/>
      <w:r>
        <w:t xml:space="preserve">Figura </w:t>
      </w:r>
      <w:fldSimple w:instr=" SEQ Figura \* ARABIC ">
        <w:r w:rsidR="00376E4B">
          <w:rPr>
            <w:noProof/>
          </w:rPr>
          <w:t>35</w:t>
        </w:r>
      </w:fldSimple>
      <w:r>
        <w:t xml:space="preserve"> - </w:t>
      </w:r>
      <w:r w:rsidR="006A34E6" w:rsidRPr="00D01882">
        <w:t xml:space="preserve">Contraste do toque na mesa </w:t>
      </w:r>
      <w:r>
        <w:t>após</w:t>
      </w:r>
      <w:r w:rsidR="006A34E6" w:rsidRPr="00D01882">
        <w:t xml:space="preserve"> reestruturação</w:t>
      </w:r>
      <w:bookmarkEnd w:id="91"/>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1A24EB" w:rsidP="001A24EB">
      <w:pPr>
        <w:pStyle w:val="Figura"/>
      </w:pPr>
    </w:p>
    <w:p w:rsidR="00567380" w:rsidRDefault="001A24EB" w:rsidP="00567380">
      <w:pPr>
        <w:pStyle w:val="Figura"/>
      </w:pPr>
      <w:bookmarkStart w:id="92" w:name="_Toc200128379"/>
      <w:bookmarkStart w:id="93" w:name="_Toc201338448"/>
      <w:r>
        <w:t xml:space="preserve">Figura </w:t>
      </w:r>
      <w:fldSimple w:instr=" SEQ Figura \* ARABIC ">
        <w:r w:rsidR="00376E4B">
          <w:rPr>
            <w:noProof/>
          </w:rPr>
          <w:t>36</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92"/>
      <w:bookmarkEnd w:id="93"/>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6A34E6" w:rsidP="006A34E6">
      <w:pPr>
        <w:pStyle w:val="Figura"/>
      </w:pPr>
    </w:p>
    <w:p w:rsidR="006A34E6" w:rsidRPr="006A34E6" w:rsidRDefault="006A34E6" w:rsidP="006A34E6">
      <w:pPr>
        <w:pStyle w:val="Figura"/>
      </w:pPr>
      <w:bookmarkStart w:id="94" w:name="_Toc201338449"/>
      <w:r>
        <w:t xml:space="preserve">Figura </w:t>
      </w:r>
      <w:fldSimple w:instr=" SEQ Figura \* ARABIC ">
        <w:r w:rsidR="00376E4B">
          <w:rPr>
            <w:noProof/>
          </w:rPr>
          <w:t>37</w:t>
        </w:r>
      </w:fldSimple>
      <w:r>
        <w:t xml:space="preserve"> - Conector com LED e </w:t>
      </w:r>
      <w:r w:rsidRPr="006A34E6">
        <w:t>plug</w:t>
      </w:r>
      <w:r>
        <w:t xml:space="preserve"> de conexão</w:t>
      </w:r>
      <w:bookmarkEnd w:id="94"/>
    </w:p>
    <w:p w:rsidR="00CA5CE7" w:rsidRDefault="00CA5CE7" w:rsidP="00CA5CE7">
      <w:pPr>
        <w:pStyle w:val="Heading3"/>
      </w:pPr>
      <w:bookmarkStart w:id="95" w:name="_Toc201338395"/>
      <w:r>
        <w:t>Visão Computacional</w:t>
      </w:r>
      <w:bookmarkEnd w:id="95"/>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271D5E" w:rsidRDefault="00271D5E" w:rsidP="001D60CB">
      <w:pPr>
        <w:pStyle w:val="BodyText"/>
      </w:pPr>
      <w:r>
        <w:lastRenderedPageBreak/>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4F3DF4" w:rsidRDefault="004F3DF4" w:rsidP="004F3DF4">
      <w:pPr>
        <w:pStyle w:val="Figura"/>
      </w:pPr>
    </w:p>
    <w:p w:rsidR="00E3422D" w:rsidRDefault="00E3422D" w:rsidP="004F3DF4">
      <w:pPr>
        <w:pStyle w:val="Figura"/>
      </w:pPr>
      <w:bookmarkStart w:id="96" w:name="_Toc201338450"/>
      <w:r>
        <w:t xml:space="preserve">Figura </w:t>
      </w:r>
      <w:fldSimple w:instr=" SEQ Figura \* ARABIC ">
        <w:r w:rsidR="00376E4B">
          <w:rPr>
            <w:noProof/>
          </w:rPr>
          <w:t>38</w:t>
        </w:r>
      </w:fldSimple>
      <w:r>
        <w:t xml:space="preserve"> - </w:t>
      </w:r>
      <w:r w:rsidR="004A589C">
        <w:t>Toque</w:t>
      </w:r>
      <w:r>
        <w:t xml:space="preserve"> com e sem o filtro </w:t>
      </w:r>
      <w:r w:rsidR="004F3DF4">
        <w:t>inibidor d</w:t>
      </w:r>
      <w:r w:rsidR="00532C41">
        <w:t>a</w:t>
      </w:r>
      <w:r w:rsidR="004F3DF4">
        <w:t xml:space="preserve"> luz infravermelha</w:t>
      </w:r>
      <w:bookmarkEnd w:id="96"/>
    </w:p>
    <w:p w:rsidR="00271D5E" w:rsidRPr="00271D5E" w:rsidRDefault="00271D5E" w:rsidP="00271D5E">
      <w:r>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532C41" w:rsidRDefault="00532C41" w:rsidP="00532C41">
      <w:pPr>
        <w:pStyle w:val="Figura"/>
      </w:pPr>
    </w:p>
    <w:p w:rsidR="004F3DF4" w:rsidRDefault="004F3DF4" w:rsidP="00532C41">
      <w:pPr>
        <w:pStyle w:val="Figura"/>
      </w:pPr>
      <w:bookmarkStart w:id="97" w:name="_Toc201338451"/>
      <w:r>
        <w:t xml:space="preserve">Figura </w:t>
      </w:r>
      <w:fldSimple w:instr=" SEQ Figura \* ARABIC ">
        <w:r w:rsidR="00376E4B">
          <w:rPr>
            <w:noProof/>
          </w:rPr>
          <w:t>39</w:t>
        </w:r>
      </w:fldSimple>
      <w:r>
        <w:t xml:space="preserve"> - </w:t>
      </w:r>
      <w:r w:rsidR="004A589C">
        <w:t>Toque</w:t>
      </w:r>
      <w:r>
        <w:t xml:space="preserve"> com e sem o filtro </w:t>
      </w:r>
      <w:r w:rsidR="00532C41">
        <w:t>inibidor da luz visível</w:t>
      </w:r>
      <w:bookmarkEnd w:id="97"/>
    </w:p>
    <w:p w:rsidR="004A589C" w:rsidRPr="004A589C" w:rsidRDefault="004A589C" w:rsidP="004A589C">
      <w:pPr>
        <w:pStyle w:val="Figura"/>
      </w:pPr>
    </w:p>
    <w:p w:rsidR="00E258FF" w:rsidRPr="004A589C" w:rsidRDefault="004A589C" w:rsidP="004A589C">
      <w:pPr>
        <w:pStyle w:val="Figura"/>
      </w:pPr>
      <w:bookmarkStart w:id="98" w:name="_Toc201338452"/>
      <w:r w:rsidRPr="004A589C">
        <w:t xml:space="preserve">Figura </w:t>
      </w:r>
      <w:fldSimple w:instr=" SEQ Figura \* ARABIC ">
        <w:r w:rsidR="00376E4B">
          <w:rPr>
            <w:noProof/>
          </w:rPr>
          <w:t>40</w:t>
        </w:r>
      </w:fldSimple>
      <w:r w:rsidRPr="004A589C">
        <w:t xml:space="preserve"> - Microsoft LifeCam VX 6000</w:t>
      </w:r>
      <w:bookmarkEnd w:id="98"/>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9"/>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B26FA3">
        <w:t xml:space="preserve">. </w:t>
      </w:r>
      <w:r w:rsidR="00C65278">
        <w:t>Testes</w:t>
      </w:r>
      <w:r w:rsidR="00240A74" w:rsidRPr="00240A74">
        <w:t xml:space="preserve"> </w:t>
      </w:r>
      <w:r w:rsidR="00240A74">
        <w:t>realizados, descritos a seguir,</w:t>
      </w:r>
      <w:r w:rsidR="00F76AB5">
        <w:t xml:space="preserve"> </w:t>
      </w:r>
      <w:r w:rsidR="00C65278">
        <w:t xml:space="preserve">indicaram que </w:t>
      </w:r>
      <w:r w:rsidR="00240A74">
        <w:t xml:space="preserve">os </w:t>
      </w:r>
      <w:r w:rsidR="00120026">
        <w:t>sacos plásticos forneceram</w:t>
      </w:r>
      <w:r w:rsidR="00C65278">
        <w:t xml:space="preserve"> </w:t>
      </w:r>
      <w:r w:rsidR="00120026">
        <w:t>maior nitidez na</w:t>
      </w:r>
      <w:r w:rsidR="00240A74">
        <w:t xml:space="preserve"> detecção dos toques</w:t>
      </w:r>
      <w:r w:rsidR="00B26FA3">
        <w:t>, em relação ao papel vegetal</w:t>
      </w:r>
      <w:r w:rsidR="00C65278">
        <w:t xml:space="preserve">. </w:t>
      </w:r>
      <w:r w:rsidR="003C7395">
        <w:t>E</w:t>
      </w:r>
      <w:r w:rsidR="00120026">
        <w:t xml:space="preserve">ste material </w:t>
      </w:r>
      <w:r w:rsidR="00C65278">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CB57FC" w:rsidRDefault="00CB57FC" w:rsidP="00CB57FC">
      <w:pPr>
        <w:pStyle w:val="Figura"/>
      </w:pPr>
    </w:p>
    <w:p w:rsidR="00A428B5" w:rsidRPr="00A428B5" w:rsidRDefault="00CB57FC" w:rsidP="00CB57FC">
      <w:pPr>
        <w:pStyle w:val="Figura"/>
      </w:pPr>
      <w:bookmarkStart w:id="99" w:name="_Toc201338453"/>
      <w:r>
        <w:t xml:space="preserve">Figura </w:t>
      </w:r>
      <w:fldSimple w:instr=" SEQ Figura \* ARABIC ">
        <w:r w:rsidR="00376E4B">
          <w:rPr>
            <w:noProof/>
          </w:rPr>
          <w:t>41</w:t>
        </w:r>
      </w:fldSimple>
      <w:r>
        <w:t xml:space="preserve"> - Sistema de projeção</w:t>
      </w:r>
      <w:bookmarkEnd w:id="99"/>
    </w:p>
    <w:p w:rsidR="00737335" w:rsidRDefault="00FD3ADF" w:rsidP="00FD3ADF">
      <w:pPr>
        <w:pStyle w:val="Heading3"/>
      </w:pPr>
      <w:bookmarkStart w:id="100" w:name="_Toc201338396"/>
      <w:r>
        <w:lastRenderedPageBreak/>
        <w:t>Testes e Dificuldades Encontradas</w:t>
      </w:r>
      <w:bookmarkEnd w:id="100"/>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1" w:name="_Toc200128381"/>
      <w:bookmarkStart w:id="102" w:name="_Toc201338454"/>
      <w:r w:rsidRPr="00CB57FC">
        <w:t xml:space="preserve">Figura </w:t>
      </w:r>
      <w:fldSimple w:instr=" SEQ Figura \* ARABIC ">
        <w:r w:rsidR="00376E4B">
          <w:rPr>
            <w:noProof/>
          </w:rPr>
          <w:t>42</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1"/>
      <w:bookmarkEnd w:id="102"/>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3" w:name="_Toc200128382"/>
      <w:bookmarkStart w:id="104" w:name="_Toc201338455"/>
      <w:r>
        <w:t xml:space="preserve">Figura </w:t>
      </w:r>
      <w:fldSimple w:instr=" SEQ Figura \* ARABIC ">
        <w:r w:rsidR="00376E4B">
          <w:rPr>
            <w:noProof/>
          </w:rPr>
          <w:t>43</w:t>
        </w:r>
      </w:fldSimple>
      <w:r>
        <w:t xml:space="preserve"> </w:t>
      </w:r>
      <w:r w:rsidR="00DE66C3">
        <w:t>-</w:t>
      </w:r>
      <w:r>
        <w:t xml:space="preserve"> </w:t>
      </w:r>
      <w:r w:rsidR="000E795C">
        <w:t>Copo e circuito com LED</w:t>
      </w:r>
      <w:r w:rsidR="002C102D">
        <w:t xml:space="preserve"> </w:t>
      </w:r>
      <w:r w:rsidR="00C26F31">
        <w:t>usado na iluminação</w:t>
      </w:r>
      <w:bookmarkEnd w:id="103"/>
      <w:r w:rsidR="000E795C">
        <w:t xml:space="preserve"> do fiducial</w:t>
      </w:r>
      <w:bookmarkEnd w:id="104"/>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5" w:name="_Toc201338456"/>
      <w:r>
        <w:t xml:space="preserve">Figura </w:t>
      </w:r>
      <w:fldSimple w:instr=" SEQ Figura \* ARABIC ">
        <w:r w:rsidR="00376E4B">
          <w:rPr>
            <w:noProof/>
          </w:rPr>
          <w:t>44</w:t>
        </w:r>
      </w:fldSimple>
      <w:r>
        <w:t xml:space="preserve"> - FTIR utiliza</w:t>
      </w:r>
      <w:r w:rsidR="00EA623E">
        <w:t xml:space="preserve">ndo </w:t>
      </w:r>
      <w:r>
        <w:t>anteparo difusor para projeção</w:t>
      </w:r>
      <w:bookmarkEnd w:id="105"/>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da mesa que é de </w:t>
      </w:r>
      <w:r w:rsidR="008E2F0A" w:rsidRPr="008E2F0A">
        <w:t>1920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6" w:name="_Toc200128383"/>
      <w:r w:rsidRPr="0052616C">
        <w:t xml:space="preserve"> </w:t>
      </w:r>
    </w:p>
    <w:p w:rsidR="0052616C" w:rsidRPr="0052616C" w:rsidRDefault="0052616C" w:rsidP="0052616C">
      <w:pPr>
        <w:pStyle w:val="Figura"/>
      </w:pPr>
      <w:bookmarkStart w:id="107" w:name="_Toc201338457"/>
      <w:r w:rsidRPr="0052616C">
        <w:t xml:space="preserve">Figura </w:t>
      </w:r>
      <w:fldSimple w:instr=" SEQ Figura \* ARABIC ">
        <w:r w:rsidR="00376E4B">
          <w:rPr>
            <w:noProof/>
          </w:rPr>
          <w:t>45</w:t>
        </w:r>
      </w:fldSimple>
      <w:r w:rsidRPr="0052616C">
        <w:t xml:space="preserve"> - Fiduciais sobre papel vegetal e</w:t>
      </w:r>
      <w:r w:rsidR="00710EF7">
        <w:t xml:space="preserve"> saco</w:t>
      </w:r>
      <w:r w:rsidRPr="0052616C">
        <w:t xml:space="preserve"> plástico</w:t>
      </w:r>
      <w:bookmarkEnd w:id="106"/>
      <w:bookmarkEnd w:id="107"/>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w:t>
      </w:r>
      <w:commentRangeStart w:id="108"/>
      <w:r w:rsidR="001B034E">
        <w:t xml:space="preserve">Utilizando a VX 6000, a distância em relação à superfície do acrílico em que utilizamos a </w:t>
      </w:r>
      <w:r w:rsidR="001B034E" w:rsidRPr="001B034E">
        <w:t>webcam</w:t>
      </w:r>
      <w:r w:rsidR="001B034E">
        <w:t xml:space="preserve"> foi </w:t>
      </w:r>
      <w:r w:rsidR="00A650AE">
        <w:t>de . A esta distância a área útil da mesa ficou em torno de cm² (cm x cm</w:t>
      </w:r>
      <w:commentRangeEnd w:id="108"/>
      <w:r w:rsidR="00A650AE">
        <w:t xml:space="preserve">). </w:t>
      </w:r>
      <w:r w:rsidR="00A650AE">
        <w:rPr>
          <w:rStyle w:val="CommentReference"/>
          <w:rFonts w:ascii="Times New Roman" w:hAnsi="Times New Roman"/>
        </w:rPr>
        <w:commentReference w:id="108"/>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09" w:name="_Toc201338458"/>
      <w:r>
        <w:t xml:space="preserve">Figura </w:t>
      </w:r>
      <w:fldSimple w:instr=" SEQ Figura \* ARABIC ">
        <w:r w:rsidR="00376E4B">
          <w:rPr>
            <w:noProof/>
          </w:rPr>
          <w:t>46</w:t>
        </w:r>
      </w:fldSimple>
      <w:r>
        <w:t xml:space="preserve"> - Toque sobre papel vegetal e saco plástico</w:t>
      </w:r>
      <w:bookmarkEnd w:id="109"/>
    </w:p>
    <w:p w:rsidR="00FD2D6A" w:rsidRPr="00FD2D6A" w:rsidRDefault="00D559C4" w:rsidP="00FD2D6A">
      <w:pPr>
        <w:pStyle w:val="Heading2"/>
      </w:pPr>
      <w:bookmarkStart w:id="110" w:name="_Toc201338397"/>
      <w:r>
        <w:t>Jogo</w:t>
      </w:r>
      <w:bookmarkEnd w:id="110"/>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w:t>
      </w:r>
      <w:r w:rsidRPr="00FD2D6A">
        <w:lastRenderedPageBreak/>
        <w:t>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11" w:name="_Toc201338398"/>
      <w:r w:rsidRPr="00FD2D6A">
        <w:t>Protótipo</w:t>
      </w:r>
      <w:bookmarkEnd w:id="111"/>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Pr="00FD2D6A">
        <w:t>. Desta forma, após o desenvolvimento do protótipo, estaríamos seguros quanto à escolha do</w:t>
      </w:r>
      <w:r w:rsidR="009D77DA">
        <w:t>s</w:t>
      </w:r>
      <w:r w:rsidRPr="00FD2D6A">
        <w:t xml:space="preserve"> softwares escolhidos para o 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2" w:name="_Toc200128385"/>
      <w:bookmarkStart w:id="113" w:name="_Toc201338459"/>
      <w:r>
        <w:t xml:space="preserve">Figura </w:t>
      </w:r>
      <w:fldSimple w:instr=" SEQ Figura \* ARABIC ">
        <w:r>
          <w:rPr>
            <w:noProof/>
          </w:rPr>
          <w:t>47</w:t>
        </w:r>
      </w:fldSimple>
      <w:r>
        <w:t xml:space="preserve"> - Protótipo</w:t>
      </w:r>
      <w:bookmarkEnd w:id="112"/>
      <w:bookmarkEnd w:id="113"/>
    </w:p>
    <w:p w:rsidR="00801D68" w:rsidRDefault="00F166D4" w:rsidP="00801D68">
      <w:pPr>
        <w:pStyle w:val="BodyText"/>
      </w:pPr>
      <w:r>
        <w:lastRenderedPageBreak/>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Ao desenvolver de maneira simples, a interação entre as unidades, verificou-se que a formação de times, adição de inúmeras características e ações diferentes para as unidades, além de um cenário tridimensional e animações seriam de grande complexidade, caso a arquitetura do jogo não fosse bem planejada.</w:t>
      </w:r>
    </w:p>
    <w:p w:rsidR="007F64B1" w:rsidRPr="007F64B1" w:rsidRDefault="007F64B1" w:rsidP="007F64B1"/>
    <w:p w:rsidR="00FD2D6A" w:rsidRPr="00FD2D6A" w:rsidRDefault="00FD2D6A" w:rsidP="001D60CB">
      <w:pPr>
        <w:pStyle w:val="BodyText"/>
      </w:pPr>
      <w:commentRangeStart w:id="114"/>
      <w:r w:rsidRPr="00FD2D6A">
        <w:t xml:space="preserve">Os testes realizados em cima do protótipo se mostraram bastante satisfatórios, uma vez que o tempo de resposta de uma ação foi praticamente instantâneo, </w:t>
      </w:r>
      <w:commentRangeEnd w:id="114"/>
      <w:r w:rsidR="00CD786B">
        <w:rPr>
          <w:rStyle w:val="CommentReference"/>
          <w:rFonts w:ascii="Times New Roman" w:hAnsi="Times New Roman"/>
        </w:rPr>
        <w:commentReference w:id="114"/>
      </w:r>
      <w:r w:rsidRPr="00FD2D6A">
        <w:t>que se trata de um requisito muito importante a este tipo de sistemas, já que a sensação de estar manipulando o objeto diretamente tem que ser sentida pelos usuários de qualquer aplicação em superfícies multi-toque.</w:t>
      </w:r>
    </w:p>
    <w:p w:rsidR="00FD2D6A" w:rsidRDefault="00FD2D6A" w:rsidP="001D60CB">
      <w:pPr>
        <w:pStyle w:val="BodyText"/>
        <w:rPr>
          <w:ins w:id="115" w:author="Fabio R. de Miranda" w:date="2008-06-12T02:06:00Z"/>
        </w:rPr>
      </w:pPr>
      <w:r w:rsidRPr="00FD2D6A">
        <w:t xml:space="preserve">A arquitetura do protótipo </w:t>
      </w:r>
      <w:del w:id="116" w:author="Fabio R. de Miranda" w:date="2008-06-12T02:05:00Z">
        <w:r w:rsidRPr="00FD2D6A" w:rsidDel="00227DE5">
          <w:delText>não será explicada, pois grande parte foi reaproveitada no desenvolvimento do</w:delText>
        </w:r>
      </w:del>
      <w:ins w:id="117" w:author="Fabio R. de Miranda" w:date="2008-06-12T02:05:00Z">
        <w:r w:rsidR="00227DE5">
          <w:t xml:space="preserve">doe similar  à adotada no </w:t>
        </w:r>
      </w:ins>
      <w:del w:id="118" w:author="Fabio R. de Miranda" w:date="2008-06-12T02:05:00Z">
        <w:r w:rsidRPr="00FD2D6A" w:rsidDel="00227DE5">
          <w:delText xml:space="preserve"> </w:delText>
        </w:r>
      </w:del>
      <w:r w:rsidRPr="00FD2D6A">
        <w:t xml:space="preserve">segundo protótipo, </w:t>
      </w:r>
      <w:del w:id="119" w:author="Fabio R. de Miranda" w:date="2008-06-12T02:06:00Z">
        <w:r w:rsidRPr="00FD2D6A" w:rsidDel="00227DE5">
          <w:delText>sendo mais apropriado o comentário apenas da</w:delText>
        </w:r>
      </w:del>
      <w:ins w:id="120" w:author="Fabio R. de Miranda" w:date="2008-06-12T02:06:00Z">
        <w:r w:rsidR="00227DE5">
          <w:t xml:space="preserve">que se manteve até a </w:t>
        </w:r>
      </w:ins>
      <w:r w:rsidRPr="00FD2D6A">
        <w:t xml:space="preserve"> arquitetura final</w:t>
      </w:r>
      <w:ins w:id="121" w:author="Fabio R. de Miranda" w:date="2008-06-12T02:06:00Z">
        <w:r w:rsidR="00227DE5">
          <w:t xml:space="preserve"> e que será comentada no item </w:t>
        </w:r>
        <w:commentRangeStart w:id="122"/>
        <w:r w:rsidR="00227DE5">
          <w:t>X.y.z</w:t>
        </w:r>
        <w:commentRangeEnd w:id="122"/>
        <w:r w:rsidR="00227DE5">
          <w:rPr>
            <w:rStyle w:val="CommentReference"/>
            <w:rFonts w:ascii="Times New Roman" w:hAnsi="Times New Roman"/>
          </w:rPr>
          <w:commentReference w:id="122"/>
        </w:r>
      </w:ins>
      <w:r w:rsidRPr="00FD2D6A">
        <w:t>.</w:t>
      </w:r>
    </w:p>
    <w:p w:rsidR="003E6882" w:rsidRDefault="003E6882" w:rsidP="003E6882">
      <w:pPr>
        <w:pStyle w:val="BodyText"/>
        <w:rPr>
          <w:ins w:id="123" w:author="Fabio R. de Miranda" w:date="2008-06-12T02:06:00Z"/>
        </w:rPr>
      </w:pPr>
    </w:p>
    <w:p w:rsidR="003E6882" w:rsidRDefault="00BC652D" w:rsidP="003E6882">
      <w:pPr>
        <w:pStyle w:val="BodyText"/>
        <w:rPr>
          <w:ins w:id="124" w:author="Fabio R. de Miranda" w:date="2008-06-12T02:06:00Z"/>
        </w:rPr>
      </w:pPr>
      <w:ins w:id="125" w:author="Fabio R. de Miranda" w:date="2008-06-12T02:06:00Z">
        <w:r w:rsidRPr="00BC652D">
          <w:rPr>
            <w:rPrChange w:id="126" w:author="Fabio R. de Miranda" w:date="2008-06-12T02:07:00Z">
              <w:rPr>
                <w:rFonts w:cs="Arial"/>
                <w:i/>
                <w:sz w:val="16"/>
                <w:szCs w:val="16"/>
              </w:rPr>
            </w:rPrChange>
          </w:rPr>
          <w:t xml:space="preserve">Este trecho do texto de vocês ficou </w:t>
        </w:r>
        <w:r w:rsidRPr="00BC652D">
          <w:rPr>
            <w:i/>
            <w:rPrChange w:id="127" w:author="Fabio R. de Miranda" w:date="2008-06-12T02:07:00Z">
              <w:rPr>
                <w:rFonts w:cs="Arial"/>
                <w:i/>
                <w:sz w:val="16"/>
                <w:szCs w:val="16"/>
              </w:rPr>
            </w:rPrChange>
          </w:rPr>
          <w:t xml:space="preserve">chato. </w:t>
        </w:r>
        <w:r w:rsidRPr="00BC652D">
          <w:rPr>
            <w:rPrChange w:id="128" w:author="Fabio R. de Miranda" w:date="2008-06-12T02:07:00Z">
              <w:rPr>
                <w:rFonts w:cs="Arial"/>
                <w:i/>
                <w:sz w:val="16"/>
                <w:szCs w:val="16"/>
              </w:rPr>
            </w:rPrChange>
          </w:rPr>
          <w:t>Vocês não explicaram</w:t>
        </w:r>
        <w:r w:rsidRPr="00BC652D">
          <w:rPr>
            <w:i/>
            <w:rPrChange w:id="129" w:author="Fabio R. de Miranda" w:date="2008-06-12T02:07:00Z">
              <w:rPr>
                <w:rFonts w:cs="Arial"/>
                <w:i/>
                <w:sz w:val="16"/>
                <w:szCs w:val="16"/>
              </w:rPr>
            </w:rPrChange>
          </w:rPr>
          <w:t xml:space="preserve"> </w:t>
        </w:r>
      </w:ins>
      <w:ins w:id="130" w:author="Fabio R. de Miranda" w:date="2008-06-12T02:07:00Z">
        <w:r w:rsidRPr="00BC652D">
          <w:rPr>
            <w:rPrChange w:id="131" w:author="Fabio R. de Miranda" w:date="2008-06-12T02:07:00Z">
              <w:rPr>
                <w:rFonts w:cs="Arial"/>
                <w:i/>
                <w:sz w:val="16"/>
                <w:szCs w:val="16"/>
              </w:rPr>
            </w:rPrChange>
          </w:rPr>
          <w:t>direito como é o protótipo e o que ele fazia, nem incluíram uma foto dele projetado na mesa, por exemplo.</w:t>
        </w:r>
        <w:r w:rsidR="00227DE5">
          <w:t xml:space="preserve"> Se eu não tivesse visto alguma coisa no lab diria que parece que vocês </w:t>
        </w:r>
      </w:ins>
      <w:ins w:id="132" w:author="Fabio R. de Miranda" w:date="2008-06-12T02:12:00Z">
        <w:r w:rsidR="003F5C4A">
          <w:t>não obtiveram resultados com ele</w:t>
        </w:r>
      </w:ins>
    </w:p>
    <w:p w:rsidR="003E6882" w:rsidRDefault="003E6882" w:rsidP="003E6882">
      <w:pPr>
        <w:pStyle w:val="BodyText"/>
        <w:rPr>
          <w:ins w:id="133" w:author="Fabio R. de Miranda" w:date="2008-06-12T02:06:00Z"/>
        </w:rPr>
      </w:pPr>
    </w:p>
    <w:p w:rsidR="003E6882" w:rsidRDefault="003E6882" w:rsidP="003E6882">
      <w:pPr>
        <w:pStyle w:val="BodyText"/>
        <w:rPr>
          <w:ins w:id="134" w:author="Fabio R. de Miranda" w:date="2008-06-12T02:06:00Z"/>
        </w:rPr>
      </w:pPr>
    </w:p>
    <w:p w:rsidR="003E6882" w:rsidRDefault="003E6882" w:rsidP="003E6882">
      <w:pPr>
        <w:pStyle w:val="BodyText"/>
      </w:pPr>
    </w:p>
    <w:p w:rsidR="00FD2D6A" w:rsidRPr="00FD2D6A" w:rsidRDefault="00FD2D6A" w:rsidP="00076E68">
      <w:pPr>
        <w:pStyle w:val="Heading3"/>
      </w:pPr>
      <w:bookmarkStart w:id="135" w:name="_Toc201338399"/>
      <w:r w:rsidRPr="00FD2D6A">
        <w:t>Versão Final</w:t>
      </w:r>
      <w:bookmarkEnd w:id="135"/>
    </w:p>
    <w:p w:rsidR="00FD2D6A" w:rsidRPr="00FD2D6A" w:rsidRDefault="00FD2D6A" w:rsidP="001D60CB">
      <w:pPr>
        <w:pStyle w:val="BodyText"/>
      </w:pPr>
      <w:r w:rsidRPr="00FD2D6A">
        <w:t xml:space="preserve">O desenvolvimento da versão final teve como foco principal sua arquitetura. </w:t>
      </w:r>
      <w:commentRangeStart w:id="136"/>
      <w:r w:rsidRPr="00FD2D6A">
        <w:t>Foi trabalhada de modo a deixar o jogo o mais rápido possível, sem comprometer a qualidade e os requisitos propostos</w:t>
      </w:r>
      <w:commentRangeEnd w:id="136"/>
      <w:r w:rsidR="003F5C4A">
        <w:rPr>
          <w:rStyle w:val="CommentReference"/>
          <w:rFonts w:ascii="Times New Roman" w:hAnsi="Times New Roman"/>
        </w:rPr>
        <w:commentReference w:id="136"/>
      </w:r>
      <w:r w:rsidRPr="00FD2D6A">
        <w:t>.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37" w:name="_Toc200128386"/>
      <w:bookmarkStart w:id="138" w:name="_Toc201338460"/>
      <w:r>
        <w:t xml:space="preserve">Figura </w:t>
      </w:r>
      <w:fldSimple w:instr=" SEQ Figura \* ARABIC ">
        <w:r w:rsidR="00376E4B">
          <w:rPr>
            <w:noProof/>
          </w:rPr>
          <w:t>48</w:t>
        </w:r>
      </w:fldSimple>
      <w:r>
        <w:t xml:space="preserve"> - Versão </w:t>
      </w:r>
      <w:r w:rsidR="00E47AD3">
        <w:t>f</w:t>
      </w:r>
      <w:r>
        <w:t>inal</w:t>
      </w:r>
      <w:bookmarkEnd w:id="137"/>
      <w:bookmarkEnd w:id="138"/>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w:t>
      </w:r>
      <w:r w:rsidRPr="00FD2D6A">
        <w:lastRenderedPageBreak/>
        <w:t xml:space="preserve">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139" w:author="Fabio R. de Miranda" w:date="2008-06-12T02:23:00Z"/>
        </w:rPr>
      </w:pPr>
      <w:bookmarkStart w:id="140" w:name="_Toc200128387"/>
      <w:bookmarkStart w:id="141" w:name="_Toc201338461"/>
      <w:r>
        <w:t xml:space="preserve">Figura </w:t>
      </w:r>
      <w:fldSimple w:instr=" SEQ Figura \* ARABIC ">
        <w:r w:rsidR="00376E4B">
          <w:rPr>
            <w:noProof/>
          </w:rPr>
          <w:t>49</w:t>
        </w:r>
      </w:fldSimple>
      <w:r>
        <w:t xml:space="preserve"> - Arquitetura da </w:t>
      </w:r>
      <w:r w:rsidR="00E47AD3">
        <w:t>v</w:t>
      </w:r>
      <w:r>
        <w:t xml:space="preserve">ersão </w:t>
      </w:r>
      <w:r w:rsidR="00E47AD3">
        <w:t>f</w:t>
      </w:r>
      <w:r>
        <w:t>inal</w:t>
      </w:r>
      <w:bookmarkEnd w:id="140"/>
      <w:bookmarkEnd w:id="141"/>
    </w:p>
    <w:p w:rsidR="00397A7C" w:rsidRDefault="00397A7C">
      <w:pPr>
        <w:pStyle w:val="BodyText"/>
        <w:rPr>
          <w:ins w:id="142" w:author="Fabio R. de Miranda" w:date="2008-06-12T02:23:00Z"/>
        </w:rPr>
        <w:pPrChange w:id="143" w:author="Fabio R. de Miranda" w:date="2008-06-12T02:23:00Z">
          <w:pPr>
            <w:pStyle w:val="Figura"/>
          </w:pPr>
        </w:pPrChange>
      </w:pPr>
    </w:p>
    <w:p w:rsidR="00397A7C" w:rsidRDefault="00BC652D">
      <w:pPr>
        <w:pStyle w:val="BodyText"/>
        <w:rPr>
          <w:ins w:id="144" w:author="Fabio R. de Miranda" w:date="2008-06-12T02:23:00Z"/>
        </w:rPr>
        <w:pPrChange w:id="145" w:author="Fabio R. de Miranda" w:date="2008-06-12T02:23:00Z">
          <w:pPr>
            <w:pStyle w:val="Figura"/>
          </w:pPr>
        </w:pPrChange>
      </w:pPr>
      <w:ins w:id="146" w:author="Fabio R. de Miranda" w:date="2008-06-12T02:23:00Z">
        <w:r w:rsidRPr="00BC652D">
          <w:rPr>
            <w:rPrChange w:id="147" w:author="Fabio R. de Miranda" w:date="2008-06-12T02:24:00Z">
              <w:rPr>
                <w:sz w:val="16"/>
                <w:szCs w:val="16"/>
              </w:rPr>
            </w:rPrChange>
          </w:rPr>
          <w:t xml:space="preserve">Coloquem aqui um ou dois parágrafos fazendo </w:t>
        </w:r>
      </w:ins>
      <w:ins w:id="148" w:author="Fabio R. de Miranda" w:date="2008-06-12T02:24:00Z">
        <w:r w:rsidRPr="00BC652D">
          <w:rPr>
            <w:rPrChange w:id="149" w:author="Fabio R. de Miranda" w:date="2008-06-12T02:24:00Z">
              <w:rPr>
                <w:sz w:val="16"/>
                <w:szCs w:val="16"/>
              </w:rPr>
            </w:rPrChange>
          </w:rPr>
          <w:t>referência à figura 23 e comentando em linhas gerais a arquitetura, antes de entrar na discussão de cada módulo como vem a seguir</w:t>
        </w:r>
      </w:ins>
    </w:p>
    <w:p w:rsidR="00397A7C" w:rsidRDefault="00397A7C">
      <w:pPr>
        <w:pStyle w:val="BodyText"/>
        <w:pPrChange w:id="150" w:author="Fabio R. de Miranda" w:date="2008-06-12T02:23:00Z">
          <w:pPr>
            <w:pStyle w:val="Figura"/>
          </w:pPr>
        </w:pPrChange>
      </w:pPr>
    </w:p>
    <w:p w:rsidR="00FD2D6A" w:rsidRPr="00FD2D6A" w:rsidRDefault="00FD2D6A" w:rsidP="00076E68">
      <w:pPr>
        <w:pStyle w:val="Heading4"/>
      </w:pPr>
      <w:r w:rsidRPr="00FD2D6A">
        <w:lastRenderedPageBreak/>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commentRangeStart w:id="151"/>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commentRangeEnd w:id="151"/>
      <w:r w:rsidR="00FD0424">
        <w:rPr>
          <w:rStyle w:val="CommentReference"/>
          <w:rFonts w:ascii="Times New Roman" w:hAnsi="Times New Roman" w:cs="Times New Roman"/>
          <w:i w:val="0"/>
        </w:rPr>
        <w:commentReference w:id="151"/>
      </w:r>
    </w:p>
    <w:p w:rsidR="00B94D7A" w:rsidRDefault="00B94D7A" w:rsidP="00B94D7A">
      <w:pPr>
        <w:pStyle w:val="Figura"/>
      </w:pPr>
      <w:bookmarkStart w:id="152" w:name="_Toc200128388"/>
      <w:bookmarkStart w:id="153" w:name="_Toc201338462"/>
      <w:r>
        <w:t xml:space="preserve">Figura </w:t>
      </w:r>
      <w:fldSimple w:instr=" SEQ Figura \* ARABIC ">
        <w:r w:rsidR="00376E4B">
          <w:rPr>
            <w:noProof/>
          </w:rPr>
          <w:t>50</w:t>
        </w:r>
      </w:fldSimple>
      <w:r>
        <w:t xml:space="preserve"> - Visão do </w:t>
      </w:r>
      <w:r w:rsidR="00E47AD3">
        <w:t>m</w:t>
      </w:r>
      <w:r>
        <w:t>ódulo Listener</w:t>
      </w:r>
      <w:bookmarkEnd w:id="152"/>
      <w:bookmarkEnd w:id="153"/>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154"/>
      <w:r w:rsidRPr="00FD2D6A">
        <w:t>objetos</w:t>
      </w:r>
      <w:ins w:id="155" w:author="Fabio R. de Miranda" w:date="2008-06-12T02:35:00Z">
        <w:r w:rsidR="00642E86">
          <w:t xml:space="preserve"> identificados por fiduciais</w:t>
        </w:r>
      </w:ins>
      <w:r w:rsidRPr="00FD2D6A">
        <w:t xml:space="preserve"> como objetos</w:t>
      </w:r>
      <w:ins w:id="156" w:author="Fabio R. de Miranda" w:date="2008-06-12T02:35:00Z">
        <w:r w:rsidR="00642E86">
          <w:t xml:space="preserve"> do TUIO</w:t>
        </w:r>
        <w:commentRangeEnd w:id="154"/>
        <w:r w:rsidR="00642E86">
          <w:rPr>
            <w:rStyle w:val="CommentReference"/>
            <w:rFonts w:ascii="Times New Roman" w:hAnsi="Times New Roman"/>
          </w:rPr>
          <w:commentReference w:id="154"/>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57" w:name="_Toc200128389"/>
      <w:bookmarkStart w:id="158" w:name="_Toc201338463"/>
      <w:r>
        <w:t xml:space="preserve">Figura </w:t>
      </w:r>
      <w:fldSimple w:instr=" SEQ Figura \* ARABIC ">
        <w:r w:rsidR="00376E4B">
          <w:rPr>
            <w:noProof/>
          </w:rPr>
          <w:t>51</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57"/>
      <w:bookmarkEnd w:id="158"/>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0"/>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1"/>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2"/>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59" w:name="_Toc200128390"/>
      <w:bookmarkStart w:id="160" w:name="_Toc201338464"/>
      <w:r>
        <w:t xml:space="preserve">Figura </w:t>
      </w:r>
      <w:fldSimple w:instr=" SEQ Figura \* ARABIC ">
        <w:r w:rsidR="00376E4B">
          <w:rPr>
            <w:noProof/>
          </w:rPr>
          <w:t>52</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59"/>
      <w:r w:rsidR="00E47AD3">
        <w:t>hlsl</w:t>
      </w:r>
      <w:bookmarkEnd w:id="160"/>
    </w:p>
    <w:p w:rsidR="00FD2D6A" w:rsidRPr="00FD2D6A" w:rsidRDefault="00FD2D6A" w:rsidP="001D60CB">
      <w:pPr>
        <w:pStyle w:val="BodyText"/>
      </w:pPr>
      <w:r w:rsidRPr="00FD2D6A">
        <w:t>Já as fontes</w:t>
      </w:r>
      <w:del w:id="161"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62" w:name="_Toc200128391"/>
      <w:bookmarkStart w:id="163" w:name="_Toc201338465"/>
      <w:r>
        <w:t xml:space="preserve">Figura </w:t>
      </w:r>
      <w:fldSimple w:instr=" SEQ Figura \* ARABIC ">
        <w:r w:rsidR="00376E4B">
          <w:rPr>
            <w:noProof/>
          </w:rPr>
          <w:t>53</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62"/>
      <w:bookmarkEnd w:id="163"/>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3"/>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64" w:name="_Toc200128392"/>
      <w:bookmarkStart w:id="165" w:name="_Toc201338466"/>
      <w:r>
        <w:t xml:space="preserve">Figura </w:t>
      </w:r>
      <w:fldSimple w:instr=" SEQ Figura \* ARABIC ">
        <w:r w:rsidR="00376E4B">
          <w:rPr>
            <w:noProof/>
          </w:rPr>
          <w:t>54</w:t>
        </w:r>
      </w:fldSimple>
      <w:r>
        <w:t xml:space="preserve"> - Exemplo de </w:t>
      </w:r>
      <w:r w:rsidR="002F3906">
        <w:t>f</w:t>
      </w:r>
      <w:r>
        <w:t>onte-</w:t>
      </w:r>
      <w:r w:rsidR="002F3906">
        <w:t>t</w:t>
      </w:r>
      <w:r>
        <w:t>extura</w:t>
      </w:r>
      <w:bookmarkEnd w:id="164"/>
      <w:bookmarkEnd w:id="165"/>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66" w:name="_Toc200128393"/>
      <w:bookmarkStart w:id="167" w:name="_Toc201338467"/>
      <w:r>
        <w:t xml:space="preserve">Figura </w:t>
      </w:r>
      <w:fldSimple w:instr=" SEQ Figura \* ARABIC ">
        <w:r w:rsidR="00376E4B">
          <w:rPr>
            <w:noProof/>
          </w:rPr>
          <w:t>55</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66"/>
      <w:bookmarkEnd w:id="167"/>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68" w:name="_Toc200128394"/>
      <w:bookmarkStart w:id="169" w:name="_Toc201338468"/>
      <w:r>
        <w:t xml:space="preserve">Figura </w:t>
      </w:r>
      <w:fldSimple w:instr=" SEQ Figura \* ARABIC ">
        <w:r w:rsidR="00376E4B">
          <w:rPr>
            <w:noProof/>
          </w:rPr>
          <w:t>56</w:t>
        </w:r>
      </w:fldSimple>
      <w:r>
        <w:t xml:space="preserve"> - </w:t>
      </w:r>
      <w:r w:rsidR="00FD2D6A" w:rsidRPr="00FD2D6A">
        <w:t>Representação da área visível da cena</w:t>
      </w:r>
      <w:bookmarkEnd w:id="168"/>
      <w:bookmarkEnd w:id="169"/>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70" w:name="_Toc200128395"/>
      <w:bookmarkStart w:id="171" w:name="_Toc201338469"/>
      <w:r>
        <w:t xml:space="preserve">Figura </w:t>
      </w:r>
      <w:fldSimple w:instr=" SEQ Figura \* ARABIC ">
        <w:r w:rsidR="00376E4B">
          <w:rPr>
            <w:noProof/>
          </w:rPr>
          <w:t>57</w:t>
        </w:r>
      </w:fldSimple>
      <w:r>
        <w:t xml:space="preserve"> - </w:t>
      </w:r>
      <w:r w:rsidR="00FD2D6A" w:rsidRPr="00FD2D6A">
        <w:t>Exemplo de sobreposição de sprites</w:t>
      </w:r>
      <w:bookmarkEnd w:id="170"/>
      <w:bookmarkEnd w:id="171"/>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72" w:name="_Toc200128396"/>
      <w:bookmarkStart w:id="173" w:name="_Toc201338470"/>
      <w:r>
        <w:t xml:space="preserve">Figura </w:t>
      </w:r>
      <w:fldSimple w:instr=" SEQ Figura \* ARABIC ">
        <w:r w:rsidR="00376E4B">
          <w:rPr>
            <w:noProof/>
          </w:rPr>
          <w:t>58</w:t>
        </w:r>
      </w:fldSimple>
      <w:r>
        <w:t xml:space="preserve"> - </w:t>
      </w:r>
      <w:r w:rsidR="00FD2D6A" w:rsidRPr="00FD2D6A">
        <w:t>Software Vue xStream 6</w:t>
      </w:r>
      <w:bookmarkEnd w:id="172"/>
      <w:bookmarkEnd w:id="173"/>
    </w:p>
    <w:p w:rsidR="00FD2D6A" w:rsidRPr="00FD2D6A" w:rsidRDefault="00FD2D6A" w:rsidP="001D60CB">
      <w:pPr>
        <w:pStyle w:val="BodyText"/>
      </w:pPr>
      <w:commentRangeStart w:id="174"/>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174"/>
      <w:r w:rsidR="00CA3908">
        <w:rPr>
          <w:rStyle w:val="CommentReference"/>
          <w:rFonts w:ascii="Times New Roman" w:hAnsi="Times New Roman"/>
        </w:rPr>
        <w:commentReference w:id="174"/>
      </w:r>
      <w:r w:rsidRPr="00FD2D6A">
        <w:t xml:space="preserve">, e </w:t>
      </w:r>
      <w:commentRangeStart w:id="175"/>
      <w:r w:rsidRPr="00FD2D6A">
        <w:t>outra abordagem para a geração do mapa teve que ser pensada. Outro fator que nos levou a tomar esta decisão foi a quantidade de memória consumida (aproximadamente 50Mb) e o tamanho do arquivo de geometria (aproximadamente 40Mb).</w:t>
      </w:r>
      <w:commentRangeEnd w:id="175"/>
      <w:r w:rsidR="008B25F9">
        <w:rPr>
          <w:rStyle w:val="CommentReference"/>
          <w:rFonts w:ascii="Times New Roman" w:hAnsi="Times New Roman"/>
        </w:rPr>
        <w:commentReference w:id="175"/>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76" w:name="_Toc200128397"/>
      <w:bookmarkStart w:id="177" w:name="_Toc201338471"/>
      <w:r>
        <w:t xml:space="preserve">Figura </w:t>
      </w:r>
      <w:fldSimple w:instr=" SEQ Figura \* ARABIC ">
        <w:r w:rsidR="00376E4B">
          <w:rPr>
            <w:noProof/>
          </w:rPr>
          <w:t>59</w:t>
        </w:r>
      </w:fldSimple>
      <w:r>
        <w:t xml:space="preserve"> - </w:t>
      </w:r>
      <w:r w:rsidR="00FD2D6A" w:rsidRPr="00FD2D6A">
        <w:t>Mapa utilizando arquivo de geometria (40Mb)</w:t>
      </w:r>
      <w:bookmarkEnd w:id="176"/>
      <w:bookmarkEnd w:id="177"/>
    </w:p>
    <w:p w:rsidR="00FD2D6A" w:rsidRPr="00FD2D6A" w:rsidRDefault="00FD2D6A" w:rsidP="001D60CB">
      <w:pPr>
        <w:pStyle w:val="BodyText"/>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4"/>
      </w:r>
      <w:r w:rsidRPr="00FD2D6A">
        <w:t xml:space="preserve">. </w:t>
      </w:r>
      <w:commentRangeStart w:id="178"/>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178"/>
      <w:r w:rsidR="00CD713C">
        <w:rPr>
          <w:rStyle w:val="CommentReference"/>
          <w:rFonts w:ascii="Times New Roman" w:hAnsi="Times New Roman"/>
        </w:rPr>
        <w:commentReference w:id="178"/>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79" w:name="_Toc200128398"/>
      <w:bookmarkStart w:id="180" w:name="_Toc201338472"/>
      <w:r>
        <w:t xml:space="preserve">Figura </w:t>
      </w:r>
      <w:fldSimple w:instr=" SEQ Figura \* ARABIC ">
        <w:r w:rsidR="00376E4B">
          <w:rPr>
            <w:noProof/>
          </w:rPr>
          <w:t>60</w:t>
        </w:r>
      </w:fldSimple>
      <w:r>
        <w:t xml:space="preserve"> - </w:t>
      </w:r>
      <w:r w:rsidR="00FD2D6A" w:rsidRPr="00FD2D6A">
        <w:t>Mapa usando heightmap e efeito hlsl de mesclagem</w:t>
      </w:r>
      <w:bookmarkEnd w:id="179"/>
      <w:bookmarkEnd w:id="180"/>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1" w:name="_Toc200128399"/>
      <w:bookmarkStart w:id="182" w:name="_Toc201338473"/>
      <w:r>
        <w:t xml:space="preserve">Figura </w:t>
      </w:r>
      <w:fldSimple w:instr=" SEQ Figura \* ARABIC ">
        <w:r w:rsidR="00376E4B">
          <w:rPr>
            <w:noProof/>
          </w:rPr>
          <w:t>61</w:t>
        </w:r>
      </w:fldSimple>
      <w:r>
        <w:t xml:space="preserve"> - </w:t>
      </w:r>
      <w:r w:rsidR="00FD2D6A" w:rsidRPr="00FD2D6A">
        <w:t>Exemplo de utilização de áreas</w:t>
      </w:r>
      <w:bookmarkEnd w:id="181"/>
      <w:bookmarkEnd w:id="182"/>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3" w:name="_Toc200128400"/>
      <w:bookmarkStart w:id="184" w:name="_Toc201338474"/>
      <w:r>
        <w:t xml:space="preserve">Figura </w:t>
      </w:r>
      <w:fldSimple w:instr=" SEQ Figura \* ARABIC ">
        <w:r w:rsidR="00376E4B">
          <w:rPr>
            <w:noProof/>
          </w:rPr>
          <w:t>62</w:t>
        </w:r>
      </w:fldSimple>
      <w:r>
        <w:t xml:space="preserve"> - </w:t>
      </w:r>
      <w:r w:rsidR="00C84B89">
        <w:t>Á</w:t>
      </w:r>
      <w:r w:rsidR="00FD2D6A" w:rsidRPr="00FD2D6A">
        <w:t>reas com</w:t>
      </w:r>
      <w:r w:rsidR="00C84B89">
        <w:t xml:space="preserve"> e sem</w:t>
      </w:r>
      <w:r w:rsidR="00FD2D6A" w:rsidRPr="00FD2D6A">
        <w:t xml:space="preserve"> suavização</w:t>
      </w:r>
      <w:bookmarkEnd w:id="183"/>
      <w:bookmarkEnd w:id="184"/>
    </w:p>
    <w:p w:rsidR="00FD2D6A" w:rsidRPr="00FD2D6A" w:rsidRDefault="00FD2D6A" w:rsidP="00076E68">
      <w:pPr>
        <w:pStyle w:val="Heading5"/>
      </w:pPr>
      <w:r w:rsidRPr="00FD2D6A">
        <w:lastRenderedPageBreak/>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185"/>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86" w:name="_Toc200128401"/>
      <w:bookmarkStart w:id="187" w:name="_Toc201338475"/>
      <w:r>
        <w:t xml:space="preserve">Figura </w:t>
      </w:r>
      <w:fldSimple w:instr=" SEQ Figura \* ARABIC ">
        <w:r w:rsidR="00376E4B">
          <w:rPr>
            <w:noProof/>
          </w:rPr>
          <w:t>63</w:t>
        </w:r>
      </w:fldSimple>
      <w:r>
        <w:t xml:space="preserve"> - </w:t>
      </w:r>
      <w:r w:rsidR="00FD2D6A" w:rsidRPr="00FD2D6A">
        <w:t>Fluxo de execução de uma animação</w:t>
      </w:r>
      <w:bookmarkEnd w:id="186"/>
      <w:bookmarkEnd w:id="187"/>
    </w:p>
    <w:commentRangeEnd w:id="185"/>
    <w:p w:rsidR="00FD2D6A" w:rsidRPr="00FD2D6A" w:rsidRDefault="00D94A13" w:rsidP="001D60CB">
      <w:pPr>
        <w:pStyle w:val="BodyText"/>
      </w:pPr>
      <w:r>
        <w:rPr>
          <w:rStyle w:val="CommentReference"/>
          <w:rFonts w:ascii="Times New Roman" w:hAnsi="Times New Roman"/>
        </w:rPr>
        <w:commentReference w:id="185"/>
      </w:r>
      <w:r w:rsidR="00FD2D6A" w:rsidRPr="00FD2D6A">
        <w:t xml:space="preserve">O gerenciador de partículas utiliza ainda, um efeito </w:t>
      </w:r>
      <w:r w:rsidR="00FD2D6A" w:rsidRPr="00FD2D6A">
        <w:rPr>
          <w:i/>
        </w:rPr>
        <w:t>hlsl</w:t>
      </w:r>
      <w:r w:rsidR="00FD2D6A" w:rsidRPr="00FD2D6A">
        <w:t xml:space="preserve"> para determinar a cor de cada um</w:t>
      </w:r>
      <w:r w:rsidR="00F62046">
        <w:t>a</w:t>
      </w:r>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8" w:name="_Toc200128402"/>
      <w:bookmarkStart w:id="189" w:name="_Toc201338476"/>
      <w:r>
        <w:t xml:space="preserve">Figura </w:t>
      </w:r>
      <w:fldSimple w:instr=" SEQ Figura \* ARABIC ">
        <w:r w:rsidR="00376E4B">
          <w:rPr>
            <w:noProof/>
          </w:rPr>
          <w:t>64</w:t>
        </w:r>
      </w:fldSimple>
      <w:r>
        <w:t xml:space="preserve"> - </w:t>
      </w:r>
      <w:r w:rsidR="00FD2D6A" w:rsidRPr="00FD2D6A">
        <w:t>Exemplo de efeito de partículas</w:t>
      </w:r>
      <w:bookmarkEnd w:id="188"/>
      <w:bookmarkEnd w:id="189"/>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90" w:name="_Toc200128403"/>
      <w:bookmarkStart w:id="191" w:name="_Toc201338477"/>
      <w:r>
        <w:t xml:space="preserve">Figura </w:t>
      </w:r>
      <w:fldSimple w:instr=" SEQ Figura \* ARABIC ">
        <w:r w:rsidR="00376E4B">
          <w:rPr>
            <w:noProof/>
          </w:rPr>
          <w:t>65</w:t>
        </w:r>
      </w:fldSimple>
      <w:r>
        <w:t xml:space="preserve"> - </w:t>
      </w:r>
      <w:r w:rsidR="00FD2D6A" w:rsidRPr="00FD2D6A">
        <w:t>Exemplo de exibição de informações</w:t>
      </w:r>
      <w:bookmarkEnd w:id="190"/>
      <w:bookmarkEnd w:id="191"/>
    </w:p>
    <w:p w:rsidR="00FD2D6A" w:rsidRPr="00FD2D6A" w:rsidRDefault="00FD2D6A" w:rsidP="00076E68">
      <w:pPr>
        <w:pStyle w:val="Heading4"/>
      </w:pPr>
      <w:commentRangeStart w:id="192"/>
      <w:r w:rsidRPr="00FD2D6A">
        <w:t>Módulo Game</w:t>
      </w:r>
      <w:commentRangeEnd w:id="192"/>
      <w:r w:rsidR="00BF1778">
        <w:rPr>
          <w:rStyle w:val="CommentReference"/>
          <w:rFonts w:ascii="Times New Roman" w:hAnsi="Times New Roman" w:cs="Times New Roman"/>
          <w:b w:val="0"/>
          <w:bCs w:val="0"/>
          <w:kern w:val="0"/>
        </w:rPr>
        <w:commentReference w:id="192"/>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93" w:name="_Toc200128404"/>
      <w:bookmarkStart w:id="194" w:name="_Toc201338478"/>
      <w:commentRangeStart w:id="195"/>
      <w:r>
        <w:t xml:space="preserve">Figura </w:t>
      </w:r>
      <w:fldSimple w:instr=" SEQ Figura \* ARABIC ">
        <w:r w:rsidR="00376E4B">
          <w:rPr>
            <w:noProof/>
          </w:rPr>
          <w:t>66</w:t>
        </w:r>
      </w:fldSimple>
      <w:r>
        <w:t xml:space="preserve"> - </w:t>
      </w:r>
      <w:r w:rsidR="00FD2D6A" w:rsidRPr="00FD2D6A">
        <w:t>Estrutura organizacional do jogo</w:t>
      </w:r>
      <w:bookmarkEnd w:id="193"/>
      <w:commentRangeEnd w:id="195"/>
      <w:r w:rsidR="009E6A82">
        <w:rPr>
          <w:rStyle w:val="CommentReference"/>
          <w:rFonts w:ascii="Times New Roman" w:hAnsi="Times New Roman" w:cs="Times New Roman"/>
          <w:i w:val="0"/>
        </w:rPr>
        <w:commentReference w:id="195"/>
      </w:r>
      <w:bookmarkEnd w:id="194"/>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196"/>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196"/>
    <w:p w:rsidR="00FD2D6A" w:rsidRPr="00FD2D6A" w:rsidRDefault="008A4161" w:rsidP="001D60CB">
      <w:pPr>
        <w:pStyle w:val="BodyText"/>
      </w:pPr>
      <w:r>
        <w:rPr>
          <w:rStyle w:val="CommentReference"/>
          <w:rFonts w:ascii="Times New Roman" w:hAnsi="Times New Roman"/>
        </w:rPr>
        <w:commentReference w:id="196"/>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197"/>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197"/>
    <w:p w:rsidR="00FD2D6A" w:rsidRPr="00FD2D6A" w:rsidRDefault="008A4161" w:rsidP="00076E68">
      <w:pPr>
        <w:pStyle w:val="Heading4"/>
      </w:pPr>
      <w:r>
        <w:rPr>
          <w:rStyle w:val="CommentReference"/>
          <w:rFonts w:ascii="Times New Roman" w:hAnsi="Times New Roman" w:cs="Times New Roman"/>
          <w:b w:val="0"/>
          <w:bCs w:val="0"/>
          <w:kern w:val="0"/>
        </w:rPr>
        <w:commentReference w:id="197"/>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198"/>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198"/>
      <w:r w:rsidR="00AD5BF5">
        <w:rPr>
          <w:rStyle w:val="CommentReference"/>
          <w:rFonts w:ascii="Times New Roman" w:hAnsi="Times New Roman"/>
        </w:rPr>
        <w:commentReference w:id="198"/>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99" w:name="_Toc200128405"/>
      <w:bookmarkStart w:id="200" w:name="_Toc201338479"/>
      <w:r>
        <w:t xml:space="preserve">Figura </w:t>
      </w:r>
      <w:fldSimple w:instr=" SEQ Figura \* ARABIC ">
        <w:r w:rsidR="00376E4B">
          <w:rPr>
            <w:noProof/>
          </w:rPr>
          <w:t>67</w:t>
        </w:r>
      </w:fldSimple>
      <w:r>
        <w:t xml:space="preserve"> - </w:t>
      </w:r>
      <w:r w:rsidR="00FD2D6A" w:rsidRPr="00FD2D6A">
        <w:t>Generalização de telas</w:t>
      </w:r>
      <w:bookmarkEnd w:id="199"/>
      <w:bookmarkEnd w:id="200"/>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01" w:name="_Toc200128406"/>
      <w:bookmarkStart w:id="202" w:name="_Toc201338480"/>
      <w:r>
        <w:t xml:space="preserve">Figura </w:t>
      </w:r>
      <w:fldSimple w:instr=" SEQ Figura \* ARABIC ">
        <w:r w:rsidR="00376E4B">
          <w:rPr>
            <w:noProof/>
          </w:rPr>
          <w:t>68</w:t>
        </w:r>
      </w:fldSimple>
      <w:r>
        <w:t xml:space="preserve"> - </w:t>
      </w:r>
      <w:r w:rsidR="00FD2D6A" w:rsidRPr="00FD2D6A">
        <w:t>Menu do jogador e da unidade</w:t>
      </w:r>
      <w:bookmarkEnd w:id="201"/>
      <w:bookmarkEnd w:id="202"/>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03" w:name="_Toc200128407"/>
      <w:bookmarkStart w:id="204" w:name="_Toc201338481"/>
      <w:r>
        <w:t xml:space="preserve">Figura </w:t>
      </w:r>
      <w:fldSimple w:instr=" SEQ Figura \* ARABIC ">
        <w:r w:rsidR="00376E4B">
          <w:rPr>
            <w:noProof/>
          </w:rPr>
          <w:t>69</w:t>
        </w:r>
      </w:fldSimple>
      <w:r>
        <w:t xml:space="preserve"> - </w:t>
      </w:r>
      <w:r w:rsidR="00FD2D6A" w:rsidRPr="00FD2D6A">
        <w:t>Itens e seus respectivos subitens</w:t>
      </w:r>
      <w:bookmarkEnd w:id="203"/>
      <w:bookmarkEnd w:id="204"/>
    </w:p>
    <w:p w:rsidR="00FD2D6A" w:rsidRPr="00FD2D6A" w:rsidRDefault="00FD2D6A" w:rsidP="001D60CB">
      <w:pPr>
        <w:pStyle w:val="BodyText"/>
      </w:pPr>
      <w:r w:rsidRPr="00FD2D6A">
        <w:t>Ações que têm como alvo a própria unidade</w:t>
      </w:r>
      <w:del w:id="205"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206" w:name="_Toc200128408"/>
      <w:bookmarkStart w:id="207" w:name="_Toc201338482"/>
      <w:r>
        <w:t xml:space="preserve">Figura </w:t>
      </w:r>
      <w:fldSimple w:instr=" SEQ Figura \* ARABIC ">
        <w:r w:rsidR="00376E4B">
          <w:rPr>
            <w:noProof/>
          </w:rPr>
          <w:t>70</w:t>
        </w:r>
      </w:fldSimple>
      <w:r>
        <w:t xml:space="preserve"> - </w:t>
      </w:r>
      <w:r w:rsidR="00FD2D6A" w:rsidRPr="00FD2D6A">
        <w:t>Fluxo de execução de uma ação através do menu</w:t>
      </w:r>
      <w:bookmarkEnd w:id="206"/>
      <w:bookmarkEnd w:id="207"/>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08" w:name="_Toc200128409"/>
      <w:bookmarkStart w:id="209" w:name="_Toc201338483"/>
      <w:r>
        <w:t xml:space="preserve">Figura </w:t>
      </w:r>
      <w:fldSimple w:instr=" SEQ Figura \* ARABIC ">
        <w:r w:rsidR="00376E4B">
          <w:rPr>
            <w:noProof/>
          </w:rPr>
          <w:t>71</w:t>
        </w:r>
      </w:fldSimple>
      <w:r>
        <w:t xml:space="preserve"> - </w:t>
      </w:r>
      <w:r w:rsidR="00FD2D6A" w:rsidRPr="00FD2D6A">
        <w:t>Unidade movendo-se dentro da área especificada</w:t>
      </w:r>
      <w:bookmarkEnd w:id="208"/>
      <w:bookmarkEnd w:id="209"/>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10" w:name="_Toc200128410"/>
      <w:bookmarkStart w:id="211" w:name="_Toc201338484"/>
      <w:r>
        <w:t xml:space="preserve">Figura </w:t>
      </w:r>
      <w:fldSimple w:instr=" SEQ Figura \* ARABIC ">
        <w:r w:rsidR="00376E4B">
          <w:rPr>
            <w:noProof/>
          </w:rPr>
          <w:t>72</w:t>
        </w:r>
      </w:fldSimple>
      <w:r>
        <w:t xml:space="preserve"> - </w:t>
      </w:r>
      <w:r w:rsidR="00FD2D6A" w:rsidRPr="00FD2D6A">
        <w:t>Máquina de estados do submódulo Mover</w:t>
      </w:r>
      <w:bookmarkEnd w:id="210"/>
      <w:bookmarkEnd w:id="211"/>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12" w:name="_Toc200128411"/>
      <w:bookmarkStart w:id="213" w:name="_Toc201338485"/>
      <w:r>
        <w:t xml:space="preserve">Figura </w:t>
      </w:r>
      <w:fldSimple w:instr=" SEQ Figura \* ARABIC ">
        <w:r w:rsidR="00376E4B">
          <w:rPr>
            <w:noProof/>
          </w:rPr>
          <w:t>73</w:t>
        </w:r>
      </w:fldSimple>
      <w:r>
        <w:t xml:space="preserve"> - </w:t>
      </w:r>
      <w:r w:rsidR="00FD2D6A" w:rsidRPr="00FD2D6A">
        <w:t>Mira sobre uma unidade inimiga</w:t>
      </w:r>
      <w:bookmarkEnd w:id="212"/>
      <w:bookmarkEnd w:id="213"/>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14" w:name="_Toc200128412"/>
      <w:bookmarkStart w:id="215" w:name="_Toc201338486"/>
      <w:r>
        <w:t xml:space="preserve">Figura </w:t>
      </w:r>
      <w:fldSimple w:instr=" SEQ Figura \* ARABIC ">
        <w:r w:rsidR="00376E4B">
          <w:rPr>
            <w:noProof/>
          </w:rPr>
          <w:t>74</w:t>
        </w:r>
      </w:fldSimple>
      <w:r>
        <w:t xml:space="preserve"> - M</w:t>
      </w:r>
      <w:r w:rsidR="00FD2D6A" w:rsidRPr="00FD2D6A">
        <w:t>áqu</w:t>
      </w:r>
      <w:r w:rsidR="00076E68">
        <w:t>ina de estados do submódulo Aim</w:t>
      </w:r>
      <w:bookmarkEnd w:id="214"/>
      <w:bookmarkEnd w:id="215"/>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BC652D" w:rsidP="004556D4">
      <w:pPr>
        <w:pStyle w:val="BodyText"/>
        <w:rPr>
          <w:i/>
          <w:iCs/>
        </w:rPr>
      </w:pPr>
      <w:r w:rsidRPr="00BC652D">
        <w:rPr>
          <w:i/>
          <w:iCs/>
          <w:highlight w:val="yellow"/>
          <w:rPrChange w:id="216" w:author="Fabio R. de Miranda" w:date="2008-06-12T03:39:00Z">
            <w:rPr>
              <w:rFonts w:cs="Arial"/>
              <w:i/>
              <w:iCs/>
              <w:sz w:val="16"/>
              <w:szCs w:val="16"/>
            </w:rPr>
          </w:rPrChange>
        </w:rPr>
        <w:t>{imagem : diagrama execução}</w:t>
      </w:r>
    </w:p>
    <w:p w:rsidR="009C0AD5" w:rsidRDefault="00A8166F" w:rsidP="009C0AD5">
      <w:pPr>
        <w:pStyle w:val="BodyText"/>
      </w:pPr>
      <w:commentRangeStart w:id="217"/>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217"/>
      <w:r w:rsidR="00F16C05">
        <w:rPr>
          <w:rStyle w:val="CommentReference"/>
          <w:rFonts w:ascii="Times New Roman" w:hAnsi="Times New Roman"/>
        </w:rPr>
        <w:commentReference w:id="217"/>
      </w:r>
      <w:r w:rsidR="00A77356">
        <w:t>.</w:t>
      </w:r>
      <w:r w:rsidR="009C0AD5">
        <w:t xml:space="preserve"> Estas restrições foram feitas, pois garante que qualquer ação </w:t>
      </w:r>
      <w:del w:id="218" w:author="Fabio R. de Miranda" w:date="2008-06-12T03:41:00Z">
        <w:r w:rsidR="009C0AD5" w:rsidDel="00F16C05">
          <w:delText xml:space="preserve">pode </w:delText>
        </w:r>
      </w:del>
      <w:ins w:id="219" w:author="Fabio R. de Miranda" w:date="2008-06-12T03:41:00Z">
        <w:r w:rsidR="00F16C05">
          <w:t xml:space="preserve">possa </w:t>
        </w:r>
      </w:ins>
      <w:r w:rsidR="009C0AD5">
        <w:t xml:space="preserve">ser executada de posse destes atributos. </w:t>
      </w:r>
      <w:del w:id="220" w:author="Fabio R. de Miranda" w:date="2008-06-12T03:42:00Z">
        <w:r w:rsidR="009C0AD5" w:rsidDel="00F16C05">
          <w:delText>Devido a este fato</w:delText>
        </w:r>
        <w:r w:rsidR="00304DF0" w:rsidDel="00F16C05">
          <w:delText>,</w:delText>
        </w:r>
        <w:r w:rsidR="009C0AD5" w:rsidDel="00F16C05">
          <w:delText xml:space="preserve"> que o</w:delText>
        </w:r>
      </w:del>
      <w:ins w:id="221" w:author="Fabio R. de Miranda" w:date="2008-06-12T03:42:00Z">
        <w:r w:rsidR="00F16C05">
          <w:t>O</w:t>
        </w:r>
      </w:ins>
      <w:r w:rsidR="009C0AD5">
        <w:t xml:space="preserve"> módulo </w:t>
      </w:r>
      <w:r w:rsidR="009C0AD5" w:rsidRPr="009C0AD5">
        <w:rPr>
          <w:i/>
        </w:rPr>
        <w:t>Interaction</w:t>
      </w:r>
      <w:r w:rsidR="009C0AD5">
        <w:t xml:space="preserve"> foi criado</w:t>
      </w:r>
      <w:ins w:id="222" w:author="Fabio R. de Miranda" w:date="2008-06-12T03:42:00Z">
        <w:r w:rsidR="00F16C05">
          <w:t xml:space="preserve"> com esta finalidade</w:t>
        </w:r>
      </w:ins>
      <w:r w:rsidR="009C0AD5">
        <w:t xml:space="preserve">, </w:t>
      </w:r>
      <w:ins w:id="223" w:author="Fabio R. de Miranda" w:date="2008-06-12T03:42:00Z">
        <w:r w:rsidR="00F16C05">
          <w:t xml:space="preserve">de maneira a </w:t>
        </w:r>
      </w:ins>
      <w:r w:rsidR="009C0AD5">
        <w:t>garanti</w:t>
      </w:r>
      <w:del w:id="224" w:author="Fabio R. de Miranda" w:date="2008-06-12T03:42:00Z">
        <w:r w:rsidR="009C0AD5" w:rsidDel="00F16C05">
          <w:delText>ndo</w:delText>
        </w:r>
      </w:del>
      <w:ins w:id="225"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226"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227"/>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227"/>
      <w:r w:rsidR="00112A54">
        <w:rPr>
          <w:rStyle w:val="CommentReference"/>
          <w:rFonts w:ascii="Times New Roman" w:hAnsi="Times New Roman"/>
        </w:rPr>
        <w:commentReference w:id="227"/>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228" w:author="Fabio R. de Miranda" w:date="2008-06-12T03:45:00Z"/>
        </w:rPr>
      </w:pPr>
      <w:bookmarkStart w:id="229" w:name="_Toc201055162"/>
      <w:bookmarkStart w:id="230" w:name="_Toc201055316"/>
      <w:bookmarkStart w:id="231" w:name="_Toc201203905"/>
      <w:bookmarkStart w:id="232" w:name="_Toc201204053"/>
      <w:bookmarkStart w:id="233" w:name="_Toc201204099"/>
      <w:bookmarkStart w:id="234" w:name="_Toc201224441"/>
      <w:bookmarkStart w:id="235" w:name="_Toc201224488"/>
      <w:bookmarkStart w:id="236" w:name="_Toc201261219"/>
      <w:bookmarkStart w:id="237" w:name="_Toc201293858"/>
      <w:bookmarkStart w:id="238" w:name="_Toc201314993"/>
      <w:bookmarkStart w:id="239" w:name="_Toc201315041"/>
      <w:bookmarkStart w:id="240" w:name="_Toc201327843"/>
      <w:bookmarkStart w:id="241" w:name="_Toc201338400"/>
      <w:bookmarkEnd w:id="0"/>
      <w:del w:id="242" w:author="Fabio R. de Miranda" w:date="2008-06-12T03:45:00Z">
        <w:r w:rsidDel="00D71357">
          <w:lastRenderedPageBreak/>
          <w:delText>Considerações finais</w:delText>
        </w:r>
        <w:bookmarkEnd w:id="229"/>
        <w:bookmarkEnd w:id="230"/>
        <w:bookmarkEnd w:id="231"/>
        <w:bookmarkEnd w:id="232"/>
        <w:bookmarkEnd w:id="233"/>
        <w:bookmarkEnd w:id="234"/>
        <w:bookmarkEnd w:id="235"/>
        <w:bookmarkEnd w:id="236"/>
        <w:bookmarkEnd w:id="237"/>
        <w:bookmarkEnd w:id="238"/>
        <w:bookmarkEnd w:id="239"/>
        <w:bookmarkEnd w:id="240"/>
        <w:bookmarkEnd w:id="241"/>
      </w:del>
    </w:p>
    <w:p w:rsidR="00D71357" w:rsidRDefault="00D71357" w:rsidP="0027472C">
      <w:pPr>
        <w:pStyle w:val="AFazer"/>
        <w:rPr>
          <w:ins w:id="243" w:author="Fabio R. de Miranda" w:date="2008-06-12T03:45:00Z"/>
        </w:rPr>
      </w:pPr>
    </w:p>
    <w:p w:rsidR="00397A7C" w:rsidRDefault="00D71357">
      <w:pPr>
        <w:pStyle w:val="Heading1"/>
        <w:pageBreakBefore w:val="0"/>
        <w:rPr>
          <w:ins w:id="244" w:author="Fabio R. de Miranda" w:date="2008-06-12T03:45:00Z"/>
        </w:rPr>
        <w:pPrChange w:id="245" w:author="Fabio R. de Miranda" w:date="2008-06-12T03:45:00Z">
          <w:pPr>
            <w:pStyle w:val="AFazer"/>
          </w:pPr>
        </w:pPrChange>
      </w:pPr>
      <w:bookmarkStart w:id="246" w:name="_Toc201338401"/>
      <w:ins w:id="247" w:author="Fabio R. de Miranda" w:date="2008-06-12T03:45:00Z">
        <w:r>
          <w:t>RESULTADOS</w:t>
        </w:r>
        <w:bookmarkEnd w:id="246"/>
      </w:ins>
    </w:p>
    <w:p w:rsidR="00D30D74" w:rsidDel="00D71357" w:rsidRDefault="00D30D74" w:rsidP="00D30D74">
      <w:pPr>
        <w:pStyle w:val="Heading2"/>
        <w:rPr>
          <w:del w:id="248" w:author="Fabio R. de Miranda" w:date="2008-06-12T03:45:00Z"/>
        </w:rPr>
      </w:pPr>
      <w:bookmarkStart w:id="249" w:name="_Toc201055164"/>
      <w:bookmarkStart w:id="250" w:name="_Toc201055318"/>
      <w:bookmarkStart w:id="251" w:name="_Toc201203907"/>
      <w:bookmarkStart w:id="252" w:name="_Toc201204055"/>
      <w:bookmarkStart w:id="253" w:name="_Toc201204101"/>
      <w:bookmarkStart w:id="254" w:name="_Toc201224443"/>
      <w:bookmarkStart w:id="255" w:name="_Toc201224490"/>
      <w:bookmarkStart w:id="256" w:name="_Toc201261221"/>
      <w:bookmarkStart w:id="257" w:name="_Toc201293860"/>
      <w:bookmarkStart w:id="258" w:name="_Toc201314995"/>
      <w:bookmarkStart w:id="259" w:name="_Toc201315043"/>
      <w:bookmarkStart w:id="260" w:name="_Toc201327845"/>
      <w:bookmarkStart w:id="261" w:name="_Toc201338402"/>
      <w:del w:id="262" w:author="Fabio R. de Miranda" w:date="2008-06-12T03:45:00Z">
        <w:r w:rsidDel="00D71357">
          <w:delText>Resultados</w:delText>
        </w:r>
        <w:bookmarkEnd w:id="249"/>
        <w:bookmarkEnd w:id="250"/>
        <w:bookmarkEnd w:id="251"/>
        <w:bookmarkEnd w:id="252"/>
        <w:bookmarkEnd w:id="253"/>
        <w:bookmarkEnd w:id="254"/>
        <w:bookmarkEnd w:id="255"/>
        <w:bookmarkEnd w:id="256"/>
        <w:bookmarkEnd w:id="257"/>
        <w:bookmarkEnd w:id="258"/>
        <w:bookmarkEnd w:id="259"/>
        <w:bookmarkEnd w:id="260"/>
        <w:bookmarkEnd w:id="261"/>
      </w:del>
    </w:p>
    <w:p w:rsidR="0027472C" w:rsidRDefault="0027472C" w:rsidP="0027472C">
      <w:pPr>
        <w:pStyle w:val="AFazer"/>
        <w:rPr>
          <w:ins w:id="263" w:author="Fabio R. de Miranda" w:date="2008-06-12T03:47:00Z"/>
        </w:rPr>
      </w:pPr>
      <w:del w:id="264" w:author="Fabio R. de Miranda" w:date="2008-06-12T03:45:00Z">
        <w:r w:rsidDel="00D71357">
          <w:delText>A fazer...</w:delText>
        </w:r>
      </w:del>
      <w:ins w:id="265" w:author="Fabio R. de Miranda" w:date="2008-06-12T03:45:00Z">
        <w:r w:rsidR="00D71357">
          <w:t>Descrever da melhor maneira possível como o jogo roda de todos os pontos de vista: desempenho, “jogabilidade”</w:t>
        </w:r>
      </w:ins>
      <w:ins w:id="266"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267" w:author="Fabio R. de Miranda" w:date="2008-06-12T03:47:00Z">
        <w:r w:rsidR="00D71357">
          <w:t>ão na mesa de verdade.</w:t>
        </w:r>
      </w:ins>
    </w:p>
    <w:p w:rsidR="00D71357" w:rsidRDefault="00D71357" w:rsidP="0027472C">
      <w:pPr>
        <w:pStyle w:val="AFazer"/>
        <w:rPr>
          <w:ins w:id="268" w:author="Fabio R. de Miranda" w:date="2008-06-12T03:45:00Z"/>
        </w:rPr>
      </w:pPr>
    </w:p>
    <w:p w:rsidR="00D71357" w:rsidRDefault="00D71357" w:rsidP="0027472C">
      <w:pPr>
        <w:pStyle w:val="AFazer"/>
      </w:pPr>
    </w:p>
    <w:p w:rsidR="00BF57E4" w:rsidRDefault="00BF57E4" w:rsidP="00BF57E4">
      <w:pPr>
        <w:pStyle w:val="Heading2"/>
      </w:pPr>
      <w:bookmarkStart w:id="269" w:name="_Toc201338403"/>
      <w:r>
        <w:t>Trabalhos Futuros</w:t>
      </w:r>
      <w:bookmarkEnd w:id="269"/>
    </w:p>
    <w:p w:rsidR="00BF57E4" w:rsidRPr="00BF57E4" w:rsidRDefault="00BF57E4" w:rsidP="00BF57E4">
      <w:pPr>
        <w:pStyle w:val="AFazer"/>
      </w:pPr>
      <w:r>
        <w:t>A fazer...</w:t>
      </w:r>
    </w:p>
    <w:p w:rsidR="00D30D74" w:rsidRDefault="00D30D74" w:rsidP="00D30D74">
      <w:pPr>
        <w:pStyle w:val="Heading2"/>
      </w:pPr>
      <w:bookmarkStart w:id="270" w:name="_Toc201338404"/>
      <w:r>
        <w:t>Conclusão</w:t>
      </w:r>
      <w:bookmarkEnd w:id="270"/>
    </w:p>
    <w:p w:rsidR="0027472C" w:rsidRPr="00ED0DB2" w:rsidRDefault="0027472C" w:rsidP="0027472C">
      <w:pPr>
        <w:pStyle w:val="AFazer"/>
      </w:pPr>
      <w:del w:id="271" w:author="Fabio R. de Miranda" w:date="2008-06-12T03:47:00Z">
        <w:r w:rsidDel="00D71357">
          <w:delText>A fazer...</w:delText>
        </w:r>
      </w:del>
      <w:ins w:id="272" w:author="Fabio R. de Miranda" w:date="2008-06-12T03:47:00Z">
        <w:r w:rsidR="00D71357">
          <w:t>Revisar os objetivos, listá-los e dizer quanto foram atendidos. Explicar por que alguns eventualmetne não foram atendidos.;</w:t>
        </w:r>
      </w:ins>
    </w:p>
    <w:p w:rsidR="00FA04B0" w:rsidRDefault="00C720D3" w:rsidP="00067FEB">
      <w:pPr>
        <w:pStyle w:val="Heading1"/>
      </w:pPr>
      <w:bookmarkStart w:id="273" w:name="_Toc201338405"/>
      <w:r>
        <w:lastRenderedPageBreak/>
        <w:t>REFERÊNCIAS BIBLIOGRÁFICAS</w:t>
      </w:r>
      <w:bookmarkEnd w:id="273"/>
    </w:p>
    <w:p w:rsidR="00A276D0" w:rsidRDefault="00BC652D" w:rsidP="00A276D0">
      <w:pPr>
        <w:pStyle w:val="RefernciaBibliogrfica"/>
      </w:pPr>
      <w:commentRangeStart w:id="274"/>
      <w:r w:rsidRPr="00BC652D">
        <w:rPr>
          <w:lang w:val="en-US"/>
          <w:rPrChange w:id="275" w:author="Fabio R. de Miranda" w:date="2008-06-12T03:47:00Z">
            <w:rPr>
              <w:b/>
              <w:i/>
              <w:noProof w:val="0"/>
              <w:color w:val="C00000"/>
              <w:kern w:val="0"/>
              <w:sz w:val="16"/>
              <w:szCs w:val="16"/>
              <w:lang w:val="en-US"/>
            </w:rPr>
          </w:rPrChange>
        </w:rPr>
        <w:t xml:space="preserve">BIMBER, Oliver; RASKAR, Ramesh. </w:t>
      </w:r>
      <w:r w:rsidRPr="00BC652D">
        <w:rPr>
          <w:b/>
          <w:bCs/>
          <w:lang w:val="en-US"/>
          <w:rPrChange w:id="276" w:author="Fabio R. de Miranda" w:date="2008-06-12T03:47:00Z">
            <w:rPr>
              <w:b/>
              <w:bCs/>
              <w:i/>
              <w:noProof w:val="0"/>
              <w:color w:val="C00000"/>
              <w:kern w:val="0"/>
              <w:sz w:val="16"/>
              <w:szCs w:val="16"/>
              <w:lang w:val="en-US"/>
            </w:rPr>
          </w:rPrChange>
        </w:rPr>
        <w:t>Spatial Augmente Reality</w:t>
      </w:r>
      <w:r w:rsidRPr="00BC652D">
        <w:rPr>
          <w:lang w:val="en-US"/>
          <w:rPrChange w:id="277"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85"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274"/>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274"/>
      </w:r>
    </w:p>
    <w:p w:rsidR="00FA04B0" w:rsidRDefault="00897AFF" w:rsidP="00897AFF">
      <w:pPr>
        <w:pStyle w:val="Heading1"/>
      </w:pPr>
      <w:bookmarkStart w:id="278" w:name="_Toc201338406"/>
      <w:commentRangeStart w:id="279"/>
      <w:del w:id="280" w:author="Fabio R. de Miranda" w:date="2008-06-12T03:49:00Z">
        <w:r w:rsidDel="00A23028">
          <w:lastRenderedPageBreak/>
          <w:delText>Anexos</w:delText>
        </w:r>
      </w:del>
      <w:ins w:id="281" w:author="Fabio R. de Miranda" w:date="2008-06-12T03:49:00Z">
        <w:r w:rsidR="00A23028">
          <w:t>APÊNDICES</w:t>
        </w:r>
        <w:commentRangeEnd w:id="279"/>
        <w:r w:rsidR="00A23028">
          <w:rPr>
            <w:rStyle w:val="CommentReference"/>
            <w:rFonts w:ascii="Times New Roman" w:hAnsi="Times New Roman" w:cs="Times New Roman"/>
            <w:b w:val="0"/>
            <w:bCs w:val="0"/>
            <w:caps w:val="0"/>
            <w:kern w:val="0"/>
          </w:rPr>
          <w:commentReference w:id="279"/>
        </w:r>
      </w:ins>
      <w:bookmarkEnd w:id="278"/>
    </w:p>
    <w:p w:rsidR="00D30D74" w:rsidRDefault="00D30D74" w:rsidP="00D30D74">
      <w:pPr>
        <w:pStyle w:val="Heading2"/>
      </w:pPr>
      <w:bookmarkStart w:id="282" w:name="_Toc201338407"/>
      <w:r>
        <w:t>Fórmulas dos Atributos Calculados</w:t>
      </w:r>
      <w:bookmarkEnd w:id="282"/>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283" w:name="_Toc201338408"/>
      <w:r>
        <w:t>Tabela de Fatores</w:t>
      </w:r>
      <w:bookmarkEnd w:id="283"/>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284" w:name="_Toc201338409"/>
      <w:r>
        <w:t>Fórmulas das Ações</w:t>
      </w:r>
      <w:bookmarkEnd w:id="284"/>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5"/>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285" w:name="_Toc201338410"/>
      <w:r>
        <w:t>Ataque</w:t>
      </w:r>
      <w:bookmarkEnd w:id="285"/>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286" w:name="_Toc201338411"/>
      <w:r>
        <w:t>Itens</w:t>
      </w:r>
      <w:bookmarkEnd w:id="286"/>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287" w:name="_Toc201338412"/>
      <w:r>
        <w:t>Habilidades</w:t>
      </w:r>
      <w:bookmarkEnd w:id="287"/>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288" w:name="_Toc201338413"/>
      <w:r>
        <w:lastRenderedPageBreak/>
        <w:t>ANEXOS</w:t>
      </w:r>
      <w:bookmarkEnd w:id="288"/>
    </w:p>
    <w:p w:rsidR="0001638B" w:rsidRDefault="0001638B" w:rsidP="0001638B">
      <w:pPr>
        <w:pStyle w:val="Heading2"/>
      </w:pPr>
      <w:bookmarkStart w:id="289" w:name="_Toc201338414"/>
      <w:r>
        <w:t>Arquivo de Configuração Touchlib</w:t>
      </w:r>
      <w:bookmarkEnd w:id="289"/>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5T17:34:00Z" w:initials="WILL">
    <w:p w:rsidR="00397A7C" w:rsidRDefault="00397A7C" w:rsidP="00454CF9">
      <w:pPr>
        <w:pStyle w:val="CommentText"/>
      </w:pPr>
      <w:r>
        <w:rPr>
          <w:rStyle w:val="CommentReference"/>
        </w:rPr>
        <w:annotationRef/>
      </w:r>
    </w:p>
    <w:p w:rsidR="00397A7C" w:rsidRDefault="00397A7C"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397A7C" w:rsidRDefault="00397A7C"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5T17:34:00Z" w:initials="WILL">
    <w:p w:rsidR="00397A7C" w:rsidRPr="001619BA" w:rsidRDefault="00397A7C" w:rsidP="00944A96">
      <w:pPr>
        <w:pStyle w:val="CommentText"/>
      </w:pPr>
      <w:r>
        <w:rPr>
          <w:rStyle w:val="CommentReference"/>
        </w:rPr>
        <w:annotationRef/>
      </w:r>
      <w:r w:rsidRPr="001619BA">
        <w:t>REFERENCIA</w:t>
      </w:r>
    </w:p>
    <w:p w:rsidR="00397A7C" w:rsidRDefault="00397A7C" w:rsidP="00944A96">
      <w:pPr>
        <w:pStyle w:val="CommentText"/>
      </w:pPr>
      <w:hyperlink r:id="rId1" w:history="1">
        <w:r w:rsidRPr="001619BA">
          <w:rPr>
            <w:rStyle w:val="Hyperlink"/>
          </w:rPr>
          <w:t>http://www.billbuxton.com/multitouchOverview.html</w:t>
        </w:r>
      </w:hyperlink>
    </w:p>
  </w:comment>
  <w:comment w:id="17" w:author="Willians S. Schneider" w:date="2008-06-15T17:34:00Z" w:initials="WILL">
    <w:p w:rsidR="00397A7C" w:rsidRDefault="00397A7C" w:rsidP="00E23F62">
      <w:pPr>
        <w:pStyle w:val="CommentText"/>
      </w:pPr>
      <w:r>
        <w:rPr>
          <w:rStyle w:val="CommentReference"/>
        </w:rPr>
        <w:annotationRef/>
      </w:r>
      <w:r>
        <w:t>REFERENCIAS</w:t>
      </w:r>
    </w:p>
    <w:p w:rsidR="00397A7C" w:rsidRDefault="00397A7C" w:rsidP="00E23F62">
      <w:pPr>
        <w:pStyle w:val="CommentText"/>
      </w:pPr>
    </w:p>
    <w:p w:rsidR="00397A7C" w:rsidRDefault="00397A7C" w:rsidP="00E23F62">
      <w:pPr>
        <w:pStyle w:val="CommentText"/>
      </w:pPr>
      <w:hyperlink r:id="rId2" w:history="1">
        <w:r w:rsidRPr="00515121">
          <w:rPr>
            <w:rStyle w:val="Hyperlink"/>
          </w:rPr>
          <w:t>http://en.wikipedia.org/wiki/Microsoft_Surface</w:t>
        </w:r>
      </w:hyperlink>
    </w:p>
    <w:p w:rsidR="00397A7C" w:rsidRDefault="00397A7C" w:rsidP="00E23F62">
      <w:pPr>
        <w:pStyle w:val="CommentText"/>
      </w:pPr>
      <w:hyperlink r:id="rId3" w:history="1">
        <w:r w:rsidRPr="00515121">
          <w:rPr>
            <w:rStyle w:val="Hyperlink"/>
          </w:rPr>
          <w:t>http://www.microsoft.com/surface/index.html</w:t>
        </w:r>
      </w:hyperlink>
    </w:p>
    <w:p w:rsidR="00397A7C" w:rsidRDefault="00397A7C" w:rsidP="00E23F62">
      <w:pPr>
        <w:pStyle w:val="CommentText"/>
      </w:pPr>
      <w:hyperlink r:id="rId4" w:history="1">
        <w:r w:rsidRPr="00515121">
          <w:rPr>
            <w:rStyle w:val="Hyperlink"/>
          </w:rPr>
          <w:t>http://info.abril.com.br/aberto/infonews/052008/28052008-0.shl</w:t>
        </w:r>
      </w:hyperlink>
    </w:p>
    <w:p w:rsidR="00397A7C" w:rsidRDefault="00397A7C" w:rsidP="00E23F62">
      <w:pPr>
        <w:pStyle w:val="CommentText"/>
      </w:pPr>
      <w:hyperlink r:id="rId5" w:history="1">
        <w:r w:rsidRPr="00515121">
          <w:rPr>
            <w:rStyle w:val="Hyperlink"/>
          </w:rPr>
          <w:t>http://windowsvistablog.com/blogs/windowsvista/archive/2008/05/27/microsoft-demonstrates-multi-touch.aspx</w:t>
        </w:r>
      </w:hyperlink>
    </w:p>
    <w:p w:rsidR="00397A7C" w:rsidRDefault="00397A7C" w:rsidP="00E23F62">
      <w:pPr>
        <w:pStyle w:val="CommentText"/>
      </w:pPr>
      <w:hyperlink r:id="rId6" w:history="1">
        <w:r w:rsidRPr="002D0F17">
          <w:rPr>
            <w:rStyle w:val="Hyperlink"/>
          </w:rPr>
          <w:t>http://www.microsoft.com/presspass/press/2008/apr08/04-01SurfaceRetailPR.mspx</w:t>
        </w:r>
      </w:hyperlink>
    </w:p>
    <w:p w:rsidR="00397A7C" w:rsidRDefault="00397A7C" w:rsidP="00E23F62">
      <w:pPr>
        <w:pStyle w:val="CommentText"/>
      </w:pPr>
      <w:r w:rsidRPr="002E4FBC">
        <w:t>http://www.popularmechanics.com/technology/industry/4217348.html?page=1</w:t>
      </w:r>
    </w:p>
  </w:comment>
  <w:comment w:id="21" w:author="Willians S. Schneider" w:date="2008-06-15T17:34:00Z" w:initials="WILL">
    <w:p w:rsidR="00397A7C" w:rsidRPr="001619BA" w:rsidRDefault="00397A7C" w:rsidP="00E23F62">
      <w:pPr>
        <w:pStyle w:val="CommentText"/>
      </w:pPr>
      <w:r>
        <w:rPr>
          <w:rStyle w:val="CommentReference"/>
        </w:rPr>
        <w:annotationRef/>
      </w:r>
      <w:r w:rsidRPr="001619BA">
        <w:t>REFERENCIA</w:t>
      </w:r>
    </w:p>
    <w:p w:rsidR="00397A7C" w:rsidRPr="001619BA" w:rsidRDefault="00397A7C" w:rsidP="00E23F62">
      <w:pPr>
        <w:pStyle w:val="CommentText"/>
      </w:pPr>
      <w:hyperlink r:id="rId7" w:history="1">
        <w:r w:rsidRPr="001619BA">
          <w:rPr>
            <w:rStyle w:val="Hyperlink"/>
          </w:rPr>
          <w:t>http://www.wired.com/entertainment/music/news/2007/08/bjork_reacTable</w:t>
        </w:r>
      </w:hyperlink>
    </w:p>
    <w:p w:rsidR="00397A7C" w:rsidRDefault="00397A7C" w:rsidP="00E23F62">
      <w:pPr>
        <w:pStyle w:val="CommentText"/>
      </w:pPr>
      <w:hyperlink r:id="rId8" w:history="1">
        <w:r w:rsidRPr="002D0F17">
          <w:rPr>
            <w:rStyle w:val="Hyperlink"/>
          </w:rPr>
          <w:t>http://www.coolest-gadgets.com/20070509/bjork-showcases-reactable-on-her-new-world-tour/</w:t>
        </w:r>
      </w:hyperlink>
    </w:p>
    <w:p w:rsidR="00397A7C" w:rsidRDefault="00397A7C" w:rsidP="00E23F62">
      <w:pPr>
        <w:pStyle w:val="CommentText"/>
      </w:pPr>
      <w:hyperlink r:id="rId9" w:history="1">
        <w:r w:rsidRPr="002D0F17">
          <w:rPr>
            <w:rStyle w:val="Hyperlink"/>
          </w:rPr>
          <w:t>http://reactable.iua.upf.edu/</w:t>
        </w:r>
      </w:hyperlink>
    </w:p>
    <w:p w:rsidR="00397A7C" w:rsidRDefault="00397A7C" w:rsidP="00E23F62">
      <w:pPr>
        <w:pStyle w:val="CommentText"/>
      </w:pPr>
      <w:hyperlink r:id="rId10" w:history="1">
        <w:r w:rsidRPr="002D0F17">
          <w:rPr>
            <w:rStyle w:val="Hyperlink"/>
          </w:rPr>
          <w:t>http://en.wikipedia.org/wiki/ReacTable</w:t>
        </w:r>
      </w:hyperlink>
    </w:p>
    <w:p w:rsidR="00397A7C" w:rsidRDefault="00397A7C" w:rsidP="00E23F62">
      <w:pPr>
        <w:pStyle w:val="CommentText"/>
      </w:pPr>
      <w:r w:rsidRPr="00993C66">
        <w:t>http://www.filefestival.org/site_2007/pop_trabalho.asp?id_trabalho=1839&amp;cd_idioma=1&amp;acao=visualizar</w:t>
      </w:r>
    </w:p>
  </w:comment>
  <w:comment w:id="24" w:author="Willians S. Schneider" w:date="2008-06-15T17:34:00Z" w:initials="WILL">
    <w:p w:rsidR="00397A7C" w:rsidRDefault="00397A7C">
      <w:pPr>
        <w:pStyle w:val="CommentText"/>
      </w:pPr>
      <w:r>
        <w:rPr>
          <w:rStyle w:val="CommentReference"/>
        </w:rPr>
        <w:annotationRef/>
      </w:r>
    </w:p>
    <w:p w:rsidR="00397A7C" w:rsidRDefault="00397A7C">
      <w:pPr>
        <w:pStyle w:val="CommentText"/>
      </w:pPr>
      <w:r>
        <w:t>Se beasear nisso....</w:t>
      </w:r>
    </w:p>
    <w:p w:rsidR="00397A7C" w:rsidRDefault="00397A7C">
      <w:pPr>
        <w:pStyle w:val="CommentText"/>
      </w:pPr>
    </w:p>
    <w:p w:rsidR="00397A7C" w:rsidRDefault="00397A7C">
      <w:pPr>
        <w:pStyle w:val="CommentText"/>
      </w:pPr>
      <w:r w:rsidRPr="00570E02">
        <w:t>http://eletronicos.hsw.uol.com.br/ipod-touch1.htm</w:t>
      </w:r>
    </w:p>
  </w:comment>
  <w:comment w:id="25" w:author="Willians S. Schneider" w:date="2008-06-15T17:34:00Z" w:initials="WILL">
    <w:p w:rsidR="00397A7C" w:rsidRDefault="00397A7C">
      <w:pPr>
        <w:pStyle w:val="CommentText"/>
      </w:pPr>
      <w:r>
        <w:rPr>
          <w:rStyle w:val="CommentReference"/>
        </w:rPr>
        <w:annotationRef/>
      </w:r>
    </w:p>
    <w:p w:rsidR="00397A7C" w:rsidRDefault="00397A7C">
      <w:pPr>
        <w:pStyle w:val="CommentText"/>
      </w:pPr>
      <w:r>
        <w:t>ALGUEM ARRUMA ISSO!!!</w:t>
      </w:r>
    </w:p>
    <w:p w:rsidR="00397A7C" w:rsidRDefault="00397A7C">
      <w:pPr>
        <w:pStyle w:val="CommentText"/>
      </w:pPr>
    </w:p>
    <w:p w:rsidR="00397A7C" w:rsidRDefault="00397A7C">
      <w:pPr>
        <w:pStyle w:val="CommentText"/>
      </w:pPr>
      <w:r w:rsidRPr="005713D3">
        <w:t>Ok, mas como é a interação multitoque no iPhone? Que aplicações foram demonstradas? O que dá para fazer com o aparelho?</w:t>
      </w:r>
    </w:p>
  </w:comment>
  <w:comment w:id="30" w:author="Willians S. Schneider" w:date="2008-06-15T17:34:00Z" w:initials="WILL">
    <w:p w:rsidR="00397A7C" w:rsidRDefault="00397A7C" w:rsidP="005A7093">
      <w:pPr>
        <w:pStyle w:val="CommentText"/>
      </w:pPr>
      <w:r>
        <w:rPr>
          <w:rStyle w:val="CommentReference"/>
        </w:rPr>
        <w:annotationRef/>
      </w:r>
      <w:r>
        <w:t>REFERENCIAS</w:t>
      </w:r>
    </w:p>
    <w:p w:rsidR="00397A7C" w:rsidRDefault="00397A7C" w:rsidP="005A7093">
      <w:pPr>
        <w:pStyle w:val="CommentText"/>
      </w:pPr>
      <w:hyperlink r:id="rId11" w:history="1">
        <w:r w:rsidRPr="002D0F17">
          <w:rPr>
            <w:rStyle w:val="Hyperlink"/>
          </w:rPr>
          <w:t>http://www.wizards.com/default.asp?x=dnd/welcome</w:t>
        </w:r>
      </w:hyperlink>
    </w:p>
    <w:p w:rsidR="00397A7C" w:rsidRDefault="00397A7C" w:rsidP="005A7093">
      <w:pPr>
        <w:pStyle w:val="CommentText"/>
      </w:pPr>
      <w:hyperlink r:id="rId12" w:history="1">
        <w:r w:rsidRPr="002D0F17">
          <w:rPr>
            <w:rStyle w:val="Hyperlink"/>
          </w:rPr>
          <w:t>http://pt.wikipedia.org/wiki/Dungeons_&amp;_Dragons</w:t>
        </w:r>
      </w:hyperlink>
    </w:p>
    <w:p w:rsidR="00397A7C" w:rsidRDefault="00397A7C" w:rsidP="005A7093">
      <w:pPr>
        <w:pStyle w:val="CommentText"/>
      </w:pPr>
      <w:r w:rsidRPr="00FA3118">
        <w:t>http://en.wikipedia.org/wiki/Dungeons_&amp;_Dragons</w:t>
      </w:r>
    </w:p>
  </w:comment>
  <w:comment w:id="31" w:author="Willians S. Schneider" w:date="2008-06-15T17:34:00Z" w:initials="WILL">
    <w:p w:rsidR="00397A7C" w:rsidRDefault="00397A7C">
      <w:pPr>
        <w:pStyle w:val="CommentText"/>
      </w:pPr>
      <w:r>
        <w:rPr>
          <w:rStyle w:val="CommentReference"/>
        </w:rPr>
        <w:annotationRef/>
      </w:r>
    </w:p>
    <w:p w:rsidR="00397A7C" w:rsidRDefault="00397A7C">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4" w:author="Mario" w:date="2008-06-16T13:27:00Z" w:initials="M">
    <w:p w:rsidR="00397A7C" w:rsidRDefault="00397A7C">
      <w:pPr>
        <w:pStyle w:val="CommentText"/>
      </w:pPr>
      <w:r>
        <w:rPr>
          <w:rStyle w:val="CommentReference"/>
        </w:rPr>
        <w:annotationRef/>
      </w:r>
      <w:r>
        <w:t>As perdas devido a “digitalização” do RPG são explicadas no RPG Eletrônico</w:t>
      </w:r>
    </w:p>
  </w:comment>
  <w:comment w:id="35" w:author="Willians S. Schneider" w:date="2008-06-15T17:34:00Z" w:initials="WILL">
    <w:p w:rsidR="00397A7C" w:rsidRDefault="00397A7C" w:rsidP="005A7093">
      <w:pPr>
        <w:pStyle w:val="CommentText"/>
      </w:pPr>
      <w:r>
        <w:rPr>
          <w:rStyle w:val="CommentReference"/>
        </w:rPr>
        <w:annotationRef/>
      </w:r>
      <w:r>
        <w:t>REFERENCIAS</w:t>
      </w:r>
    </w:p>
    <w:p w:rsidR="00397A7C" w:rsidRDefault="00397A7C" w:rsidP="005A7093">
      <w:pPr>
        <w:pStyle w:val="CommentText"/>
      </w:pPr>
      <w:hyperlink r:id="rId13" w:history="1">
        <w:r w:rsidRPr="00515121">
          <w:rPr>
            <w:rStyle w:val="Hyperlink"/>
          </w:rPr>
          <w:t>http://www.newhorizons.org/strategies/literacy/kestrel.htm</w:t>
        </w:r>
      </w:hyperlink>
    </w:p>
    <w:p w:rsidR="00397A7C" w:rsidRDefault="00397A7C" w:rsidP="005A7093">
      <w:pPr>
        <w:pStyle w:val="CommentText"/>
      </w:pPr>
      <w:hyperlink r:id="rId14" w:history="1">
        <w:r w:rsidRPr="00515121">
          <w:rPr>
            <w:rStyle w:val="Hyperlink"/>
          </w:rPr>
          <w:t>http://en.wikipedia.org/wiki/Zork</w:t>
        </w:r>
      </w:hyperlink>
    </w:p>
    <w:p w:rsidR="00397A7C" w:rsidRDefault="00397A7C" w:rsidP="005A7093">
      <w:pPr>
        <w:pStyle w:val="CommentText"/>
      </w:pPr>
      <w:hyperlink r:id="rId15" w:history="1">
        <w:r w:rsidRPr="00515121">
          <w:rPr>
            <w:rStyle w:val="Hyperlink"/>
          </w:rPr>
          <w:t>http://en.wikipedia.org/wiki/Role-playing_game</w:t>
        </w:r>
      </w:hyperlink>
    </w:p>
    <w:p w:rsidR="00397A7C" w:rsidRDefault="00397A7C" w:rsidP="005A7093">
      <w:pPr>
        <w:pStyle w:val="CommentText"/>
      </w:pPr>
      <w:hyperlink r:id="rId16" w:history="1">
        <w:r w:rsidRPr="00515121">
          <w:rPr>
            <w:rStyle w:val="Hyperlink"/>
          </w:rPr>
          <w:t>http://en.wikipedia.org/wiki/Role-playing_game_(video_games)</w:t>
        </w:r>
      </w:hyperlink>
    </w:p>
    <w:p w:rsidR="00397A7C" w:rsidRDefault="00397A7C" w:rsidP="005A7093">
      <w:pPr>
        <w:pStyle w:val="CommentText"/>
      </w:pPr>
      <w:r w:rsidRPr="00334C58">
        <w:t>http://en.wikipedia.org/wiki/Massively_multiplayer_online_role-playing_game</w:t>
      </w:r>
    </w:p>
  </w:comment>
  <w:comment w:id="48" w:author="Willians S. Schneider" w:date="2008-06-15T17:34:00Z" w:initials="WILL">
    <w:p w:rsidR="00397A7C" w:rsidRDefault="00397A7C">
      <w:pPr>
        <w:pStyle w:val="CommentText"/>
      </w:pPr>
      <w:r>
        <w:rPr>
          <w:rStyle w:val="CommentReference"/>
        </w:rPr>
        <w:annotationRef/>
      </w:r>
      <w:r>
        <w:t>REFERENCES</w:t>
      </w:r>
    </w:p>
    <w:p w:rsidR="00397A7C" w:rsidRDefault="00397A7C">
      <w:pPr>
        <w:pStyle w:val="CommentText"/>
      </w:pPr>
      <w:hyperlink r:id="rId17" w:history="1">
        <w:r w:rsidRPr="00B6099E">
          <w:rPr>
            <w:rStyle w:val="Hyperlink"/>
          </w:rPr>
          <w:t>http://www.multigesture.net/</w:t>
        </w:r>
      </w:hyperlink>
    </w:p>
    <w:p w:rsidR="00397A7C" w:rsidRDefault="00397A7C">
      <w:pPr>
        <w:pStyle w:val="CommentText"/>
      </w:pPr>
      <w:hyperlink r:id="rId18" w:history="1">
        <w:r w:rsidRPr="00B6099E">
          <w:rPr>
            <w:rStyle w:val="Hyperlink"/>
          </w:rPr>
          <w:t>http://www.whitenoiseaudio.com/</w:t>
        </w:r>
      </w:hyperlink>
    </w:p>
    <w:p w:rsidR="00397A7C" w:rsidRDefault="00397A7C">
      <w:pPr>
        <w:pStyle w:val="CommentText"/>
      </w:pPr>
      <w:r w:rsidRPr="005D60AA">
        <w:t>http://nuigroup.com/</w:t>
      </w:r>
    </w:p>
  </w:comment>
  <w:comment w:id="55" w:author="Willians S. Schneider" w:date="2008-06-15T17:34:00Z" w:initials="WILL">
    <w:p w:rsidR="00397A7C" w:rsidRDefault="00397A7C">
      <w:pPr>
        <w:pStyle w:val="CommentText"/>
      </w:pPr>
      <w:r>
        <w:rPr>
          <w:rStyle w:val="CommentReference"/>
        </w:rPr>
        <w:annotationRef/>
      </w:r>
      <w:r>
        <w:t>REFERENCIAS</w:t>
      </w:r>
    </w:p>
    <w:p w:rsidR="00397A7C" w:rsidRDefault="00397A7C">
      <w:pPr>
        <w:pStyle w:val="CommentText"/>
      </w:pPr>
      <w:r w:rsidRPr="002D1A2E">
        <w:t>http://www.cs.nyu.edu/~jhan/</w:t>
      </w:r>
    </w:p>
  </w:comment>
  <w:comment w:id="61" w:author="Willians S. Schneider" w:date="2008-06-15T17:34:00Z" w:initials="WILL">
    <w:p w:rsidR="00397A7C" w:rsidRDefault="00397A7C">
      <w:pPr>
        <w:pStyle w:val="CommentText"/>
      </w:pPr>
      <w:r>
        <w:rPr>
          <w:rStyle w:val="CommentReference"/>
        </w:rPr>
        <w:annotationRef/>
      </w:r>
      <w:r>
        <w:t>REFERENCIAS</w:t>
      </w:r>
    </w:p>
    <w:p w:rsidR="00397A7C" w:rsidRDefault="00397A7C">
      <w:pPr>
        <w:pStyle w:val="CommentText"/>
      </w:pPr>
      <w:hyperlink r:id="rId19" w:history="1">
        <w:r w:rsidRPr="00B6099E">
          <w:rPr>
            <w:rStyle w:val="Hyperlink"/>
          </w:rPr>
          <w:t>http://opensoundcontrol.org/</w:t>
        </w:r>
      </w:hyperlink>
    </w:p>
    <w:p w:rsidR="00397A7C" w:rsidRDefault="00397A7C">
      <w:pPr>
        <w:pStyle w:val="CommentText"/>
      </w:pPr>
      <w:hyperlink r:id="rId20" w:history="1">
        <w:r w:rsidRPr="00B6099E">
          <w:rPr>
            <w:rStyle w:val="Hyperlink"/>
          </w:rPr>
          <w:t>http://en.wikipedia.org/wiki/OpenSound_Control</w:t>
        </w:r>
      </w:hyperlink>
    </w:p>
    <w:p w:rsidR="00397A7C" w:rsidRDefault="00397A7C">
      <w:pPr>
        <w:pStyle w:val="CommentText"/>
      </w:pPr>
      <w:r w:rsidRPr="002D1A2E">
        <w:t>http://www.audiomulch.com/~rossb/code/oscpack/</w:t>
      </w:r>
    </w:p>
  </w:comment>
  <w:comment w:id="63" w:author="Willians S. Schneider" w:date="2008-06-15T17:34:00Z" w:initials="WILL">
    <w:p w:rsidR="00397A7C" w:rsidRDefault="00397A7C">
      <w:pPr>
        <w:pStyle w:val="CommentText"/>
      </w:pPr>
      <w:r>
        <w:rPr>
          <w:rStyle w:val="CommentReference"/>
        </w:rPr>
        <w:annotationRef/>
      </w:r>
      <w:r>
        <w:t>REFERENCIAS</w:t>
      </w:r>
    </w:p>
    <w:p w:rsidR="00397A7C" w:rsidRDefault="00397A7C">
      <w:pPr>
        <w:pStyle w:val="CommentText"/>
      </w:pPr>
      <w:r w:rsidRPr="002D1A2E">
        <w:t>http://tuio.lfsaw.de/</w:t>
      </w:r>
    </w:p>
    <w:p w:rsidR="00397A7C" w:rsidRDefault="00397A7C">
      <w:pPr>
        <w:pStyle w:val="CommentText"/>
      </w:pPr>
      <w:r w:rsidRPr="002D1A2E">
        <w:t>http://modin.yuri.at/publications/tuio_gw2005.pdf</w:t>
      </w:r>
    </w:p>
  </w:comment>
  <w:comment w:id="65" w:author="Willians S. Schneider" w:date="2008-06-15T17:34:00Z" w:initials="WILL">
    <w:p w:rsidR="00397A7C" w:rsidRDefault="00397A7C">
      <w:pPr>
        <w:pStyle w:val="CommentText"/>
      </w:pPr>
      <w:r>
        <w:rPr>
          <w:rStyle w:val="CommentReference"/>
        </w:rPr>
        <w:annotationRef/>
      </w:r>
      <w:r>
        <w:t>REFERENCIAS</w:t>
      </w:r>
    </w:p>
    <w:p w:rsidR="00397A7C" w:rsidRDefault="00397A7C">
      <w:pPr>
        <w:pStyle w:val="CommentText"/>
      </w:pPr>
      <w:hyperlink r:id="rId21" w:history="1">
        <w:r w:rsidRPr="00B6099E">
          <w:rPr>
            <w:rStyle w:val="Hyperlink"/>
          </w:rPr>
          <w:t>http://reactable.iua.upf.edu/pdfs/reactivision_tei2007.pdf</w:t>
        </w:r>
      </w:hyperlink>
    </w:p>
    <w:p w:rsidR="00397A7C" w:rsidRDefault="00397A7C">
      <w:pPr>
        <w:pStyle w:val="CommentText"/>
      </w:pPr>
      <w:r w:rsidRPr="006734D9">
        <w:t>http://reactable.iua.upf.edu/?software</w:t>
      </w:r>
    </w:p>
  </w:comment>
  <w:comment w:id="69" w:author="Willians S. Schneider" w:date="2008-06-15T17:34:00Z" w:initials="WILL">
    <w:p w:rsidR="00397A7C" w:rsidRDefault="00397A7C">
      <w:pPr>
        <w:pStyle w:val="CommentText"/>
      </w:pPr>
      <w:r>
        <w:rPr>
          <w:rStyle w:val="CommentReference"/>
        </w:rPr>
        <w:annotationRef/>
      </w:r>
      <w:r>
        <w:t>REFERENCIAS</w:t>
      </w:r>
    </w:p>
    <w:p w:rsidR="00397A7C" w:rsidRDefault="00397A7C">
      <w:pPr>
        <w:pStyle w:val="CommentText"/>
      </w:pPr>
      <w:r w:rsidRPr="003B4EBB">
        <w:t>http://nuigroup.com/touchlib/</w:t>
      </w:r>
    </w:p>
  </w:comment>
  <w:comment w:id="73" w:author="Fabio Miranda" w:date="2008-06-15T17:34:00Z" w:initials="FM">
    <w:p w:rsidR="00397A7C" w:rsidRDefault="00397A7C">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74" w:author="Willians S. Schneider" w:date="2008-06-15T17:34:00Z" w:initials="WILL">
    <w:p w:rsidR="00397A7C" w:rsidRDefault="00397A7C">
      <w:pPr>
        <w:pStyle w:val="CommentText"/>
      </w:pPr>
      <w:r>
        <w:rPr>
          <w:rStyle w:val="CommentReference"/>
        </w:rPr>
        <w:annotationRef/>
      </w:r>
      <w:r>
        <w:t>REFERENCIAS</w:t>
      </w:r>
    </w:p>
    <w:p w:rsidR="00397A7C" w:rsidRDefault="00397A7C">
      <w:pPr>
        <w:pStyle w:val="CommentText"/>
      </w:pPr>
    </w:p>
  </w:comment>
  <w:comment w:id="75" w:author="Fabio Miranda" w:date="2008-06-15T17:34:00Z" w:initials="FM">
    <w:p w:rsidR="00397A7C" w:rsidRDefault="00397A7C">
      <w:pPr>
        <w:pStyle w:val="CommentText"/>
      </w:pPr>
      <w:r>
        <w:rPr>
          <w:rStyle w:val="CommentReference"/>
        </w:rPr>
        <w:annotationRef/>
      </w:r>
    </w:p>
  </w:comment>
  <w:comment w:id="77" w:author="Willians S. Schneider" w:date="2008-06-15T17:34:00Z" w:initials="WILL">
    <w:p w:rsidR="00397A7C" w:rsidRDefault="00397A7C">
      <w:pPr>
        <w:pStyle w:val="CommentText"/>
      </w:pPr>
      <w:r>
        <w:rPr>
          <w:rStyle w:val="CommentReference"/>
        </w:rPr>
        <w:annotationRef/>
      </w:r>
    </w:p>
    <w:p w:rsidR="00397A7C" w:rsidRDefault="00397A7C">
      <w:pPr>
        <w:pStyle w:val="CommentText"/>
      </w:pPr>
      <w:r w:rsidRPr="004526D4">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p>
  </w:comment>
  <w:comment w:id="84" w:author="Willians S. Schneider" w:date="2008-06-15T17:34:00Z" w:initials="WILL">
    <w:p w:rsidR="00397A7C" w:rsidRDefault="00397A7C">
      <w:pPr>
        <w:pStyle w:val="CommentText"/>
      </w:pPr>
      <w:r>
        <w:rPr>
          <w:rStyle w:val="CommentReference"/>
        </w:rPr>
        <w:annotationRef/>
      </w:r>
    </w:p>
    <w:p w:rsidR="00397A7C" w:rsidRDefault="00397A7C">
      <w:pPr>
        <w:pStyle w:val="CommentText"/>
      </w:pPr>
      <w:r w:rsidRPr="00F92616">
        <w:t>Vocês tiveram um trabalhão ao longo do semestre que não está refletido aqui. Ainda temos alguma imagem da iluminação do circuito pré-reestruturação para evidenciar que havia pouco realce infravermelho nos pontos de toque.</w:t>
      </w:r>
    </w:p>
    <w:p w:rsidR="00397A7C" w:rsidRDefault="00397A7C">
      <w:pPr>
        <w:pStyle w:val="CommentText"/>
      </w:pPr>
    </w:p>
    <w:p w:rsidR="00397A7C" w:rsidRDefault="00397A7C">
      <w:pPr>
        <w:pStyle w:val="CommentText"/>
      </w:pPr>
    </w:p>
  </w:comment>
  <w:comment w:id="108" w:author="Willians S. Schneider" w:date="2008-06-15T23:50:00Z" w:initials="WILL">
    <w:p w:rsidR="00397A7C" w:rsidRDefault="00397A7C">
      <w:pPr>
        <w:pStyle w:val="CommentText"/>
      </w:pPr>
      <w:r>
        <w:rPr>
          <w:rStyle w:val="CommentReference"/>
        </w:rPr>
        <w:annotationRef/>
      </w:r>
      <w:r>
        <w:t>Obter valores...</w:t>
      </w:r>
    </w:p>
  </w:comment>
  <w:comment w:id="114" w:author="Fabio R. de Miranda" w:date="2008-06-15T17:34:00Z" w:initials="FRdM">
    <w:p w:rsidR="00397A7C" w:rsidRDefault="00397A7C">
      <w:pPr>
        <w:pStyle w:val="CommentText"/>
        <w:rPr>
          <w:rStyle w:val="CommentReference"/>
        </w:rPr>
      </w:pPr>
      <w:r>
        <w:rPr>
          <w:rStyle w:val="CommentReference"/>
        </w:rPr>
        <w:annotationRef/>
      </w:r>
      <w:r>
        <w:rPr>
          <w:rStyle w:val="CommentReference"/>
        </w:rPr>
        <w:t xml:space="preserve">Então há um paradoxo: vocês disseram que o protótipo servia para entender que é preciso ter uma arquitetura senão haverá muito lag e baixo desempenho, mas já na primeira não houve problema algum. </w:t>
      </w:r>
    </w:p>
    <w:p w:rsidR="00397A7C" w:rsidRDefault="00397A7C">
      <w:pPr>
        <w:pStyle w:val="CommentText"/>
      </w:pPr>
      <w:r>
        <w:rPr>
          <w:rStyle w:val="CommentReference"/>
        </w:rPr>
        <w:t>Outro detalhe: vocês chamaram de satisfatório: quais critérios foram satisfeitos?</w:t>
      </w:r>
    </w:p>
  </w:comment>
  <w:comment w:id="122" w:author="Fabio R. de Miranda" w:date="2008-06-15T17:34:00Z" w:initials="FRdM">
    <w:p w:rsidR="00397A7C" w:rsidRDefault="00397A7C">
      <w:pPr>
        <w:pStyle w:val="CommentText"/>
      </w:pPr>
      <w:r>
        <w:rPr>
          <w:rStyle w:val="CommentReference"/>
        </w:rPr>
        <w:annotationRef/>
      </w:r>
      <w:r>
        <w:t>Incluir referência cruzada para o nome da seção em que está o detalhamento do segundo protótipo/arquitetura final</w:t>
      </w:r>
    </w:p>
  </w:comment>
  <w:comment w:id="136" w:author="Fabio R. de Miranda" w:date="2008-06-15T17:34:00Z" w:initials="FRdM">
    <w:p w:rsidR="00397A7C" w:rsidRDefault="00397A7C">
      <w:pPr>
        <w:pStyle w:val="CommentText"/>
      </w:pPr>
      <w:r>
        <w:rPr>
          <w:rStyle w:val="CommentReference"/>
        </w:rPr>
        <w:annotationRef/>
      </w:r>
      <w:r>
        <w:t>Pessoal</w:t>
      </w:r>
    </w:p>
    <w:p w:rsidR="00397A7C" w:rsidRDefault="00397A7C">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397A7C" w:rsidRDefault="00397A7C">
      <w:pPr>
        <w:pStyle w:val="CommentText"/>
      </w:pPr>
    </w:p>
    <w:p w:rsidR="00397A7C" w:rsidRDefault="00397A7C">
      <w:pPr>
        <w:pStyle w:val="CommentText"/>
      </w:pPr>
      <w:r>
        <w:t>Se forem insistir na questão do “rápido”, vocês conseguem mencionar pelo menos uma decisão de projeto que teve a velocidade em mente?</w:t>
      </w:r>
    </w:p>
  </w:comment>
  <w:comment w:id="151" w:author="Willians S. Schneider" w:date="2008-06-16T15:44:00Z" w:initials="WILL">
    <w:p w:rsidR="00FD0424" w:rsidRDefault="00FD0424">
      <w:pPr>
        <w:pStyle w:val="CommentText"/>
      </w:pPr>
      <w:r>
        <w:rPr>
          <w:rStyle w:val="CommentReference"/>
        </w:rPr>
        <w:annotationRef/>
      </w:r>
    </w:p>
    <w:p w:rsidR="00FD0424" w:rsidRDefault="00FD0424">
      <w:pPr>
        <w:pStyle w:val="CommentText"/>
      </w:pPr>
    </w:p>
    <w:p w:rsidR="00FD0424" w:rsidRDefault="00FD0424">
      <w:pPr>
        <w:pStyle w:val="CommentText"/>
      </w:pPr>
      <w:r w:rsidRPr="00FD0424">
        <w:t>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p>
  </w:comment>
  <w:comment w:id="154" w:author="Fabio R. de Miranda" w:date="2008-06-15T17:34:00Z" w:initials="FRdM">
    <w:p w:rsidR="00397A7C" w:rsidRDefault="00397A7C">
      <w:pPr>
        <w:pStyle w:val="CommentText"/>
      </w:pPr>
      <w:r>
        <w:rPr>
          <w:rStyle w:val="CommentReference"/>
        </w:rPr>
        <w:annotationRef/>
      </w:r>
      <w:r>
        <w:t>“objetos como objetos” estava confuso. Tentei consertar mas vejam se ainda faz sentido</w:t>
      </w:r>
    </w:p>
  </w:comment>
  <w:comment w:id="174" w:author="Fabio R. de Miranda" w:date="2008-06-15T17:34:00Z" w:initials="FRdM">
    <w:p w:rsidR="00397A7C" w:rsidRDefault="00397A7C">
      <w:pPr>
        <w:pStyle w:val="CommentText"/>
      </w:pPr>
      <w:r>
        <w:rPr>
          <w:rStyle w:val="CommentReference"/>
        </w:rPr>
        <w:annotationRef/>
      </w:r>
      <w:r>
        <w:t>Como assim? É impossível exportar geometria com texturas?</w:t>
      </w:r>
    </w:p>
  </w:comment>
  <w:comment w:id="175" w:author="Fabio R. de Miranda" w:date="2008-06-15T17:34:00Z" w:initials="FRdM">
    <w:p w:rsidR="00397A7C" w:rsidRDefault="00397A7C">
      <w:pPr>
        <w:pStyle w:val="CommentText"/>
      </w:pPr>
      <w:r>
        <w:rPr>
          <w:rStyle w:val="CommentReference"/>
        </w:rPr>
        <w:annotationRef/>
      </w:r>
      <w:r>
        <w:t>VocÊs chegaram a pensar em tentar um terreno com _menos_ polígonos? É algo que todo mundo vai perguntar</w:t>
      </w:r>
    </w:p>
  </w:comment>
  <w:comment w:id="178" w:author="Fabio R. de Miranda" w:date="2008-06-15T17:34:00Z" w:initials="FRdM">
    <w:p w:rsidR="00397A7C" w:rsidRDefault="00397A7C">
      <w:pPr>
        <w:pStyle w:val="CommentText"/>
      </w:pPr>
      <w:r>
        <w:rPr>
          <w:rStyle w:val="CommentReference"/>
        </w:rPr>
        <w:annotationRef/>
      </w:r>
      <w:r>
        <w:t>Dependendo do tamanho (w x h) do terreno, esta estratégia é incrivelmente dispendiosa do ponto de vista de número de polígonos.</w:t>
      </w:r>
    </w:p>
    <w:p w:rsidR="00397A7C" w:rsidRDefault="00397A7C">
      <w:pPr>
        <w:pStyle w:val="CommentText"/>
      </w:pPr>
    </w:p>
    <w:p w:rsidR="00397A7C" w:rsidRDefault="00397A7C">
      <w:pPr>
        <w:pStyle w:val="CommentText"/>
      </w:pPr>
      <w:r>
        <w:t>Vocês conseguem argumentar (talvez com benchmarks) que esta técnica tem alguma vantagem na medida em que só cria os polígonos durante o loop de render, evitando que transitem por toda a memória?</w:t>
      </w:r>
    </w:p>
  </w:comment>
  <w:comment w:id="185" w:author="Fabio R. de Miranda" w:date="2008-06-15T17:34:00Z" w:initials="FRdM">
    <w:p w:rsidR="00397A7C" w:rsidRDefault="00397A7C">
      <w:pPr>
        <w:pStyle w:val="CommentText"/>
      </w:pPr>
      <w:r>
        <w:rPr>
          <w:rStyle w:val="CommentReference"/>
        </w:rPr>
        <w:annotationRef/>
      </w:r>
      <w:r>
        <w:t>Pessoal</w:t>
      </w:r>
    </w:p>
    <w:p w:rsidR="00397A7C" w:rsidRDefault="00397A7C">
      <w:pPr>
        <w:pStyle w:val="CommentText"/>
      </w:pPr>
    </w:p>
    <w:p w:rsidR="00397A7C" w:rsidRDefault="00397A7C">
      <w:pPr>
        <w:pStyle w:val="CommentText"/>
      </w:pPr>
      <w:r>
        <w:t>Este fluxo está ótimo.</w:t>
      </w:r>
    </w:p>
    <w:p w:rsidR="00397A7C" w:rsidRDefault="00397A7C">
      <w:pPr>
        <w:pStyle w:val="CommentText"/>
      </w:pPr>
    </w:p>
    <w:p w:rsidR="00397A7C" w:rsidRDefault="00397A7C">
      <w:pPr>
        <w:pStyle w:val="CommentText"/>
      </w:pPr>
      <w:r>
        <w:t>O problema é que há um contraste no texto de vocês todo entre a dedicação com que se explica detalhe e a ausência de explicações para as visões gerais.</w:t>
      </w:r>
    </w:p>
    <w:p w:rsidR="00397A7C" w:rsidRDefault="00397A7C">
      <w:pPr>
        <w:pStyle w:val="CommentText"/>
      </w:pPr>
    </w:p>
    <w:p w:rsidR="00397A7C" w:rsidRDefault="00397A7C">
      <w:pPr>
        <w:pStyle w:val="CommentText"/>
      </w:pPr>
      <w:r>
        <w:t>Procurar exportar para algo vetorial (tipo WMF) para não ficar ruim após rescale</w:t>
      </w:r>
    </w:p>
  </w:comment>
  <w:comment w:id="192" w:author="Fabio R. de Miranda" w:date="2008-06-15T17:34:00Z" w:initials="FRdM">
    <w:p w:rsidR="00397A7C" w:rsidRDefault="00397A7C">
      <w:pPr>
        <w:pStyle w:val="CommentText"/>
      </w:pPr>
      <w:r>
        <w:rPr>
          <w:rStyle w:val="CommentReference"/>
        </w:rPr>
        <w:annotationRef/>
      </w:r>
      <w:r>
        <w:t>Sugestão: colocar este módulo antes dos outros</w:t>
      </w:r>
    </w:p>
  </w:comment>
  <w:comment w:id="195" w:author="Fabio R. de Miranda" w:date="2008-06-15T17:34:00Z" w:initials="FRdM">
    <w:p w:rsidR="00397A7C" w:rsidRDefault="00397A7C">
      <w:pPr>
        <w:pStyle w:val="CommentText"/>
      </w:pPr>
      <w:r>
        <w:rPr>
          <w:rStyle w:val="CommentReference"/>
        </w:rPr>
        <w:annotationRef/>
      </w:r>
      <w:r>
        <w:t>No texto, explicar em algum lugar esta figura, fazendo referência a ela</w:t>
      </w:r>
    </w:p>
  </w:comment>
  <w:comment w:id="196" w:author="Fabio R. de Miranda" w:date="2008-06-15T17:34:00Z" w:initials="FRdM">
    <w:p w:rsidR="00397A7C" w:rsidRDefault="00397A7C">
      <w:pPr>
        <w:pStyle w:val="CommentText"/>
      </w:pPr>
      <w:r>
        <w:rPr>
          <w:rStyle w:val="CommentReference"/>
        </w:rPr>
        <w:annotationRef/>
      </w:r>
      <w:r>
        <w:t>Sugestão: transformar numa tabela simples</w:t>
      </w:r>
    </w:p>
  </w:comment>
  <w:comment w:id="197" w:author="Fabio R. de Miranda" w:date="2008-06-15T17:34:00Z" w:initials="FRdM">
    <w:p w:rsidR="00397A7C" w:rsidRDefault="00397A7C">
      <w:pPr>
        <w:pStyle w:val="CommentText"/>
      </w:pPr>
      <w:r>
        <w:rPr>
          <w:rStyle w:val="CommentReference"/>
        </w:rPr>
        <w:annotationRef/>
      </w:r>
      <w:r>
        <w:t>Novamente: sugiro transformar numa tabela simples</w:t>
      </w:r>
    </w:p>
  </w:comment>
  <w:comment w:id="198" w:author="Fabio R. de Miranda" w:date="2008-06-15T17:34:00Z" w:initials="FRdM">
    <w:p w:rsidR="00397A7C" w:rsidRDefault="00397A7C">
      <w:pPr>
        <w:pStyle w:val="CommentText"/>
      </w:pPr>
      <w:r>
        <w:rPr>
          <w:rStyle w:val="CommentReference"/>
        </w:rPr>
        <w:annotationRef/>
      </w:r>
      <w:r>
        <w:t>Seria muito bom mostrar um screenshot de cada uma destas telas</w:t>
      </w:r>
    </w:p>
  </w:comment>
  <w:comment w:id="217" w:author="Fabio R. de Miranda" w:date="2008-06-15T17:34:00Z" w:initials="FRdM">
    <w:p w:rsidR="00397A7C" w:rsidRDefault="00397A7C">
      <w:pPr>
        <w:pStyle w:val="CommentText"/>
      </w:pPr>
      <w:r>
        <w:rPr>
          <w:rStyle w:val="CommentReference"/>
        </w:rPr>
        <w:annotationRef/>
      </w:r>
      <w:r>
        <w:t>Apesar de eu ser contra código na monografia, talvez valha a pena colocar dentro de um box a assinatura  desta delegate (a linha com a declaração)</w:t>
      </w:r>
    </w:p>
  </w:comment>
  <w:comment w:id="227" w:author="Fabio R. de Miranda" w:date="2008-06-15T17:34:00Z" w:initials="FRdM">
    <w:p w:rsidR="00397A7C" w:rsidRDefault="00397A7C">
      <w:pPr>
        <w:pStyle w:val="CommentText"/>
      </w:pPr>
      <w:r>
        <w:rPr>
          <w:rStyle w:val="CommentReference"/>
        </w:rPr>
        <w:annotationRef/>
      </w:r>
      <w:r>
        <w:t>Esta imagem está fazendo bastante falta</w:t>
      </w:r>
    </w:p>
  </w:comment>
  <w:comment w:id="274" w:author="Fabio R. de Miranda" w:date="2008-06-15T17:34:00Z" w:initials="FRdM">
    <w:p w:rsidR="00397A7C" w:rsidRDefault="00397A7C">
      <w:pPr>
        <w:pStyle w:val="CommentText"/>
      </w:pPr>
      <w:r>
        <w:rPr>
          <w:rStyle w:val="CommentReference"/>
        </w:rPr>
        <w:annotationRef/>
      </w:r>
      <w:r>
        <w:t>Para um trabalho do tamanho do de vocês o conjunto de referências está bem fraco.</w:t>
      </w:r>
    </w:p>
    <w:p w:rsidR="00397A7C" w:rsidRDefault="00397A7C">
      <w:pPr>
        <w:pStyle w:val="CommentText"/>
      </w:pPr>
      <w:r>
        <w:t>Há alguns papers da área de multi-toque, entre eles do próprio Han, que poderiam ser citados.</w:t>
      </w:r>
    </w:p>
    <w:p w:rsidR="00397A7C" w:rsidRDefault="00397A7C">
      <w:pPr>
        <w:pStyle w:val="CommentText"/>
      </w:pPr>
    </w:p>
  </w:comment>
  <w:comment w:id="279" w:author="Fabio R. de Miranda" w:date="2008-06-15T17:34:00Z" w:initials="FRdM">
    <w:p w:rsidR="00397A7C" w:rsidRDefault="00397A7C">
      <w:pPr>
        <w:pStyle w:val="CommentText"/>
      </w:pPr>
      <w:r>
        <w:rPr>
          <w:rStyle w:val="CommentReference"/>
        </w:rPr>
        <w:annotationRef/>
      </w:r>
      <w:r>
        <w:t>Os anexos vêm depois do apêndice. Por definição os anexos não são de autoria de quem escreve o trabalho, mas os apêndices sim.</w:t>
      </w:r>
    </w:p>
    <w:p w:rsidR="00397A7C" w:rsidRDefault="00397A7C">
      <w:pPr>
        <w:pStyle w:val="CommentText"/>
      </w:pPr>
    </w:p>
    <w:p w:rsidR="00397A7C" w:rsidRDefault="00397A7C">
      <w:pPr>
        <w:pStyle w:val="CommentText"/>
      </w:pPr>
      <w:r>
        <w:t>Achei este material mais adequado a um apêndice mesmo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6CA4" w:rsidRDefault="007E6CA4">
      <w:pPr>
        <w:spacing w:before="0" w:after="0" w:line="240" w:lineRule="auto"/>
      </w:pPr>
      <w:r>
        <w:separator/>
      </w:r>
    </w:p>
  </w:endnote>
  <w:endnote w:type="continuationSeparator" w:id="1">
    <w:p w:rsidR="007E6CA4" w:rsidRDefault="007E6CA4">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6CA4" w:rsidRDefault="007E6CA4">
      <w:pPr>
        <w:spacing w:before="0" w:after="0" w:line="240" w:lineRule="auto"/>
      </w:pPr>
      <w:r>
        <w:separator/>
      </w:r>
    </w:p>
  </w:footnote>
  <w:footnote w:type="continuationSeparator" w:id="1">
    <w:p w:rsidR="007E6CA4" w:rsidRDefault="007E6CA4">
      <w:pPr>
        <w:spacing w:before="0" w:after="0" w:line="240" w:lineRule="auto"/>
      </w:pPr>
      <w:r>
        <w:continuationSeparator/>
      </w:r>
    </w:p>
  </w:footnote>
  <w:footnote w:id="2">
    <w:p w:rsidR="00397A7C" w:rsidRDefault="00397A7C"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397A7C" w:rsidRDefault="00397A7C"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397A7C" w:rsidRDefault="00397A7C"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397A7C" w:rsidRDefault="00397A7C" w:rsidP="005A7093">
      <w:pPr>
        <w:pStyle w:val="FootnoteText"/>
      </w:pPr>
      <w:r>
        <w:rPr>
          <w:rStyle w:val="FootnoteReference"/>
        </w:rPr>
        <w:footnoteRef/>
      </w:r>
      <w:r>
        <w:t xml:space="preserve"> Agência espacial norte-americana</w:t>
      </w:r>
    </w:p>
  </w:footnote>
  <w:footnote w:id="6">
    <w:p w:rsidR="00397A7C" w:rsidRDefault="00397A7C" w:rsidP="005A7093">
      <w:pPr>
        <w:pStyle w:val="FootnoteText"/>
      </w:pPr>
      <w:r>
        <w:rPr>
          <w:rStyle w:val="FootnoteReference"/>
        </w:rPr>
        <w:footnoteRef/>
      </w:r>
      <w:r>
        <w:t xml:space="preserve"> </w:t>
      </w:r>
      <w:r w:rsidRPr="00C0331A">
        <w:t>http://www.newhorizons.org/strategies/literacy/kestrel.htm</w:t>
      </w:r>
    </w:p>
  </w:footnote>
  <w:footnote w:id="7">
    <w:p w:rsidR="00397A7C" w:rsidRDefault="00397A7C">
      <w:pPr>
        <w:pStyle w:val="FootnoteText"/>
      </w:pPr>
      <w:r>
        <w:rPr>
          <w:rStyle w:val="FootnoteReference"/>
        </w:rPr>
        <w:footnoteRef/>
      </w:r>
      <w:r>
        <w:t xml:space="preserve"> </w:t>
      </w:r>
      <w:r w:rsidRPr="00221E1E">
        <w:t>http://nuigroup.com</w:t>
      </w:r>
    </w:p>
  </w:footnote>
  <w:footnote w:id="8">
    <w:p w:rsidR="00397A7C" w:rsidRDefault="00397A7C">
      <w:pPr>
        <w:pStyle w:val="FootnoteText"/>
      </w:pPr>
      <w:r>
        <w:rPr>
          <w:rStyle w:val="FootnoteReference"/>
        </w:rPr>
        <w:footnoteRef/>
      </w:r>
      <w:r>
        <w:t xml:space="preserve"> </w:t>
      </w:r>
      <w:r w:rsidRPr="00221E1E">
        <w:t>http://whitenoiseaudio.com</w:t>
      </w:r>
    </w:p>
  </w:footnote>
  <w:footnote w:id="9">
    <w:p w:rsidR="00397A7C" w:rsidRDefault="00397A7C">
      <w:pPr>
        <w:pStyle w:val="FootnoteText"/>
      </w:pPr>
      <w:r>
        <w:rPr>
          <w:rStyle w:val="FootnoteReference"/>
        </w:rPr>
        <w:footnoteRef/>
      </w:r>
      <w:r>
        <w:t xml:space="preserve"> </w:t>
      </w:r>
      <w:r w:rsidRPr="004A3670">
        <w:t>http://www.rosco.com/</w:t>
      </w:r>
    </w:p>
  </w:footnote>
  <w:footnote w:id="10">
    <w:p w:rsidR="00397A7C" w:rsidRDefault="00397A7C">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1">
    <w:p w:rsidR="00397A7C" w:rsidRDefault="00397A7C">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2">
    <w:p w:rsidR="00397A7C" w:rsidRDefault="00397A7C">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3">
    <w:p w:rsidR="00397A7C" w:rsidRDefault="00397A7C">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4">
    <w:p w:rsidR="00397A7C" w:rsidRDefault="00397A7C">
      <w:pPr>
        <w:pStyle w:val="FootnoteText"/>
      </w:pPr>
      <w:r>
        <w:rPr>
          <w:rStyle w:val="FootnoteReference"/>
        </w:rPr>
        <w:footnoteRef/>
      </w:r>
      <w:r>
        <w:t xml:space="preserve"> </w:t>
      </w:r>
      <w:r w:rsidRPr="003C7619">
        <w:t>http://www.e-onsoftware.com/products/vue/vue_6_xstream/</w:t>
      </w:r>
    </w:p>
  </w:footnote>
  <w:footnote w:id="15">
    <w:p w:rsidR="00397A7C" w:rsidRDefault="00397A7C">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5B60"/>
    <w:rsid w:val="0001638B"/>
    <w:rsid w:val="00023774"/>
    <w:rsid w:val="0003375C"/>
    <w:rsid w:val="00043220"/>
    <w:rsid w:val="0004335D"/>
    <w:rsid w:val="00043D10"/>
    <w:rsid w:val="00047F1E"/>
    <w:rsid w:val="0005023C"/>
    <w:rsid w:val="000558FD"/>
    <w:rsid w:val="000574E3"/>
    <w:rsid w:val="00060FC4"/>
    <w:rsid w:val="00064BC7"/>
    <w:rsid w:val="00067FEB"/>
    <w:rsid w:val="00071E0B"/>
    <w:rsid w:val="000733AE"/>
    <w:rsid w:val="00073B7B"/>
    <w:rsid w:val="00076E68"/>
    <w:rsid w:val="00082986"/>
    <w:rsid w:val="00092E61"/>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E795C"/>
    <w:rsid w:val="000F7638"/>
    <w:rsid w:val="00106CD9"/>
    <w:rsid w:val="00107775"/>
    <w:rsid w:val="00112A54"/>
    <w:rsid w:val="001151F9"/>
    <w:rsid w:val="00120026"/>
    <w:rsid w:val="00122A2F"/>
    <w:rsid w:val="00126327"/>
    <w:rsid w:val="00134622"/>
    <w:rsid w:val="0013770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C083F"/>
    <w:rsid w:val="001C099D"/>
    <w:rsid w:val="001C31E6"/>
    <w:rsid w:val="001C640A"/>
    <w:rsid w:val="001D0BCF"/>
    <w:rsid w:val="001D0FBC"/>
    <w:rsid w:val="001D1EF9"/>
    <w:rsid w:val="001D5656"/>
    <w:rsid w:val="001D60CB"/>
    <w:rsid w:val="001E05D1"/>
    <w:rsid w:val="001E144C"/>
    <w:rsid w:val="001E1D71"/>
    <w:rsid w:val="001E3B6E"/>
    <w:rsid w:val="001E704E"/>
    <w:rsid w:val="001F0E20"/>
    <w:rsid w:val="001F5936"/>
    <w:rsid w:val="00201817"/>
    <w:rsid w:val="00202B14"/>
    <w:rsid w:val="00203078"/>
    <w:rsid w:val="00203346"/>
    <w:rsid w:val="00206E17"/>
    <w:rsid w:val="00212A8D"/>
    <w:rsid w:val="002179BC"/>
    <w:rsid w:val="00221E1E"/>
    <w:rsid w:val="00225841"/>
    <w:rsid w:val="00227DE5"/>
    <w:rsid w:val="00227EDC"/>
    <w:rsid w:val="002316C4"/>
    <w:rsid w:val="002319D2"/>
    <w:rsid w:val="002336EF"/>
    <w:rsid w:val="00234CD4"/>
    <w:rsid w:val="00236587"/>
    <w:rsid w:val="00240A74"/>
    <w:rsid w:val="00241F41"/>
    <w:rsid w:val="0024442E"/>
    <w:rsid w:val="0024538C"/>
    <w:rsid w:val="00245CEF"/>
    <w:rsid w:val="00246122"/>
    <w:rsid w:val="00252E64"/>
    <w:rsid w:val="0025388C"/>
    <w:rsid w:val="002644ED"/>
    <w:rsid w:val="0026672D"/>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C0A87"/>
    <w:rsid w:val="002C0C80"/>
    <w:rsid w:val="002C102D"/>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5947"/>
    <w:rsid w:val="00326AD2"/>
    <w:rsid w:val="00334C58"/>
    <w:rsid w:val="00336BC2"/>
    <w:rsid w:val="00336DF8"/>
    <w:rsid w:val="00341578"/>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A7C"/>
    <w:rsid w:val="003A380F"/>
    <w:rsid w:val="003A423D"/>
    <w:rsid w:val="003A7601"/>
    <w:rsid w:val="003B147E"/>
    <w:rsid w:val="003B4EBB"/>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29C3"/>
    <w:rsid w:val="00403767"/>
    <w:rsid w:val="0041219F"/>
    <w:rsid w:val="004166D5"/>
    <w:rsid w:val="00417977"/>
    <w:rsid w:val="00426621"/>
    <w:rsid w:val="0042694D"/>
    <w:rsid w:val="00431BFC"/>
    <w:rsid w:val="00433EDB"/>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6C1D"/>
    <w:rsid w:val="00493210"/>
    <w:rsid w:val="004A0042"/>
    <w:rsid w:val="004A3670"/>
    <w:rsid w:val="004A589C"/>
    <w:rsid w:val="004A6BEC"/>
    <w:rsid w:val="004B3459"/>
    <w:rsid w:val="004B7682"/>
    <w:rsid w:val="004C15A4"/>
    <w:rsid w:val="004C40D6"/>
    <w:rsid w:val="004C5168"/>
    <w:rsid w:val="004C6ABD"/>
    <w:rsid w:val="004D06ED"/>
    <w:rsid w:val="004D5A4C"/>
    <w:rsid w:val="004E0697"/>
    <w:rsid w:val="004E5C10"/>
    <w:rsid w:val="004E724B"/>
    <w:rsid w:val="004F143E"/>
    <w:rsid w:val="004F3DF4"/>
    <w:rsid w:val="004F7149"/>
    <w:rsid w:val="004F776D"/>
    <w:rsid w:val="004F7DED"/>
    <w:rsid w:val="00506298"/>
    <w:rsid w:val="00506854"/>
    <w:rsid w:val="005122C3"/>
    <w:rsid w:val="00513AAC"/>
    <w:rsid w:val="00517ED4"/>
    <w:rsid w:val="005249AE"/>
    <w:rsid w:val="00525231"/>
    <w:rsid w:val="0052616C"/>
    <w:rsid w:val="00527297"/>
    <w:rsid w:val="00532C41"/>
    <w:rsid w:val="0054113D"/>
    <w:rsid w:val="00547FAC"/>
    <w:rsid w:val="00551B1E"/>
    <w:rsid w:val="00567380"/>
    <w:rsid w:val="00570E02"/>
    <w:rsid w:val="005713D3"/>
    <w:rsid w:val="00581452"/>
    <w:rsid w:val="00584B6C"/>
    <w:rsid w:val="005908F4"/>
    <w:rsid w:val="005934E4"/>
    <w:rsid w:val="00595A70"/>
    <w:rsid w:val="005A084D"/>
    <w:rsid w:val="005A7093"/>
    <w:rsid w:val="005B5900"/>
    <w:rsid w:val="005B6168"/>
    <w:rsid w:val="005C36C6"/>
    <w:rsid w:val="005C71A5"/>
    <w:rsid w:val="005D010C"/>
    <w:rsid w:val="005D1FE1"/>
    <w:rsid w:val="005D47D2"/>
    <w:rsid w:val="005D527E"/>
    <w:rsid w:val="005D60AA"/>
    <w:rsid w:val="005D731B"/>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B0870"/>
    <w:rsid w:val="006B2008"/>
    <w:rsid w:val="006C033E"/>
    <w:rsid w:val="006C1B5D"/>
    <w:rsid w:val="006C299B"/>
    <w:rsid w:val="006C2F42"/>
    <w:rsid w:val="006D62D3"/>
    <w:rsid w:val="006D7DBB"/>
    <w:rsid w:val="006E0150"/>
    <w:rsid w:val="006E1295"/>
    <w:rsid w:val="006E29DC"/>
    <w:rsid w:val="006E368F"/>
    <w:rsid w:val="006E3D2A"/>
    <w:rsid w:val="006E745D"/>
    <w:rsid w:val="006F1FDE"/>
    <w:rsid w:val="006F3795"/>
    <w:rsid w:val="00700068"/>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55EA"/>
    <w:rsid w:val="00762220"/>
    <w:rsid w:val="0076337F"/>
    <w:rsid w:val="007641B6"/>
    <w:rsid w:val="0076562A"/>
    <w:rsid w:val="00771285"/>
    <w:rsid w:val="00773CED"/>
    <w:rsid w:val="0078154E"/>
    <w:rsid w:val="007865C9"/>
    <w:rsid w:val="007A3199"/>
    <w:rsid w:val="007A4CDB"/>
    <w:rsid w:val="007A66CF"/>
    <w:rsid w:val="007A7C7D"/>
    <w:rsid w:val="007B58AC"/>
    <w:rsid w:val="007C063B"/>
    <w:rsid w:val="007C119E"/>
    <w:rsid w:val="007C139A"/>
    <w:rsid w:val="007C392A"/>
    <w:rsid w:val="007C3B37"/>
    <w:rsid w:val="007C40C2"/>
    <w:rsid w:val="007C4134"/>
    <w:rsid w:val="007C467F"/>
    <w:rsid w:val="007C4B86"/>
    <w:rsid w:val="007C4E29"/>
    <w:rsid w:val="007C6144"/>
    <w:rsid w:val="007D0DE5"/>
    <w:rsid w:val="007D0EA0"/>
    <w:rsid w:val="007D135A"/>
    <w:rsid w:val="007D4C33"/>
    <w:rsid w:val="007D4E29"/>
    <w:rsid w:val="007E2936"/>
    <w:rsid w:val="007E3B14"/>
    <w:rsid w:val="007E52A9"/>
    <w:rsid w:val="007E6CA4"/>
    <w:rsid w:val="007F1A67"/>
    <w:rsid w:val="007F64B1"/>
    <w:rsid w:val="0080081C"/>
    <w:rsid w:val="00801D68"/>
    <w:rsid w:val="008028E3"/>
    <w:rsid w:val="00803001"/>
    <w:rsid w:val="0080371E"/>
    <w:rsid w:val="0080689E"/>
    <w:rsid w:val="008162A7"/>
    <w:rsid w:val="008202DA"/>
    <w:rsid w:val="008214E1"/>
    <w:rsid w:val="00835F7D"/>
    <w:rsid w:val="008419CE"/>
    <w:rsid w:val="008436B3"/>
    <w:rsid w:val="00843FE8"/>
    <w:rsid w:val="00845750"/>
    <w:rsid w:val="00846810"/>
    <w:rsid w:val="00846B7D"/>
    <w:rsid w:val="00847872"/>
    <w:rsid w:val="00856DA3"/>
    <w:rsid w:val="00864005"/>
    <w:rsid w:val="00866DD9"/>
    <w:rsid w:val="008704D2"/>
    <w:rsid w:val="00873050"/>
    <w:rsid w:val="0087562C"/>
    <w:rsid w:val="00875C81"/>
    <w:rsid w:val="00881491"/>
    <w:rsid w:val="00881916"/>
    <w:rsid w:val="00882B64"/>
    <w:rsid w:val="008861EC"/>
    <w:rsid w:val="00891B74"/>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AC0"/>
    <w:rsid w:val="008E5529"/>
    <w:rsid w:val="008E5C7B"/>
    <w:rsid w:val="008E6593"/>
    <w:rsid w:val="008E6FB8"/>
    <w:rsid w:val="008F3385"/>
    <w:rsid w:val="008F40DF"/>
    <w:rsid w:val="00900638"/>
    <w:rsid w:val="00903D22"/>
    <w:rsid w:val="00907F0D"/>
    <w:rsid w:val="009146FC"/>
    <w:rsid w:val="00916E0D"/>
    <w:rsid w:val="009172F1"/>
    <w:rsid w:val="0091737B"/>
    <w:rsid w:val="00920EBF"/>
    <w:rsid w:val="00926F64"/>
    <w:rsid w:val="00932D6F"/>
    <w:rsid w:val="0093367C"/>
    <w:rsid w:val="00944A96"/>
    <w:rsid w:val="009514F8"/>
    <w:rsid w:val="00954CCE"/>
    <w:rsid w:val="00955343"/>
    <w:rsid w:val="00961F47"/>
    <w:rsid w:val="00975D6C"/>
    <w:rsid w:val="00986D91"/>
    <w:rsid w:val="00987C7F"/>
    <w:rsid w:val="00990839"/>
    <w:rsid w:val="009908CF"/>
    <w:rsid w:val="00993C66"/>
    <w:rsid w:val="00995E53"/>
    <w:rsid w:val="00996597"/>
    <w:rsid w:val="009975F7"/>
    <w:rsid w:val="009A4ED6"/>
    <w:rsid w:val="009B3867"/>
    <w:rsid w:val="009B7685"/>
    <w:rsid w:val="009C0AD5"/>
    <w:rsid w:val="009C3352"/>
    <w:rsid w:val="009D1321"/>
    <w:rsid w:val="009D77DA"/>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76D0"/>
    <w:rsid w:val="00A3369E"/>
    <w:rsid w:val="00A33FBC"/>
    <w:rsid w:val="00A428B5"/>
    <w:rsid w:val="00A43F5B"/>
    <w:rsid w:val="00A4463B"/>
    <w:rsid w:val="00A44F34"/>
    <w:rsid w:val="00A51C35"/>
    <w:rsid w:val="00A51D11"/>
    <w:rsid w:val="00A53320"/>
    <w:rsid w:val="00A54686"/>
    <w:rsid w:val="00A57927"/>
    <w:rsid w:val="00A60E9F"/>
    <w:rsid w:val="00A6167A"/>
    <w:rsid w:val="00A650AE"/>
    <w:rsid w:val="00A708BE"/>
    <w:rsid w:val="00A73D20"/>
    <w:rsid w:val="00A77356"/>
    <w:rsid w:val="00A8166F"/>
    <w:rsid w:val="00A95280"/>
    <w:rsid w:val="00A977C0"/>
    <w:rsid w:val="00AA0254"/>
    <w:rsid w:val="00AA1314"/>
    <w:rsid w:val="00AB450E"/>
    <w:rsid w:val="00AB68EC"/>
    <w:rsid w:val="00AB7ED2"/>
    <w:rsid w:val="00AC1E2A"/>
    <w:rsid w:val="00AC244C"/>
    <w:rsid w:val="00AC25DE"/>
    <w:rsid w:val="00AC3DDB"/>
    <w:rsid w:val="00AD3F24"/>
    <w:rsid w:val="00AD429B"/>
    <w:rsid w:val="00AD4A57"/>
    <w:rsid w:val="00AD5BF5"/>
    <w:rsid w:val="00AD7089"/>
    <w:rsid w:val="00AE17BD"/>
    <w:rsid w:val="00AE32CC"/>
    <w:rsid w:val="00AE4A66"/>
    <w:rsid w:val="00AF506E"/>
    <w:rsid w:val="00AF7234"/>
    <w:rsid w:val="00B075E3"/>
    <w:rsid w:val="00B15916"/>
    <w:rsid w:val="00B159DF"/>
    <w:rsid w:val="00B16D21"/>
    <w:rsid w:val="00B17201"/>
    <w:rsid w:val="00B24091"/>
    <w:rsid w:val="00B26AF7"/>
    <w:rsid w:val="00B26FA3"/>
    <w:rsid w:val="00B31D90"/>
    <w:rsid w:val="00B3204E"/>
    <w:rsid w:val="00B43938"/>
    <w:rsid w:val="00B46244"/>
    <w:rsid w:val="00B516BC"/>
    <w:rsid w:val="00B5305D"/>
    <w:rsid w:val="00B578A9"/>
    <w:rsid w:val="00B62967"/>
    <w:rsid w:val="00B6346D"/>
    <w:rsid w:val="00B70B15"/>
    <w:rsid w:val="00B74B2F"/>
    <w:rsid w:val="00B765DA"/>
    <w:rsid w:val="00B76648"/>
    <w:rsid w:val="00B84CAF"/>
    <w:rsid w:val="00B85EA0"/>
    <w:rsid w:val="00B94D7A"/>
    <w:rsid w:val="00B967D7"/>
    <w:rsid w:val="00BA45F6"/>
    <w:rsid w:val="00BA78D8"/>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50C1"/>
    <w:rsid w:val="00C26F31"/>
    <w:rsid w:val="00C27352"/>
    <w:rsid w:val="00C2792C"/>
    <w:rsid w:val="00C27EB2"/>
    <w:rsid w:val="00C312C6"/>
    <w:rsid w:val="00C32688"/>
    <w:rsid w:val="00C3401C"/>
    <w:rsid w:val="00C3779D"/>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4B89"/>
    <w:rsid w:val="00C84DCB"/>
    <w:rsid w:val="00C87654"/>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244C"/>
    <w:rsid w:val="00D93512"/>
    <w:rsid w:val="00D94A13"/>
    <w:rsid w:val="00D95ECA"/>
    <w:rsid w:val="00DA2585"/>
    <w:rsid w:val="00DA4CBF"/>
    <w:rsid w:val="00DA4D58"/>
    <w:rsid w:val="00DA5123"/>
    <w:rsid w:val="00DA5EEC"/>
    <w:rsid w:val="00DC36C3"/>
    <w:rsid w:val="00DC4176"/>
    <w:rsid w:val="00DC6B58"/>
    <w:rsid w:val="00DE2186"/>
    <w:rsid w:val="00DE3E49"/>
    <w:rsid w:val="00DE43CD"/>
    <w:rsid w:val="00DE45CC"/>
    <w:rsid w:val="00DE50F4"/>
    <w:rsid w:val="00DE66C3"/>
    <w:rsid w:val="00E04FE9"/>
    <w:rsid w:val="00E0517D"/>
    <w:rsid w:val="00E1606F"/>
    <w:rsid w:val="00E2040F"/>
    <w:rsid w:val="00E23F62"/>
    <w:rsid w:val="00E258FF"/>
    <w:rsid w:val="00E27C37"/>
    <w:rsid w:val="00E32396"/>
    <w:rsid w:val="00E324BC"/>
    <w:rsid w:val="00E337F3"/>
    <w:rsid w:val="00E3422D"/>
    <w:rsid w:val="00E35F17"/>
    <w:rsid w:val="00E4569B"/>
    <w:rsid w:val="00E477D1"/>
    <w:rsid w:val="00E47AD3"/>
    <w:rsid w:val="00E50B85"/>
    <w:rsid w:val="00E51464"/>
    <w:rsid w:val="00E5401F"/>
    <w:rsid w:val="00E65D6A"/>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BFD"/>
    <w:rsid w:val="00EE7BC4"/>
    <w:rsid w:val="00EF3394"/>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2388"/>
    <w:rsid w:val="00F4416D"/>
    <w:rsid w:val="00F51ED2"/>
    <w:rsid w:val="00F56E1D"/>
    <w:rsid w:val="00F57918"/>
    <w:rsid w:val="00F61B3B"/>
    <w:rsid w:val="00F62046"/>
    <w:rsid w:val="00F733C4"/>
    <w:rsid w:val="00F76AB5"/>
    <w:rsid w:val="00F86093"/>
    <w:rsid w:val="00F8721A"/>
    <w:rsid w:val="00F9069F"/>
    <w:rsid w:val="00F9220A"/>
    <w:rsid w:val="00F92616"/>
    <w:rsid w:val="00F93A5A"/>
    <w:rsid w:val="00F949FD"/>
    <w:rsid w:val="00F94BE5"/>
    <w:rsid w:val="00FA04B0"/>
    <w:rsid w:val="00FA3118"/>
    <w:rsid w:val="00FA7EAD"/>
    <w:rsid w:val="00FB27BF"/>
    <w:rsid w:val="00FC01F0"/>
    <w:rsid w:val="00FC4DB2"/>
    <w:rsid w:val="00FD0424"/>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www.newhorizons.org/strategies/literacy/kestrel.htm" TargetMode="External"/><Relationship Id="rId18" Type="http://schemas.openxmlformats.org/officeDocument/2006/relationships/hyperlink" Target="http://www.whitenoiseaudio.com/" TargetMode="External"/><Relationship Id="rId3" Type="http://schemas.openxmlformats.org/officeDocument/2006/relationships/hyperlink" Target="http://www.microsoft.com/surface/index.html" TargetMode="External"/><Relationship Id="rId21" Type="http://schemas.openxmlformats.org/officeDocument/2006/relationships/hyperlink" Target="http://reactable.iua.upf.edu/pdfs/reactivision_tei2007.pdf"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pt.wikipedia.org/wiki/Dungeons_&amp;_Dragons" TargetMode="External"/><Relationship Id="rId17" Type="http://schemas.openxmlformats.org/officeDocument/2006/relationships/hyperlink" Target="http://www.multigesture.net/"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_(video_games)" TargetMode="External"/><Relationship Id="rId20" Type="http://schemas.openxmlformats.org/officeDocument/2006/relationships/hyperlink" Target="http://en.wikipedia.org/wiki/OpenSound_Control"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www.wizards.com/default.asp?x=dnd/welcome"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Role-playing_game" TargetMode="External"/><Relationship Id="rId10" Type="http://schemas.openxmlformats.org/officeDocument/2006/relationships/hyperlink" Target="http://en.wikipedia.org/wiki/ReacTable" TargetMode="External"/><Relationship Id="rId19" Type="http://schemas.openxmlformats.org/officeDocument/2006/relationships/hyperlink" Target="http://opensoundcontrol.org/"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en.wikipedia.org/wiki/Zork"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image" Target="media/image36.wmf"/><Relationship Id="rId50" Type="http://schemas.openxmlformats.org/officeDocument/2006/relationships/oleObject" Target="embeddings/oleObject5.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wmf"/><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wmf"/><Relationship Id="rId48" Type="http://schemas.openxmlformats.org/officeDocument/2006/relationships/oleObject" Target="embeddings/oleObject4.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www.lamce.ufrj.br/grva/realidade_aumentad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oleObject" Target="embeddings/oleObject3.bin"/><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12.jpeg"/><Relationship Id="rId41" Type="http://schemas.openxmlformats.org/officeDocument/2006/relationships/image" Target="media/image33.wmf"/><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w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2.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78D17-4A2E-48AE-B465-FA2E88EFC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97</Pages>
  <Words>18275</Words>
  <Characters>98688</Characters>
  <Application>Microsoft Office Word</Application>
  <DocSecurity>0</DocSecurity>
  <Lines>822</Lines>
  <Paragraphs>233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116730</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20</cp:revision>
  <cp:lastPrinted>2113-01-01T03:00:00Z</cp:lastPrinted>
  <dcterms:created xsi:type="dcterms:W3CDTF">2008-06-15T17:43:00Z</dcterms:created>
  <dcterms:modified xsi:type="dcterms:W3CDTF">2008-06-16T19:28:00Z</dcterms:modified>
</cp:coreProperties>
</file>