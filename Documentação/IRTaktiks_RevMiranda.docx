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6452AF" w:rsidP="005F20FE">
            <w:pPr>
              <w:pStyle w:val="Anverso3-Tamanho"/>
            </w:pPr>
            <w:fldSimple w:instr=" NUMPAGES  \# &quot;0&quot;  \* MERGEFORMAT ">
              <w:r w:rsidR="008B5B3B">
                <w:rPr>
                  <w:noProof/>
                </w:rPr>
                <w:t>83</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C27EB2" w:rsidRDefault="006452AF">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204066" w:history="1">
        <w:r w:rsidR="00C27EB2" w:rsidRPr="001E66A5">
          <w:rPr>
            <w:rStyle w:val="Hyperlink"/>
            <w:noProof/>
          </w:rPr>
          <w:t>1.</w:t>
        </w:r>
        <w:r w:rsidR="00C27EB2">
          <w:rPr>
            <w:rFonts w:asciiTheme="minorHAnsi" w:eastAsiaTheme="minorEastAsia" w:hAnsiTheme="minorHAnsi" w:cstheme="minorBidi"/>
            <w:noProof/>
            <w:kern w:val="0"/>
            <w:sz w:val="22"/>
            <w:szCs w:val="22"/>
            <w:lang w:eastAsia="pt-BR"/>
          </w:rPr>
          <w:tab/>
        </w:r>
        <w:r w:rsidR="00C27EB2" w:rsidRPr="001E66A5">
          <w:rPr>
            <w:rStyle w:val="Hyperlink"/>
            <w:noProof/>
          </w:rPr>
          <w:t>IRTAKTIKS</w:t>
        </w:r>
        <w:r w:rsidR="00C27EB2">
          <w:rPr>
            <w:noProof/>
            <w:webHidden/>
          </w:rPr>
          <w:tab/>
        </w:r>
        <w:r w:rsidR="00C27EB2">
          <w:rPr>
            <w:noProof/>
            <w:webHidden/>
          </w:rPr>
          <w:fldChar w:fldCharType="begin"/>
        </w:r>
        <w:r w:rsidR="00C27EB2">
          <w:rPr>
            <w:noProof/>
            <w:webHidden/>
          </w:rPr>
          <w:instrText xml:space="preserve"> PAGEREF _Toc201204066 \h </w:instrText>
        </w:r>
        <w:r w:rsidR="00C27EB2">
          <w:rPr>
            <w:noProof/>
            <w:webHidden/>
          </w:rPr>
        </w:r>
        <w:r w:rsidR="00C27EB2">
          <w:rPr>
            <w:noProof/>
            <w:webHidden/>
          </w:rPr>
          <w:fldChar w:fldCharType="separate"/>
        </w:r>
        <w:r w:rsidR="00C27EB2">
          <w:rPr>
            <w:noProof/>
            <w:webHidden/>
          </w:rPr>
          <w:t>15</w:t>
        </w:r>
        <w:r w:rsidR="00C27EB2">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67" w:history="1">
        <w:r w:rsidRPr="001E66A5">
          <w:rPr>
            <w:rStyle w:val="Hyperlink"/>
            <w:noProof/>
          </w:rPr>
          <w:t>1.1.</w:t>
        </w:r>
        <w:r>
          <w:rPr>
            <w:rFonts w:asciiTheme="minorHAnsi" w:eastAsiaTheme="minorEastAsia" w:hAnsiTheme="minorHAnsi" w:cstheme="minorBidi"/>
            <w:noProof/>
            <w:kern w:val="0"/>
            <w:sz w:val="22"/>
            <w:lang w:eastAsia="pt-BR"/>
          </w:rPr>
          <w:tab/>
        </w:r>
        <w:r w:rsidRPr="001E66A5">
          <w:rPr>
            <w:rStyle w:val="Hyperlink"/>
            <w:noProof/>
          </w:rPr>
          <w:t>Introdução</w:t>
        </w:r>
        <w:r>
          <w:rPr>
            <w:noProof/>
            <w:webHidden/>
          </w:rPr>
          <w:tab/>
        </w:r>
        <w:r>
          <w:rPr>
            <w:noProof/>
            <w:webHidden/>
          </w:rPr>
          <w:fldChar w:fldCharType="begin"/>
        </w:r>
        <w:r>
          <w:rPr>
            <w:noProof/>
            <w:webHidden/>
          </w:rPr>
          <w:instrText xml:space="preserve"> PAGEREF _Toc201204067 \h </w:instrText>
        </w:r>
        <w:r>
          <w:rPr>
            <w:noProof/>
            <w:webHidden/>
          </w:rPr>
        </w:r>
        <w:r>
          <w:rPr>
            <w:noProof/>
            <w:webHidden/>
          </w:rPr>
          <w:fldChar w:fldCharType="separate"/>
        </w:r>
        <w:r>
          <w:rPr>
            <w:noProof/>
            <w:webHidden/>
          </w:rPr>
          <w:t>15</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68" w:history="1">
        <w:r w:rsidRPr="001E66A5">
          <w:rPr>
            <w:rStyle w:val="Hyperlink"/>
            <w:noProof/>
          </w:rPr>
          <w:t>1.2.</w:t>
        </w:r>
        <w:r>
          <w:rPr>
            <w:rFonts w:asciiTheme="minorHAnsi" w:eastAsiaTheme="minorEastAsia" w:hAnsiTheme="minorHAnsi" w:cstheme="minorBidi"/>
            <w:noProof/>
            <w:kern w:val="0"/>
            <w:sz w:val="22"/>
            <w:lang w:eastAsia="pt-BR"/>
          </w:rPr>
          <w:tab/>
        </w:r>
        <w:r w:rsidRPr="001E66A5">
          <w:rPr>
            <w:rStyle w:val="Hyperlink"/>
            <w:noProof/>
          </w:rPr>
          <w:t>Interação Multi-toque</w:t>
        </w:r>
        <w:r>
          <w:rPr>
            <w:noProof/>
            <w:webHidden/>
          </w:rPr>
          <w:tab/>
        </w:r>
        <w:r>
          <w:rPr>
            <w:noProof/>
            <w:webHidden/>
          </w:rPr>
          <w:fldChar w:fldCharType="begin"/>
        </w:r>
        <w:r>
          <w:rPr>
            <w:noProof/>
            <w:webHidden/>
          </w:rPr>
          <w:instrText xml:space="preserve"> PAGEREF _Toc201204068 \h </w:instrText>
        </w:r>
        <w:r>
          <w:rPr>
            <w:noProof/>
            <w:webHidden/>
          </w:rPr>
        </w:r>
        <w:r>
          <w:rPr>
            <w:noProof/>
            <w:webHidden/>
          </w:rPr>
          <w:fldChar w:fldCharType="separate"/>
        </w:r>
        <w:r>
          <w:rPr>
            <w:noProof/>
            <w:webHidden/>
          </w:rPr>
          <w:t>15</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69" w:history="1">
        <w:r w:rsidRPr="001E66A5">
          <w:rPr>
            <w:rStyle w:val="Hyperlink"/>
            <w:noProof/>
          </w:rPr>
          <w:t>1.2.1.</w:t>
        </w:r>
        <w:r>
          <w:rPr>
            <w:rFonts w:asciiTheme="minorHAnsi" w:eastAsiaTheme="minorEastAsia" w:hAnsiTheme="minorHAnsi" w:cstheme="minorBidi"/>
            <w:noProof/>
            <w:kern w:val="0"/>
            <w:sz w:val="22"/>
            <w:szCs w:val="22"/>
            <w:lang w:eastAsia="pt-BR"/>
          </w:rPr>
          <w:tab/>
        </w:r>
        <w:r w:rsidRPr="001E66A5">
          <w:rPr>
            <w:rStyle w:val="Hyperlink"/>
            <w:noProof/>
          </w:rPr>
          <w:t>História</w:t>
        </w:r>
        <w:r>
          <w:rPr>
            <w:noProof/>
            <w:webHidden/>
          </w:rPr>
          <w:tab/>
        </w:r>
        <w:r>
          <w:rPr>
            <w:noProof/>
            <w:webHidden/>
          </w:rPr>
          <w:fldChar w:fldCharType="begin"/>
        </w:r>
        <w:r>
          <w:rPr>
            <w:noProof/>
            <w:webHidden/>
          </w:rPr>
          <w:instrText xml:space="preserve"> PAGEREF _Toc201204069 \h </w:instrText>
        </w:r>
        <w:r>
          <w:rPr>
            <w:noProof/>
            <w:webHidden/>
          </w:rPr>
        </w:r>
        <w:r>
          <w:rPr>
            <w:noProof/>
            <w:webHidden/>
          </w:rPr>
          <w:fldChar w:fldCharType="separate"/>
        </w:r>
        <w:r>
          <w:rPr>
            <w:noProof/>
            <w:webHidden/>
          </w:rPr>
          <w:t>16</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70" w:history="1">
        <w:r w:rsidRPr="001E66A5">
          <w:rPr>
            <w:rStyle w:val="Hyperlink"/>
            <w:noProof/>
          </w:rPr>
          <w:t>1.3.</w:t>
        </w:r>
        <w:r>
          <w:rPr>
            <w:rFonts w:asciiTheme="minorHAnsi" w:eastAsiaTheme="minorEastAsia" w:hAnsiTheme="minorHAnsi" w:cstheme="minorBidi"/>
            <w:noProof/>
            <w:kern w:val="0"/>
            <w:sz w:val="22"/>
            <w:lang w:eastAsia="pt-BR"/>
          </w:rPr>
          <w:tab/>
        </w:r>
        <w:r w:rsidRPr="001E66A5">
          <w:rPr>
            <w:rStyle w:val="Hyperlink"/>
            <w:noProof/>
          </w:rPr>
          <w:t>Objetivo</w:t>
        </w:r>
        <w:r>
          <w:rPr>
            <w:noProof/>
            <w:webHidden/>
          </w:rPr>
          <w:tab/>
        </w:r>
        <w:r>
          <w:rPr>
            <w:noProof/>
            <w:webHidden/>
          </w:rPr>
          <w:fldChar w:fldCharType="begin"/>
        </w:r>
        <w:r>
          <w:rPr>
            <w:noProof/>
            <w:webHidden/>
          </w:rPr>
          <w:instrText xml:space="preserve"> PAGEREF _Toc201204070 \h </w:instrText>
        </w:r>
        <w:r>
          <w:rPr>
            <w:noProof/>
            <w:webHidden/>
          </w:rPr>
        </w:r>
        <w:r>
          <w:rPr>
            <w:noProof/>
            <w:webHidden/>
          </w:rPr>
          <w:fldChar w:fldCharType="separate"/>
        </w:r>
        <w:r>
          <w:rPr>
            <w:noProof/>
            <w:webHidden/>
          </w:rPr>
          <w:t>17</w:t>
        </w:r>
        <w:r>
          <w:rPr>
            <w:noProof/>
            <w:webHidden/>
          </w:rPr>
          <w:fldChar w:fldCharType="end"/>
        </w:r>
      </w:hyperlink>
    </w:p>
    <w:p w:rsidR="00C27EB2" w:rsidRDefault="00C27EB2">
      <w:pPr>
        <w:pStyle w:val="TOC1"/>
        <w:rPr>
          <w:rFonts w:asciiTheme="minorHAnsi" w:eastAsiaTheme="minorEastAsia" w:hAnsiTheme="minorHAnsi" w:cstheme="minorBidi"/>
          <w:noProof/>
          <w:kern w:val="0"/>
          <w:sz w:val="22"/>
          <w:szCs w:val="22"/>
          <w:lang w:eastAsia="pt-BR"/>
        </w:rPr>
      </w:pPr>
      <w:hyperlink w:anchor="_Toc201204071" w:history="1">
        <w:r w:rsidRPr="001E66A5">
          <w:rPr>
            <w:rStyle w:val="Hyperlink"/>
            <w:noProof/>
          </w:rPr>
          <w:t>2.</w:t>
        </w:r>
        <w:r>
          <w:rPr>
            <w:rFonts w:asciiTheme="minorHAnsi" w:eastAsiaTheme="minorEastAsia" w:hAnsiTheme="minorHAnsi" w:cstheme="minorBidi"/>
            <w:noProof/>
            <w:kern w:val="0"/>
            <w:sz w:val="22"/>
            <w:szCs w:val="22"/>
            <w:lang w:eastAsia="pt-BR"/>
          </w:rPr>
          <w:tab/>
        </w:r>
        <w:r w:rsidRPr="001E66A5">
          <w:rPr>
            <w:rStyle w:val="Hyperlink"/>
            <w:noProof/>
          </w:rPr>
          <w:t>BASES TEÓRICAS E TECNOLOGIAS EMPREGADAS</w:t>
        </w:r>
        <w:r>
          <w:rPr>
            <w:noProof/>
            <w:webHidden/>
          </w:rPr>
          <w:tab/>
        </w:r>
        <w:r>
          <w:rPr>
            <w:noProof/>
            <w:webHidden/>
          </w:rPr>
          <w:fldChar w:fldCharType="begin"/>
        </w:r>
        <w:r>
          <w:rPr>
            <w:noProof/>
            <w:webHidden/>
          </w:rPr>
          <w:instrText xml:space="preserve"> PAGEREF _Toc201204071 \h </w:instrText>
        </w:r>
        <w:r>
          <w:rPr>
            <w:noProof/>
            <w:webHidden/>
          </w:rPr>
        </w:r>
        <w:r>
          <w:rPr>
            <w:noProof/>
            <w:webHidden/>
          </w:rPr>
          <w:fldChar w:fldCharType="separate"/>
        </w:r>
        <w:r>
          <w:rPr>
            <w:noProof/>
            <w:webHidden/>
          </w:rPr>
          <w:t>20</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72" w:history="1">
        <w:r w:rsidRPr="001E66A5">
          <w:rPr>
            <w:rStyle w:val="Hyperlink"/>
            <w:noProof/>
          </w:rPr>
          <w:t>2.1.</w:t>
        </w:r>
        <w:r>
          <w:rPr>
            <w:rFonts w:asciiTheme="minorHAnsi" w:eastAsiaTheme="minorEastAsia" w:hAnsiTheme="minorHAnsi" w:cstheme="minorBidi"/>
            <w:noProof/>
            <w:kern w:val="0"/>
            <w:sz w:val="22"/>
            <w:lang w:eastAsia="pt-BR"/>
          </w:rPr>
          <w:tab/>
        </w:r>
        <w:r w:rsidRPr="001E66A5">
          <w:rPr>
            <w:rStyle w:val="Hyperlink"/>
            <w:noProof/>
          </w:rPr>
          <w:t>Dispositivos Multi-toques</w:t>
        </w:r>
        <w:r>
          <w:rPr>
            <w:noProof/>
            <w:webHidden/>
          </w:rPr>
          <w:tab/>
        </w:r>
        <w:r>
          <w:rPr>
            <w:noProof/>
            <w:webHidden/>
          </w:rPr>
          <w:fldChar w:fldCharType="begin"/>
        </w:r>
        <w:r>
          <w:rPr>
            <w:noProof/>
            <w:webHidden/>
          </w:rPr>
          <w:instrText xml:space="preserve"> PAGEREF _Toc201204072 \h </w:instrText>
        </w:r>
        <w:r>
          <w:rPr>
            <w:noProof/>
            <w:webHidden/>
          </w:rPr>
        </w:r>
        <w:r>
          <w:rPr>
            <w:noProof/>
            <w:webHidden/>
          </w:rPr>
          <w:fldChar w:fldCharType="separate"/>
        </w:r>
        <w:r>
          <w:rPr>
            <w:noProof/>
            <w:webHidden/>
          </w:rPr>
          <w:t>20</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3" w:history="1">
        <w:r w:rsidRPr="001E66A5">
          <w:rPr>
            <w:rStyle w:val="Hyperlink"/>
            <w:noProof/>
          </w:rPr>
          <w:t>2.1.1.</w:t>
        </w:r>
        <w:r>
          <w:rPr>
            <w:rFonts w:asciiTheme="minorHAnsi" w:eastAsiaTheme="minorEastAsia" w:hAnsiTheme="minorHAnsi" w:cstheme="minorBidi"/>
            <w:noProof/>
            <w:kern w:val="0"/>
            <w:sz w:val="22"/>
            <w:szCs w:val="22"/>
            <w:lang w:eastAsia="pt-BR"/>
          </w:rPr>
          <w:tab/>
        </w:r>
        <w:r w:rsidRPr="001E66A5">
          <w:rPr>
            <w:rStyle w:val="Hyperlink"/>
            <w:noProof/>
          </w:rPr>
          <w:t>Microsoft Surface</w:t>
        </w:r>
        <w:r>
          <w:rPr>
            <w:noProof/>
            <w:webHidden/>
          </w:rPr>
          <w:tab/>
        </w:r>
        <w:r>
          <w:rPr>
            <w:noProof/>
            <w:webHidden/>
          </w:rPr>
          <w:fldChar w:fldCharType="begin"/>
        </w:r>
        <w:r>
          <w:rPr>
            <w:noProof/>
            <w:webHidden/>
          </w:rPr>
          <w:instrText xml:space="preserve"> PAGEREF _Toc201204073 \h </w:instrText>
        </w:r>
        <w:r>
          <w:rPr>
            <w:noProof/>
            <w:webHidden/>
          </w:rPr>
        </w:r>
        <w:r>
          <w:rPr>
            <w:noProof/>
            <w:webHidden/>
          </w:rPr>
          <w:fldChar w:fldCharType="separate"/>
        </w:r>
        <w:r>
          <w:rPr>
            <w:noProof/>
            <w:webHidden/>
          </w:rPr>
          <w:t>20</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4" w:history="1">
        <w:r w:rsidRPr="001E66A5">
          <w:rPr>
            <w:rStyle w:val="Hyperlink"/>
            <w:noProof/>
          </w:rPr>
          <w:t>2.1.2.</w:t>
        </w:r>
        <w:r>
          <w:rPr>
            <w:rFonts w:asciiTheme="minorHAnsi" w:eastAsiaTheme="minorEastAsia" w:hAnsiTheme="minorHAnsi" w:cstheme="minorBidi"/>
            <w:noProof/>
            <w:kern w:val="0"/>
            <w:sz w:val="22"/>
            <w:szCs w:val="22"/>
            <w:lang w:eastAsia="pt-BR"/>
          </w:rPr>
          <w:tab/>
        </w:r>
        <w:r w:rsidRPr="001E66A5">
          <w:rPr>
            <w:rStyle w:val="Hyperlink"/>
            <w:noProof/>
          </w:rPr>
          <w:t>ReacTable</w:t>
        </w:r>
        <w:r>
          <w:rPr>
            <w:noProof/>
            <w:webHidden/>
          </w:rPr>
          <w:tab/>
        </w:r>
        <w:r>
          <w:rPr>
            <w:noProof/>
            <w:webHidden/>
          </w:rPr>
          <w:fldChar w:fldCharType="begin"/>
        </w:r>
        <w:r>
          <w:rPr>
            <w:noProof/>
            <w:webHidden/>
          </w:rPr>
          <w:instrText xml:space="preserve"> PAGEREF _Toc201204074 \h </w:instrText>
        </w:r>
        <w:r>
          <w:rPr>
            <w:noProof/>
            <w:webHidden/>
          </w:rPr>
        </w:r>
        <w:r>
          <w:rPr>
            <w:noProof/>
            <w:webHidden/>
          </w:rPr>
          <w:fldChar w:fldCharType="separate"/>
        </w:r>
        <w:r>
          <w:rPr>
            <w:noProof/>
            <w:webHidden/>
          </w:rPr>
          <w:t>22</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5" w:history="1">
        <w:r w:rsidRPr="001E66A5">
          <w:rPr>
            <w:rStyle w:val="Hyperlink"/>
            <w:noProof/>
          </w:rPr>
          <w:t>2.1.3.</w:t>
        </w:r>
        <w:r>
          <w:rPr>
            <w:rFonts w:asciiTheme="minorHAnsi" w:eastAsiaTheme="minorEastAsia" w:hAnsiTheme="minorHAnsi" w:cstheme="minorBidi"/>
            <w:noProof/>
            <w:kern w:val="0"/>
            <w:sz w:val="22"/>
            <w:szCs w:val="22"/>
            <w:lang w:eastAsia="pt-BR"/>
          </w:rPr>
          <w:tab/>
        </w:r>
        <w:r w:rsidRPr="001E66A5">
          <w:rPr>
            <w:rStyle w:val="Hyperlink"/>
            <w:noProof/>
          </w:rPr>
          <w:t>iPhone</w:t>
        </w:r>
        <w:r>
          <w:rPr>
            <w:noProof/>
            <w:webHidden/>
          </w:rPr>
          <w:tab/>
        </w:r>
        <w:r>
          <w:rPr>
            <w:noProof/>
            <w:webHidden/>
          </w:rPr>
          <w:fldChar w:fldCharType="begin"/>
        </w:r>
        <w:r>
          <w:rPr>
            <w:noProof/>
            <w:webHidden/>
          </w:rPr>
          <w:instrText xml:space="preserve"> PAGEREF _Toc201204075 \h </w:instrText>
        </w:r>
        <w:r>
          <w:rPr>
            <w:noProof/>
            <w:webHidden/>
          </w:rPr>
        </w:r>
        <w:r>
          <w:rPr>
            <w:noProof/>
            <w:webHidden/>
          </w:rPr>
          <w:fldChar w:fldCharType="separate"/>
        </w:r>
        <w:r>
          <w:rPr>
            <w:noProof/>
            <w:webHidden/>
          </w:rPr>
          <w:t>23</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76" w:history="1">
        <w:r w:rsidRPr="001E66A5">
          <w:rPr>
            <w:rStyle w:val="Hyperlink"/>
            <w:noProof/>
          </w:rPr>
          <w:t>2.2.</w:t>
        </w:r>
        <w:r>
          <w:rPr>
            <w:rFonts w:asciiTheme="minorHAnsi" w:eastAsiaTheme="minorEastAsia" w:hAnsiTheme="minorHAnsi" w:cstheme="minorBidi"/>
            <w:noProof/>
            <w:kern w:val="0"/>
            <w:sz w:val="22"/>
            <w:lang w:eastAsia="pt-BR"/>
          </w:rPr>
          <w:tab/>
        </w:r>
        <w:r w:rsidRPr="001E66A5">
          <w:rPr>
            <w:rStyle w:val="Hyperlink"/>
            <w:noProof/>
          </w:rPr>
          <w:t>Jogos e Interatividade</w:t>
        </w:r>
        <w:r>
          <w:rPr>
            <w:noProof/>
            <w:webHidden/>
          </w:rPr>
          <w:tab/>
        </w:r>
        <w:r>
          <w:rPr>
            <w:noProof/>
            <w:webHidden/>
          </w:rPr>
          <w:fldChar w:fldCharType="begin"/>
        </w:r>
        <w:r>
          <w:rPr>
            <w:noProof/>
            <w:webHidden/>
          </w:rPr>
          <w:instrText xml:space="preserve"> PAGEREF _Toc201204076 \h </w:instrText>
        </w:r>
        <w:r>
          <w:rPr>
            <w:noProof/>
            <w:webHidden/>
          </w:rPr>
        </w:r>
        <w:r>
          <w:rPr>
            <w:noProof/>
            <w:webHidden/>
          </w:rPr>
          <w:fldChar w:fldCharType="separate"/>
        </w:r>
        <w:r>
          <w:rPr>
            <w:noProof/>
            <w:webHidden/>
          </w:rPr>
          <w:t>23</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7" w:history="1">
        <w:r w:rsidRPr="001E66A5">
          <w:rPr>
            <w:rStyle w:val="Hyperlink"/>
            <w:noProof/>
          </w:rPr>
          <w:t>2.2.1.</w:t>
        </w:r>
        <w:r>
          <w:rPr>
            <w:rFonts w:asciiTheme="minorHAnsi" w:eastAsiaTheme="minorEastAsia" w:hAnsiTheme="minorHAnsi" w:cstheme="minorBidi"/>
            <w:noProof/>
            <w:kern w:val="0"/>
            <w:sz w:val="22"/>
            <w:szCs w:val="22"/>
            <w:lang w:eastAsia="pt-BR"/>
          </w:rPr>
          <w:tab/>
        </w:r>
        <w:r w:rsidRPr="001E66A5">
          <w:rPr>
            <w:rStyle w:val="Hyperlink"/>
            <w:noProof/>
          </w:rPr>
          <w:t>Jogos de Estratégia</w:t>
        </w:r>
        <w:r>
          <w:rPr>
            <w:noProof/>
            <w:webHidden/>
          </w:rPr>
          <w:tab/>
        </w:r>
        <w:r>
          <w:rPr>
            <w:noProof/>
            <w:webHidden/>
          </w:rPr>
          <w:fldChar w:fldCharType="begin"/>
        </w:r>
        <w:r>
          <w:rPr>
            <w:noProof/>
            <w:webHidden/>
          </w:rPr>
          <w:instrText xml:space="preserve"> PAGEREF _Toc201204077 \h </w:instrText>
        </w:r>
        <w:r>
          <w:rPr>
            <w:noProof/>
            <w:webHidden/>
          </w:rPr>
        </w:r>
        <w:r>
          <w:rPr>
            <w:noProof/>
            <w:webHidden/>
          </w:rPr>
          <w:fldChar w:fldCharType="separate"/>
        </w:r>
        <w:r>
          <w:rPr>
            <w:noProof/>
            <w:webHidden/>
          </w:rPr>
          <w:t>24</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8" w:history="1">
        <w:r w:rsidRPr="001E66A5">
          <w:rPr>
            <w:rStyle w:val="Hyperlink"/>
            <w:noProof/>
          </w:rPr>
          <w:t>2.2.2.</w:t>
        </w:r>
        <w:r>
          <w:rPr>
            <w:rFonts w:asciiTheme="minorHAnsi" w:eastAsiaTheme="minorEastAsia" w:hAnsiTheme="minorHAnsi" w:cstheme="minorBidi"/>
            <w:noProof/>
            <w:kern w:val="0"/>
            <w:sz w:val="22"/>
            <w:szCs w:val="22"/>
            <w:lang w:eastAsia="pt-BR"/>
          </w:rPr>
          <w:tab/>
        </w:r>
        <w:r w:rsidRPr="001E66A5">
          <w:rPr>
            <w:rStyle w:val="Hyperlink"/>
            <w:noProof/>
          </w:rPr>
          <w:t>Jogos de RPG</w:t>
        </w:r>
        <w:r>
          <w:rPr>
            <w:noProof/>
            <w:webHidden/>
          </w:rPr>
          <w:tab/>
        </w:r>
        <w:r>
          <w:rPr>
            <w:noProof/>
            <w:webHidden/>
          </w:rPr>
          <w:fldChar w:fldCharType="begin"/>
        </w:r>
        <w:r>
          <w:rPr>
            <w:noProof/>
            <w:webHidden/>
          </w:rPr>
          <w:instrText xml:space="preserve"> PAGEREF _Toc201204078 \h </w:instrText>
        </w:r>
        <w:r>
          <w:rPr>
            <w:noProof/>
            <w:webHidden/>
          </w:rPr>
        </w:r>
        <w:r>
          <w:rPr>
            <w:noProof/>
            <w:webHidden/>
          </w:rPr>
          <w:fldChar w:fldCharType="separate"/>
        </w:r>
        <w:r>
          <w:rPr>
            <w:noProof/>
            <w:webHidden/>
          </w:rPr>
          <w:t>24</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79" w:history="1">
        <w:r w:rsidRPr="001E66A5">
          <w:rPr>
            <w:rStyle w:val="Hyperlink"/>
            <w:noProof/>
          </w:rPr>
          <w:t>2.2.3.</w:t>
        </w:r>
        <w:r>
          <w:rPr>
            <w:rFonts w:asciiTheme="minorHAnsi" w:eastAsiaTheme="minorEastAsia" w:hAnsiTheme="minorHAnsi" w:cstheme="minorBidi"/>
            <w:noProof/>
            <w:kern w:val="0"/>
            <w:sz w:val="22"/>
            <w:szCs w:val="22"/>
            <w:lang w:eastAsia="pt-BR"/>
          </w:rPr>
          <w:tab/>
        </w:r>
        <w:r w:rsidRPr="001E66A5">
          <w:rPr>
            <w:rStyle w:val="Hyperlink"/>
            <w:noProof/>
          </w:rPr>
          <w:t>Jogos de RPG Eletrônicos</w:t>
        </w:r>
        <w:r>
          <w:rPr>
            <w:noProof/>
            <w:webHidden/>
          </w:rPr>
          <w:tab/>
        </w:r>
        <w:r>
          <w:rPr>
            <w:noProof/>
            <w:webHidden/>
          </w:rPr>
          <w:fldChar w:fldCharType="begin"/>
        </w:r>
        <w:r>
          <w:rPr>
            <w:noProof/>
            <w:webHidden/>
          </w:rPr>
          <w:instrText xml:space="preserve"> PAGEREF _Toc201204079 \h </w:instrText>
        </w:r>
        <w:r>
          <w:rPr>
            <w:noProof/>
            <w:webHidden/>
          </w:rPr>
        </w:r>
        <w:r>
          <w:rPr>
            <w:noProof/>
            <w:webHidden/>
          </w:rPr>
          <w:fldChar w:fldCharType="separate"/>
        </w:r>
        <w:r>
          <w:rPr>
            <w:noProof/>
            <w:webHidden/>
          </w:rPr>
          <w:t>26</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80" w:history="1">
        <w:r w:rsidRPr="001E66A5">
          <w:rPr>
            <w:rStyle w:val="Hyperlink"/>
            <w:noProof/>
          </w:rPr>
          <w:t>2.3.</w:t>
        </w:r>
        <w:r>
          <w:rPr>
            <w:rFonts w:asciiTheme="minorHAnsi" w:eastAsiaTheme="minorEastAsia" w:hAnsiTheme="minorHAnsi" w:cstheme="minorBidi"/>
            <w:noProof/>
            <w:kern w:val="0"/>
            <w:sz w:val="22"/>
            <w:lang w:eastAsia="pt-BR"/>
          </w:rPr>
          <w:tab/>
        </w:r>
        <w:r w:rsidRPr="001E66A5">
          <w:rPr>
            <w:rStyle w:val="Hyperlink"/>
            <w:noProof/>
          </w:rPr>
          <w:t>Realidade Virtual</w:t>
        </w:r>
        <w:r>
          <w:rPr>
            <w:noProof/>
            <w:webHidden/>
          </w:rPr>
          <w:tab/>
        </w:r>
        <w:r>
          <w:rPr>
            <w:noProof/>
            <w:webHidden/>
          </w:rPr>
          <w:fldChar w:fldCharType="begin"/>
        </w:r>
        <w:r>
          <w:rPr>
            <w:noProof/>
            <w:webHidden/>
          </w:rPr>
          <w:instrText xml:space="preserve"> PAGEREF _Toc201204080 \h </w:instrText>
        </w:r>
        <w:r>
          <w:rPr>
            <w:noProof/>
            <w:webHidden/>
          </w:rPr>
        </w:r>
        <w:r>
          <w:rPr>
            <w:noProof/>
            <w:webHidden/>
          </w:rPr>
          <w:fldChar w:fldCharType="separate"/>
        </w:r>
        <w:r>
          <w:rPr>
            <w:noProof/>
            <w:webHidden/>
          </w:rPr>
          <w:t>30</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1" w:history="1">
        <w:r w:rsidRPr="001E66A5">
          <w:rPr>
            <w:rStyle w:val="Hyperlink"/>
            <w:noProof/>
          </w:rPr>
          <w:t>2.3.1.</w:t>
        </w:r>
        <w:r>
          <w:rPr>
            <w:rFonts w:asciiTheme="minorHAnsi" w:eastAsiaTheme="minorEastAsia" w:hAnsiTheme="minorHAnsi" w:cstheme="minorBidi"/>
            <w:noProof/>
            <w:kern w:val="0"/>
            <w:sz w:val="22"/>
            <w:szCs w:val="22"/>
            <w:lang w:eastAsia="pt-BR"/>
          </w:rPr>
          <w:tab/>
        </w:r>
        <w:r w:rsidRPr="001E66A5">
          <w:rPr>
            <w:rStyle w:val="Hyperlink"/>
            <w:noProof/>
          </w:rPr>
          <w:t>Realidade Aumentada</w:t>
        </w:r>
        <w:r>
          <w:rPr>
            <w:noProof/>
            <w:webHidden/>
          </w:rPr>
          <w:tab/>
        </w:r>
        <w:r>
          <w:rPr>
            <w:noProof/>
            <w:webHidden/>
          </w:rPr>
          <w:fldChar w:fldCharType="begin"/>
        </w:r>
        <w:r>
          <w:rPr>
            <w:noProof/>
            <w:webHidden/>
          </w:rPr>
          <w:instrText xml:space="preserve"> PAGEREF _Toc201204081 \h </w:instrText>
        </w:r>
        <w:r>
          <w:rPr>
            <w:noProof/>
            <w:webHidden/>
          </w:rPr>
        </w:r>
        <w:r>
          <w:rPr>
            <w:noProof/>
            <w:webHidden/>
          </w:rPr>
          <w:fldChar w:fldCharType="separate"/>
        </w:r>
        <w:r>
          <w:rPr>
            <w:noProof/>
            <w:webHidden/>
          </w:rPr>
          <w:t>30</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82" w:history="1">
        <w:r w:rsidRPr="001E66A5">
          <w:rPr>
            <w:rStyle w:val="Hyperlink"/>
            <w:noProof/>
          </w:rPr>
          <w:t>2.4.</w:t>
        </w:r>
        <w:r>
          <w:rPr>
            <w:rFonts w:asciiTheme="minorHAnsi" w:eastAsiaTheme="minorEastAsia" w:hAnsiTheme="minorHAnsi" w:cstheme="minorBidi"/>
            <w:noProof/>
            <w:kern w:val="0"/>
            <w:sz w:val="22"/>
            <w:lang w:eastAsia="pt-BR"/>
          </w:rPr>
          <w:tab/>
        </w:r>
        <w:r w:rsidRPr="001E66A5">
          <w:rPr>
            <w:rStyle w:val="Hyperlink"/>
            <w:noProof/>
          </w:rPr>
          <w:t>Implementações de Superfícies Multi-toque</w:t>
        </w:r>
        <w:r>
          <w:rPr>
            <w:noProof/>
            <w:webHidden/>
          </w:rPr>
          <w:tab/>
        </w:r>
        <w:r>
          <w:rPr>
            <w:noProof/>
            <w:webHidden/>
          </w:rPr>
          <w:fldChar w:fldCharType="begin"/>
        </w:r>
        <w:r>
          <w:rPr>
            <w:noProof/>
            <w:webHidden/>
          </w:rPr>
          <w:instrText xml:space="preserve"> PAGEREF _Toc201204082 \h </w:instrText>
        </w:r>
        <w:r>
          <w:rPr>
            <w:noProof/>
            <w:webHidden/>
          </w:rPr>
        </w:r>
        <w:r>
          <w:rPr>
            <w:noProof/>
            <w:webHidden/>
          </w:rPr>
          <w:fldChar w:fldCharType="separate"/>
        </w:r>
        <w:r>
          <w:rPr>
            <w:noProof/>
            <w:webHidden/>
          </w:rPr>
          <w:t>31</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3" w:history="1">
        <w:r w:rsidRPr="001E66A5">
          <w:rPr>
            <w:rStyle w:val="Hyperlink"/>
            <w:noProof/>
          </w:rPr>
          <w:t>2.4.1.</w:t>
        </w:r>
        <w:r>
          <w:rPr>
            <w:rFonts w:asciiTheme="minorHAnsi" w:eastAsiaTheme="minorEastAsia" w:hAnsiTheme="minorHAnsi" w:cstheme="minorBidi"/>
            <w:noProof/>
            <w:kern w:val="0"/>
            <w:sz w:val="22"/>
            <w:szCs w:val="22"/>
            <w:lang w:eastAsia="pt-BR"/>
          </w:rPr>
          <w:tab/>
        </w:r>
        <w:r w:rsidRPr="001E66A5">
          <w:rPr>
            <w:rStyle w:val="Hyperlink"/>
            <w:noProof/>
          </w:rPr>
          <w:t>Iluminação Difusa (Diffused Illumination)</w:t>
        </w:r>
        <w:r>
          <w:rPr>
            <w:noProof/>
            <w:webHidden/>
          </w:rPr>
          <w:tab/>
        </w:r>
        <w:r>
          <w:rPr>
            <w:noProof/>
            <w:webHidden/>
          </w:rPr>
          <w:fldChar w:fldCharType="begin"/>
        </w:r>
        <w:r>
          <w:rPr>
            <w:noProof/>
            <w:webHidden/>
          </w:rPr>
          <w:instrText xml:space="preserve"> PAGEREF _Toc201204083 \h </w:instrText>
        </w:r>
        <w:r>
          <w:rPr>
            <w:noProof/>
            <w:webHidden/>
          </w:rPr>
        </w:r>
        <w:r>
          <w:rPr>
            <w:noProof/>
            <w:webHidden/>
          </w:rPr>
          <w:fldChar w:fldCharType="separate"/>
        </w:r>
        <w:r>
          <w:rPr>
            <w:noProof/>
            <w:webHidden/>
          </w:rPr>
          <w:t>31</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4" w:history="1">
        <w:r w:rsidRPr="001E66A5">
          <w:rPr>
            <w:rStyle w:val="Hyperlink"/>
            <w:noProof/>
          </w:rPr>
          <w:t>2.4.2.</w:t>
        </w:r>
        <w:r>
          <w:rPr>
            <w:rFonts w:asciiTheme="minorHAnsi" w:eastAsiaTheme="minorEastAsia" w:hAnsiTheme="minorHAnsi" w:cstheme="minorBidi"/>
            <w:noProof/>
            <w:kern w:val="0"/>
            <w:sz w:val="22"/>
            <w:szCs w:val="22"/>
            <w:lang w:eastAsia="pt-BR"/>
          </w:rPr>
          <w:tab/>
        </w:r>
        <w:r w:rsidRPr="001E66A5">
          <w:rPr>
            <w:rStyle w:val="Hyperlink"/>
            <w:noProof/>
          </w:rPr>
          <w:t>Reflexão Total Interna Frustrada da Luz (FTIR)</w:t>
        </w:r>
        <w:r>
          <w:rPr>
            <w:noProof/>
            <w:webHidden/>
          </w:rPr>
          <w:tab/>
        </w:r>
        <w:r>
          <w:rPr>
            <w:noProof/>
            <w:webHidden/>
          </w:rPr>
          <w:fldChar w:fldCharType="begin"/>
        </w:r>
        <w:r>
          <w:rPr>
            <w:noProof/>
            <w:webHidden/>
          </w:rPr>
          <w:instrText xml:space="preserve"> PAGEREF _Toc201204084 \h </w:instrText>
        </w:r>
        <w:r>
          <w:rPr>
            <w:noProof/>
            <w:webHidden/>
          </w:rPr>
        </w:r>
        <w:r>
          <w:rPr>
            <w:noProof/>
            <w:webHidden/>
          </w:rPr>
          <w:fldChar w:fldCharType="separate"/>
        </w:r>
        <w:r>
          <w:rPr>
            <w:noProof/>
            <w:webHidden/>
          </w:rPr>
          <w:t>32</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85" w:history="1">
        <w:r w:rsidRPr="001E66A5">
          <w:rPr>
            <w:rStyle w:val="Hyperlink"/>
            <w:noProof/>
          </w:rPr>
          <w:t>2.5.</w:t>
        </w:r>
        <w:r>
          <w:rPr>
            <w:rFonts w:asciiTheme="minorHAnsi" w:eastAsiaTheme="minorEastAsia" w:hAnsiTheme="minorHAnsi" w:cstheme="minorBidi"/>
            <w:noProof/>
            <w:kern w:val="0"/>
            <w:sz w:val="22"/>
            <w:lang w:eastAsia="pt-BR"/>
          </w:rPr>
          <w:tab/>
        </w:r>
        <w:r w:rsidRPr="001E66A5">
          <w:rPr>
            <w:rStyle w:val="Hyperlink"/>
            <w:noProof/>
          </w:rPr>
          <w:t>Tecnologias Utilizadas</w:t>
        </w:r>
        <w:r>
          <w:rPr>
            <w:noProof/>
            <w:webHidden/>
          </w:rPr>
          <w:tab/>
        </w:r>
        <w:r>
          <w:rPr>
            <w:noProof/>
            <w:webHidden/>
          </w:rPr>
          <w:fldChar w:fldCharType="begin"/>
        </w:r>
        <w:r>
          <w:rPr>
            <w:noProof/>
            <w:webHidden/>
          </w:rPr>
          <w:instrText xml:space="preserve"> PAGEREF _Toc201204085 \h </w:instrText>
        </w:r>
        <w:r>
          <w:rPr>
            <w:noProof/>
            <w:webHidden/>
          </w:rPr>
        </w:r>
        <w:r>
          <w:rPr>
            <w:noProof/>
            <w:webHidden/>
          </w:rPr>
          <w:fldChar w:fldCharType="separate"/>
        </w:r>
        <w:r>
          <w:rPr>
            <w:noProof/>
            <w:webHidden/>
          </w:rPr>
          <w:t>33</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6" w:history="1">
        <w:r w:rsidRPr="001E66A5">
          <w:rPr>
            <w:rStyle w:val="Hyperlink"/>
            <w:noProof/>
          </w:rPr>
          <w:t>2.5.1.</w:t>
        </w:r>
        <w:r>
          <w:rPr>
            <w:rFonts w:asciiTheme="minorHAnsi" w:eastAsiaTheme="minorEastAsia" w:hAnsiTheme="minorHAnsi" w:cstheme="minorBidi"/>
            <w:noProof/>
            <w:kern w:val="0"/>
            <w:sz w:val="22"/>
            <w:szCs w:val="22"/>
            <w:lang w:eastAsia="pt-BR"/>
          </w:rPr>
          <w:tab/>
        </w:r>
        <w:r w:rsidRPr="001E66A5">
          <w:rPr>
            <w:rStyle w:val="Hyperlink"/>
            <w:noProof/>
          </w:rPr>
          <w:t>OSC</w:t>
        </w:r>
        <w:r>
          <w:rPr>
            <w:noProof/>
            <w:webHidden/>
          </w:rPr>
          <w:tab/>
        </w:r>
        <w:r>
          <w:rPr>
            <w:noProof/>
            <w:webHidden/>
          </w:rPr>
          <w:fldChar w:fldCharType="begin"/>
        </w:r>
        <w:r>
          <w:rPr>
            <w:noProof/>
            <w:webHidden/>
          </w:rPr>
          <w:instrText xml:space="preserve"> PAGEREF _Toc201204086 \h </w:instrText>
        </w:r>
        <w:r>
          <w:rPr>
            <w:noProof/>
            <w:webHidden/>
          </w:rPr>
        </w:r>
        <w:r>
          <w:rPr>
            <w:noProof/>
            <w:webHidden/>
          </w:rPr>
          <w:fldChar w:fldCharType="separate"/>
        </w:r>
        <w:r>
          <w:rPr>
            <w:noProof/>
            <w:webHidden/>
          </w:rPr>
          <w:t>33</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7" w:history="1">
        <w:r w:rsidRPr="001E66A5">
          <w:rPr>
            <w:rStyle w:val="Hyperlink"/>
            <w:noProof/>
          </w:rPr>
          <w:t>2.5.2.</w:t>
        </w:r>
        <w:r>
          <w:rPr>
            <w:rFonts w:asciiTheme="minorHAnsi" w:eastAsiaTheme="minorEastAsia" w:hAnsiTheme="minorHAnsi" w:cstheme="minorBidi"/>
            <w:noProof/>
            <w:kern w:val="0"/>
            <w:sz w:val="22"/>
            <w:szCs w:val="22"/>
            <w:lang w:eastAsia="pt-BR"/>
          </w:rPr>
          <w:tab/>
        </w:r>
        <w:r w:rsidRPr="001E66A5">
          <w:rPr>
            <w:rStyle w:val="Hyperlink"/>
            <w:noProof/>
          </w:rPr>
          <w:t>TUIO</w:t>
        </w:r>
        <w:r>
          <w:rPr>
            <w:noProof/>
            <w:webHidden/>
          </w:rPr>
          <w:tab/>
        </w:r>
        <w:r>
          <w:rPr>
            <w:noProof/>
            <w:webHidden/>
          </w:rPr>
          <w:fldChar w:fldCharType="begin"/>
        </w:r>
        <w:r>
          <w:rPr>
            <w:noProof/>
            <w:webHidden/>
          </w:rPr>
          <w:instrText xml:space="preserve"> PAGEREF _Toc201204087 \h </w:instrText>
        </w:r>
        <w:r>
          <w:rPr>
            <w:noProof/>
            <w:webHidden/>
          </w:rPr>
        </w:r>
        <w:r>
          <w:rPr>
            <w:noProof/>
            <w:webHidden/>
          </w:rPr>
          <w:fldChar w:fldCharType="separate"/>
        </w:r>
        <w:r>
          <w:rPr>
            <w:noProof/>
            <w:webHidden/>
          </w:rPr>
          <w:t>33</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8" w:history="1">
        <w:r w:rsidRPr="001E66A5">
          <w:rPr>
            <w:rStyle w:val="Hyperlink"/>
            <w:noProof/>
          </w:rPr>
          <w:t>2.5.3.</w:t>
        </w:r>
        <w:r>
          <w:rPr>
            <w:rFonts w:asciiTheme="minorHAnsi" w:eastAsiaTheme="minorEastAsia" w:hAnsiTheme="minorHAnsi" w:cstheme="minorBidi"/>
            <w:noProof/>
            <w:kern w:val="0"/>
            <w:sz w:val="22"/>
            <w:szCs w:val="22"/>
            <w:lang w:eastAsia="pt-BR"/>
          </w:rPr>
          <w:tab/>
        </w:r>
        <w:r w:rsidRPr="001E66A5">
          <w:rPr>
            <w:rStyle w:val="Hyperlink"/>
            <w:noProof/>
          </w:rPr>
          <w:t>ReacTIVision</w:t>
        </w:r>
        <w:r>
          <w:rPr>
            <w:noProof/>
            <w:webHidden/>
          </w:rPr>
          <w:tab/>
        </w:r>
        <w:r>
          <w:rPr>
            <w:noProof/>
            <w:webHidden/>
          </w:rPr>
          <w:fldChar w:fldCharType="begin"/>
        </w:r>
        <w:r>
          <w:rPr>
            <w:noProof/>
            <w:webHidden/>
          </w:rPr>
          <w:instrText xml:space="preserve"> PAGEREF _Toc201204088 \h </w:instrText>
        </w:r>
        <w:r>
          <w:rPr>
            <w:noProof/>
            <w:webHidden/>
          </w:rPr>
        </w:r>
        <w:r>
          <w:rPr>
            <w:noProof/>
            <w:webHidden/>
          </w:rPr>
          <w:fldChar w:fldCharType="separate"/>
        </w:r>
        <w:r>
          <w:rPr>
            <w:noProof/>
            <w:webHidden/>
          </w:rPr>
          <w:t>34</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89" w:history="1">
        <w:r w:rsidRPr="001E66A5">
          <w:rPr>
            <w:rStyle w:val="Hyperlink"/>
            <w:noProof/>
          </w:rPr>
          <w:t>2.5.4.</w:t>
        </w:r>
        <w:r>
          <w:rPr>
            <w:rFonts w:asciiTheme="minorHAnsi" w:eastAsiaTheme="minorEastAsia" w:hAnsiTheme="minorHAnsi" w:cstheme="minorBidi"/>
            <w:noProof/>
            <w:kern w:val="0"/>
            <w:sz w:val="22"/>
            <w:szCs w:val="22"/>
            <w:lang w:eastAsia="pt-BR"/>
          </w:rPr>
          <w:tab/>
        </w:r>
        <w:r w:rsidRPr="001E66A5">
          <w:rPr>
            <w:rStyle w:val="Hyperlink"/>
            <w:noProof/>
          </w:rPr>
          <w:t>Touchlib</w:t>
        </w:r>
        <w:r>
          <w:rPr>
            <w:noProof/>
            <w:webHidden/>
          </w:rPr>
          <w:tab/>
        </w:r>
        <w:r>
          <w:rPr>
            <w:noProof/>
            <w:webHidden/>
          </w:rPr>
          <w:fldChar w:fldCharType="begin"/>
        </w:r>
        <w:r>
          <w:rPr>
            <w:noProof/>
            <w:webHidden/>
          </w:rPr>
          <w:instrText xml:space="preserve"> PAGEREF _Toc201204089 \h </w:instrText>
        </w:r>
        <w:r>
          <w:rPr>
            <w:noProof/>
            <w:webHidden/>
          </w:rPr>
        </w:r>
        <w:r>
          <w:rPr>
            <w:noProof/>
            <w:webHidden/>
          </w:rPr>
          <w:fldChar w:fldCharType="separate"/>
        </w:r>
        <w:r>
          <w:rPr>
            <w:noProof/>
            <w:webHidden/>
          </w:rPr>
          <w:t>35</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0" w:history="1">
        <w:r w:rsidRPr="001E66A5">
          <w:rPr>
            <w:rStyle w:val="Hyperlink"/>
            <w:noProof/>
          </w:rPr>
          <w:t>2.5.5.</w:t>
        </w:r>
        <w:r>
          <w:rPr>
            <w:rFonts w:asciiTheme="minorHAnsi" w:eastAsiaTheme="minorEastAsia" w:hAnsiTheme="minorHAnsi" w:cstheme="minorBidi"/>
            <w:noProof/>
            <w:kern w:val="0"/>
            <w:sz w:val="22"/>
            <w:szCs w:val="22"/>
            <w:lang w:eastAsia="pt-BR"/>
          </w:rPr>
          <w:tab/>
        </w:r>
        <w:r w:rsidRPr="001E66A5">
          <w:rPr>
            <w:rStyle w:val="Hyperlink"/>
            <w:noProof/>
          </w:rPr>
          <w:t>Microsoft XNA</w:t>
        </w:r>
        <w:r>
          <w:rPr>
            <w:noProof/>
            <w:webHidden/>
          </w:rPr>
          <w:tab/>
        </w:r>
        <w:r>
          <w:rPr>
            <w:noProof/>
            <w:webHidden/>
          </w:rPr>
          <w:fldChar w:fldCharType="begin"/>
        </w:r>
        <w:r>
          <w:rPr>
            <w:noProof/>
            <w:webHidden/>
          </w:rPr>
          <w:instrText xml:space="preserve"> PAGEREF _Toc201204090 \h </w:instrText>
        </w:r>
        <w:r>
          <w:rPr>
            <w:noProof/>
            <w:webHidden/>
          </w:rPr>
        </w:r>
        <w:r>
          <w:rPr>
            <w:noProof/>
            <w:webHidden/>
          </w:rPr>
          <w:fldChar w:fldCharType="separate"/>
        </w:r>
        <w:r>
          <w:rPr>
            <w:noProof/>
            <w:webHidden/>
          </w:rPr>
          <w:t>37</w:t>
        </w:r>
        <w:r>
          <w:rPr>
            <w:noProof/>
            <w:webHidden/>
          </w:rPr>
          <w:fldChar w:fldCharType="end"/>
        </w:r>
      </w:hyperlink>
    </w:p>
    <w:p w:rsidR="00C27EB2" w:rsidRDefault="00C27EB2">
      <w:pPr>
        <w:pStyle w:val="TOC1"/>
        <w:rPr>
          <w:rFonts w:asciiTheme="minorHAnsi" w:eastAsiaTheme="minorEastAsia" w:hAnsiTheme="minorHAnsi" w:cstheme="minorBidi"/>
          <w:noProof/>
          <w:kern w:val="0"/>
          <w:sz w:val="22"/>
          <w:szCs w:val="22"/>
          <w:lang w:eastAsia="pt-BR"/>
        </w:rPr>
      </w:pPr>
      <w:hyperlink w:anchor="_Toc201204091" w:history="1">
        <w:r w:rsidRPr="001E66A5">
          <w:rPr>
            <w:rStyle w:val="Hyperlink"/>
            <w:noProof/>
          </w:rPr>
          <w:t>3.</w:t>
        </w:r>
        <w:r>
          <w:rPr>
            <w:rFonts w:asciiTheme="minorHAnsi" w:eastAsiaTheme="minorEastAsia" w:hAnsiTheme="minorHAnsi" w:cstheme="minorBidi"/>
            <w:noProof/>
            <w:kern w:val="0"/>
            <w:sz w:val="22"/>
            <w:szCs w:val="22"/>
            <w:lang w:eastAsia="pt-BR"/>
          </w:rPr>
          <w:tab/>
        </w:r>
        <w:r w:rsidRPr="001E66A5">
          <w:rPr>
            <w:rStyle w:val="Hyperlink"/>
            <w:noProof/>
          </w:rPr>
          <w:t>PROJETO</w:t>
        </w:r>
        <w:r>
          <w:rPr>
            <w:noProof/>
            <w:webHidden/>
          </w:rPr>
          <w:tab/>
        </w:r>
        <w:r>
          <w:rPr>
            <w:noProof/>
            <w:webHidden/>
          </w:rPr>
          <w:fldChar w:fldCharType="begin"/>
        </w:r>
        <w:r>
          <w:rPr>
            <w:noProof/>
            <w:webHidden/>
          </w:rPr>
          <w:instrText xml:space="preserve"> PAGEREF _Toc201204091 \h </w:instrText>
        </w:r>
        <w:r>
          <w:rPr>
            <w:noProof/>
            <w:webHidden/>
          </w:rPr>
        </w:r>
        <w:r>
          <w:rPr>
            <w:noProof/>
            <w:webHidden/>
          </w:rPr>
          <w:fldChar w:fldCharType="separate"/>
        </w:r>
        <w:r>
          <w:rPr>
            <w:noProof/>
            <w:webHidden/>
          </w:rPr>
          <w:t>38</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92" w:history="1">
        <w:r w:rsidRPr="001E66A5">
          <w:rPr>
            <w:rStyle w:val="Hyperlink"/>
            <w:noProof/>
          </w:rPr>
          <w:t>3.1.</w:t>
        </w:r>
        <w:r>
          <w:rPr>
            <w:rFonts w:asciiTheme="minorHAnsi" w:eastAsiaTheme="minorEastAsia" w:hAnsiTheme="minorHAnsi" w:cstheme="minorBidi"/>
            <w:noProof/>
            <w:kern w:val="0"/>
            <w:sz w:val="22"/>
            <w:lang w:eastAsia="pt-BR"/>
          </w:rPr>
          <w:tab/>
        </w:r>
        <w:r w:rsidRPr="001E66A5">
          <w:rPr>
            <w:rStyle w:val="Hyperlink"/>
            <w:noProof/>
          </w:rPr>
          <w:t>Adequação da Mesa</w:t>
        </w:r>
        <w:r>
          <w:rPr>
            <w:noProof/>
            <w:webHidden/>
          </w:rPr>
          <w:tab/>
        </w:r>
        <w:r>
          <w:rPr>
            <w:noProof/>
            <w:webHidden/>
          </w:rPr>
          <w:fldChar w:fldCharType="begin"/>
        </w:r>
        <w:r>
          <w:rPr>
            <w:noProof/>
            <w:webHidden/>
          </w:rPr>
          <w:instrText xml:space="preserve"> PAGEREF _Toc201204092 \h </w:instrText>
        </w:r>
        <w:r>
          <w:rPr>
            <w:noProof/>
            <w:webHidden/>
          </w:rPr>
        </w:r>
        <w:r>
          <w:rPr>
            <w:noProof/>
            <w:webHidden/>
          </w:rPr>
          <w:fldChar w:fldCharType="separate"/>
        </w:r>
        <w:r>
          <w:rPr>
            <w:noProof/>
            <w:webHidden/>
          </w:rPr>
          <w:t>40</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3" w:history="1">
        <w:r w:rsidRPr="001E66A5">
          <w:rPr>
            <w:rStyle w:val="Hyperlink"/>
            <w:noProof/>
          </w:rPr>
          <w:t>3.1.1.</w:t>
        </w:r>
        <w:r>
          <w:rPr>
            <w:rFonts w:asciiTheme="minorHAnsi" w:eastAsiaTheme="minorEastAsia" w:hAnsiTheme="minorHAnsi" w:cstheme="minorBidi"/>
            <w:noProof/>
            <w:kern w:val="0"/>
            <w:sz w:val="22"/>
            <w:szCs w:val="22"/>
            <w:lang w:eastAsia="pt-BR"/>
          </w:rPr>
          <w:tab/>
        </w:r>
        <w:r w:rsidRPr="001E66A5">
          <w:rPr>
            <w:rStyle w:val="Hyperlink"/>
            <w:noProof/>
          </w:rPr>
          <w:t>Estrutura</w:t>
        </w:r>
        <w:r>
          <w:rPr>
            <w:noProof/>
            <w:webHidden/>
          </w:rPr>
          <w:tab/>
        </w:r>
        <w:r>
          <w:rPr>
            <w:noProof/>
            <w:webHidden/>
          </w:rPr>
          <w:fldChar w:fldCharType="begin"/>
        </w:r>
        <w:r>
          <w:rPr>
            <w:noProof/>
            <w:webHidden/>
          </w:rPr>
          <w:instrText xml:space="preserve"> PAGEREF _Toc201204093 \h </w:instrText>
        </w:r>
        <w:r>
          <w:rPr>
            <w:noProof/>
            <w:webHidden/>
          </w:rPr>
        </w:r>
        <w:r>
          <w:rPr>
            <w:noProof/>
            <w:webHidden/>
          </w:rPr>
          <w:fldChar w:fldCharType="separate"/>
        </w:r>
        <w:r>
          <w:rPr>
            <w:noProof/>
            <w:webHidden/>
          </w:rPr>
          <w:t>40</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4" w:history="1">
        <w:r w:rsidRPr="001E66A5">
          <w:rPr>
            <w:rStyle w:val="Hyperlink"/>
            <w:noProof/>
          </w:rPr>
          <w:t>3.1.2.</w:t>
        </w:r>
        <w:r>
          <w:rPr>
            <w:rFonts w:asciiTheme="minorHAnsi" w:eastAsiaTheme="minorEastAsia" w:hAnsiTheme="minorHAnsi" w:cstheme="minorBidi"/>
            <w:noProof/>
            <w:kern w:val="0"/>
            <w:sz w:val="22"/>
            <w:szCs w:val="22"/>
            <w:lang w:eastAsia="pt-BR"/>
          </w:rPr>
          <w:tab/>
        </w:r>
        <w:r w:rsidRPr="001E66A5">
          <w:rPr>
            <w:rStyle w:val="Hyperlink"/>
            <w:noProof/>
          </w:rPr>
          <w:t>Visão Computacional</w:t>
        </w:r>
        <w:r>
          <w:rPr>
            <w:noProof/>
            <w:webHidden/>
          </w:rPr>
          <w:tab/>
        </w:r>
        <w:r>
          <w:rPr>
            <w:noProof/>
            <w:webHidden/>
          </w:rPr>
          <w:fldChar w:fldCharType="begin"/>
        </w:r>
        <w:r>
          <w:rPr>
            <w:noProof/>
            <w:webHidden/>
          </w:rPr>
          <w:instrText xml:space="preserve"> PAGEREF _Toc201204094 \h </w:instrText>
        </w:r>
        <w:r>
          <w:rPr>
            <w:noProof/>
            <w:webHidden/>
          </w:rPr>
        </w:r>
        <w:r>
          <w:rPr>
            <w:noProof/>
            <w:webHidden/>
          </w:rPr>
          <w:fldChar w:fldCharType="separate"/>
        </w:r>
        <w:r>
          <w:rPr>
            <w:noProof/>
            <w:webHidden/>
          </w:rPr>
          <w:t>43</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5" w:history="1">
        <w:r w:rsidRPr="001E66A5">
          <w:rPr>
            <w:rStyle w:val="Hyperlink"/>
            <w:noProof/>
          </w:rPr>
          <w:t>3.1.3.</w:t>
        </w:r>
        <w:r>
          <w:rPr>
            <w:rFonts w:asciiTheme="minorHAnsi" w:eastAsiaTheme="minorEastAsia" w:hAnsiTheme="minorHAnsi" w:cstheme="minorBidi"/>
            <w:noProof/>
            <w:kern w:val="0"/>
            <w:sz w:val="22"/>
            <w:szCs w:val="22"/>
            <w:lang w:eastAsia="pt-BR"/>
          </w:rPr>
          <w:tab/>
        </w:r>
        <w:r w:rsidRPr="001E66A5">
          <w:rPr>
            <w:rStyle w:val="Hyperlink"/>
            <w:noProof/>
          </w:rPr>
          <w:t>Testes e Dificuldades Encontradas</w:t>
        </w:r>
        <w:r>
          <w:rPr>
            <w:noProof/>
            <w:webHidden/>
          </w:rPr>
          <w:tab/>
        </w:r>
        <w:r>
          <w:rPr>
            <w:noProof/>
            <w:webHidden/>
          </w:rPr>
          <w:fldChar w:fldCharType="begin"/>
        </w:r>
        <w:r>
          <w:rPr>
            <w:noProof/>
            <w:webHidden/>
          </w:rPr>
          <w:instrText xml:space="preserve"> PAGEREF _Toc201204095 \h </w:instrText>
        </w:r>
        <w:r>
          <w:rPr>
            <w:noProof/>
            <w:webHidden/>
          </w:rPr>
        </w:r>
        <w:r>
          <w:rPr>
            <w:noProof/>
            <w:webHidden/>
          </w:rPr>
          <w:fldChar w:fldCharType="separate"/>
        </w:r>
        <w:r>
          <w:rPr>
            <w:noProof/>
            <w:webHidden/>
          </w:rPr>
          <w:t>44</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096" w:history="1">
        <w:r w:rsidRPr="001E66A5">
          <w:rPr>
            <w:rStyle w:val="Hyperlink"/>
            <w:noProof/>
          </w:rPr>
          <w:t>3.2.</w:t>
        </w:r>
        <w:r>
          <w:rPr>
            <w:rFonts w:asciiTheme="minorHAnsi" w:eastAsiaTheme="minorEastAsia" w:hAnsiTheme="minorHAnsi" w:cstheme="minorBidi"/>
            <w:noProof/>
            <w:kern w:val="0"/>
            <w:sz w:val="22"/>
            <w:lang w:eastAsia="pt-BR"/>
          </w:rPr>
          <w:tab/>
        </w:r>
        <w:r w:rsidRPr="001E66A5">
          <w:rPr>
            <w:rStyle w:val="Hyperlink"/>
            <w:noProof/>
          </w:rPr>
          <w:t>Jogo</w:t>
        </w:r>
        <w:r>
          <w:rPr>
            <w:noProof/>
            <w:webHidden/>
          </w:rPr>
          <w:tab/>
        </w:r>
        <w:r>
          <w:rPr>
            <w:noProof/>
            <w:webHidden/>
          </w:rPr>
          <w:fldChar w:fldCharType="begin"/>
        </w:r>
        <w:r>
          <w:rPr>
            <w:noProof/>
            <w:webHidden/>
          </w:rPr>
          <w:instrText xml:space="preserve"> PAGEREF _Toc201204096 \h </w:instrText>
        </w:r>
        <w:r>
          <w:rPr>
            <w:noProof/>
            <w:webHidden/>
          </w:rPr>
        </w:r>
        <w:r>
          <w:rPr>
            <w:noProof/>
            <w:webHidden/>
          </w:rPr>
          <w:fldChar w:fldCharType="separate"/>
        </w:r>
        <w:r>
          <w:rPr>
            <w:noProof/>
            <w:webHidden/>
          </w:rPr>
          <w:t>47</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7" w:history="1">
        <w:r w:rsidRPr="001E66A5">
          <w:rPr>
            <w:rStyle w:val="Hyperlink"/>
            <w:noProof/>
          </w:rPr>
          <w:t>3.2.1.</w:t>
        </w:r>
        <w:r>
          <w:rPr>
            <w:rFonts w:asciiTheme="minorHAnsi" w:eastAsiaTheme="minorEastAsia" w:hAnsiTheme="minorHAnsi" w:cstheme="minorBidi"/>
            <w:noProof/>
            <w:kern w:val="0"/>
            <w:sz w:val="22"/>
            <w:szCs w:val="22"/>
            <w:lang w:eastAsia="pt-BR"/>
          </w:rPr>
          <w:tab/>
        </w:r>
        <w:r w:rsidRPr="001E66A5">
          <w:rPr>
            <w:rStyle w:val="Hyperlink"/>
            <w:noProof/>
          </w:rPr>
          <w:t>Protótipo</w:t>
        </w:r>
        <w:r>
          <w:rPr>
            <w:noProof/>
            <w:webHidden/>
          </w:rPr>
          <w:tab/>
        </w:r>
        <w:r>
          <w:rPr>
            <w:noProof/>
            <w:webHidden/>
          </w:rPr>
          <w:fldChar w:fldCharType="begin"/>
        </w:r>
        <w:r>
          <w:rPr>
            <w:noProof/>
            <w:webHidden/>
          </w:rPr>
          <w:instrText xml:space="preserve"> PAGEREF _Toc201204097 \h </w:instrText>
        </w:r>
        <w:r>
          <w:rPr>
            <w:noProof/>
            <w:webHidden/>
          </w:rPr>
        </w:r>
        <w:r>
          <w:rPr>
            <w:noProof/>
            <w:webHidden/>
          </w:rPr>
          <w:fldChar w:fldCharType="separate"/>
        </w:r>
        <w:r>
          <w:rPr>
            <w:noProof/>
            <w:webHidden/>
          </w:rPr>
          <w:t>49</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098" w:history="1">
        <w:r w:rsidRPr="001E66A5">
          <w:rPr>
            <w:rStyle w:val="Hyperlink"/>
            <w:noProof/>
          </w:rPr>
          <w:t>3.2.2.</w:t>
        </w:r>
        <w:r>
          <w:rPr>
            <w:rFonts w:asciiTheme="minorHAnsi" w:eastAsiaTheme="minorEastAsia" w:hAnsiTheme="minorHAnsi" w:cstheme="minorBidi"/>
            <w:noProof/>
            <w:kern w:val="0"/>
            <w:sz w:val="22"/>
            <w:szCs w:val="22"/>
            <w:lang w:eastAsia="pt-BR"/>
          </w:rPr>
          <w:tab/>
        </w:r>
        <w:r w:rsidRPr="001E66A5">
          <w:rPr>
            <w:rStyle w:val="Hyperlink"/>
            <w:noProof/>
          </w:rPr>
          <w:t>Versão Final</w:t>
        </w:r>
        <w:r>
          <w:rPr>
            <w:noProof/>
            <w:webHidden/>
          </w:rPr>
          <w:tab/>
        </w:r>
        <w:r>
          <w:rPr>
            <w:noProof/>
            <w:webHidden/>
          </w:rPr>
          <w:fldChar w:fldCharType="begin"/>
        </w:r>
        <w:r>
          <w:rPr>
            <w:noProof/>
            <w:webHidden/>
          </w:rPr>
          <w:instrText xml:space="preserve"> PAGEREF _Toc201204098 \h </w:instrText>
        </w:r>
        <w:r>
          <w:rPr>
            <w:noProof/>
            <w:webHidden/>
          </w:rPr>
        </w:r>
        <w:r>
          <w:rPr>
            <w:noProof/>
            <w:webHidden/>
          </w:rPr>
          <w:fldChar w:fldCharType="separate"/>
        </w:r>
        <w:r>
          <w:rPr>
            <w:noProof/>
            <w:webHidden/>
          </w:rPr>
          <w:t>50</w:t>
        </w:r>
        <w:r>
          <w:rPr>
            <w:noProof/>
            <w:webHidden/>
          </w:rPr>
          <w:fldChar w:fldCharType="end"/>
        </w:r>
      </w:hyperlink>
    </w:p>
    <w:p w:rsidR="00C27EB2" w:rsidRDefault="00C27EB2">
      <w:pPr>
        <w:pStyle w:val="TOC1"/>
        <w:rPr>
          <w:rFonts w:asciiTheme="minorHAnsi" w:eastAsiaTheme="minorEastAsia" w:hAnsiTheme="minorHAnsi" w:cstheme="minorBidi"/>
          <w:noProof/>
          <w:kern w:val="0"/>
          <w:sz w:val="22"/>
          <w:szCs w:val="22"/>
          <w:lang w:eastAsia="pt-BR"/>
        </w:rPr>
      </w:pPr>
      <w:hyperlink w:anchor="_Toc201204100" w:history="1">
        <w:r w:rsidRPr="001E66A5">
          <w:rPr>
            <w:rStyle w:val="Hyperlink"/>
            <w:noProof/>
          </w:rPr>
          <w:t>4.</w:t>
        </w:r>
        <w:r>
          <w:rPr>
            <w:rFonts w:asciiTheme="minorHAnsi" w:eastAsiaTheme="minorEastAsia" w:hAnsiTheme="minorHAnsi" w:cstheme="minorBidi"/>
            <w:noProof/>
            <w:kern w:val="0"/>
            <w:sz w:val="22"/>
            <w:szCs w:val="22"/>
            <w:lang w:eastAsia="pt-BR"/>
          </w:rPr>
          <w:tab/>
        </w:r>
        <w:r w:rsidRPr="001E66A5">
          <w:rPr>
            <w:rStyle w:val="Hyperlink"/>
            <w:noProof/>
          </w:rPr>
          <w:t>RESULTADOS</w:t>
        </w:r>
        <w:r>
          <w:rPr>
            <w:noProof/>
            <w:webHidden/>
          </w:rPr>
          <w:tab/>
        </w:r>
        <w:r>
          <w:rPr>
            <w:noProof/>
            <w:webHidden/>
          </w:rPr>
          <w:fldChar w:fldCharType="begin"/>
        </w:r>
        <w:r>
          <w:rPr>
            <w:noProof/>
            <w:webHidden/>
          </w:rPr>
          <w:instrText xml:space="preserve"> PAGEREF _Toc201204100 \h </w:instrText>
        </w:r>
        <w:r>
          <w:rPr>
            <w:noProof/>
            <w:webHidden/>
          </w:rPr>
        </w:r>
        <w:r>
          <w:rPr>
            <w:noProof/>
            <w:webHidden/>
          </w:rPr>
          <w:fldChar w:fldCharType="separate"/>
        </w:r>
        <w:r>
          <w:rPr>
            <w:noProof/>
            <w:webHidden/>
          </w:rPr>
          <w:t>80</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102" w:history="1">
        <w:r w:rsidRPr="001E66A5">
          <w:rPr>
            <w:rStyle w:val="Hyperlink"/>
            <w:noProof/>
          </w:rPr>
          <w:t>4.1.</w:t>
        </w:r>
        <w:r>
          <w:rPr>
            <w:rFonts w:asciiTheme="minorHAnsi" w:eastAsiaTheme="minorEastAsia" w:hAnsiTheme="minorHAnsi" w:cstheme="minorBidi"/>
            <w:noProof/>
            <w:kern w:val="0"/>
            <w:sz w:val="22"/>
            <w:lang w:eastAsia="pt-BR"/>
          </w:rPr>
          <w:tab/>
        </w:r>
        <w:r w:rsidRPr="001E66A5">
          <w:rPr>
            <w:rStyle w:val="Hyperlink"/>
            <w:noProof/>
          </w:rPr>
          <w:t>Trabalhos Futuros</w:t>
        </w:r>
        <w:r>
          <w:rPr>
            <w:noProof/>
            <w:webHidden/>
          </w:rPr>
          <w:tab/>
        </w:r>
        <w:r>
          <w:rPr>
            <w:noProof/>
            <w:webHidden/>
          </w:rPr>
          <w:fldChar w:fldCharType="begin"/>
        </w:r>
        <w:r>
          <w:rPr>
            <w:noProof/>
            <w:webHidden/>
          </w:rPr>
          <w:instrText xml:space="preserve"> PAGEREF _Toc201204102 \h </w:instrText>
        </w:r>
        <w:r>
          <w:rPr>
            <w:noProof/>
            <w:webHidden/>
          </w:rPr>
        </w:r>
        <w:r>
          <w:rPr>
            <w:noProof/>
            <w:webHidden/>
          </w:rPr>
          <w:fldChar w:fldCharType="separate"/>
        </w:r>
        <w:r>
          <w:rPr>
            <w:noProof/>
            <w:webHidden/>
          </w:rPr>
          <w:t>80</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103" w:history="1">
        <w:r w:rsidRPr="001E66A5">
          <w:rPr>
            <w:rStyle w:val="Hyperlink"/>
            <w:noProof/>
          </w:rPr>
          <w:t>4.2.</w:t>
        </w:r>
        <w:r>
          <w:rPr>
            <w:rFonts w:asciiTheme="minorHAnsi" w:eastAsiaTheme="minorEastAsia" w:hAnsiTheme="minorHAnsi" w:cstheme="minorBidi"/>
            <w:noProof/>
            <w:kern w:val="0"/>
            <w:sz w:val="22"/>
            <w:lang w:eastAsia="pt-BR"/>
          </w:rPr>
          <w:tab/>
        </w:r>
        <w:r w:rsidRPr="001E66A5">
          <w:rPr>
            <w:rStyle w:val="Hyperlink"/>
            <w:noProof/>
          </w:rPr>
          <w:t>Conclusão</w:t>
        </w:r>
        <w:r>
          <w:rPr>
            <w:noProof/>
            <w:webHidden/>
          </w:rPr>
          <w:tab/>
        </w:r>
        <w:r>
          <w:rPr>
            <w:noProof/>
            <w:webHidden/>
          </w:rPr>
          <w:fldChar w:fldCharType="begin"/>
        </w:r>
        <w:r>
          <w:rPr>
            <w:noProof/>
            <w:webHidden/>
          </w:rPr>
          <w:instrText xml:space="preserve"> PAGEREF _Toc201204103 \h </w:instrText>
        </w:r>
        <w:r>
          <w:rPr>
            <w:noProof/>
            <w:webHidden/>
          </w:rPr>
        </w:r>
        <w:r>
          <w:rPr>
            <w:noProof/>
            <w:webHidden/>
          </w:rPr>
          <w:fldChar w:fldCharType="separate"/>
        </w:r>
        <w:r>
          <w:rPr>
            <w:noProof/>
            <w:webHidden/>
          </w:rPr>
          <w:t>80</w:t>
        </w:r>
        <w:r>
          <w:rPr>
            <w:noProof/>
            <w:webHidden/>
          </w:rPr>
          <w:fldChar w:fldCharType="end"/>
        </w:r>
      </w:hyperlink>
    </w:p>
    <w:p w:rsidR="00C27EB2" w:rsidRDefault="00C27EB2">
      <w:pPr>
        <w:pStyle w:val="TOC1"/>
        <w:rPr>
          <w:rFonts w:asciiTheme="minorHAnsi" w:eastAsiaTheme="minorEastAsia" w:hAnsiTheme="minorHAnsi" w:cstheme="minorBidi"/>
          <w:noProof/>
          <w:kern w:val="0"/>
          <w:sz w:val="22"/>
          <w:szCs w:val="22"/>
          <w:lang w:eastAsia="pt-BR"/>
        </w:rPr>
      </w:pPr>
      <w:hyperlink w:anchor="_Toc201204104" w:history="1">
        <w:r w:rsidRPr="001E66A5">
          <w:rPr>
            <w:rStyle w:val="Hyperlink"/>
            <w:noProof/>
          </w:rPr>
          <w:t>5.</w:t>
        </w:r>
        <w:r>
          <w:rPr>
            <w:rFonts w:asciiTheme="minorHAnsi" w:eastAsiaTheme="minorEastAsia" w:hAnsiTheme="minorHAnsi" w:cstheme="minorBidi"/>
            <w:noProof/>
            <w:kern w:val="0"/>
            <w:sz w:val="22"/>
            <w:szCs w:val="22"/>
            <w:lang w:eastAsia="pt-BR"/>
          </w:rPr>
          <w:tab/>
        </w:r>
        <w:r w:rsidRPr="001E66A5">
          <w:rPr>
            <w:rStyle w:val="Hyperlink"/>
            <w:noProof/>
          </w:rPr>
          <w:t>Referências bibliográficas</w:t>
        </w:r>
        <w:r>
          <w:rPr>
            <w:noProof/>
            <w:webHidden/>
          </w:rPr>
          <w:tab/>
        </w:r>
        <w:r>
          <w:rPr>
            <w:noProof/>
            <w:webHidden/>
          </w:rPr>
          <w:fldChar w:fldCharType="begin"/>
        </w:r>
        <w:r>
          <w:rPr>
            <w:noProof/>
            <w:webHidden/>
          </w:rPr>
          <w:instrText xml:space="preserve"> PAGEREF _Toc201204104 \h </w:instrText>
        </w:r>
        <w:r>
          <w:rPr>
            <w:noProof/>
            <w:webHidden/>
          </w:rPr>
        </w:r>
        <w:r>
          <w:rPr>
            <w:noProof/>
            <w:webHidden/>
          </w:rPr>
          <w:fldChar w:fldCharType="separate"/>
        </w:r>
        <w:r>
          <w:rPr>
            <w:noProof/>
            <w:webHidden/>
          </w:rPr>
          <w:t>81</w:t>
        </w:r>
        <w:r>
          <w:rPr>
            <w:noProof/>
            <w:webHidden/>
          </w:rPr>
          <w:fldChar w:fldCharType="end"/>
        </w:r>
      </w:hyperlink>
    </w:p>
    <w:p w:rsidR="00C27EB2" w:rsidRDefault="00C27EB2">
      <w:pPr>
        <w:pStyle w:val="TOC1"/>
        <w:rPr>
          <w:rFonts w:asciiTheme="minorHAnsi" w:eastAsiaTheme="minorEastAsia" w:hAnsiTheme="minorHAnsi" w:cstheme="minorBidi"/>
          <w:noProof/>
          <w:kern w:val="0"/>
          <w:sz w:val="22"/>
          <w:szCs w:val="22"/>
          <w:lang w:eastAsia="pt-BR"/>
        </w:rPr>
      </w:pPr>
      <w:hyperlink w:anchor="_Toc201204105" w:history="1">
        <w:r w:rsidRPr="001E66A5">
          <w:rPr>
            <w:rStyle w:val="Hyperlink"/>
            <w:noProof/>
          </w:rPr>
          <w:t>6.</w:t>
        </w:r>
        <w:r>
          <w:rPr>
            <w:rFonts w:asciiTheme="minorHAnsi" w:eastAsiaTheme="minorEastAsia" w:hAnsiTheme="minorHAnsi" w:cstheme="minorBidi"/>
            <w:noProof/>
            <w:kern w:val="0"/>
            <w:sz w:val="22"/>
            <w:szCs w:val="22"/>
            <w:lang w:eastAsia="pt-BR"/>
          </w:rPr>
          <w:tab/>
        </w:r>
        <w:r w:rsidRPr="001E66A5">
          <w:rPr>
            <w:rStyle w:val="Hyperlink"/>
            <w:noProof/>
          </w:rPr>
          <w:t>APÊNDICES</w:t>
        </w:r>
        <w:r>
          <w:rPr>
            <w:noProof/>
            <w:webHidden/>
          </w:rPr>
          <w:tab/>
        </w:r>
        <w:r>
          <w:rPr>
            <w:noProof/>
            <w:webHidden/>
          </w:rPr>
          <w:fldChar w:fldCharType="begin"/>
        </w:r>
        <w:r>
          <w:rPr>
            <w:noProof/>
            <w:webHidden/>
          </w:rPr>
          <w:instrText xml:space="preserve"> PAGEREF _Toc201204105 \h </w:instrText>
        </w:r>
        <w:r>
          <w:rPr>
            <w:noProof/>
            <w:webHidden/>
          </w:rPr>
        </w:r>
        <w:r>
          <w:rPr>
            <w:noProof/>
            <w:webHidden/>
          </w:rPr>
          <w:fldChar w:fldCharType="separate"/>
        </w:r>
        <w:r>
          <w:rPr>
            <w:noProof/>
            <w:webHidden/>
          </w:rPr>
          <w:t>82</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106" w:history="1">
        <w:r w:rsidRPr="001E66A5">
          <w:rPr>
            <w:rStyle w:val="Hyperlink"/>
            <w:noProof/>
          </w:rPr>
          <w:t>6.1.</w:t>
        </w:r>
        <w:r>
          <w:rPr>
            <w:rFonts w:asciiTheme="minorHAnsi" w:eastAsiaTheme="minorEastAsia" w:hAnsiTheme="minorHAnsi" w:cstheme="minorBidi"/>
            <w:noProof/>
            <w:kern w:val="0"/>
            <w:sz w:val="22"/>
            <w:lang w:eastAsia="pt-BR"/>
          </w:rPr>
          <w:tab/>
        </w:r>
        <w:r w:rsidRPr="001E66A5">
          <w:rPr>
            <w:rStyle w:val="Hyperlink"/>
            <w:noProof/>
          </w:rPr>
          <w:t>Fórmulas dos Atributos Calculados</w:t>
        </w:r>
        <w:r>
          <w:rPr>
            <w:noProof/>
            <w:webHidden/>
          </w:rPr>
          <w:tab/>
        </w:r>
        <w:r>
          <w:rPr>
            <w:noProof/>
            <w:webHidden/>
          </w:rPr>
          <w:fldChar w:fldCharType="begin"/>
        </w:r>
        <w:r>
          <w:rPr>
            <w:noProof/>
            <w:webHidden/>
          </w:rPr>
          <w:instrText xml:space="preserve"> PAGEREF _Toc201204106 \h </w:instrText>
        </w:r>
        <w:r>
          <w:rPr>
            <w:noProof/>
            <w:webHidden/>
          </w:rPr>
        </w:r>
        <w:r>
          <w:rPr>
            <w:noProof/>
            <w:webHidden/>
          </w:rPr>
          <w:fldChar w:fldCharType="separate"/>
        </w:r>
        <w:r>
          <w:rPr>
            <w:noProof/>
            <w:webHidden/>
          </w:rPr>
          <w:t>82</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107" w:history="1">
        <w:r w:rsidRPr="001E66A5">
          <w:rPr>
            <w:rStyle w:val="Hyperlink"/>
            <w:noProof/>
          </w:rPr>
          <w:t>6.2.</w:t>
        </w:r>
        <w:r>
          <w:rPr>
            <w:rFonts w:asciiTheme="minorHAnsi" w:eastAsiaTheme="minorEastAsia" w:hAnsiTheme="minorHAnsi" w:cstheme="minorBidi"/>
            <w:noProof/>
            <w:kern w:val="0"/>
            <w:sz w:val="22"/>
            <w:lang w:eastAsia="pt-BR"/>
          </w:rPr>
          <w:tab/>
        </w:r>
        <w:r w:rsidRPr="001E66A5">
          <w:rPr>
            <w:rStyle w:val="Hyperlink"/>
            <w:noProof/>
          </w:rPr>
          <w:t>Tabela de Fatores</w:t>
        </w:r>
        <w:r>
          <w:rPr>
            <w:noProof/>
            <w:webHidden/>
          </w:rPr>
          <w:tab/>
        </w:r>
        <w:r>
          <w:rPr>
            <w:noProof/>
            <w:webHidden/>
          </w:rPr>
          <w:fldChar w:fldCharType="begin"/>
        </w:r>
        <w:r>
          <w:rPr>
            <w:noProof/>
            <w:webHidden/>
          </w:rPr>
          <w:instrText xml:space="preserve"> PAGEREF _Toc201204107 \h </w:instrText>
        </w:r>
        <w:r>
          <w:rPr>
            <w:noProof/>
            <w:webHidden/>
          </w:rPr>
        </w:r>
        <w:r>
          <w:rPr>
            <w:noProof/>
            <w:webHidden/>
          </w:rPr>
          <w:fldChar w:fldCharType="separate"/>
        </w:r>
        <w:r>
          <w:rPr>
            <w:noProof/>
            <w:webHidden/>
          </w:rPr>
          <w:t>83</w:t>
        </w:r>
        <w:r>
          <w:rPr>
            <w:noProof/>
            <w:webHidden/>
          </w:rPr>
          <w:fldChar w:fldCharType="end"/>
        </w:r>
      </w:hyperlink>
    </w:p>
    <w:p w:rsidR="00C27EB2" w:rsidRDefault="00C27EB2">
      <w:pPr>
        <w:pStyle w:val="TOC2"/>
        <w:rPr>
          <w:rFonts w:asciiTheme="minorHAnsi" w:eastAsiaTheme="minorEastAsia" w:hAnsiTheme="minorHAnsi" w:cstheme="minorBidi"/>
          <w:noProof/>
          <w:kern w:val="0"/>
          <w:sz w:val="22"/>
          <w:lang w:eastAsia="pt-BR"/>
        </w:rPr>
      </w:pPr>
      <w:hyperlink w:anchor="_Toc201204108" w:history="1">
        <w:r w:rsidRPr="001E66A5">
          <w:rPr>
            <w:rStyle w:val="Hyperlink"/>
            <w:noProof/>
          </w:rPr>
          <w:t>6.3.</w:t>
        </w:r>
        <w:r>
          <w:rPr>
            <w:rFonts w:asciiTheme="minorHAnsi" w:eastAsiaTheme="minorEastAsia" w:hAnsiTheme="minorHAnsi" w:cstheme="minorBidi"/>
            <w:noProof/>
            <w:kern w:val="0"/>
            <w:sz w:val="22"/>
            <w:lang w:eastAsia="pt-BR"/>
          </w:rPr>
          <w:tab/>
        </w:r>
        <w:r w:rsidRPr="001E66A5">
          <w:rPr>
            <w:rStyle w:val="Hyperlink"/>
            <w:noProof/>
          </w:rPr>
          <w:t>Fórmulas das Ações</w:t>
        </w:r>
        <w:r>
          <w:rPr>
            <w:noProof/>
            <w:webHidden/>
          </w:rPr>
          <w:tab/>
        </w:r>
        <w:r>
          <w:rPr>
            <w:noProof/>
            <w:webHidden/>
          </w:rPr>
          <w:fldChar w:fldCharType="begin"/>
        </w:r>
        <w:r>
          <w:rPr>
            <w:noProof/>
            <w:webHidden/>
          </w:rPr>
          <w:instrText xml:space="preserve"> PAGEREF _Toc201204108 \h </w:instrText>
        </w:r>
        <w:r>
          <w:rPr>
            <w:noProof/>
            <w:webHidden/>
          </w:rPr>
        </w:r>
        <w:r>
          <w:rPr>
            <w:noProof/>
            <w:webHidden/>
          </w:rPr>
          <w:fldChar w:fldCharType="separate"/>
        </w:r>
        <w:r>
          <w:rPr>
            <w:noProof/>
            <w:webHidden/>
          </w:rPr>
          <w:t>84</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109" w:history="1">
        <w:r w:rsidRPr="001E66A5">
          <w:rPr>
            <w:rStyle w:val="Hyperlink"/>
            <w:noProof/>
          </w:rPr>
          <w:t>6.3.1.</w:t>
        </w:r>
        <w:r>
          <w:rPr>
            <w:rFonts w:asciiTheme="minorHAnsi" w:eastAsiaTheme="minorEastAsia" w:hAnsiTheme="minorHAnsi" w:cstheme="minorBidi"/>
            <w:noProof/>
            <w:kern w:val="0"/>
            <w:sz w:val="22"/>
            <w:szCs w:val="22"/>
            <w:lang w:eastAsia="pt-BR"/>
          </w:rPr>
          <w:tab/>
        </w:r>
        <w:r w:rsidRPr="001E66A5">
          <w:rPr>
            <w:rStyle w:val="Hyperlink"/>
            <w:noProof/>
          </w:rPr>
          <w:t>Ataque</w:t>
        </w:r>
        <w:r>
          <w:rPr>
            <w:noProof/>
            <w:webHidden/>
          </w:rPr>
          <w:tab/>
        </w:r>
        <w:r>
          <w:rPr>
            <w:noProof/>
            <w:webHidden/>
          </w:rPr>
          <w:fldChar w:fldCharType="begin"/>
        </w:r>
        <w:r>
          <w:rPr>
            <w:noProof/>
            <w:webHidden/>
          </w:rPr>
          <w:instrText xml:space="preserve"> PAGEREF _Toc201204109 \h </w:instrText>
        </w:r>
        <w:r>
          <w:rPr>
            <w:noProof/>
            <w:webHidden/>
          </w:rPr>
        </w:r>
        <w:r>
          <w:rPr>
            <w:noProof/>
            <w:webHidden/>
          </w:rPr>
          <w:fldChar w:fldCharType="separate"/>
        </w:r>
        <w:r>
          <w:rPr>
            <w:noProof/>
            <w:webHidden/>
          </w:rPr>
          <w:t>84</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110" w:history="1">
        <w:r w:rsidRPr="001E66A5">
          <w:rPr>
            <w:rStyle w:val="Hyperlink"/>
            <w:noProof/>
          </w:rPr>
          <w:t>6.3.2.</w:t>
        </w:r>
        <w:r>
          <w:rPr>
            <w:rFonts w:asciiTheme="minorHAnsi" w:eastAsiaTheme="minorEastAsia" w:hAnsiTheme="minorHAnsi" w:cstheme="minorBidi"/>
            <w:noProof/>
            <w:kern w:val="0"/>
            <w:sz w:val="22"/>
            <w:szCs w:val="22"/>
            <w:lang w:eastAsia="pt-BR"/>
          </w:rPr>
          <w:tab/>
        </w:r>
        <w:r w:rsidRPr="001E66A5">
          <w:rPr>
            <w:rStyle w:val="Hyperlink"/>
            <w:noProof/>
          </w:rPr>
          <w:t>Itens</w:t>
        </w:r>
        <w:r>
          <w:rPr>
            <w:noProof/>
            <w:webHidden/>
          </w:rPr>
          <w:tab/>
        </w:r>
        <w:r>
          <w:rPr>
            <w:noProof/>
            <w:webHidden/>
          </w:rPr>
          <w:fldChar w:fldCharType="begin"/>
        </w:r>
        <w:r>
          <w:rPr>
            <w:noProof/>
            <w:webHidden/>
          </w:rPr>
          <w:instrText xml:space="preserve"> PAGEREF _Toc201204110 \h </w:instrText>
        </w:r>
        <w:r>
          <w:rPr>
            <w:noProof/>
            <w:webHidden/>
          </w:rPr>
        </w:r>
        <w:r>
          <w:rPr>
            <w:noProof/>
            <w:webHidden/>
          </w:rPr>
          <w:fldChar w:fldCharType="separate"/>
        </w:r>
        <w:r>
          <w:rPr>
            <w:noProof/>
            <w:webHidden/>
          </w:rPr>
          <w:t>85</w:t>
        </w:r>
        <w:r>
          <w:rPr>
            <w:noProof/>
            <w:webHidden/>
          </w:rPr>
          <w:fldChar w:fldCharType="end"/>
        </w:r>
      </w:hyperlink>
    </w:p>
    <w:p w:rsidR="00C27EB2" w:rsidRDefault="00C27EB2">
      <w:pPr>
        <w:pStyle w:val="TOC3"/>
        <w:rPr>
          <w:rFonts w:asciiTheme="minorHAnsi" w:eastAsiaTheme="minorEastAsia" w:hAnsiTheme="minorHAnsi" w:cstheme="minorBidi"/>
          <w:noProof/>
          <w:kern w:val="0"/>
          <w:sz w:val="22"/>
          <w:szCs w:val="22"/>
          <w:lang w:eastAsia="pt-BR"/>
        </w:rPr>
      </w:pPr>
      <w:hyperlink w:anchor="_Toc201204111" w:history="1">
        <w:r w:rsidRPr="001E66A5">
          <w:rPr>
            <w:rStyle w:val="Hyperlink"/>
            <w:noProof/>
          </w:rPr>
          <w:t>6.3.3.</w:t>
        </w:r>
        <w:r>
          <w:rPr>
            <w:rFonts w:asciiTheme="minorHAnsi" w:eastAsiaTheme="minorEastAsia" w:hAnsiTheme="minorHAnsi" w:cstheme="minorBidi"/>
            <w:noProof/>
            <w:kern w:val="0"/>
            <w:sz w:val="22"/>
            <w:szCs w:val="22"/>
            <w:lang w:eastAsia="pt-BR"/>
          </w:rPr>
          <w:tab/>
        </w:r>
        <w:r w:rsidRPr="001E66A5">
          <w:rPr>
            <w:rStyle w:val="Hyperlink"/>
            <w:noProof/>
          </w:rPr>
          <w:t>Habilidades</w:t>
        </w:r>
        <w:r>
          <w:rPr>
            <w:noProof/>
            <w:webHidden/>
          </w:rPr>
          <w:tab/>
        </w:r>
        <w:r>
          <w:rPr>
            <w:noProof/>
            <w:webHidden/>
          </w:rPr>
          <w:fldChar w:fldCharType="begin"/>
        </w:r>
        <w:r>
          <w:rPr>
            <w:noProof/>
            <w:webHidden/>
          </w:rPr>
          <w:instrText xml:space="preserve"> PAGEREF _Toc201204111 \h </w:instrText>
        </w:r>
        <w:r>
          <w:rPr>
            <w:noProof/>
            <w:webHidden/>
          </w:rPr>
        </w:r>
        <w:r>
          <w:rPr>
            <w:noProof/>
            <w:webHidden/>
          </w:rPr>
          <w:fldChar w:fldCharType="separate"/>
        </w:r>
        <w:r>
          <w:rPr>
            <w:noProof/>
            <w:webHidden/>
          </w:rPr>
          <w:t>85</w:t>
        </w:r>
        <w:r>
          <w:rPr>
            <w:noProof/>
            <w:webHidden/>
          </w:rPr>
          <w:fldChar w:fldCharType="end"/>
        </w:r>
      </w:hyperlink>
    </w:p>
    <w:p w:rsidR="00CC15F4" w:rsidRDefault="006452AF"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6452AF">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6452AF">
        <w:rPr>
          <w:noProof/>
        </w:rPr>
        <w:fldChar w:fldCharType="begin"/>
      </w:r>
      <w:r>
        <w:rPr>
          <w:noProof/>
        </w:rPr>
        <w:instrText xml:space="preserve"> PAGEREF _Toc200820541 \h </w:instrText>
      </w:r>
      <w:r w:rsidR="006452AF">
        <w:rPr>
          <w:noProof/>
        </w:rPr>
      </w:r>
      <w:r w:rsidR="006452AF">
        <w:rPr>
          <w:noProof/>
        </w:rPr>
        <w:fldChar w:fldCharType="separate"/>
      </w:r>
      <w:r>
        <w:rPr>
          <w:noProof/>
        </w:rPr>
        <w:t>18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6452AF">
        <w:rPr>
          <w:noProof/>
        </w:rPr>
        <w:fldChar w:fldCharType="begin"/>
      </w:r>
      <w:r>
        <w:rPr>
          <w:noProof/>
        </w:rPr>
        <w:instrText xml:space="preserve"> PAGEREF _Toc200820542 \h </w:instrText>
      </w:r>
      <w:r w:rsidR="006452AF">
        <w:rPr>
          <w:noProof/>
        </w:rPr>
      </w:r>
      <w:r w:rsidR="006452AF">
        <w:rPr>
          <w:noProof/>
        </w:rPr>
        <w:fldChar w:fldCharType="separate"/>
      </w:r>
      <w:r>
        <w:rPr>
          <w:noProof/>
        </w:rPr>
        <w:t>19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6452AF">
        <w:rPr>
          <w:noProof/>
        </w:rPr>
        <w:fldChar w:fldCharType="begin"/>
      </w:r>
      <w:r>
        <w:rPr>
          <w:noProof/>
        </w:rPr>
        <w:instrText xml:space="preserve"> PAGEREF _Toc200820543 \h </w:instrText>
      </w:r>
      <w:r w:rsidR="006452AF">
        <w:rPr>
          <w:noProof/>
        </w:rPr>
      </w:r>
      <w:r w:rsidR="006452AF">
        <w:rPr>
          <w:noProof/>
        </w:rPr>
        <w:fldChar w:fldCharType="separate"/>
      </w:r>
      <w:r>
        <w:rPr>
          <w:noProof/>
        </w:rPr>
        <w:t>20</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6452AF">
        <w:rPr>
          <w:noProof/>
        </w:rPr>
        <w:fldChar w:fldCharType="begin"/>
      </w:r>
      <w:r>
        <w:rPr>
          <w:noProof/>
        </w:rPr>
        <w:instrText xml:space="preserve"> PAGEREF _Toc200820544 \h </w:instrText>
      </w:r>
      <w:r w:rsidR="006452AF">
        <w:rPr>
          <w:noProof/>
        </w:rPr>
      </w:r>
      <w:r w:rsidR="006452AF">
        <w:rPr>
          <w:noProof/>
        </w:rPr>
        <w:fldChar w:fldCharType="separate"/>
      </w:r>
      <w:r>
        <w:rPr>
          <w:noProof/>
        </w:rPr>
        <w:t>26</w:t>
      </w:r>
      <w:r w:rsidR="006452AF">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6 - Final Fantasy - Square (1987)</w:t>
      </w:r>
      <w:r w:rsidRPr="00F371AF">
        <w:rPr>
          <w:noProof/>
          <w:lang w:val="en-US"/>
        </w:rPr>
        <w:tab/>
      </w:r>
      <w:r w:rsidR="006452AF">
        <w:rPr>
          <w:noProof/>
        </w:rPr>
        <w:fldChar w:fldCharType="begin"/>
      </w:r>
      <w:r w:rsidRPr="00F371AF">
        <w:rPr>
          <w:noProof/>
          <w:lang w:val="en-US"/>
        </w:rPr>
        <w:instrText xml:space="preserve"> PAGEREF _Toc200820545 \h </w:instrText>
      </w:r>
      <w:r w:rsidR="006452AF">
        <w:rPr>
          <w:noProof/>
        </w:rPr>
      </w:r>
      <w:r w:rsidR="006452AF">
        <w:rPr>
          <w:noProof/>
        </w:rPr>
        <w:fldChar w:fldCharType="separate"/>
      </w:r>
      <w:r w:rsidRPr="00F371AF">
        <w:rPr>
          <w:noProof/>
          <w:lang w:val="en-US"/>
        </w:rPr>
        <w:t>27</w:t>
      </w:r>
      <w:r w:rsidR="006452AF">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7 - Final Fantasy VII - Squaresoft (1997)</w:t>
      </w:r>
      <w:r w:rsidRPr="00F371AF">
        <w:rPr>
          <w:noProof/>
          <w:lang w:val="en-US"/>
        </w:rPr>
        <w:tab/>
      </w:r>
      <w:r w:rsidR="006452AF">
        <w:rPr>
          <w:noProof/>
        </w:rPr>
        <w:fldChar w:fldCharType="begin"/>
      </w:r>
      <w:r w:rsidRPr="00F371AF">
        <w:rPr>
          <w:noProof/>
          <w:lang w:val="en-US"/>
        </w:rPr>
        <w:instrText xml:space="preserve"> PAGEREF _Toc200820546 \h </w:instrText>
      </w:r>
      <w:r w:rsidR="006452AF">
        <w:rPr>
          <w:noProof/>
        </w:rPr>
      </w:r>
      <w:r w:rsidR="006452AF">
        <w:rPr>
          <w:noProof/>
        </w:rPr>
        <w:fldChar w:fldCharType="separate"/>
      </w:r>
      <w:r w:rsidRPr="00F371AF">
        <w:rPr>
          <w:noProof/>
          <w:lang w:val="en-US"/>
        </w:rPr>
        <w:t>27</w:t>
      </w:r>
      <w:r w:rsidR="006452AF">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8 - World of Warcraft - Blizzard (2004)</w:t>
      </w:r>
      <w:r w:rsidRPr="00F371AF">
        <w:rPr>
          <w:noProof/>
          <w:lang w:val="en-US"/>
        </w:rPr>
        <w:tab/>
      </w:r>
      <w:r w:rsidR="006452AF">
        <w:rPr>
          <w:noProof/>
        </w:rPr>
        <w:fldChar w:fldCharType="begin"/>
      </w:r>
      <w:r w:rsidRPr="00F371AF">
        <w:rPr>
          <w:noProof/>
          <w:lang w:val="en-US"/>
        </w:rPr>
        <w:instrText xml:space="preserve"> PAGEREF _Toc200820547 \h </w:instrText>
      </w:r>
      <w:r w:rsidR="006452AF">
        <w:rPr>
          <w:noProof/>
        </w:rPr>
      </w:r>
      <w:r w:rsidR="006452AF">
        <w:rPr>
          <w:noProof/>
        </w:rPr>
        <w:fldChar w:fldCharType="separate"/>
      </w:r>
      <w:r w:rsidRPr="00F371AF">
        <w:rPr>
          <w:noProof/>
          <w:lang w:val="en-US"/>
        </w:rPr>
        <w:t>28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6452AF">
        <w:rPr>
          <w:noProof/>
        </w:rPr>
        <w:fldChar w:fldCharType="begin"/>
      </w:r>
      <w:r>
        <w:rPr>
          <w:noProof/>
        </w:rPr>
        <w:instrText xml:space="preserve"> PAGEREF _Toc200820548 \h </w:instrText>
      </w:r>
      <w:r w:rsidR="006452AF">
        <w:rPr>
          <w:noProof/>
        </w:rPr>
      </w:r>
      <w:r w:rsidR="006452AF">
        <w:rPr>
          <w:noProof/>
        </w:rPr>
        <w:fldChar w:fldCharType="separate"/>
      </w:r>
      <w:r>
        <w:rPr>
          <w:noProof/>
        </w:rPr>
        <w:t>29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6452AF">
        <w:rPr>
          <w:noProof/>
        </w:rPr>
        <w:fldChar w:fldCharType="begin"/>
      </w:r>
      <w:r>
        <w:rPr>
          <w:noProof/>
        </w:rPr>
        <w:instrText xml:space="preserve"> PAGEREF _Toc200820549 \h </w:instrText>
      </w:r>
      <w:r w:rsidR="006452AF">
        <w:rPr>
          <w:noProof/>
        </w:rPr>
      </w:r>
      <w:r w:rsidR="006452AF">
        <w:rPr>
          <w:noProof/>
        </w:rPr>
        <w:fldChar w:fldCharType="separate"/>
      </w:r>
      <w:r>
        <w:rPr>
          <w:noProof/>
        </w:rPr>
        <w:t>31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6452AF">
        <w:rPr>
          <w:noProof/>
        </w:rPr>
        <w:fldChar w:fldCharType="begin"/>
      </w:r>
      <w:r>
        <w:rPr>
          <w:noProof/>
        </w:rPr>
        <w:instrText xml:space="preserve"> PAGEREF _Toc200820550 \h </w:instrText>
      </w:r>
      <w:r w:rsidR="006452AF">
        <w:rPr>
          <w:noProof/>
        </w:rPr>
      </w:r>
      <w:r w:rsidR="006452AF">
        <w:rPr>
          <w:noProof/>
        </w:rPr>
        <w:fldChar w:fldCharType="separate"/>
      </w:r>
      <w:r>
        <w:rPr>
          <w:noProof/>
        </w:rPr>
        <w:t>34</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6452AF">
        <w:rPr>
          <w:noProof/>
        </w:rPr>
        <w:fldChar w:fldCharType="begin"/>
      </w:r>
      <w:r>
        <w:rPr>
          <w:noProof/>
        </w:rPr>
        <w:instrText xml:space="preserve"> PAGEREF _Toc200820551 \h </w:instrText>
      </w:r>
      <w:r w:rsidR="006452AF">
        <w:rPr>
          <w:noProof/>
        </w:rPr>
      </w:r>
      <w:r w:rsidR="006452AF">
        <w:rPr>
          <w:noProof/>
        </w:rPr>
        <w:fldChar w:fldCharType="separate"/>
      </w:r>
      <w:r>
        <w:rPr>
          <w:noProof/>
        </w:rPr>
        <w:t>37</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6452AF">
        <w:rPr>
          <w:noProof/>
        </w:rPr>
        <w:fldChar w:fldCharType="begin"/>
      </w:r>
      <w:r>
        <w:rPr>
          <w:noProof/>
        </w:rPr>
        <w:instrText xml:space="preserve"> PAGEREF _Toc200820552 \h </w:instrText>
      </w:r>
      <w:r w:rsidR="006452AF">
        <w:rPr>
          <w:noProof/>
        </w:rPr>
      </w:r>
      <w:r w:rsidR="006452AF">
        <w:rPr>
          <w:noProof/>
        </w:rPr>
        <w:fldChar w:fldCharType="separate"/>
      </w:r>
      <w:r>
        <w:rPr>
          <w:noProof/>
        </w:rPr>
        <w:t>37</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6452AF">
        <w:rPr>
          <w:noProof/>
        </w:rPr>
        <w:fldChar w:fldCharType="begin"/>
      </w:r>
      <w:r>
        <w:rPr>
          <w:noProof/>
        </w:rPr>
        <w:instrText xml:space="preserve"> PAGEREF _Toc200820553 \h </w:instrText>
      </w:r>
      <w:r w:rsidR="006452AF">
        <w:rPr>
          <w:noProof/>
        </w:rPr>
      </w:r>
      <w:r w:rsidR="006452AF">
        <w:rPr>
          <w:noProof/>
        </w:rPr>
        <w:fldChar w:fldCharType="separate"/>
      </w:r>
      <w:r>
        <w:rPr>
          <w:noProof/>
        </w:rPr>
        <w:t>38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6452AF">
        <w:rPr>
          <w:noProof/>
        </w:rPr>
        <w:fldChar w:fldCharType="begin"/>
      </w:r>
      <w:r>
        <w:rPr>
          <w:noProof/>
        </w:rPr>
        <w:instrText xml:space="preserve"> PAGEREF _Toc200820554 \h </w:instrText>
      </w:r>
      <w:r w:rsidR="006452AF">
        <w:rPr>
          <w:noProof/>
        </w:rPr>
      </w:r>
      <w:r w:rsidR="006452AF">
        <w:rPr>
          <w:noProof/>
        </w:rPr>
        <w:fldChar w:fldCharType="separate"/>
      </w:r>
      <w:r>
        <w:rPr>
          <w:noProof/>
        </w:rPr>
        <w:t>39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6452AF">
        <w:rPr>
          <w:noProof/>
        </w:rPr>
        <w:fldChar w:fldCharType="begin"/>
      </w:r>
      <w:r>
        <w:rPr>
          <w:noProof/>
        </w:rPr>
        <w:instrText xml:space="preserve"> PAGEREF _Toc200820555 \h </w:instrText>
      </w:r>
      <w:r w:rsidR="006452AF">
        <w:rPr>
          <w:noProof/>
        </w:rPr>
      </w:r>
      <w:r w:rsidR="006452AF">
        <w:rPr>
          <w:noProof/>
        </w:rPr>
        <w:fldChar w:fldCharType="separate"/>
      </w:r>
      <w:r>
        <w:rPr>
          <w:noProof/>
        </w:rPr>
        <w:t>40</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6452AF">
        <w:rPr>
          <w:noProof/>
        </w:rPr>
        <w:fldChar w:fldCharType="begin"/>
      </w:r>
      <w:r>
        <w:rPr>
          <w:noProof/>
        </w:rPr>
        <w:instrText xml:space="preserve"> PAGEREF _Toc200820556 \h </w:instrText>
      </w:r>
      <w:r w:rsidR="006452AF">
        <w:rPr>
          <w:noProof/>
        </w:rPr>
      </w:r>
      <w:r w:rsidR="006452AF">
        <w:rPr>
          <w:noProof/>
        </w:rPr>
        <w:fldChar w:fldCharType="separate"/>
      </w:r>
      <w:r>
        <w:rPr>
          <w:noProof/>
        </w:rPr>
        <w:t>41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6452AF">
        <w:rPr>
          <w:noProof/>
        </w:rPr>
        <w:fldChar w:fldCharType="begin"/>
      </w:r>
      <w:r>
        <w:rPr>
          <w:noProof/>
        </w:rPr>
        <w:instrText xml:space="preserve"> PAGEREF _Toc200820557 \h </w:instrText>
      </w:r>
      <w:r w:rsidR="006452AF">
        <w:rPr>
          <w:noProof/>
        </w:rPr>
      </w:r>
      <w:r w:rsidR="006452AF">
        <w:rPr>
          <w:noProof/>
        </w:rPr>
        <w:fldChar w:fldCharType="separate"/>
      </w:r>
      <w:r>
        <w:rPr>
          <w:noProof/>
        </w:rPr>
        <w:t>41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6452AF">
        <w:rPr>
          <w:noProof/>
        </w:rPr>
        <w:fldChar w:fldCharType="begin"/>
      </w:r>
      <w:r>
        <w:rPr>
          <w:noProof/>
        </w:rPr>
        <w:instrText xml:space="preserve"> PAGEREF _Toc200820558 \h </w:instrText>
      </w:r>
      <w:r w:rsidR="006452AF">
        <w:rPr>
          <w:noProof/>
        </w:rPr>
      </w:r>
      <w:r w:rsidR="006452AF">
        <w:rPr>
          <w:noProof/>
        </w:rPr>
        <w:fldChar w:fldCharType="separate"/>
      </w:r>
      <w:r>
        <w:rPr>
          <w:noProof/>
        </w:rPr>
        <w:t>42</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6452AF">
        <w:rPr>
          <w:noProof/>
        </w:rPr>
        <w:fldChar w:fldCharType="begin"/>
      </w:r>
      <w:r>
        <w:rPr>
          <w:noProof/>
        </w:rPr>
        <w:instrText xml:space="preserve"> PAGEREF _Toc200820559 \h </w:instrText>
      </w:r>
      <w:r w:rsidR="006452AF">
        <w:rPr>
          <w:noProof/>
        </w:rPr>
      </w:r>
      <w:r w:rsidR="006452AF">
        <w:rPr>
          <w:noProof/>
        </w:rPr>
        <w:fldChar w:fldCharType="separate"/>
      </w:r>
      <w:r>
        <w:rPr>
          <w:noProof/>
        </w:rPr>
        <w:t>43</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6452AF">
        <w:rPr>
          <w:noProof/>
        </w:rPr>
        <w:fldChar w:fldCharType="begin"/>
      </w:r>
      <w:r>
        <w:rPr>
          <w:noProof/>
        </w:rPr>
        <w:instrText xml:space="preserve"> PAGEREF _Toc200820560 \h </w:instrText>
      </w:r>
      <w:r w:rsidR="006452AF">
        <w:rPr>
          <w:noProof/>
        </w:rPr>
      </w:r>
      <w:r w:rsidR="006452AF">
        <w:rPr>
          <w:noProof/>
        </w:rPr>
        <w:fldChar w:fldCharType="separate"/>
      </w:r>
      <w:r>
        <w:rPr>
          <w:noProof/>
        </w:rPr>
        <w:t>44</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6452AF">
        <w:rPr>
          <w:noProof/>
        </w:rPr>
        <w:fldChar w:fldCharType="begin"/>
      </w:r>
      <w:r>
        <w:rPr>
          <w:noProof/>
        </w:rPr>
        <w:instrText xml:space="preserve"> PAGEREF _Toc200820561 \h </w:instrText>
      </w:r>
      <w:r w:rsidR="006452AF">
        <w:rPr>
          <w:noProof/>
        </w:rPr>
      </w:r>
      <w:r w:rsidR="006452AF">
        <w:rPr>
          <w:noProof/>
        </w:rPr>
        <w:fldChar w:fldCharType="separate"/>
      </w:r>
      <w:r>
        <w:rPr>
          <w:noProof/>
        </w:rPr>
        <w:t>45</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6452AF">
        <w:rPr>
          <w:noProof/>
        </w:rPr>
        <w:fldChar w:fldCharType="begin"/>
      </w:r>
      <w:r>
        <w:rPr>
          <w:noProof/>
        </w:rPr>
        <w:instrText xml:space="preserve"> PAGEREF _Toc200820562 \h </w:instrText>
      </w:r>
      <w:r w:rsidR="006452AF">
        <w:rPr>
          <w:noProof/>
        </w:rPr>
      </w:r>
      <w:r w:rsidR="006452AF">
        <w:rPr>
          <w:noProof/>
        </w:rPr>
        <w:fldChar w:fldCharType="separate"/>
      </w:r>
      <w:r>
        <w:rPr>
          <w:noProof/>
        </w:rPr>
        <w:t>46</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6452AF">
        <w:rPr>
          <w:noProof/>
        </w:rPr>
        <w:fldChar w:fldCharType="begin"/>
      </w:r>
      <w:r>
        <w:rPr>
          <w:noProof/>
        </w:rPr>
        <w:instrText xml:space="preserve"> PAGEREF _Toc200820563 \h </w:instrText>
      </w:r>
      <w:r w:rsidR="006452AF">
        <w:rPr>
          <w:noProof/>
        </w:rPr>
      </w:r>
      <w:r w:rsidR="006452AF">
        <w:rPr>
          <w:noProof/>
        </w:rPr>
        <w:fldChar w:fldCharType="separate"/>
      </w:r>
      <w:r>
        <w:rPr>
          <w:noProof/>
        </w:rPr>
        <w:t>47</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6452AF">
        <w:rPr>
          <w:noProof/>
        </w:rPr>
        <w:fldChar w:fldCharType="begin"/>
      </w:r>
      <w:r>
        <w:rPr>
          <w:noProof/>
        </w:rPr>
        <w:instrText xml:space="preserve"> PAGEREF _Toc200820564 \h </w:instrText>
      </w:r>
      <w:r w:rsidR="006452AF">
        <w:rPr>
          <w:noProof/>
        </w:rPr>
      </w:r>
      <w:r w:rsidR="006452AF">
        <w:rPr>
          <w:noProof/>
        </w:rPr>
        <w:fldChar w:fldCharType="separate"/>
      </w:r>
      <w:r>
        <w:rPr>
          <w:noProof/>
        </w:rPr>
        <w:t>48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6452AF">
        <w:rPr>
          <w:noProof/>
        </w:rPr>
        <w:fldChar w:fldCharType="begin"/>
      </w:r>
      <w:r>
        <w:rPr>
          <w:noProof/>
        </w:rPr>
        <w:instrText xml:space="preserve"> PAGEREF _Toc200820565 \h </w:instrText>
      </w:r>
      <w:r w:rsidR="006452AF">
        <w:rPr>
          <w:noProof/>
        </w:rPr>
      </w:r>
      <w:r w:rsidR="006452AF">
        <w:rPr>
          <w:noProof/>
        </w:rPr>
        <w:fldChar w:fldCharType="separate"/>
      </w:r>
      <w:r>
        <w:rPr>
          <w:noProof/>
        </w:rPr>
        <w:t>49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6452AF">
        <w:rPr>
          <w:noProof/>
        </w:rPr>
        <w:fldChar w:fldCharType="begin"/>
      </w:r>
      <w:r>
        <w:rPr>
          <w:noProof/>
        </w:rPr>
        <w:instrText xml:space="preserve"> PAGEREF _Toc200820566 \h </w:instrText>
      </w:r>
      <w:r w:rsidR="006452AF">
        <w:rPr>
          <w:noProof/>
        </w:rPr>
      </w:r>
      <w:r w:rsidR="006452AF">
        <w:rPr>
          <w:noProof/>
        </w:rPr>
        <w:fldChar w:fldCharType="separate"/>
      </w:r>
      <w:r>
        <w:rPr>
          <w:noProof/>
        </w:rPr>
        <w:t>50</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6452AF">
        <w:rPr>
          <w:noProof/>
        </w:rPr>
        <w:fldChar w:fldCharType="begin"/>
      </w:r>
      <w:r>
        <w:rPr>
          <w:noProof/>
        </w:rPr>
        <w:instrText xml:space="preserve"> PAGEREF _Toc200820567 \h </w:instrText>
      </w:r>
      <w:r w:rsidR="006452AF">
        <w:rPr>
          <w:noProof/>
        </w:rPr>
      </w:r>
      <w:r w:rsidR="006452AF">
        <w:rPr>
          <w:noProof/>
        </w:rPr>
        <w:fldChar w:fldCharType="separate"/>
      </w:r>
      <w:r>
        <w:rPr>
          <w:noProof/>
        </w:rPr>
        <w:t>50</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6452AF">
        <w:rPr>
          <w:noProof/>
        </w:rPr>
        <w:fldChar w:fldCharType="begin"/>
      </w:r>
      <w:r>
        <w:rPr>
          <w:noProof/>
        </w:rPr>
        <w:instrText xml:space="preserve"> PAGEREF _Toc200820568 \h </w:instrText>
      </w:r>
      <w:r w:rsidR="006452AF">
        <w:rPr>
          <w:noProof/>
        </w:rPr>
      </w:r>
      <w:r w:rsidR="006452AF">
        <w:rPr>
          <w:noProof/>
        </w:rPr>
        <w:fldChar w:fldCharType="separate"/>
      </w:r>
      <w:r>
        <w:rPr>
          <w:noProof/>
        </w:rPr>
        <w:t>51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6452AF">
        <w:rPr>
          <w:noProof/>
        </w:rPr>
        <w:fldChar w:fldCharType="begin"/>
      </w:r>
      <w:r>
        <w:rPr>
          <w:noProof/>
        </w:rPr>
        <w:instrText xml:space="preserve"> PAGEREF _Toc200820569 \h </w:instrText>
      </w:r>
      <w:r w:rsidR="006452AF">
        <w:rPr>
          <w:noProof/>
        </w:rPr>
      </w:r>
      <w:r w:rsidR="006452AF">
        <w:rPr>
          <w:noProof/>
        </w:rPr>
        <w:fldChar w:fldCharType="separate"/>
      </w:r>
      <w:r>
        <w:rPr>
          <w:noProof/>
        </w:rPr>
        <w:t>52</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6452AF">
        <w:rPr>
          <w:noProof/>
        </w:rPr>
        <w:fldChar w:fldCharType="begin"/>
      </w:r>
      <w:r>
        <w:rPr>
          <w:noProof/>
        </w:rPr>
        <w:instrText xml:space="preserve"> PAGEREF _Toc200820570 \h </w:instrText>
      </w:r>
      <w:r w:rsidR="006452AF">
        <w:rPr>
          <w:noProof/>
        </w:rPr>
      </w:r>
      <w:r w:rsidR="006452AF">
        <w:rPr>
          <w:noProof/>
        </w:rPr>
        <w:fldChar w:fldCharType="separate"/>
      </w:r>
      <w:r>
        <w:rPr>
          <w:noProof/>
        </w:rPr>
        <w:t>52</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6452AF">
        <w:rPr>
          <w:noProof/>
        </w:rPr>
        <w:fldChar w:fldCharType="begin"/>
      </w:r>
      <w:r>
        <w:rPr>
          <w:noProof/>
        </w:rPr>
        <w:instrText xml:space="preserve"> PAGEREF _Toc200820571 \h </w:instrText>
      </w:r>
      <w:r w:rsidR="006452AF">
        <w:rPr>
          <w:noProof/>
        </w:rPr>
      </w:r>
      <w:r w:rsidR="006452AF">
        <w:rPr>
          <w:noProof/>
        </w:rPr>
        <w:fldChar w:fldCharType="separate"/>
      </w:r>
      <w:r>
        <w:rPr>
          <w:noProof/>
        </w:rPr>
        <w:t>53</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6452AF">
        <w:rPr>
          <w:noProof/>
        </w:rPr>
        <w:fldChar w:fldCharType="begin"/>
      </w:r>
      <w:r>
        <w:rPr>
          <w:noProof/>
        </w:rPr>
        <w:instrText xml:space="preserve"> PAGEREF _Toc200820572 \h </w:instrText>
      </w:r>
      <w:r w:rsidR="006452AF">
        <w:rPr>
          <w:noProof/>
        </w:rPr>
      </w:r>
      <w:r w:rsidR="006452AF">
        <w:rPr>
          <w:noProof/>
        </w:rPr>
        <w:fldChar w:fldCharType="separate"/>
      </w:r>
      <w:r>
        <w:rPr>
          <w:noProof/>
        </w:rPr>
        <w:t>54</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6452AF">
        <w:rPr>
          <w:noProof/>
        </w:rPr>
        <w:fldChar w:fldCharType="begin"/>
      </w:r>
      <w:r>
        <w:rPr>
          <w:noProof/>
        </w:rPr>
        <w:instrText xml:space="preserve"> PAGEREF _Toc200820573 \h </w:instrText>
      </w:r>
      <w:r w:rsidR="006452AF">
        <w:rPr>
          <w:noProof/>
        </w:rPr>
      </w:r>
      <w:r w:rsidR="006452AF">
        <w:rPr>
          <w:noProof/>
        </w:rPr>
        <w:fldChar w:fldCharType="separate"/>
      </w:r>
      <w:r>
        <w:rPr>
          <w:noProof/>
        </w:rPr>
        <w:t>55</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6452AF">
        <w:rPr>
          <w:noProof/>
        </w:rPr>
        <w:fldChar w:fldCharType="begin"/>
      </w:r>
      <w:r>
        <w:rPr>
          <w:noProof/>
        </w:rPr>
        <w:instrText xml:space="preserve"> PAGEREF _Toc200820574 \h </w:instrText>
      </w:r>
      <w:r w:rsidR="006452AF">
        <w:rPr>
          <w:noProof/>
        </w:rPr>
      </w:r>
      <w:r w:rsidR="006452AF">
        <w:rPr>
          <w:noProof/>
        </w:rPr>
        <w:fldChar w:fldCharType="separate"/>
      </w:r>
      <w:r>
        <w:rPr>
          <w:noProof/>
        </w:rPr>
        <w:t>56</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6452AF">
        <w:rPr>
          <w:noProof/>
        </w:rPr>
        <w:fldChar w:fldCharType="begin"/>
      </w:r>
      <w:r>
        <w:rPr>
          <w:noProof/>
        </w:rPr>
        <w:instrText xml:space="preserve"> PAGEREF _Toc200820575 \h </w:instrText>
      </w:r>
      <w:r w:rsidR="006452AF">
        <w:rPr>
          <w:noProof/>
        </w:rPr>
      </w:r>
      <w:r w:rsidR="006452AF">
        <w:rPr>
          <w:noProof/>
        </w:rPr>
        <w:fldChar w:fldCharType="separate"/>
      </w:r>
      <w:r>
        <w:rPr>
          <w:noProof/>
        </w:rPr>
        <w:t>56</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6452AF">
        <w:rPr>
          <w:noProof/>
        </w:rPr>
        <w:fldChar w:fldCharType="begin"/>
      </w:r>
      <w:r>
        <w:rPr>
          <w:noProof/>
        </w:rPr>
        <w:instrText xml:space="preserve"> PAGEREF _Toc200820576 \h </w:instrText>
      </w:r>
      <w:r w:rsidR="006452AF">
        <w:rPr>
          <w:noProof/>
        </w:rPr>
      </w:r>
      <w:r w:rsidR="006452AF">
        <w:rPr>
          <w:noProof/>
        </w:rPr>
        <w:fldChar w:fldCharType="separate"/>
      </w:r>
      <w:r>
        <w:rPr>
          <w:noProof/>
        </w:rPr>
        <w:t>58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6452AF">
        <w:rPr>
          <w:noProof/>
        </w:rPr>
        <w:fldChar w:fldCharType="begin"/>
      </w:r>
      <w:r>
        <w:rPr>
          <w:noProof/>
        </w:rPr>
        <w:instrText xml:space="preserve"> PAGEREF _Toc200820577 \h </w:instrText>
      </w:r>
      <w:r w:rsidR="006452AF">
        <w:rPr>
          <w:noProof/>
        </w:rPr>
      </w:r>
      <w:r w:rsidR="006452AF">
        <w:rPr>
          <w:noProof/>
        </w:rPr>
        <w:fldChar w:fldCharType="separate"/>
      </w:r>
      <w:r>
        <w:rPr>
          <w:noProof/>
        </w:rPr>
        <w:t>59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6452AF">
        <w:rPr>
          <w:noProof/>
        </w:rPr>
        <w:fldChar w:fldCharType="begin"/>
      </w:r>
      <w:r>
        <w:rPr>
          <w:noProof/>
        </w:rPr>
        <w:instrText xml:space="preserve"> PAGEREF _Toc200820578 \h </w:instrText>
      </w:r>
      <w:r w:rsidR="006452AF">
        <w:rPr>
          <w:noProof/>
        </w:rPr>
      </w:r>
      <w:r w:rsidR="006452AF">
        <w:rPr>
          <w:noProof/>
        </w:rPr>
        <w:fldChar w:fldCharType="separate"/>
      </w:r>
      <w:r>
        <w:rPr>
          <w:noProof/>
        </w:rPr>
        <w:t>59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6452AF">
        <w:rPr>
          <w:noProof/>
        </w:rPr>
        <w:fldChar w:fldCharType="begin"/>
      </w:r>
      <w:r>
        <w:rPr>
          <w:noProof/>
        </w:rPr>
        <w:instrText xml:space="preserve"> PAGEREF _Toc200820579 \h </w:instrText>
      </w:r>
      <w:r w:rsidR="006452AF">
        <w:rPr>
          <w:noProof/>
        </w:rPr>
      </w:r>
      <w:r w:rsidR="006452AF">
        <w:rPr>
          <w:noProof/>
        </w:rPr>
        <w:fldChar w:fldCharType="separate"/>
      </w:r>
      <w:r>
        <w:rPr>
          <w:noProof/>
        </w:rPr>
        <w:t>61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6452AF">
        <w:rPr>
          <w:noProof/>
        </w:rPr>
        <w:fldChar w:fldCharType="begin"/>
      </w:r>
      <w:r>
        <w:rPr>
          <w:noProof/>
        </w:rPr>
        <w:instrText xml:space="preserve"> PAGEREF _Toc200820580 \h </w:instrText>
      </w:r>
      <w:r w:rsidR="006452AF">
        <w:rPr>
          <w:noProof/>
        </w:rPr>
      </w:r>
      <w:r w:rsidR="006452AF">
        <w:rPr>
          <w:noProof/>
        </w:rPr>
        <w:fldChar w:fldCharType="separate"/>
      </w:r>
      <w:r>
        <w:rPr>
          <w:noProof/>
        </w:rPr>
        <w:t>64</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6452AF">
        <w:rPr>
          <w:noProof/>
        </w:rPr>
        <w:fldChar w:fldCharType="begin"/>
      </w:r>
      <w:r>
        <w:rPr>
          <w:noProof/>
        </w:rPr>
        <w:instrText xml:space="preserve"> PAGEREF _Toc200820581 \h </w:instrText>
      </w:r>
      <w:r w:rsidR="006452AF">
        <w:rPr>
          <w:noProof/>
        </w:rPr>
      </w:r>
      <w:r w:rsidR="006452AF">
        <w:rPr>
          <w:noProof/>
        </w:rPr>
        <w:fldChar w:fldCharType="separate"/>
      </w:r>
      <w:r>
        <w:rPr>
          <w:noProof/>
        </w:rPr>
        <w:t>66</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6452AF">
        <w:rPr>
          <w:noProof/>
        </w:rPr>
        <w:fldChar w:fldCharType="begin"/>
      </w:r>
      <w:r>
        <w:rPr>
          <w:noProof/>
        </w:rPr>
        <w:instrText xml:space="preserve"> PAGEREF _Toc200820582 \h </w:instrText>
      </w:r>
      <w:r w:rsidR="006452AF">
        <w:rPr>
          <w:noProof/>
        </w:rPr>
      </w:r>
      <w:r w:rsidR="006452AF">
        <w:rPr>
          <w:noProof/>
        </w:rPr>
        <w:fldChar w:fldCharType="separate"/>
      </w:r>
      <w:r>
        <w:rPr>
          <w:noProof/>
        </w:rPr>
        <w:t>67</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6452AF">
        <w:rPr>
          <w:noProof/>
        </w:rPr>
        <w:fldChar w:fldCharType="begin"/>
      </w:r>
      <w:r>
        <w:rPr>
          <w:noProof/>
        </w:rPr>
        <w:instrText xml:space="preserve"> PAGEREF _Toc200820583 \h </w:instrText>
      </w:r>
      <w:r w:rsidR="006452AF">
        <w:rPr>
          <w:noProof/>
        </w:rPr>
      </w:r>
      <w:r w:rsidR="006452AF">
        <w:rPr>
          <w:noProof/>
        </w:rPr>
        <w:fldChar w:fldCharType="separate"/>
      </w:r>
      <w:r>
        <w:rPr>
          <w:noProof/>
        </w:rPr>
        <w:t>68</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6452AF">
        <w:rPr>
          <w:noProof/>
        </w:rPr>
        <w:fldChar w:fldCharType="begin"/>
      </w:r>
      <w:r>
        <w:rPr>
          <w:noProof/>
        </w:rPr>
        <w:instrText xml:space="preserve"> PAGEREF _Toc200820584 \h </w:instrText>
      </w:r>
      <w:r w:rsidR="006452AF">
        <w:rPr>
          <w:noProof/>
        </w:rPr>
      </w:r>
      <w:r w:rsidR="006452AF">
        <w:rPr>
          <w:noProof/>
        </w:rPr>
        <w:fldChar w:fldCharType="separate"/>
      </w:r>
      <w:r>
        <w:rPr>
          <w:noProof/>
        </w:rPr>
        <w:t>69</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6452AF">
        <w:rPr>
          <w:noProof/>
        </w:rPr>
        <w:fldChar w:fldCharType="begin"/>
      </w:r>
      <w:r>
        <w:rPr>
          <w:noProof/>
        </w:rPr>
        <w:instrText xml:space="preserve"> PAGEREF _Toc200820585 \h </w:instrText>
      </w:r>
      <w:r w:rsidR="006452AF">
        <w:rPr>
          <w:noProof/>
        </w:rPr>
      </w:r>
      <w:r w:rsidR="006452AF">
        <w:rPr>
          <w:noProof/>
        </w:rPr>
        <w:fldChar w:fldCharType="separate"/>
      </w:r>
      <w:r>
        <w:rPr>
          <w:noProof/>
        </w:rPr>
        <w:t>70</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6452AF">
        <w:rPr>
          <w:noProof/>
        </w:rPr>
        <w:fldChar w:fldCharType="begin"/>
      </w:r>
      <w:r>
        <w:rPr>
          <w:noProof/>
        </w:rPr>
        <w:instrText xml:space="preserve"> PAGEREF _Toc200820586 \h </w:instrText>
      </w:r>
      <w:r w:rsidR="006452AF">
        <w:rPr>
          <w:noProof/>
        </w:rPr>
      </w:r>
      <w:r w:rsidR="006452AF">
        <w:rPr>
          <w:noProof/>
        </w:rPr>
        <w:fldChar w:fldCharType="separate"/>
      </w:r>
      <w:r>
        <w:rPr>
          <w:noProof/>
        </w:rPr>
        <w:t>71</w:t>
      </w:r>
      <w:r w:rsidR="006452AF">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6452AF">
        <w:rPr>
          <w:noProof/>
        </w:rPr>
        <w:fldChar w:fldCharType="begin"/>
      </w:r>
      <w:r>
        <w:rPr>
          <w:noProof/>
        </w:rPr>
        <w:instrText xml:space="preserve"> PAGEREF _Toc200820587 \h </w:instrText>
      </w:r>
      <w:r w:rsidR="006452AF">
        <w:rPr>
          <w:noProof/>
        </w:rPr>
      </w:r>
      <w:r w:rsidR="006452AF">
        <w:rPr>
          <w:noProof/>
        </w:rPr>
        <w:fldChar w:fldCharType="separate"/>
      </w:r>
      <w:r>
        <w:rPr>
          <w:noProof/>
        </w:rPr>
        <w:t>72</w:t>
      </w:r>
      <w:r w:rsidR="006452AF">
        <w:rPr>
          <w:noProof/>
        </w:rPr>
        <w:fldChar w:fldCharType="end"/>
      </w:r>
    </w:p>
    <w:p w:rsidR="00664596" w:rsidRDefault="006452AF"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204066"/>
      <w:r>
        <w:lastRenderedPageBreak/>
        <w:t>I</w:t>
      </w:r>
      <w:r w:rsidR="00C27EB2">
        <w:t>RTAKTIKS</w:t>
      </w:r>
      <w:bookmarkEnd w:id="3"/>
    </w:p>
    <w:p w:rsidR="00AF506E" w:rsidRDefault="00AF506E" w:rsidP="00AF506E">
      <w:pPr>
        <w:pStyle w:val="Heading2"/>
      </w:pPr>
      <w:bookmarkStart w:id="4" w:name="_Toc201204067"/>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204068"/>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204069"/>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commentRangeStart w:id="10"/>
      <w:r>
        <w:t xml:space="preserve">O multi-toque teve seu início em 1982, com </w:t>
      </w:r>
      <w:r w:rsidRPr="002B6678">
        <w:rPr>
          <w:i/>
        </w:rPr>
        <w:t>tablets</w:t>
      </w:r>
      <w:r>
        <w:t xml:space="preserve"> feitos na universidade de Toronto e com telas dos laboratórios Bell</w:t>
      </w:r>
      <w:commentRangeEnd w:id="10"/>
      <w:r>
        <w:rPr>
          <w:rStyle w:val="CommentReference"/>
          <w:rFonts w:ascii="Times New Roman" w:hAnsi="Times New Roman"/>
        </w:rPr>
        <w:commentReference w:id="10"/>
      </w:r>
      <w:r>
        <w:t xml:space="preserve">.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1" w:name="_Toc200820540"/>
      <w:r>
        <w:t xml:space="preserve">Figura </w:t>
      </w:r>
      <w:fldSimple w:instr=" SEQ Figura \* ARABIC ">
        <w:r w:rsidR="00183B0A">
          <w:rPr>
            <w:noProof/>
          </w:rPr>
          <w:t>1</w:t>
        </w:r>
      </w:fldSimple>
      <w:r>
        <w:t xml:space="preserve"> - Lemur Input Device</w:t>
      </w:r>
      <w:bookmarkEnd w:id="11"/>
    </w:p>
    <w:p w:rsidR="00325947" w:rsidRDefault="00845750" w:rsidP="00A6167A">
      <w:pPr>
        <w:pStyle w:val="Heading2"/>
      </w:pPr>
      <w:bookmarkStart w:id="12" w:name="_Toc201204070"/>
      <w:r>
        <w:t>Objetivo</w:t>
      </w:r>
      <w:bookmarkEnd w:id="12"/>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A06E14" w:rsidRPr="00A06E14" w:rsidRDefault="00A06E14" w:rsidP="003E6882">
      <w:pPr>
        <w:pStyle w:val="BodyText"/>
      </w:pPr>
      <w:commentRangeStart w:id="13"/>
      <w:r>
        <w:t>{imagem: irtaktiks}</w:t>
      </w:r>
      <w:commentRangeEnd w:id="13"/>
      <w:r>
        <w:rPr>
          <w:rStyle w:val="CommentReference"/>
          <w:rFonts w:ascii="Times New Roman" w:hAnsi="Times New Roman"/>
        </w:rPr>
        <w:commentReference w:id="13"/>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r>
        <w:t xml:space="preserve">Figura </w:t>
      </w:r>
      <w:fldSimple w:instr=" SEQ Figura \* ARABIC ">
        <w:r w:rsidR="00183B0A">
          <w:rPr>
            <w:noProof/>
          </w:rPr>
          <w:t>2</w:t>
        </w:r>
      </w:fldSimple>
      <w:r>
        <w:t xml:space="preserve"> - Visão geral do sistema</w:t>
      </w:r>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204071"/>
      <w:commentRangeStart w:id="15"/>
      <w:r>
        <w:lastRenderedPageBreak/>
        <w:t>B</w:t>
      </w:r>
      <w:r w:rsidR="00C27EB2">
        <w:t>ASES TEÓRICAS E TECNOLOGIAS EMPREGADAS</w:t>
      </w:r>
      <w:commentRangeEnd w:id="15"/>
      <w:r w:rsidR="001566D2">
        <w:rPr>
          <w:rStyle w:val="CommentReference"/>
          <w:rFonts w:ascii="Times New Roman" w:hAnsi="Times New Roman" w:cs="Times New Roman"/>
          <w:b w:val="0"/>
          <w:bCs w:val="0"/>
          <w:caps w:val="0"/>
          <w:kern w:val="0"/>
        </w:rPr>
        <w:commentReference w:id="15"/>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6" w:name="_Toc201204072"/>
      <w:r>
        <w:t>Dispositivos Multi-toques</w:t>
      </w:r>
      <w:bookmarkEnd w:id="16"/>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7" w:name="_Toc201204073"/>
      <w:commentRangeStart w:id="18"/>
      <w:r>
        <w:t>Microsoft Surface</w:t>
      </w:r>
      <w:commentRangeEnd w:id="18"/>
      <w:r>
        <w:rPr>
          <w:rStyle w:val="CommentReference"/>
          <w:rFonts w:ascii="Times New Roman" w:hAnsi="Times New Roman" w:cs="Times New Roman"/>
          <w:b w:val="0"/>
          <w:bCs w:val="0"/>
          <w:kern w:val="0"/>
        </w:rPr>
        <w:commentReference w:id="18"/>
      </w:r>
      <w:bookmarkEnd w:id="17"/>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9" w:name="_Toc200820541"/>
      <w:r w:rsidRPr="002C0A87">
        <w:t xml:space="preserve">Figura </w:t>
      </w:r>
      <w:fldSimple w:instr=" SEQ Figura \* ARABIC ">
        <w:r w:rsidR="00183B0A">
          <w:rPr>
            <w:noProof/>
          </w:rPr>
          <w:t>3</w:t>
        </w:r>
      </w:fldSimple>
      <w:r w:rsidRPr="002C0A87">
        <w:t xml:space="preserve"> - Microsoft Surface</w:t>
      </w:r>
      <w:bookmarkEnd w:id="19"/>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r>
        <w:t xml:space="preserve">Figura </w:t>
      </w:r>
      <w:fldSimple w:instr=" SEQ Figura \* ARABIC ">
        <w:r w:rsidR="00183B0A">
          <w:rPr>
            <w:noProof/>
          </w:rPr>
          <w:t>4</w:t>
        </w:r>
      </w:fldSimple>
      <w:r>
        <w:t xml:space="preserve"> - Estrutura interna da </w:t>
      </w:r>
      <w:r w:rsidRPr="002E4FBC">
        <w:t>Microsoft Surface</w:t>
      </w:r>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204074"/>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0820542"/>
      <w:r>
        <w:t xml:space="preserve">Figura </w:t>
      </w:r>
      <w:fldSimple w:instr=" SEQ Figura \* ARABIC ">
        <w:r w:rsidR="00183B0A">
          <w:rPr>
            <w:noProof/>
          </w:rPr>
          <w:t>5</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204075"/>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commentRangeStart w:id="25"/>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6" w:name="_Toc200820543"/>
      <w:r>
        <w:t xml:space="preserve">Figura </w:t>
      </w:r>
      <w:fldSimple w:instr=" SEQ Figura \* ARABIC ">
        <w:r w:rsidR="00183B0A">
          <w:rPr>
            <w:noProof/>
          </w:rPr>
          <w:t>6</w:t>
        </w:r>
      </w:fldSimple>
      <w:r>
        <w:t xml:space="preserve"> - iPhone</w:t>
      </w:r>
      <w:bookmarkEnd w:id="26"/>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commentRangeEnd w:id="25"/>
    <w:p w:rsidR="00E23F62" w:rsidRDefault="005713D3" w:rsidP="00E23F62">
      <w:pPr>
        <w:pStyle w:val="Heading2"/>
      </w:pPr>
      <w:r>
        <w:rPr>
          <w:rStyle w:val="CommentReference"/>
          <w:rFonts w:ascii="Times New Roman" w:hAnsi="Times New Roman" w:cs="Times New Roman"/>
          <w:b w:val="0"/>
          <w:bCs w:val="0"/>
          <w:kern w:val="0"/>
        </w:rPr>
        <w:commentReference w:id="25"/>
      </w:r>
      <w:bookmarkStart w:id="27" w:name="_Toc201204076"/>
      <w:r w:rsidR="00E23F62">
        <w:t>Jogos e Interatividade</w:t>
      </w:r>
      <w:bookmarkEnd w:id="27"/>
    </w:p>
    <w:p w:rsidR="008028E3" w:rsidRDefault="008028E3" w:rsidP="008028E3">
      <w:pPr>
        <w:pStyle w:val="BodyText"/>
      </w:pPr>
      <w:r w:rsidRPr="00E324BC">
        <w:t xml:space="preserve">Desde os primeiros jogos que </w:t>
      </w:r>
      <w:r>
        <w:t>lançados,</w:t>
      </w:r>
      <w:r w:rsidRPr="00E324BC">
        <w:t xml:space="preserve"> </w:t>
      </w:r>
      <w:r>
        <w:t xml:space="preserve">novas formas de interação com jogador eram estudadas, de forma a transportar o jogador para dentro do universo do jogo e tornar a interação mais intuitiva e natural. Exemplos dessas pesquisas são os </w:t>
      </w:r>
      <w:r>
        <w:lastRenderedPageBreak/>
        <w:t>volantes para os jogos de corrida, pistolas para jogos de tiro em primeira pessoa e manches para jogos de aeronaves.</w:t>
      </w:r>
    </w:p>
    <w:p w:rsidR="008028E3" w:rsidRPr="008028E3" w:rsidRDefault="008028E3" w:rsidP="008028E3">
      <w:r>
        <w:t xml:space="preserve">O IRTaktiks,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8" w:name="_Toc201204077"/>
      <w:r>
        <w:t>Jogos de Estratégia</w:t>
      </w:r>
      <w:bookmarkEnd w:id="28"/>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29" w:name="_Toc201204078"/>
      <w:r>
        <w:t>Jogos de RPG</w:t>
      </w:r>
      <w:bookmarkEnd w:id="29"/>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w:t>
      </w:r>
      <w:r>
        <w:lastRenderedPageBreak/>
        <w:t xml:space="preserve">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0"/>
      <w:r>
        <w:t>Dungeons &amp; Dragons</w:t>
      </w:r>
      <w:commentRangeEnd w:id="30"/>
      <w:r>
        <w:rPr>
          <w:rStyle w:val="CommentReference"/>
          <w:rFonts w:ascii="Times New Roman" w:hAnsi="Times New Roman" w:cs="Times New Roman"/>
          <w:b w:val="0"/>
          <w:bCs w:val="0"/>
          <w:kern w:val="0"/>
        </w:rPr>
        <w:commentReference w:id="30"/>
      </w:r>
    </w:p>
    <w:p w:rsidR="005A7093" w:rsidRPr="008162A7" w:rsidRDefault="005A7093" w:rsidP="005A7093">
      <w:pPr>
        <w:pStyle w:val="BodyText"/>
      </w:pPr>
      <w:commentRangeStart w:id="31"/>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w:t>
      </w:r>
      <w:r>
        <w:lastRenderedPageBreak/>
        <w:t xml:space="preserve">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áreas 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0820544"/>
      <w:r>
        <w:t xml:space="preserve">Figura </w:t>
      </w:r>
      <w:fldSimple w:instr=" SEQ Figura \* ARABIC ">
        <w:r w:rsidR="00183B0A">
          <w:rPr>
            <w:noProof/>
          </w:rPr>
          <w:t>7</w:t>
        </w:r>
      </w:fldSimple>
      <w:r>
        <w:t xml:space="preserve"> - Exemplo de campanha em andamento</w:t>
      </w:r>
      <w:bookmarkEnd w:id="32"/>
    </w:p>
    <w:commentRangeEnd w:id="31"/>
    <w:p w:rsidR="005A7093" w:rsidRDefault="002E4FBC" w:rsidP="005A7093">
      <w:pPr>
        <w:pStyle w:val="Heading3"/>
      </w:pPr>
      <w:r>
        <w:rPr>
          <w:rStyle w:val="CommentReference"/>
          <w:rFonts w:ascii="Times New Roman" w:hAnsi="Times New Roman" w:cs="Times New Roman"/>
          <w:b w:val="0"/>
          <w:bCs w:val="0"/>
          <w:kern w:val="0"/>
        </w:rPr>
        <w:commentReference w:id="31"/>
      </w:r>
      <w:bookmarkStart w:id="33" w:name="_Toc201204079"/>
      <w:r w:rsidR="00FA3118">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w:t>
      </w:r>
      <w:r w:rsidRPr="008F2A99">
        <w:lastRenderedPageBreak/>
        <w:t xml:space="preserve">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r>
        <w:t xml:space="preserve">Figura </w:t>
      </w:r>
      <w:fldSimple w:instr=" SEQ Figura \* ARABIC ">
        <w:r w:rsidR="00183B0A">
          <w:rPr>
            <w:noProof/>
          </w:rPr>
          <w:t>8</w:t>
        </w:r>
      </w:fldSimple>
      <w:r>
        <w:t xml:space="preserve"> - Zork (1979)</w:t>
      </w:r>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5" w:name="_Toc200128372"/>
      <w:bookmarkStart w:id="36" w:name="_Toc200820545"/>
      <w:r>
        <w:t xml:space="preserve">Figura </w:t>
      </w:r>
      <w:fldSimple w:instr=" SEQ Figura \* ARABIC ">
        <w:r w:rsidR="00183B0A">
          <w:rPr>
            <w:noProof/>
          </w:rPr>
          <w:t>9</w:t>
        </w:r>
      </w:fldSimple>
      <w:r>
        <w:t xml:space="preserve"> - Final Fantasy - Square (1987)</w:t>
      </w:r>
      <w:bookmarkEnd w:id="35"/>
      <w:bookmarkEnd w:id="36"/>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7" w:name="_Toc200128373"/>
      <w:bookmarkStart w:id="38" w:name="_Toc200820546"/>
      <w:r>
        <w:t xml:space="preserve">Figura </w:t>
      </w:r>
      <w:fldSimple w:instr=" SEQ Figura \* ARABIC ">
        <w:r w:rsidR="00183B0A">
          <w:rPr>
            <w:noProof/>
          </w:rPr>
          <w:t>10</w:t>
        </w:r>
      </w:fldSimple>
      <w:r>
        <w:t xml:space="preserve"> - Final Fantasy VII - Squaresoft (1997)</w:t>
      </w:r>
      <w:bookmarkEnd w:id="37"/>
      <w:bookmarkEnd w:id="38"/>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39" w:name="_Toc200128374"/>
      <w:bookmarkStart w:id="40" w:name="_Toc200820547"/>
      <w:r w:rsidRPr="00F371AF">
        <w:rPr>
          <w:lang w:val="en-US"/>
        </w:rPr>
        <w:t xml:space="preserve">Figura </w:t>
      </w:r>
      <w:r w:rsidR="006452AF">
        <w:fldChar w:fldCharType="begin"/>
      </w:r>
      <w:r w:rsidRPr="00F371AF">
        <w:rPr>
          <w:lang w:val="en-US"/>
        </w:rPr>
        <w:instrText xml:space="preserve"> SEQ Figura \* ARABIC </w:instrText>
      </w:r>
      <w:r w:rsidR="006452AF">
        <w:fldChar w:fldCharType="separate"/>
      </w:r>
      <w:r w:rsidR="00183B0A">
        <w:rPr>
          <w:noProof/>
          <w:lang w:val="en-US"/>
        </w:rPr>
        <w:t>11</w:t>
      </w:r>
      <w:r w:rsidR="006452AF">
        <w:fldChar w:fldCharType="end"/>
      </w:r>
      <w:r w:rsidRPr="00F371AF">
        <w:rPr>
          <w:lang w:val="en-US"/>
        </w:rPr>
        <w:t xml:space="preserve"> - World of Warcraft - Blizzard (2004)</w:t>
      </w:r>
      <w:bookmarkEnd w:id="39"/>
      <w:bookmarkEnd w:id="40"/>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9D1321">
      <w:pPr>
        <w:pStyle w:val="Figura"/>
      </w:pPr>
      <w:r>
        <w:rPr>
          <w:i w:val="0"/>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r>
        <w:t xml:space="preserve">Figura </w:t>
      </w:r>
      <w:fldSimple w:instr=" SEQ Figura \* ARABIC ">
        <w:r w:rsidR="00183B0A">
          <w:rPr>
            <w:noProof/>
          </w:rPr>
          <w:t>12</w:t>
        </w:r>
      </w:fldSimple>
      <w:r>
        <w:t xml:space="preserve"> - Cenário tridimensional isométrico</w:t>
      </w:r>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BC6662">
      <w:pPr>
        <w:pStyle w:val="Figura"/>
      </w:pPr>
      <w:r>
        <w:rPr>
          <w:i w:val="0"/>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1" w:name="_Toc200820548"/>
      <w:r w:rsidRPr="00BC6662">
        <w:t xml:space="preserve">Figura </w:t>
      </w:r>
      <w:fldSimple w:instr=" SEQ Figura \* ARABIC ">
        <w:r w:rsidR="00183B0A">
          <w:rPr>
            <w:noProof/>
          </w:rPr>
          <w:t>13</w:t>
        </w:r>
      </w:fldSimple>
      <w:r w:rsidRPr="00BC6662">
        <w:t xml:space="preserve"> - </w:t>
      </w:r>
      <w:bookmarkEnd w:id="41"/>
      <w:r>
        <w:t>Personagem e sua área de atuação</w:t>
      </w:r>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r>
        <w:t xml:space="preserve">Figura </w:t>
      </w:r>
      <w:fldSimple w:instr=" SEQ Figura \* ARABIC ">
        <w:r w:rsidR="00183B0A">
          <w:rPr>
            <w:noProof/>
          </w:rPr>
          <w:t>14</w:t>
        </w:r>
      </w:fldSimple>
      <w:r>
        <w:t xml:space="preserve"> - Personagem </w:t>
      </w:r>
      <w:r w:rsidR="00433EDB">
        <w:t>efetuando um ataque</w:t>
      </w:r>
    </w:p>
    <w:p w:rsidR="00E23F62" w:rsidRDefault="00E23F62" w:rsidP="00E23F62">
      <w:pPr>
        <w:pStyle w:val="Heading2"/>
      </w:pPr>
      <w:bookmarkStart w:id="42" w:name="_Toc201204080"/>
      <w:r>
        <w:t>Realidade Virtual</w:t>
      </w:r>
      <w:bookmarkEnd w:id="42"/>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5A7093">
      <w:pPr>
        <w:pStyle w:val="Heading3"/>
      </w:pPr>
      <w:bookmarkStart w:id="43" w:name="_Toc201204081"/>
      <w:r>
        <w:t>Realidade Aumentada</w:t>
      </w:r>
      <w:bookmarkEnd w:id="43"/>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4" w:name="_Toc201204082"/>
      <w:r>
        <w:t>Implementações de Superfícies Multi-toque</w:t>
      </w:r>
      <w:bookmarkEnd w:id="44"/>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493210"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 xml:space="preserve">a, de forma que a luz ambiente não influencie </w:t>
      </w:r>
      <w:r>
        <w:t>sua</w:t>
      </w:r>
      <w:r w:rsidR="00FF2863">
        <w:t xml:space="preserve"> detecção.</w:t>
      </w:r>
      <w:r w:rsidR="002A520D">
        <w:t xml:space="preserve"> </w:t>
      </w:r>
      <w:r w:rsidR="00493210">
        <w:t xml:space="preserve">Esta técnica </w:t>
      </w:r>
      <w:r>
        <w:t>está</w:t>
      </w:r>
      <w:r w:rsidR="00493210">
        <w:t xml:space="preserve"> sendo bastante utilizada no desenvolvimento de protótipos por todo o mundo.</w:t>
      </w:r>
      <w:r>
        <w:t xml:space="preserve"> Há dois modos principais de utilização: Iluminação Difusa (</w:t>
      </w:r>
      <w:r w:rsidRPr="008A7E7F">
        <w:rPr>
          <w:i/>
        </w:rPr>
        <w:t>Diffused Illumination</w:t>
      </w:r>
      <w:r>
        <w:t>) e Reflexão Total Interna Frustrada da Luz (</w:t>
      </w:r>
      <w:r w:rsidRPr="008A7E7F">
        <w:rPr>
          <w:i/>
        </w:rPr>
        <w:t>FTIR</w:t>
      </w:r>
      <w:r>
        <w:t>).</w:t>
      </w:r>
    </w:p>
    <w:p w:rsidR="00A22D55" w:rsidRPr="00A22D55" w:rsidRDefault="00493210" w:rsidP="00570E02">
      <w:r>
        <w:t>A mesa multi-</w:t>
      </w:r>
      <w:r w:rsidR="008A7E7F">
        <w:t xml:space="preserve">toque utilizada neste trabalho foi construída baseando-se na técnica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5" w:name="_Toc201204083"/>
      <w:r>
        <w:t xml:space="preserve">Iluminação </w:t>
      </w:r>
      <w:r w:rsidR="00A22D55">
        <w:t>Difusa</w:t>
      </w:r>
      <w:r>
        <w:t xml:space="preserve"> (</w:t>
      </w:r>
      <w:r w:rsidR="00A22D55">
        <w:t>Diffused</w:t>
      </w:r>
      <w:r>
        <w:t xml:space="preserve"> Illumination)</w:t>
      </w:r>
      <w:bookmarkEnd w:id="45"/>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denominada de </w:t>
      </w:r>
      <w:r w:rsidR="001616B1">
        <w:rPr>
          <w:i/>
        </w:rPr>
        <w:t>Rear</w:t>
      </w:r>
      <w:r w:rsidR="0019005C" w:rsidRPr="0019005C">
        <w:rPr>
          <w:i/>
        </w:rPr>
        <w:t xml:space="preserve"> Illumination</w:t>
      </w:r>
      <w:r w:rsidR="00AD4A57">
        <w:t xml:space="preserve">. Já quando a iluminação acontece sobre a superfície é designada de </w:t>
      </w:r>
      <w:r w:rsidR="001616B1">
        <w:rPr>
          <w:i/>
        </w:rPr>
        <w:t>Front</w:t>
      </w:r>
      <w:r w:rsidR="0019005C" w:rsidRPr="0019005C">
        <w:rPr>
          <w:i/>
        </w:rPr>
        <w:t xml:space="preserve"> Illumination</w:t>
      </w:r>
      <w:r w:rsidR="00AD4A57">
        <w:t>.</w:t>
      </w:r>
    </w:p>
    <w:p w:rsidR="00BF670C" w:rsidRPr="00BF670C" w:rsidRDefault="00BF670C" w:rsidP="00BF670C">
      <w:r>
        <w:t xml:space="preserve">Na </w:t>
      </w:r>
      <w:r w:rsidRPr="00BF670C">
        <w:rPr>
          <w:i/>
        </w:rPr>
        <w:t>Rear Illumination</w:t>
      </w:r>
      <w:r>
        <w:t>, quando um toque acontece sobre a superfície, a luz infravermelha emitida é refletida em todas as direções</w:t>
      </w:r>
      <w:r w:rsidR="001A4913">
        <w:t>.</w:t>
      </w:r>
      <w:r w:rsidR="00C27EB2">
        <w:t xml:space="preserve"> Esta luz refletida é lida por um software com o auxílio de uma </w:t>
      </w:r>
      <w:r w:rsidR="00C27EB2" w:rsidRPr="00C27EB2">
        <w:rPr>
          <w:i/>
        </w:rPr>
        <w:t>webcam</w:t>
      </w:r>
      <w:r w:rsidR="00C27EB2">
        <w:t xml:space="preserve">, determinando a posição </w:t>
      </w:r>
      <w:r w:rsidR="00C75CAE">
        <w:t>onde o toque ocorreu.</w:t>
      </w:r>
    </w:p>
    <w:p w:rsidR="00454AD1" w:rsidRDefault="001A4913" w:rsidP="00BF670C">
      <w:pPr>
        <w:pStyle w:val="Figura"/>
      </w:pPr>
      <w:r>
        <w:rPr>
          <w:noProof/>
          <w:lang w:eastAsia="pt-BR"/>
        </w:rPr>
        <w:lastRenderedPageBreak/>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r>
        <w:t xml:space="preserve">Figura </w:t>
      </w:r>
      <w:fldSimple w:instr=" SEQ Figura \* ARABIC ">
        <w:r w:rsidR="00183B0A">
          <w:rPr>
            <w:noProof/>
          </w:rPr>
          <w:t>15</w:t>
        </w:r>
      </w:fldSimple>
      <w:r>
        <w:t xml:space="preserve"> - </w:t>
      </w:r>
      <w:r w:rsidR="00BF670C">
        <w:t>Rear Illumination</w:t>
      </w:r>
    </w:p>
    <w:p w:rsidR="00C75CAE" w:rsidRDefault="00183B0A" w:rsidP="00C75CAE">
      <w:r>
        <w:t xml:space="preserve">Já na </w:t>
      </w:r>
      <w:r w:rsidRPr="00183B0A">
        <w:rPr>
          <w:i/>
        </w:rPr>
        <w:t>Front Illumination</w:t>
      </w:r>
      <w:r>
        <w:t xml:space="preserve">, </w:t>
      </w:r>
      <w:r w:rsidR="00245CEF">
        <w:t xml:space="preserve">o canhão de LEDs </w:t>
      </w:r>
    </w:p>
    <w:p w:rsidR="00183B0A" w:rsidRDefault="00183B0A" w:rsidP="00183B0A">
      <w:pPr>
        <w:pStyle w:val="Figura"/>
      </w:pPr>
      <w:r>
        <w:rPr>
          <w:noProof/>
          <w:lang w:eastAsia="pt-BR"/>
        </w:rPr>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Pr="00183B0A" w:rsidRDefault="00183B0A" w:rsidP="00183B0A">
      <w:pPr>
        <w:pStyle w:val="Figura"/>
      </w:pPr>
      <w:r>
        <w:t xml:space="preserve">Figura </w:t>
      </w:r>
      <w:fldSimple w:instr=" SEQ Figura \* ARABIC ">
        <w:r>
          <w:rPr>
            <w:noProof/>
          </w:rPr>
          <w:t>16</w:t>
        </w:r>
      </w:fldSimple>
      <w:r>
        <w:t xml:space="preserve"> - Front Illumination</w:t>
      </w:r>
    </w:p>
    <w:p w:rsidR="00B16D21" w:rsidRDefault="00B16D21" w:rsidP="00284ED0">
      <w:pPr>
        <w:pStyle w:val="Heading3"/>
      </w:pPr>
      <w:bookmarkStart w:id="46" w:name="_Toc201204084"/>
      <w:r>
        <w:t>Reflexão Total Interna Frustrada da Luz</w:t>
      </w:r>
      <w:r w:rsidR="002B2D5D">
        <w:t xml:space="preserve"> (FTIR)</w:t>
      </w:r>
      <w:bookmarkEnd w:id="46"/>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 xml:space="preserve">A reflexão total interna da luz é um fenômeno óptico que ocorre quando um raio de luz atinge o limiar entre os meios de propagação em um ângulo maior do que o </w:t>
      </w:r>
      <w:r>
        <w:lastRenderedPageBreak/>
        <w:t>ângulo crítico, em relação à sua normal. Se o índice de refração do meio atual é menor o do meio externo, a luz é totalmente refletida.</w:t>
      </w:r>
    </w:p>
    <w:p w:rsidR="002B2D5D" w:rsidRPr="002179BC" w:rsidRDefault="002B2D5D" w:rsidP="002179BC">
      <w:pPr>
        <w:pStyle w:val="BodyText"/>
        <w:rPr>
          <w:i/>
          <w:iCs/>
        </w:rPr>
      </w:pPr>
      <w:commentRangeStart w:id="47"/>
      <w:r w:rsidRPr="002179BC">
        <w:rPr>
          <w:i/>
          <w:iCs/>
        </w:rPr>
        <w:t>{imagem - ângulos}</w:t>
      </w:r>
      <w:commentRangeEnd w:id="47"/>
      <w:r w:rsidR="003D1F0B">
        <w:rPr>
          <w:rStyle w:val="CommentReference"/>
          <w:rFonts w:ascii="Times New Roman" w:hAnsi="Times New Roman"/>
        </w:rPr>
        <w:commentReference w:id="47"/>
      </w:r>
    </w:p>
    <w:p w:rsidR="002B2D5D" w:rsidRDefault="002B2D5D" w:rsidP="002B2D5D">
      <w:pPr>
        <w:pStyle w:val="BodyText"/>
      </w:pPr>
      <w:r>
        <w:t xml:space="preserve">Quando a luz atravessa uma interface entre materiais com diferentes índices de refração, o feixe luminoso será </w:t>
      </w:r>
      <w:r w:rsidR="00433EDB">
        <w:t xml:space="preserve">em </w:t>
      </w:r>
      <w:r w:rsidR="00954CCE">
        <w:t xml:space="preserve">parte </w:t>
      </w:r>
      <w:r>
        <w:t>refratado</w:t>
      </w:r>
      <w:r w:rsidR="00954CCE">
        <w:t xml:space="preserve"> e </w:t>
      </w:r>
      <w:r w:rsidR="00433EDB">
        <w:t xml:space="preserve">em </w:t>
      </w:r>
      <w:r w:rsidR="00954CCE">
        <w:t>parte refletido</w:t>
      </w:r>
      <w:r>
        <w:t xml:space="preserve"> na interface da superfície.</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Default="006452AF" w:rsidP="002B2D5D">
      <w:pPr>
        <w:pStyle w:val="BodyText"/>
        <w:rPr>
          <w:ins w:id="48" w:author="Fabio Miranda" w:date="2008-06-11T16:36:00Z"/>
        </w:rPr>
      </w:pPr>
      <w:r w:rsidRPr="006452AF">
        <w:rPr>
          <w:highlight w:val="yellow"/>
          <w:rPrChange w:id="49" w:author="Fabio Miranda" w:date="2008-06-11T16:36:00Z">
            <w:rPr>
              <w:rFonts w:cs="Arial"/>
              <w:b/>
              <w:bCs/>
              <w:kern w:val="32"/>
              <w:sz w:val="16"/>
              <w:szCs w:val="16"/>
            </w:rPr>
          </w:rPrChange>
        </w:rPr>
        <w:t xml:space="preserve">Quando </w:t>
      </w:r>
      <w:del w:id="50" w:author="Fabio Miranda" w:date="2008-06-11T16:35:00Z">
        <w:r w:rsidRPr="006452AF">
          <w:rPr>
            <w:highlight w:val="yellow"/>
            <w:rPrChange w:id="51" w:author="Fabio Miranda" w:date="2008-06-11T16:36:00Z">
              <w:rPr>
                <w:rFonts w:cs="Arial"/>
                <w:b/>
                <w:bCs/>
                <w:kern w:val="32"/>
                <w:sz w:val="16"/>
                <w:szCs w:val="16"/>
              </w:rPr>
            </w:rPrChange>
          </w:rPr>
          <w:delText xml:space="preserve">encostamos </w:delText>
        </w:r>
      </w:del>
      <w:ins w:id="52" w:author="Fabio Miranda" w:date="2008-06-11T16:35:00Z">
        <w:r w:rsidRPr="006452AF">
          <w:rPr>
            <w:highlight w:val="yellow"/>
            <w:rPrChange w:id="53" w:author="Fabio Miranda" w:date="2008-06-11T16:36:00Z">
              <w:rPr>
                <w:rFonts w:cs="Arial"/>
                <w:b/>
                <w:bCs/>
                <w:kern w:val="32"/>
                <w:sz w:val="16"/>
                <w:szCs w:val="16"/>
              </w:rPr>
            </w:rPrChange>
          </w:rPr>
          <w:t xml:space="preserve">se toca com </w:t>
        </w:r>
      </w:ins>
      <w:r w:rsidRPr="006452AF">
        <w:rPr>
          <w:highlight w:val="yellow"/>
          <w:rPrChange w:id="54" w:author="Fabio Miranda" w:date="2008-06-11T16:36:00Z">
            <w:rPr>
              <w:rFonts w:cs="Arial"/>
              <w:b/>
              <w:bCs/>
              <w:kern w:val="32"/>
              <w:sz w:val="16"/>
              <w:szCs w:val="16"/>
            </w:rPr>
          </w:rPrChange>
        </w:rPr>
        <w:t xml:space="preserve">o dedo </w:t>
      </w:r>
      <w:del w:id="55" w:author="Fabio Miranda" w:date="2008-06-11T16:35:00Z">
        <w:r w:rsidRPr="006452AF">
          <w:rPr>
            <w:highlight w:val="yellow"/>
            <w:rPrChange w:id="56" w:author="Fabio Miranda" w:date="2008-06-11T16:36:00Z">
              <w:rPr>
                <w:rFonts w:cs="Arial"/>
                <w:b/>
                <w:bCs/>
                <w:kern w:val="32"/>
                <w:sz w:val="16"/>
                <w:szCs w:val="16"/>
              </w:rPr>
            </w:rPrChange>
          </w:rPr>
          <w:delText xml:space="preserve">em </w:delText>
        </w:r>
      </w:del>
      <w:r w:rsidRPr="006452AF">
        <w:rPr>
          <w:highlight w:val="yellow"/>
          <w:rPrChange w:id="57" w:author="Fabio Miranda" w:date="2008-06-11T16:36:00Z">
            <w:rPr>
              <w:rFonts w:cs="Arial"/>
              <w:b/>
              <w:bCs/>
              <w:kern w:val="32"/>
              <w:sz w:val="16"/>
              <w:szCs w:val="16"/>
            </w:rPr>
          </w:rPrChange>
        </w:rPr>
        <w:t>tal superfície</w:t>
      </w:r>
      <w:ins w:id="58" w:author="Fabio Miranda" w:date="2008-06-11T16:35:00Z">
        <w:r w:rsidRPr="006452AF">
          <w:rPr>
            <w:highlight w:val="yellow"/>
            <w:rPrChange w:id="59" w:author="Fabio Miranda" w:date="2008-06-11T16:36:00Z">
              <w:rPr>
                <w:rFonts w:cs="Arial"/>
                <w:b/>
                <w:bCs/>
                <w:kern w:val="32"/>
                <w:sz w:val="16"/>
                <w:szCs w:val="16"/>
              </w:rPr>
            </w:rPrChange>
          </w:rPr>
          <w:t>,</w:t>
        </w:r>
      </w:ins>
      <w:r w:rsidRPr="006452AF">
        <w:rPr>
          <w:highlight w:val="yellow"/>
          <w:rPrChange w:id="60" w:author="Fabio Miranda" w:date="2008-06-11T16:36:00Z">
            <w:rPr>
              <w:rFonts w:cs="Arial"/>
              <w:b/>
              <w:bCs/>
              <w:kern w:val="32"/>
              <w:sz w:val="16"/>
              <w:szCs w:val="16"/>
            </w:rPr>
          </w:rPrChange>
        </w:rPr>
        <w:t xml:space="preserve"> alteramos o meio em que o feixe de luz iria se propagar assim alterando o ângulo critico empurrando então o feixe de luz para o lado oposto ao toque. Para isto se da o nome de Reflexão Total Interna Frustrada da Luz.</w:t>
      </w:r>
    </w:p>
    <w:p w:rsidR="003E6882" w:rsidRDefault="006452AF" w:rsidP="00A22D55">
      <w:pPr>
        <w:pStyle w:val="BodyText"/>
        <w:rPr>
          <w:ins w:id="61" w:author="Fabio Miranda" w:date="2008-06-11T16:37:00Z"/>
        </w:rPr>
      </w:pPr>
      <w:ins w:id="62" w:author="Fabio Miranda" w:date="2008-06-11T16:36:00Z">
        <w:r w:rsidRPr="006452AF">
          <w:rPr>
            <w:rPrChange w:id="63" w:author="Fabio Miranda" w:date="2008-06-11T16:37:00Z">
              <w:rPr>
                <w:sz w:val="16"/>
                <w:szCs w:val="16"/>
              </w:rPr>
            </w:rPrChange>
          </w:rPr>
          <w:t xml:space="preserve">Procurar um texto mais científico que explique isto. </w:t>
        </w:r>
      </w:ins>
      <w:ins w:id="64" w:author="Fabio Miranda" w:date="2008-06-11T16:37:00Z">
        <w:r w:rsidRPr="006452AF">
          <w:rPr>
            <w:rPrChange w:id="65" w:author="Fabio Miranda" w:date="2008-06-11T16:37:00Z">
              <w:rPr>
                <w:sz w:val="16"/>
                <w:szCs w:val="16"/>
              </w:rPr>
            </w:rPrChange>
          </w:rPr>
          <w:t>Eu achei que não tinha nada a ver com o índice de refração do dedo, e sim que o dedo é um meio difusor, por isso manda luz em todas as direções.</w:t>
        </w:r>
      </w:ins>
    </w:p>
    <w:p w:rsidR="00604236" w:rsidRDefault="00604236" w:rsidP="00737335">
      <w:pPr>
        <w:pStyle w:val="Heading2"/>
      </w:pPr>
      <w:bookmarkStart w:id="66" w:name="_Toc201204085"/>
      <w:r>
        <w:t>Tecnologias Utilizadas</w:t>
      </w:r>
      <w:bookmarkEnd w:id="66"/>
    </w:p>
    <w:p w:rsidR="00A22D55" w:rsidRPr="00A22D55" w:rsidRDefault="00A22D55" w:rsidP="00A22D55">
      <w:pPr>
        <w:pStyle w:val="BodyText"/>
      </w:pPr>
      <w:ins w:id="67" w:author="Fabio Miranda" w:date="2008-06-11T16:37:00Z">
        <w:r w:rsidRPr="006452AF">
          <w:rPr>
            <w:rPrChange w:id="68" w:author="Fabio Miranda" w:date="2008-06-11T16:38:00Z">
              <w:rPr>
                <w:sz w:val="16"/>
                <w:szCs w:val="16"/>
              </w:rPr>
            </w:rPrChange>
          </w:rPr>
          <w:t>Explicar  brevemente como OSC, OSCpack e TUIO se relacionam ao trabalho para justificar porque se fala deles aqui</w:t>
        </w:r>
      </w:ins>
    </w:p>
    <w:p w:rsidR="00737335" w:rsidRDefault="007C392A" w:rsidP="00604236">
      <w:pPr>
        <w:pStyle w:val="Heading3"/>
      </w:pPr>
      <w:bookmarkStart w:id="69" w:name="_Toc201204086"/>
      <w:r>
        <w:t>OSC</w:t>
      </w:r>
      <w:bookmarkEnd w:id="69"/>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lastRenderedPageBreak/>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70" w:name="_Toc201204087"/>
      <w:r>
        <w:t>TUIO</w:t>
      </w:r>
      <w:bookmarkEnd w:id="70"/>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rPr>
          <w:ins w:id="71" w:author="Fabio Miranda" w:date="2008-06-11T17:20:00Z"/>
        </w:rPr>
      </w:pPr>
      <w:r>
        <w:t>A mensagem carrega diversas informações sobre a interação. As principais são: sessão, identificador da interação, posição no espaço 2D ou 3D, ângulo, vetor de movimento, vetor de rotação, aceleração de movimento, aceleração de rotação.</w:t>
      </w:r>
    </w:p>
    <w:p w:rsidR="003E6882" w:rsidRDefault="003E6882" w:rsidP="003E6882">
      <w:pPr>
        <w:pStyle w:val="BodyText"/>
        <w:rPr>
          <w:ins w:id="72" w:author="Fabio Miranda" w:date="2008-06-11T17:20:00Z"/>
        </w:rPr>
      </w:pPr>
    </w:p>
    <w:p w:rsidR="003E6882" w:rsidRDefault="006452AF" w:rsidP="003E6882">
      <w:pPr>
        <w:pStyle w:val="BodyText"/>
        <w:rPr>
          <w:ins w:id="73" w:author="Fabio Miranda" w:date="2008-06-11T17:20:00Z"/>
        </w:rPr>
      </w:pPr>
      <w:ins w:id="74" w:author="Fabio Miranda" w:date="2008-06-11T17:20:00Z">
        <w:r w:rsidRPr="006452AF">
          <w:rPr>
            <w:rPrChange w:id="75" w:author="Fabio Miranda" w:date="2008-06-11T17:22:00Z">
              <w:rPr>
                <w:sz w:val="16"/>
                <w:szCs w:val="16"/>
              </w:rPr>
            </w:rPrChange>
          </w:rPr>
          <w:t>Qual a vantagem em se usar OSC/ OSCPack / TUIO versus outras soluções, por exemplo:</w:t>
        </w:r>
      </w:ins>
    </w:p>
    <w:p w:rsidR="003E6882" w:rsidRDefault="006452AF" w:rsidP="003E6882">
      <w:pPr>
        <w:pStyle w:val="BodyText"/>
        <w:rPr>
          <w:ins w:id="76" w:author="Fabio Miranda" w:date="2008-06-11T17:20:00Z"/>
        </w:rPr>
      </w:pPr>
      <w:ins w:id="77" w:author="Fabio Miranda" w:date="2008-06-11T17:20:00Z">
        <w:r w:rsidRPr="006452AF">
          <w:rPr>
            <w:rPrChange w:id="78" w:author="Fabio Miranda" w:date="2008-06-11T17:22:00Z">
              <w:rPr>
                <w:sz w:val="16"/>
                <w:szCs w:val="16"/>
              </w:rPr>
            </w:rPrChange>
          </w:rPr>
          <w:t>- inventar seu próprio protocolo sobre UDP ou TCP/IO</w:t>
        </w:r>
      </w:ins>
    </w:p>
    <w:p w:rsidR="003E6882" w:rsidRDefault="006452AF" w:rsidP="003E6882">
      <w:pPr>
        <w:pStyle w:val="BodyText"/>
        <w:rPr>
          <w:ins w:id="79" w:author="Fabio Miranda" w:date="2008-06-11T17:21:00Z"/>
        </w:rPr>
      </w:pPr>
      <w:ins w:id="80" w:author="Fabio Miranda" w:date="2008-06-11T17:20:00Z">
        <w:r w:rsidRPr="006452AF">
          <w:rPr>
            <w:rPrChange w:id="81" w:author="Fabio Miranda" w:date="2008-06-11T17:22:00Z">
              <w:rPr>
                <w:sz w:val="16"/>
                <w:szCs w:val="16"/>
              </w:rPr>
            </w:rPrChange>
          </w:rPr>
          <w:t>- invoca</w:t>
        </w:r>
      </w:ins>
      <w:ins w:id="82" w:author="Fabio Miranda" w:date="2008-06-11T17:21:00Z">
        <w:r w:rsidRPr="006452AF">
          <w:rPr>
            <w:rPrChange w:id="83" w:author="Fabio Miranda" w:date="2008-06-11T17:22:00Z">
              <w:rPr>
                <w:sz w:val="16"/>
                <w:szCs w:val="16"/>
              </w:rPr>
            </w:rPrChange>
          </w:rPr>
          <w:t>ção remota de métodos</w:t>
        </w:r>
      </w:ins>
    </w:p>
    <w:p w:rsidR="003E6882" w:rsidRDefault="006452AF" w:rsidP="003E6882">
      <w:pPr>
        <w:pStyle w:val="BodyText"/>
        <w:rPr>
          <w:ins w:id="84" w:author="Fabio Miranda" w:date="2008-06-11T17:20:00Z"/>
        </w:rPr>
      </w:pPr>
      <w:ins w:id="85" w:author="Fabio Miranda" w:date="2008-06-11T17:21:00Z">
        <w:r w:rsidRPr="006452AF">
          <w:rPr>
            <w:rPrChange w:id="86" w:author="Fabio Miranda" w:date="2008-06-11T17:22:00Z">
              <w:rPr>
                <w:sz w:val="16"/>
                <w:szCs w:val="16"/>
              </w:rPr>
            </w:rPrChange>
          </w:rPr>
          <w:t>- usar APIs voltadas a construir jogos multiplayer</w:t>
        </w:r>
      </w:ins>
    </w:p>
    <w:p w:rsidR="003E6882" w:rsidRDefault="003E6882" w:rsidP="003E6882">
      <w:pPr>
        <w:pStyle w:val="BodyText"/>
      </w:pPr>
    </w:p>
    <w:p w:rsidR="00AF506E" w:rsidRDefault="00B16D21" w:rsidP="00604236">
      <w:pPr>
        <w:pStyle w:val="Heading3"/>
      </w:pPr>
      <w:bookmarkStart w:id="87" w:name="_Toc201204088"/>
      <w:r>
        <w:lastRenderedPageBreak/>
        <w:t>ReacTIVision</w:t>
      </w:r>
      <w:bookmarkEnd w:id="87"/>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88" w:name="_Toc200820550"/>
      <w:r w:rsidRPr="00E0517D">
        <w:t xml:space="preserve">Figura </w:t>
      </w:r>
      <w:fldSimple w:instr=" SEQ Figura \* ARABIC ">
        <w:r w:rsidR="00183B0A">
          <w:rPr>
            <w:noProof/>
          </w:rPr>
          <w:t>17</w:t>
        </w:r>
      </w:fldSimple>
      <w:r w:rsidRPr="00E0517D">
        <w:t xml:space="preserve"> </w:t>
      </w:r>
      <w:r w:rsidR="005122C3">
        <w:t>-</w:t>
      </w:r>
      <w:r w:rsidRPr="00E0517D">
        <w:t xml:space="preserve"> ReacTIVision reconhecendo um fiducial</w:t>
      </w:r>
      <w:bookmarkEnd w:id="88"/>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89" w:name="_Toc201204089"/>
      <w:r>
        <w:lastRenderedPageBreak/>
        <w:t>Touch</w:t>
      </w:r>
      <w:r w:rsidR="00B075E3">
        <w:t>l</w:t>
      </w:r>
      <w:r>
        <w:t>ib</w:t>
      </w:r>
      <w:bookmarkEnd w:id="89"/>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w:t>
      </w:r>
      <w:r w:rsidR="00001E9C">
        <w:t xml:space="preserve">existem </w:t>
      </w:r>
      <w:r>
        <w:t xml:space="preserve">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Default="005B6168" w:rsidP="00604236">
      <w:pPr>
        <w:pStyle w:val="Heading4"/>
        <w:rPr>
          <w:ins w:id="90" w:author="Fabio Miranda" w:date="2008-06-11T18:25:00Z"/>
        </w:rPr>
      </w:pPr>
      <w:r>
        <w:t>Calibração e Configuração</w:t>
      </w:r>
    </w:p>
    <w:p w:rsidR="007C40C2" w:rsidRDefault="007C40C2">
      <w:pPr>
        <w:pStyle w:val="BodyText"/>
        <w:rPr>
          <w:ins w:id="91" w:author="Fabio Miranda" w:date="2008-06-11T18:50:00Z"/>
        </w:rPr>
        <w:pPrChange w:id="92" w:author="Fabio Miranda" w:date="2008-06-11T18:25:00Z">
          <w:pPr>
            <w:pStyle w:val="Heading3"/>
          </w:pPr>
        </w:pPrChange>
      </w:pPr>
    </w:p>
    <w:p w:rsidR="007C40C2" w:rsidRDefault="006452AF">
      <w:pPr>
        <w:pStyle w:val="BodyText"/>
        <w:rPr>
          <w:ins w:id="93" w:author="Fabio Miranda" w:date="2008-06-11T18:50:00Z"/>
          <w:highlight w:val="yellow"/>
          <w:rPrChange w:id="94" w:author="Fabio Miranda" w:date="2008-06-11T18:52:00Z">
            <w:rPr>
              <w:ins w:id="95" w:author="Fabio Miranda" w:date="2008-06-11T18:50:00Z"/>
            </w:rPr>
          </w:rPrChange>
        </w:rPr>
        <w:pPrChange w:id="96" w:author="Fabio Miranda" w:date="2008-06-11T18:25:00Z">
          <w:pPr>
            <w:pStyle w:val="Heading3"/>
          </w:pPr>
        </w:pPrChange>
      </w:pPr>
      <w:ins w:id="97" w:author="Fabio Miranda" w:date="2008-06-11T18:50:00Z">
        <w:r w:rsidRPr="006452AF">
          <w:rPr>
            <w:highlight w:val="yellow"/>
            <w:rPrChange w:id="98" w:author="Fabio Miranda" w:date="2008-06-11T18:52:00Z">
              <w:rPr>
                <w:b w:val="0"/>
                <w:bCs w:val="0"/>
                <w:sz w:val="16"/>
                <w:szCs w:val="16"/>
              </w:rPr>
            </w:rPrChange>
          </w:rPr>
          <w:t>Perguntas que __precisam_ ser respondidas:</w:t>
        </w:r>
      </w:ins>
    </w:p>
    <w:p w:rsidR="007C40C2" w:rsidRDefault="006452AF">
      <w:pPr>
        <w:pStyle w:val="BodyText"/>
        <w:rPr>
          <w:ins w:id="99" w:author="Fabio Miranda" w:date="2008-06-11T18:51:00Z"/>
          <w:highlight w:val="yellow"/>
          <w:rPrChange w:id="100" w:author="Fabio Miranda" w:date="2008-06-11T18:52:00Z">
            <w:rPr>
              <w:ins w:id="101" w:author="Fabio Miranda" w:date="2008-06-11T18:51:00Z"/>
            </w:rPr>
          </w:rPrChange>
        </w:rPr>
        <w:pPrChange w:id="102" w:author="Fabio Miranda" w:date="2008-06-11T18:25:00Z">
          <w:pPr>
            <w:pStyle w:val="Heading3"/>
          </w:pPr>
        </w:pPrChange>
      </w:pPr>
      <w:ins w:id="103" w:author="Fabio Miranda" w:date="2008-06-11T18:51:00Z">
        <w:r w:rsidRPr="006452AF">
          <w:rPr>
            <w:highlight w:val="yellow"/>
            <w:rPrChange w:id="104" w:author="Fabio Miranda" w:date="2008-06-11T18:52:00Z">
              <w:rPr>
                <w:b w:val="0"/>
                <w:bCs w:val="0"/>
                <w:sz w:val="16"/>
                <w:szCs w:val="16"/>
              </w:rPr>
            </w:rPrChange>
          </w:rPr>
          <w:t>- Que parâmetros são estipulados na calibração?</w:t>
        </w:r>
      </w:ins>
    </w:p>
    <w:p w:rsidR="007C40C2" w:rsidRDefault="006452AF">
      <w:pPr>
        <w:pStyle w:val="BodyText"/>
        <w:rPr>
          <w:ins w:id="105" w:author="Fabio Miranda" w:date="2008-06-11T18:50:00Z"/>
        </w:rPr>
        <w:pPrChange w:id="106" w:author="Fabio Miranda" w:date="2008-06-11T18:25:00Z">
          <w:pPr>
            <w:pStyle w:val="Heading3"/>
          </w:pPr>
        </w:pPrChange>
      </w:pPr>
      <w:ins w:id="107" w:author="Fabio Miranda" w:date="2008-06-11T18:51:00Z">
        <w:r w:rsidRPr="006452AF">
          <w:rPr>
            <w:highlight w:val="yellow"/>
            <w:rPrChange w:id="108" w:author="Fabio Miranda" w:date="2008-06-11T18:52:00Z">
              <w:rPr>
                <w:b w:val="0"/>
                <w:bCs w:val="0"/>
                <w:sz w:val="16"/>
                <w:szCs w:val="16"/>
              </w:rPr>
            </w:rPrChange>
          </w:rPr>
          <w:t>-Que tipo de ajuste é feito nas coordenadas de dados de entrada ou da imagem de saída uma vez que se tenha estes parâmetros?</w:t>
        </w:r>
      </w:ins>
    </w:p>
    <w:p w:rsidR="007C40C2" w:rsidRDefault="007C40C2">
      <w:pPr>
        <w:pStyle w:val="BodyText"/>
        <w:pPrChange w:id="109" w:author="Fabio Miranda" w:date="2008-06-11T18:25:00Z">
          <w:pPr>
            <w:pStyle w:val="Heading3"/>
          </w:pPr>
        </w:pPrChange>
      </w:pPr>
    </w:p>
    <w:p w:rsidR="005B6168" w:rsidRDefault="005B6168" w:rsidP="00486C1D">
      <w:pPr>
        <w:pStyle w:val="BodyText"/>
        <w:rPr>
          <w:ins w:id="110" w:author="Fabio Miranda" w:date="2008-06-11T18:56:00Z"/>
        </w:rPr>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3E6882" w:rsidRDefault="003E6882" w:rsidP="003E6882">
      <w:pPr>
        <w:pStyle w:val="BodyText"/>
        <w:rPr>
          <w:ins w:id="111" w:author="Fabio Miranda" w:date="2008-06-11T18:56:00Z"/>
        </w:rPr>
      </w:pPr>
    </w:p>
    <w:p w:rsidR="003E6882" w:rsidRDefault="00D46A22" w:rsidP="003E6882">
      <w:pPr>
        <w:pStyle w:val="BodyText"/>
        <w:rPr>
          <w:ins w:id="112" w:author="Fabio Miranda" w:date="2008-06-11T18:56:00Z"/>
        </w:rPr>
      </w:pPr>
      <w:ins w:id="113" w:author="Fabio Miranda" w:date="2008-06-11T18:56:00Z">
        <w:r>
          <w:lastRenderedPageBreak/>
          <w:t>Coisas que não estão claras mas precisam ficar:</w:t>
        </w:r>
      </w:ins>
    </w:p>
    <w:p w:rsidR="003E6882" w:rsidRDefault="00D46A22" w:rsidP="003E6882">
      <w:pPr>
        <w:pStyle w:val="BodyText"/>
        <w:rPr>
          <w:ins w:id="114" w:author="Fabio Miranda" w:date="2008-06-11T19:42:00Z"/>
        </w:rPr>
      </w:pPr>
      <w:ins w:id="115" w:author="Fabio Miranda" w:date="2008-06-11T18:56:00Z">
        <w:r>
          <w:t>- o utilitário de calibração é uma ferramenta pronta</w:t>
        </w:r>
      </w:ins>
    </w:p>
    <w:p w:rsidR="003E6882" w:rsidRDefault="003E6882" w:rsidP="003E6882">
      <w:pPr>
        <w:pStyle w:val="BodyText"/>
        <w:rPr>
          <w:ins w:id="116" w:author="Fabio Miranda" w:date="2008-06-11T19:42:00Z"/>
        </w:rPr>
      </w:pPr>
    </w:p>
    <w:p w:rsidR="003E6882" w:rsidRDefault="00D4044F" w:rsidP="003E6882">
      <w:pPr>
        <w:pStyle w:val="BodyText"/>
        <w:rPr>
          <w:ins w:id="117" w:author="Fabio Miranda" w:date="2008-06-11T18:56:00Z"/>
        </w:rPr>
      </w:pPr>
      <w:ins w:id="118" w:author="Fabio Miranda" w:date="2008-06-11T19:42:00Z">
        <w:r>
          <w:t>Seria interessante incluir uma figurinha deste utilitário</w:t>
        </w:r>
      </w:ins>
    </w:p>
    <w:p w:rsidR="003E6882" w:rsidRDefault="003E6882" w:rsidP="003E6882">
      <w:pPr>
        <w:pStyle w:val="BodyText"/>
        <w:rPr>
          <w:ins w:id="119" w:author="Fabio Miranda" w:date="2008-06-11T18:56:00Z"/>
        </w:rPr>
      </w:pPr>
    </w:p>
    <w:p w:rsidR="003E6882" w:rsidRDefault="006452AF" w:rsidP="003E6882">
      <w:pPr>
        <w:pStyle w:val="BodyText"/>
        <w:rPr>
          <w:ins w:id="120" w:author="Fabio Miranda" w:date="2008-06-11T18:56:00Z"/>
        </w:rPr>
      </w:pPr>
      <w:ins w:id="121" w:author="Fabio Miranda" w:date="2008-06-11T18:56:00Z">
        <w:r w:rsidRPr="006452AF">
          <w:rPr>
            <w:highlight w:val="yellow"/>
            <w:rPrChange w:id="122" w:author="Fabio Miranda" w:date="2008-06-11T19:00:00Z">
              <w:rPr>
                <w:rFonts w:cs="Arial"/>
                <w:b/>
                <w:bCs/>
                <w:kern w:val="32"/>
                <w:sz w:val="16"/>
                <w:szCs w:val="16"/>
              </w:rPr>
            </w:rPrChange>
          </w:rPr>
          <w:t xml:space="preserve">Se vocês não entendem muito do que acontece durante a calibração </w:t>
        </w:r>
      </w:ins>
      <w:ins w:id="123" w:author="Fabio Miranda" w:date="2008-06-11T19:00:00Z">
        <w:r w:rsidRPr="006452AF">
          <w:rPr>
            <w:highlight w:val="yellow"/>
            <w:rPrChange w:id="124" w:author="Fabio Miranda" w:date="2008-06-11T19:00:00Z">
              <w:rPr>
                <w:rFonts w:cs="Arial"/>
                <w:b/>
                <w:bCs/>
                <w:kern w:val="32"/>
                <w:sz w:val="16"/>
                <w:szCs w:val="16"/>
              </w:rPr>
            </w:rPrChange>
          </w:rPr>
          <w:t>e ela para vocês é só um procedimento mecânico, não deve ser tão enfatizada como se fosse um fundamento teórico que é importante para a compreensão do trabalho de vocês – que é o objetivo desta seção como um todo</w:t>
        </w:r>
      </w:ins>
      <w:ins w:id="125" w:author="Fabio Miranda" w:date="2008-06-11T19:41:00Z">
        <w:r w:rsidR="00D4044F">
          <w:t>. Pode ser mencionado depois, ou na parte de projeto ou num apêndice</w:t>
        </w:r>
      </w:ins>
    </w:p>
    <w:p w:rsidR="003E6882" w:rsidRDefault="003E6882" w:rsidP="003E6882">
      <w:pPr>
        <w:pStyle w:val="BodyText"/>
        <w:rPr>
          <w:ins w:id="126" w:author="Fabio Miranda" w:date="2008-06-11T18:56:00Z"/>
        </w:rPr>
      </w:pPr>
    </w:p>
    <w:p w:rsidR="007C40C2" w:rsidRDefault="007C40C2">
      <w:pPr>
        <w:pStyle w:val="BodyText"/>
      </w:pPr>
    </w:p>
    <w:p w:rsidR="00486C1D" w:rsidRDefault="00486C1D" w:rsidP="004556D4">
      <w:pPr>
        <w:pStyle w:val="BodyText"/>
        <w:rPr>
          <w:ins w:id="127" w:author="Fabio Miranda" w:date="2008-06-11T19:56:00Z"/>
        </w:rPr>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w:t>
      </w:r>
      <w:commentRangeStart w:id="128"/>
      <w:r>
        <w:t xml:space="preserve">o software gera um arquivo </w:t>
      </w:r>
      <w:r w:rsidRPr="00652F22">
        <w:rPr>
          <w:i/>
        </w:rPr>
        <w:t>XML</w:t>
      </w:r>
      <w:r>
        <w:t xml:space="preserve"> de configuração, com os valores destes pontos e as configurações usadas nos filtros. </w:t>
      </w:r>
      <w:commentRangeEnd w:id="128"/>
      <w:r w:rsidR="00D14233">
        <w:rPr>
          <w:rStyle w:val="CommentReference"/>
          <w:rFonts w:ascii="Times New Roman" w:hAnsi="Times New Roman"/>
        </w:rPr>
        <w:commentReference w:id="128"/>
      </w:r>
    </w:p>
    <w:p w:rsidR="003E6882" w:rsidRDefault="003E6882" w:rsidP="003E6882">
      <w:pPr>
        <w:pStyle w:val="BodyText"/>
        <w:rPr>
          <w:ins w:id="129" w:author="Fabio Miranda" w:date="2008-06-11T19:56:00Z"/>
        </w:rPr>
      </w:pPr>
    </w:p>
    <w:p w:rsidR="003E6882" w:rsidRDefault="006452AF" w:rsidP="003E6882">
      <w:pPr>
        <w:pStyle w:val="BodyText"/>
      </w:pPr>
      <w:ins w:id="130" w:author="Fabio Miranda" w:date="2008-06-11T19:56:00Z">
        <w:r w:rsidRPr="006452AF">
          <w:rPr>
            <w:rPrChange w:id="131" w:author="Fabio Miranda" w:date="2008-06-11T19:56:00Z">
              <w:rPr>
                <w:sz w:val="16"/>
                <w:szCs w:val="16"/>
              </w:rPr>
            </w:rPrChange>
          </w:rPr>
          <w:t>A touchlib limiariza e segmenta a imagem? Se sim, como se parametriza isto? Vi vocês fazendo isto manualmente e é preciso documentar aqui</w:t>
        </w:r>
      </w:ins>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w:t>
      </w:r>
      <w:commentRangeStart w:id="132"/>
      <w:r>
        <w:t xml:space="preserve">Quando um toque </w:t>
      </w:r>
      <w:r w:rsidR="00652F22">
        <w:t xml:space="preserve">é detectado, sua posição é calculada através de uma interpolação linear apenas na respectiva fatia de imagem, obtida através da calibração. </w:t>
      </w:r>
      <w:commentRangeEnd w:id="132"/>
      <w:r w:rsidR="00684F9E">
        <w:rPr>
          <w:rStyle w:val="CommentReference"/>
          <w:rFonts w:ascii="Times New Roman" w:hAnsi="Times New Roman"/>
        </w:rPr>
        <w:commentReference w:id="132"/>
      </w:r>
      <w:r w:rsidR="00652F22">
        <w:t>Isso permite que a câmera não necessite estar perpendicular à superfície de projeção, pois a distorção provocada é compensada via software.</w:t>
      </w:r>
    </w:p>
    <w:p w:rsidR="00B16D21" w:rsidRDefault="00B16D21" w:rsidP="00604236">
      <w:pPr>
        <w:pStyle w:val="Heading3"/>
      </w:pPr>
      <w:bookmarkStart w:id="133" w:name="_Toc201204090"/>
      <w:commentRangeStart w:id="134"/>
      <w:commentRangeStart w:id="135"/>
      <w:commentRangeStart w:id="136"/>
      <w:r>
        <w:t xml:space="preserve">Microsoft </w:t>
      </w:r>
      <w:commentRangeEnd w:id="134"/>
      <w:r w:rsidR="00684F9E">
        <w:rPr>
          <w:rStyle w:val="CommentReference"/>
          <w:rFonts w:ascii="Times New Roman" w:hAnsi="Times New Roman" w:cs="Times New Roman"/>
          <w:b w:val="0"/>
          <w:bCs w:val="0"/>
          <w:kern w:val="0"/>
        </w:rPr>
        <w:commentReference w:id="134"/>
      </w:r>
      <w:r>
        <w:t>XNA</w:t>
      </w:r>
      <w:bookmarkEnd w:id="133"/>
    </w:p>
    <w:p w:rsidR="0027472C" w:rsidRPr="00ED0DB2" w:rsidRDefault="0027472C" w:rsidP="0027472C">
      <w:pPr>
        <w:pStyle w:val="AFazer"/>
      </w:pPr>
      <w:r>
        <w:t>A fazer...</w:t>
      </w:r>
    </w:p>
    <w:commentRangeEnd w:id="135"/>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135"/>
      </w:r>
      <w:commentRangeEnd w:id="136"/>
      <w:r>
        <w:rPr>
          <w:rStyle w:val="CommentReference"/>
          <w:rFonts w:ascii="Times New Roman" w:hAnsi="Times New Roman" w:cs="Times New Roman"/>
          <w:b w:val="0"/>
          <w:bCs w:val="0"/>
          <w:caps w:val="0"/>
          <w:kern w:val="0"/>
        </w:rPr>
        <w:commentReference w:id="136"/>
      </w:r>
      <w:bookmarkStart w:id="137" w:name="_Toc201204091"/>
      <w:r w:rsidR="00C27EB2">
        <w:t>PROJETO</w:t>
      </w:r>
      <w:bookmarkEnd w:id="137"/>
    </w:p>
    <w:p w:rsidR="00D51ADB" w:rsidRPr="00D51ADB" w:rsidRDefault="006452AF" w:rsidP="001D60CB">
      <w:pPr>
        <w:pStyle w:val="BodyText"/>
        <w:rPr>
          <w:ins w:id="138" w:author="Fabio Miranda" w:date="2008-06-11T19:20:00Z"/>
          <w:b/>
          <w:color w:val="FF0000"/>
          <w:rPrChange w:id="139" w:author="Fabio Miranda" w:date="2008-06-11T19:21:00Z">
            <w:rPr>
              <w:ins w:id="140" w:author="Fabio Miranda" w:date="2008-06-11T19:20:00Z"/>
            </w:rPr>
          </w:rPrChange>
        </w:rPr>
      </w:pPr>
      <w:ins w:id="141" w:author="Fabio Miranda" w:date="2008-06-11T19:20:00Z">
        <w:r w:rsidRPr="006452AF">
          <w:rPr>
            <w:b/>
            <w:color w:val="FF0000"/>
            <w:rPrChange w:id="142" w:author="Fabio Miranda" w:date="2008-06-11T19:21:00Z">
              <w:rPr>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3E6882" w:rsidRDefault="003E6882" w:rsidP="003E6882">
      <w:pPr>
        <w:pStyle w:val="BodyText"/>
        <w:rPr>
          <w:ins w:id="143" w:author="Fabio Miranda" w:date="2008-06-11T19:20:00Z"/>
        </w:rPr>
      </w:pPr>
    </w:p>
    <w:p w:rsidR="003E6882" w:rsidRDefault="003E6882" w:rsidP="003E6882">
      <w:pPr>
        <w:pStyle w:val="BodyText"/>
        <w:rPr>
          <w:ins w:id="144" w:author="Fabio Miranda" w:date="2008-06-11T19:20:00Z"/>
        </w:rPr>
      </w:pPr>
    </w:p>
    <w:p w:rsidR="00D51ADB" w:rsidRDefault="00D51ADB" w:rsidP="001D60CB">
      <w:pPr>
        <w:pStyle w:val="BodyText"/>
        <w:rPr>
          <w:ins w:id="145" w:author="Fabio Miranda" w:date="2008-06-11T19:20:00Z"/>
        </w:rPr>
      </w:pPr>
    </w:p>
    <w:p w:rsidR="00D51ADB" w:rsidRDefault="00D51ADB" w:rsidP="001D60CB">
      <w:pPr>
        <w:pStyle w:val="BodyText"/>
        <w:rPr>
          <w:ins w:id="146" w:author="Fabio Miranda" w:date="2008-06-11T19:20:00Z"/>
        </w:rPr>
      </w:pPr>
    </w:p>
    <w:p w:rsidR="005908F4" w:rsidRDefault="005908F4" w:rsidP="005908F4">
      <w:pPr>
        <w:pStyle w:val="BodyText"/>
      </w:pPr>
      <w:commentRangeStart w:id="147"/>
      <w:r>
        <w:t xml:space="preserve">Para o reconhecimento de toques o software </w:t>
      </w:r>
      <w:r w:rsidRPr="00FF17BD">
        <w:rPr>
          <w:i/>
        </w:rPr>
        <w:t>Touchlib</w:t>
      </w:r>
      <w:r>
        <w:t xml:space="preserve"> foi utilizado, e para o reconhecimento de fiduciais, o software </w:t>
      </w:r>
      <w:r w:rsidRPr="00FF17BD">
        <w:rPr>
          <w:i/>
        </w:rPr>
        <w:t>Reac</w:t>
      </w:r>
      <w:r>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O conjunto de bibliotecas </w:t>
      </w:r>
      <w:r>
        <w:rPr>
          <w:i/>
        </w:rPr>
        <w:t>oscp</w:t>
      </w:r>
      <w:r w:rsidRPr="00B16D21">
        <w:rPr>
          <w:i/>
        </w:rPr>
        <w:t>ack</w:t>
      </w:r>
      <w:r>
        <w:t xml:space="preserve">, que implementa o protocolo </w:t>
      </w:r>
      <w:r w:rsidRPr="00B16D21">
        <w:rPr>
          <w:i/>
        </w:rPr>
        <w:t>OSC</w:t>
      </w:r>
      <w:r>
        <w:t>, será utilizado para efetuar a comunicação softwares envolvidos.</w:t>
      </w:r>
    </w:p>
    <w:p w:rsidR="005908F4" w:rsidRDefault="005908F4" w:rsidP="005908F4">
      <w:pPr>
        <w:pStyle w:val="BodyText"/>
      </w:pPr>
      <w:r>
        <w:t>O desenvolvimento do jogo se dará através do desenvolvimento de um protótipo inicial e uma versão final. Para agilizar o desenvolvimento do jogo, facilitar a integração e deixá-lo mais robusto, confiável e rápido</w:t>
      </w:r>
      <w:r w:rsidRPr="00F86093">
        <w:rPr>
          <w:highlight w:val="yellow"/>
        </w:rPr>
        <w:t xml:space="preserve">, a linguagem de domínio específico, </w:t>
      </w:r>
      <w:r w:rsidRPr="00F86093">
        <w:rPr>
          <w:i/>
          <w:highlight w:val="yellow"/>
        </w:rPr>
        <w:t>Microsoft XNA 2.0</w:t>
      </w:r>
      <w:r w:rsidRPr="00F86093">
        <w:rPr>
          <w:highlight w:val="yellow"/>
        </w:rPr>
        <w:t xml:space="preserve"> foi utilizada.</w:t>
      </w:r>
    </w:p>
    <w:p w:rsidR="005908F4" w:rsidRDefault="005908F4" w:rsidP="005908F4">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possui a impressão de estar manipulando diretamente os objetos do jogo</w:t>
      </w:r>
      <w:commentRangeEnd w:id="147"/>
      <w:r>
        <w:rPr>
          <w:rStyle w:val="CommentReference"/>
          <w:rFonts w:ascii="Times New Roman" w:hAnsi="Times New Roman"/>
        </w:rPr>
        <w:commentReference w:id="147"/>
      </w:r>
      <w:r>
        <w:t>.</w:t>
      </w:r>
    </w:p>
    <w:p w:rsidR="005908F4" w:rsidRDefault="005908F4" w:rsidP="005908F4">
      <w:pPr>
        <w:pStyle w:val="Figura"/>
      </w:pPr>
      <w:r w:rsidRPr="00FF17BD">
        <w:rPr>
          <w:noProof/>
          <w:lang w:eastAsia="pt-BR"/>
        </w:rPr>
        <w:lastRenderedPageBreak/>
        <w:drawing>
          <wp:inline distT="0" distB="0" distL="0" distR="0">
            <wp:extent cx="3997960" cy="4210685"/>
            <wp:effectExtent l="38100" t="19050" r="21590" b="18415"/>
            <wp:docPr id="1"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26"/>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5908F4" w:rsidRDefault="005908F4" w:rsidP="005908F4">
      <w:pPr>
        <w:pStyle w:val="Figura"/>
      </w:pPr>
      <w:bookmarkStart w:id="148" w:name="_Toc200128375"/>
      <w:bookmarkStart w:id="149" w:name="_Toc200820549"/>
      <w:r>
        <w:t xml:space="preserve">Figura </w:t>
      </w:r>
      <w:fldSimple w:instr=" SEQ Figura \* ARABIC ">
        <w:r w:rsidR="00183B0A">
          <w:rPr>
            <w:noProof/>
          </w:rPr>
          <w:t>18</w:t>
        </w:r>
      </w:fldSimple>
      <w:r>
        <w:t xml:space="preserve"> - Visão geral do sistema</w:t>
      </w:r>
      <w:bookmarkEnd w:id="148"/>
      <w:bookmarkEnd w:id="149"/>
    </w:p>
    <w:p w:rsidR="005908F4" w:rsidRDefault="005908F4" w:rsidP="001D60CB">
      <w:pPr>
        <w:pStyle w:val="BodyText"/>
      </w:pPr>
    </w:p>
    <w:p w:rsidR="005908F4" w:rsidRDefault="005908F4" w:rsidP="001D60CB">
      <w:pPr>
        <w:pStyle w:val="BodyText"/>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150" w:name="_Toc201204092"/>
      <w:r>
        <w:lastRenderedPageBreak/>
        <w:t>Adequação da Mesa</w:t>
      </w:r>
      <w:bookmarkEnd w:id="150"/>
    </w:p>
    <w:p w:rsidR="00C27352" w:rsidRDefault="00C27352" w:rsidP="00C27352">
      <w:pPr>
        <w:pStyle w:val="Heading3"/>
      </w:pPr>
      <w:bookmarkStart w:id="151" w:name="_Toc201204093"/>
      <w:r>
        <w:t>Estrutura</w:t>
      </w:r>
      <w:bookmarkEnd w:id="151"/>
    </w:p>
    <w:p w:rsidR="00D05CAF" w:rsidRDefault="00480393" w:rsidP="006E29DC">
      <w:pPr>
        <w:pStyle w:val="BodyText"/>
        <w:rPr>
          <w:ins w:id="152"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153" w:author="Fabio Miranda" w:date="2008-06-11T19:21:00Z">
        <w:r w:rsidR="00D51ADB">
          <w:t xml:space="preserve"> capturada de acordo por causa do</w:t>
        </w:r>
      </w:ins>
      <w:del w:id="154" w:author="Fabio Miranda" w:date="2008-06-11T19:21:00Z">
        <w:r w:rsidR="00E2040F" w:rsidDel="00D51ADB">
          <w:delText>, gerando o</w:delText>
        </w:r>
      </w:del>
      <w:r w:rsidR="00E2040F">
        <w:t xml:space="preserve"> princípio da reflexão total interna </w:t>
      </w:r>
      <w:del w:id="155" w:author="Fabio Miranda" w:date="2008-06-11T19:21:00Z">
        <w:r w:rsidR="00E2040F" w:rsidDel="00D51ADB">
          <w:delText xml:space="preserve">frustrada </w:delText>
        </w:r>
      </w:del>
      <w:r w:rsidR="00E2040F">
        <w:t>da luz.</w:t>
      </w:r>
      <w:r w:rsidR="006E29DC">
        <w:t xml:space="preserve"> Estas entradas são dispostas pelos quatro lados da mesa, intensificando a propagação da iluminação dos leds</w:t>
      </w:r>
      <w:r w:rsidR="004166D5">
        <w:t>, em direção ao centro do acrílico.</w:t>
      </w:r>
    </w:p>
    <w:p w:rsidR="003E6882" w:rsidRDefault="003E6882" w:rsidP="003E6882">
      <w:pPr>
        <w:pStyle w:val="BodyText"/>
        <w:rPr>
          <w:ins w:id="156" w:author="Fabio Miranda" w:date="2008-06-11T19:21:00Z"/>
        </w:rPr>
      </w:pPr>
    </w:p>
    <w:p w:rsidR="003E6882" w:rsidRDefault="006452AF" w:rsidP="003E6882">
      <w:pPr>
        <w:pStyle w:val="BodyText"/>
        <w:rPr>
          <w:ins w:id="157" w:author="Fabio Miranda" w:date="2008-06-11T19:21:00Z"/>
        </w:rPr>
      </w:pPr>
      <w:ins w:id="158" w:author="Fabio Miranda" w:date="2008-06-11T19:21:00Z">
        <w:r w:rsidRPr="006452AF">
          <w:rPr>
            <w:rPrChange w:id="159" w:author="Fabio Miranda" w:date="2008-06-11T19:22:00Z">
              <w:rPr>
                <w:sz w:val="16"/>
                <w:szCs w:val="16"/>
              </w:rPr>
            </w:rPrChange>
          </w:rPr>
          <w:t>Nenhuma foto da mesa????</w:t>
        </w:r>
      </w:ins>
    </w:p>
    <w:p w:rsidR="003E6882" w:rsidRDefault="003E6882" w:rsidP="003E6882">
      <w:pPr>
        <w:pStyle w:val="BodyText"/>
      </w:pPr>
    </w:p>
    <w:p w:rsidR="00D05CAF" w:rsidRDefault="00D05CAF" w:rsidP="00BD5501">
      <w:pPr>
        <w:pStyle w:val="BodyText"/>
      </w:pPr>
      <w:r>
        <w:t xml:space="preserve">Anteriormente, a mesa não atendia todas as necessidades do projeto, pois o reconhecimento do toque somente era possível pressionando o dedo </w:t>
      </w:r>
      <w:ins w:id="160"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161" w:author="Fabio Miranda" w:date="2008-06-11T19:22:00Z">
        <w:r w:rsidDel="00D51ADB">
          <w:delText xml:space="preserve">leds </w:delText>
        </w:r>
      </w:del>
      <w:ins w:id="162" w:author="Fabio Miranda" w:date="2008-06-11T19:22:00Z">
        <w:r w:rsidR="00D51ADB">
          <w:t xml:space="preserve">LEDs </w:t>
        </w:r>
      </w:ins>
      <w:r>
        <w:t>ser insuficiente para percorrer toda a superfície</w:t>
      </w:r>
      <w:r w:rsidR="006E29DC">
        <w:t xml:space="preserve"> do acrílico</w:t>
      </w:r>
      <w:r>
        <w:t xml:space="preserve">. </w:t>
      </w:r>
      <w:ins w:id="163" w:author="Fabio Miranda" w:date="2008-06-11T19:22:00Z">
        <w:r w:rsidR="00D51ADB">
          <w:t>A mesa p</w:t>
        </w:r>
      </w:ins>
      <w:del w:id="164" w:author="Fabio Miranda" w:date="2008-06-11T19:22:00Z">
        <w:r w:rsidR="00163E4A" w:rsidDel="00D51ADB">
          <w:delText>P</w:delText>
        </w:r>
      </w:del>
      <w:r w:rsidR="00163E4A">
        <w:t>ossuía</w:t>
      </w:r>
      <w:r>
        <w:t xml:space="preserve"> 47 leds, </w:t>
      </w:r>
      <w:del w:id="165" w:author="Fabio Miranda" w:date="2008-06-11T19:22:00Z">
        <w:r w:rsidDel="00D51ADB">
          <w:delText>porém sendo</w:delText>
        </w:r>
      </w:del>
      <w:ins w:id="166" w:author="Fabio Miranda" w:date="2008-06-11T19:22:00Z">
        <w:r w:rsidR="00D51ADB">
          <w:t>que eram</w:t>
        </w:r>
      </w:ins>
      <w:r>
        <w:t xml:space="preserve"> alimentados por uma fonte de apenas 9V. </w:t>
      </w:r>
      <w:commentRangeStart w:id="167"/>
      <w:r w:rsidR="002B3F13">
        <w:t>Para c</w:t>
      </w:r>
      <w:r>
        <w:t xml:space="preserve">ada </w:t>
      </w:r>
      <w:del w:id="168" w:author="Fabio Miranda" w:date="2008-06-11T19:22:00Z">
        <w:r w:rsidDel="008A49BE">
          <w:delText xml:space="preserve">led </w:delText>
        </w:r>
      </w:del>
      <w:ins w:id="169"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167"/>
      <w:r w:rsidR="008A49BE">
        <w:rPr>
          <w:rStyle w:val="CommentReference"/>
          <w:rFonts w:ascii="Times New Roman" w:hAnsi="Times New Roman"/>
        </w:rPr>
        <w:commentReference w:id="167"/>
      </w:r>
    </w:p>
    <w:p w:rsidR="00C136B3" w:rsidRDefault="00C136B3" w:rsidP="001D60CB">
      <w:pPr>
        <w:pStyle w:val="BodyText"/>
        <w:rPr>
          <w:ins w:id="170" w:author="Fabio Miranda" w:date="2008-06-11T19:24:00Z"/>
        </w:rPr>
      </w:pPr>
    </w:p>
    <w:p w:rsidR="00C136B3" w:rsidRDefault="006452AF" w:rsidP="001D60CB">
      <w:pPr>
        <w:pStyle w:val="BodyText"/>
        <w:rPr>
          <w:ins w:id="171" w:author="Fabio Miranda" w:date="2008-06-11T19:24:00Z"/>
        </w:rPr>
      </w:pPr>
      <w:ins w:id="172" w:author="Fabio Miranda" w:date="2008-06-11T19:24:00Z">
        <w:r w:rsidRPr="006452AF">
          <w:rPr>
            <w:highlight w:val="yellow"/>
            <w:rPrChange w:id="173" w:author="Fabio Miranda" w:date="2008-06-11T19:24:00Z">
              <w:rPr>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174"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175"/>
      <w:r>
        <w:t>necessidades</w:t>
      </w:r>
      <w:commentRangeEnd w:id="175"/>
      <w:r w:rsidR="00C136B3">
        <w:rPr>
          <w:rStyle w:val="CommentReference"/>
          <w:rFonts w:ascii="Times New Roman" w:hAnsi="Times New Roman"/>
        </w:rPr>
        <w:commentReference w:id="175"/>
      </w:r>
      <w:r>
        <w:t xml:space="preserve">, a parte elétrica </w:t>
      </w:r>
      <w:r w:rsidR="002B3F13">
        <w:t xml:space="preserve">foi completamente reestruturada. </w:t>
      </w:r>
      <w:r w:rsidR="00DA4D58">
        <w:t xml:space="preserve">Inicialmente, </w:t>
      </w:r>
      <w:commentRangeStart w:id="176"/>
      <w:r w:rsidR="00DA4D58">
        <w:t xml:space="preserve">tínhamos o objetivo de apenas trocar os componentes eletrônicos utilizados, aumentando a corrente elétrica nos leds </w:t>
      </w:r>
      <w:commentRangeEnd w:id="176"/>
      <w:r w:rsidR="00F3151C">
        <w:rPr>
          <w:rStyle w:val="CommentReference"/>
          <w:rFonts w:ascii="Times New Roman" w:hAnsi="Times New Roman"/>
        </w:rPr>
        <w:commentReference w:id="176"/>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lastRenderedPageBreak/>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7"/>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177" w:name="_Toc200128376"/>
      <w:bookmarkStart w:id="178" w:name="_Toc200820551"/>
      <w:r w:rsidRPr="005B5900">
        <w:t xml:space="preserve">Figura </w:t>
      </w:r>
      <w:fldSimple w:instr=" SEQ Figura \* ARABIC ">
        <w:r w:rsidR="00183B0A">
          <w:rPr>
            <w:noProof/>
          </w:rPr>
          <w:t>19</w:t>
        </w:r>
      </w:fldSimple>
      <w:r w:rsidRPr="005B5900">
        <w:t xml:space="preserve"> </w:t>
      </w:r>
      <w:r w:rsidR="00DE66C3">
        <w:t>-</w:t>
      </w:r>
      <w:r w:rsidRPr="005B5900">
        <w:t xml:space="preserve"> Componentes elétricos utilizados</w:t>
      </w:r>
      <w:bookmarkEnd w:id="177"/>
      <w:bookmarkEnd w:id="178"/>
    </w:p>
    <w:p w:rsidR="00D05CAF" w:rsidRDefault="00DA4D58" w:rsidP="001D60CB">
      <w:pPr>
        <w:pStyle w:val="BodyText"/>
      </w:pPr>
      <w:commentRangeStart w:id="179"/>
      <w:r>
        <w:t>Devido a problemas de destruição por parte de terceiros</w:t>
      </w:r>
      <w:ins w:id="180" w:author="Fabio Miranda" w:date="2008-06-11T19:26:00Z">
        <w:r w:rsidR="006E368F">
          <w:t xml:space="preserve"> </w:t>
        </w:r>
        <w:r w:rsidR="006452AF" w:rsidRPr="006452AF">
          <w:rPr>
            <w:b/>
            <w:color w:val="FF0000"/>
            <w:rPrChange w:id="181" w:author="Fabio Miranda" w:date="2008-06-11T19:26:00Z">
              <w:rPr>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182" w:author="Fabio Miranda" w:date="2008-06-11T19:37:00Z">
        <w:r w:rsidDel="008A3891">
          <w:delText>trocadas</w:delText>
        </w:r>
      </w:del>
      <w:ins w:id="183" w:author="Fabio Miranda" w:date="2008-06-11T19:37:00Z">
        <w:r w:rsidR="008A3891">
          <w:t>trocados</w:t>
        </w:r>
      </w:ins>
      <w:r>
        <w:t>.</w:t>
      </w:r>
      <w:r w:rsidR="00C27352">
        <w:t xml:space="preserve"> </w:t>
      </w:r>
      <w:r>
        <w:t>P</w:t>
      </w:r>
      <w:r w:rsidR="000C3249">
        <w:t xml:space="preserve">ara facilitar a manutenção, </w:t>
      </w:r>
      <w:del w:id="184" w:author="Fabio Miranda" w:date="2008-06-11T19:37:00Z">
        <w:r w:rsidR="000C3249" w:rsidDel="008A3891">
          <w:delText xml:space="preserve">prevendo </w:delText>
        </w:r>
      </w:del>
      <w:ins w:id="185" w:author="Fabio Miranda" w:date="2008-06-11T19:37:00Z">
        <w:r w:rsidR="008A3891">
          <w:t>evitando</w:t>
        </w:r>
      </w:ins>
      <w:ins w:id="186" w:author="Fabio Miranda" w:date="2008-06-11T19:38:00Z">
        <w:r w:rsidR="008A3891">
          <w:t xml:space="preserve"> dificuldades de reparos após eventuais </w:t>
        </w:r>
      </w:ins>
      <w:ins w:id="187"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179"/>
      <w:r w:rsidR="008A3891">
        <w:rPr>
          <w:rStyle w:val="CommentReference"/>
          <w:rFonts w:ascii="Times New Roman" w:hAnsi="Times New Roman"/>
        </w:rPr>
        <w:commentReference w:id="179"/>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8">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188" w:name="_Toc200128377"/>
      <w:bookmarkStart w:id="189" w:name="_Toc200820552"/>
      <w:r w:rsidRPr="00CA5CE7">
        <w:t xml:space="preserve">Figura </w:t>
      </w:r>
      <w:fldSimple w:instr=" SEQ Figura \* ARABIC ">
        <w:r w:rsidR="00183B0A">
          <w:rPr>
            <w:noProof/>
          </w:rPr>
          <w:t>20</w:t>
        </w:r>
      </w:fldSimple>
      <w:r w:rsidR="00CA5CE7" w:rsidRPr="00CA5CE7">
        <w:t xml:space="preserve"> </w:t>
      </w:r>
      <w:r w:rsidR="00DE66C3">
        <w:t>-</w:t>
      </w:r>
      <w:r w:rsidR="00CA5CE7" w:rsidRPr="00CA5CE7">
        <w:t xml:space="preserve"> Mesa após reestruturação da parte elétrica</w:t>
      </w:r>
      <w:bookmarkEnd w:id="188"/>
      <w:bookmarkEnd w:id="189"/>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190"/>
      <w:del w:id="191" w:author="Fabio Miranda" w:date="2008-06-11T19:40:00Z">
        <w:r w:rsidR="008436B3" w:rsidDel="006E0150">
          <w:delText>A última malha</w:delText>
        </w:r>
      </w:del>
      <w:ins w:id="192" w:author="Fabio Miranda" w:date="2008-06-11T19:40:00Z">
        <w:r w:rsidR="006E0150">
          <w:t>O último ramo</w:t>
        </w:r>
      </w:ins>
      <w:r w:rsidR="008436B3">
        <w:t>, por não possuir 5 leds, possui</w:t>
      </w:r>
      <w:ins w:id="193" w:author="Fabio Miranda" w:date="2008-06-11T19:40:00Z">
        <w:r w:rsidR="006E0150">
          <w:t xml:space="preserve"> </w:t>
        </w:r>
      </w:ins>
      <w:del w:id="194"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190"/>
      <w:r w:rsidR="006E0150">
        <w:rPr>
          <w:rStyle w:val="CommentReference"/>
          <w:rFonts w:ascii="Times New Roman" w:hAnsi="Times New Roman"/>
        </w:rPr>
        <w:commentReference w:id="190"/>
      </w:r>
    </w:p>
    <w:p w:rsidR="005B5900" w:rsidRPr="005B5900" w:rsidRDefault="005B5900" w:rsidP="005B5900">
      <w:pPr>
        <w:pStyle w:val="Figura"/>
      </w:pPr>
      <w:commentRangeStart w:id="195"/>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9">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195"/>
      <w:r w:rsidR="009C3352">
        <w:rPr>
          <w:rStyle w:val="CommentReference"/>
          <w:rFonts w:ascii="Times New Roman" w:hAnsi="Times New Roman" w:cs="Times New Roman"/>
          <w:i w:val="0"/>
        </w:rPr>
        <w:commentReference w:id="195"/>
      </w:r>
    </w:p>
    <w:p w:rsidR="005B5900" w:rsidRPr="005B5900" w:rsidRDefault="005B5900" w:rsidP="005B5900">
      <w:pPr>
        <w:pStyle w:val="Figura"/>
      </w:pPr>
      <w:bookmarkStart w:id="196" w:name="_Toc200128378"/>
      <w:bookmarkStart w:id="197" w:name="_Toc200820553"/>
      <w:r w:rsidRPr="005B5900">
        <w:t xml:space="preserve">Figura </w:t>
      </w:r>
      <w:fldSimple w:instr=" SEQ Figura \* ARABIC ">
        <w:r w:rsidR="00183B0A">
          <w:rPr>
            <w:noProof/>
          </w:rPr>
          <w:t>21</w:t>
        </w:r>
      </w:fldSimple>
      <w:r w:rsidRPr="005B5900">
        <w:t xml:space="preserve"> </w:t>
      </w:r>
      <w:r w:rsidR="00DE66C3">
        <w:t>-</w:t>
      </w:r>
      <w:r w:rsidRPr="005B5900">
        <w:t xml:space="preserve"> Representação d</w:t>
      </w:r>
      <w:r>
        <w:t>as malhas d</w:t>
      </w:r>
      <w:r w:rsidRPr="005B5900">
        <w:t>o circuito elétrico da mesa</w:t>
      </w:r>
      <w:bookmarkEnd w:id="196"/>
      <w:bookmarkEnd w:id="197"/>
    </w:p>
    <w:p w:rsidR="00E258FF" w:rsidRDefault="00720B1C" w:rsidP="001D60CB">
      <w:pPr>
        <w:pStyle w:val="BodyText"/>
      </w:pPr>
      <w:r>
        <w:t xml:space="preserve">Na </w:t>
      </w:r>
      <w:commentRangeStart w:id="198"/>
      <w:r>
        <w:t xml:space="preserve">malha </w:t>
      </w:r>
      <w:commentRangeEnd w:id="198"/>
      <w:r w:rsidR="00F8721A">
        <w:rPr>
          <w:rStyle w:val="CommentReference"/>
          <w:rFonts w:ascii="Times New Roman" w:hAnsi="Times New Roman"/>
        </w:rPr>
        <w:commentReference w:id="198"/>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30" o:title=""/>
                </v:shape>
                <o:OLEObject Type="Embed" ProgID="Equation.3" ShapeID="_x0000_i1025" DrawAspect="Content" ObjectID="_1274946660" r:id="rId31"/>
              </w:object>
            </w:r>
          </w:p>
          <w:p w:rsidR="00846B7D" w:rsidRPr="00846B7D" w:rsidRDefault="00846B7D" w:rsidP="00846B7D">
            <w:r w:rsidRPr="005F5B07">
              <w:rPr>
                <w:position w:val="-100"/>
              </w:rPr>
              <w:object w:dxaOrig="3640" w:dyaOrig="2100">
                <v:shape id="_x0000_i1026" type="#_x0000_t75" style="width:182.25pt;height:105pt" o:ole="">
                  <v:imagedata r:id="rId32" o:title=""/>
                </v:shape>
                <o:OLEObject Type="Embed" ProgID="Equation.3" ShapeID="_x0000_i1026" DrawAspect="Content" ObjectID="_1274946661" r:id="rId33"/>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34" o:title=""/>
                </v:shape>
                <o:OLEObject Type="Embed" ProgID="Equation.3" ShapeID="_x0000_i1027" DrawAspect="Content" ObjectID="_1274946662" r:id="rId35"/>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36" o:title=""/>
                </v:shape>
                <o:OLEObject Type="Embed" ProgID="Equation.3" ShapeID="_x0000_i1028" DrawAspect="Content" ObjectID="_1274946663" r:id="rId37"/>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8" o:title=""/>
                </v:shape>
                <o:OLEObject Type="Embed" ProgID="Equation.3" ShapeID="_x0000_i1029" DrawAspect="Content" ObjectID="_1274946664" r:id="rId39"/>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199" w:author="Fabio Miranda" w:date="2008-06-11T19:49:00Z">
        <w:r w:rsidR="00846B7D" w:rsidDel="00BC230B">
          <w:delText>sua acop</w:delText>
        </w:r>
      </w:del>
      <w:ins w:id="200"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201"/>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40">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202" w:name="_Toc200128379"/>
      <w:bookmarkStart w:id="203" w:name="_Toc200820554"/>
      <w:r>
        <w:t xml:space="preserve">Figura </w:t>
      </w:r>
      <w:fldSimple w:instr=" SEQ Figura \* ARABIC ">
        <w:r w:rsidR="00183B0A">
          <w:rPr>
            <w:noProof/>
          </w:rPr>
          <w:t>22</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202"/>
      <w:bookmarkEnd w:id="203"/>
    </w:p>
    <w:commentRangeEnd w:id="201"/>
    <w:p w:rsidR="00CA5CE7" w:rsidRDefault="00BC230B" w:rsidP="00CA5CE7">
      <w:pPr>
        <w:pStyle w:val="Heading3"/>
      </w:pPr>
      <w:r>
        <w:rPr>
          <w:rStyle w:val="CommentReference"/>
          <w:rFonts w:ascii="Times New Roman" w:hAnsi="Times New Roman" w:cs="Times New Roman"/>
          <w:b w:val="0"/>
          <w:bCs w:val="0"/>
          <w:kern w:val="0"/>
        </w:rPr>
        <w:commentReference w:id="201"/>
      </w:r>
      <w:bookmarkStart w:id="204" w:name="_Toc201204094"/>
      <w:r w:rsidR="00CA5CE7">
        <w:t>Visão Computacional</w:t>
      </w:r>
      <w:bookmarkEnd w:id="204"/>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6452AF" w:rsidRPr="006452AF">
        <w:rPr>
          <w:i/>
          <w:rPrChange w:id="205" w:author="Fabio Miranda" w:date="2008-06-11T19:49:00Z">
            <w:rPr>
              <w:sz w:val="16"/>
              <w:szCs w:val="16"/>
            </w:rPr>
          </w:rPrChange>
        </w:rPr>
        <w:t>webcam</w:t>
      </w:r>
      <w:r>
        <w:t xml:space="preserve"> se deu ao fato de possuir </w:t>
      </w:r>
      <w:ins w:id="206" w:author="Fabio Miranda" w:date="2008-06-11T19:50:00Z">
        <w:r w:rsidR="00D21062">
          <w:t xml:space="preserve">ângulo de </w:t>
        </w:r>
      </w:ins>
      <w:r>
        <w:t xml:space="preserve">visão </w:t>
      </w:r>
      <w:del w:id="207" w:author="Fabio Miranda" w:date="2008-06-11T19:50:00Z">
        <w:r w:rsidDel="00D21062">
          <w:delText xml:space="preserve">angular de </w:delText>
        </w:r>
      </w:del>
      <w:r>
        <w:t>71º</w:t>
      </w:r>
      <w:r w:rsidR="00C6046F">
        <w:t xml:space="preserve">, sensor CCD </w:t>
      </w:r>
      <w:ins w:id="208" w:author="Fabio Miranda" w:date="2008-06-11T19:50:00Z">
        <w:r w:rsidR="00D21062">
          <w:t>(</w:t>
        </w:r>
        <w:r w:rsidR="006452AF" w:rsidRPr="006452AF">
          <w:rPr>
            <w:i/>
            <w:rPrChange w:id="209" w:author="Fabio Miranda" w:date="2008-06-11T19:50:00Z">
              <w:rPr>
                <w:sz w:val="16"/>
                <w:szCs w:val="16"/>
              </w:rPr>
            </w:rPrChange>
          </w:rPr>
          <w:t>charge coupled device)</w:t>
        </w:r>
        <w:r w:rsidR="00D21062">
          <w:t xml:space="preserve"> </w:t>
        </w:r>
      </w:ins>
      <w:r w:rsidR="00C6046F">
        <w:t>com resolução de 800px por 600px e taxa de quadros de 30</w:t>
      </w:r>
      <w:ins w:id="210" w:author="Fabio Miranda" w:date="2008-06-11T19:50:00Z">
        <w:r w:rsidR="00D21062">
          <w:t xml:space="preserve"> </w:t>
        </w:r>
      </w:ins>
      <w:r w:rsidR="00C6046F">
        <w:t>fps</w:t>
      </w:r>
      <w:ins w:id="211" w:author="Fabio Miranda" w:date="2008-06-11T19:50:00Z">
        <w:r w:rsidR="00D21062">
          <w:t xml:space="preserve"> (</w:t>
        </w:r>
        <w:r w:rsidR="006452AF" w:rsidRPr="006452AF">
          <w:rPr>
            <w:i/>
            <w:rPrChange w:id="212" w:author="Fabio Miranda" w:date="2008-06-11T19:50:00Z">
              <w:rPr>
                <w:sz w:val="16"/>
                <w:szCs w:val="16"/>
              </w:rPr>
            </w:rPrChange>
          </w:rPr>
          <w:t>quadros por segundo</w:t>
        </w:r>
        <w:r w:rsidR="00D21062">
          <w:t>)</w:t>
        </w:r>
      </w:ins>
      <w:r w:rsidR="00C6046F">
        <w:t>.</w:t>
      </w:r>
    </w:p>
    <w:p w:rsidR="0065708A" w:rsidRDefault="0065708A" w:rsidP="001D60CB">
      <w:pPr>
        <w:pStyle w:val="BodyText"/>
      </w:pPr>
      <w:commentRangeStart w:id="213"/>
      <w:r>
        <w:t xml:space="preserve">Como esta </w:t>
      </w:r>
      <w:r w:rsidR="006452AF" w:rsidRPr="006452AF">
        <w:rPr>
          <w:i/>
          <w:rPrChange w:id="214" w:author="Fabio Miranda" w:date="2008-06-11T19:51:00Z">
            <w:rPr>
              <w:sz w:val="16"/>
              <w:szCs w:val="16"/>
            </w:rPr>
          </w:rPrChange>
        </w:rPr>
        <w:t>webcam</w:t>
      </w:r>
      <w:r>
        <w:t xml:space="preserve"> possui um filtro que inibe a captação da luz infravermelha, este teve que ser removido. </w:t>
      </w:r>
      <w:commentRangeEnd w:id="213"/>
      <w:r w:rsidR="00D21062">
        <w:rPr>
          <w:rStyle w:val="CommentReference"/>
          <w:rFonts w:ascii="Times New Roman" w:hAnsi="Times New Roman"/>
        </w:rPr>
        <w:commentReference w:id="213"/>
      </w:r>
      <w:r>
        <w:t xml:space="preserve">Após sua remoção, um filtro </w:t>
      </w:r>
      <w:commentRangeStart w:id="215"/>
      <w:ins w:id="216" w:author="Fabio Miranda" w:date="2008-06-11T19:51:00Z">
        <w:r w:rsidR="00D21062">
          <w:t xml:space="preserve">que </w:t>
        </w:r>
      </w:ins>
      <w:r>
        <w:t>permite somente a passagem da luz infravermelha foi adicionado, permitindo que se utilize a mesa, mesmo em ambientes iluminados.</w:t>
      </w:r>
      <w:commentRangeEnd w:id="215"/>
      <w:r w:rsidR="00D21062">
        <w:rPr>
          <w:rStyle w:val="CommentReference"/>
          <w:rFonts w:ascii="Times New Roman" w:hAnsi="Times New Roman"/>
        </w:rPr>
        <w:commentReference w:id="215"/>
      </w:r>
    </w:p>
    <w:p w:rsidR="006C033E" w:rsidRPr="006C033E" w:rsidRDefault="00BB178A" w:rsidP="001D60CB">
      <w:pPr>
        <w:pStyle w:val="BodyText"/>
      </w:pPr>
      <w:commentRangeStart w:id="217"/>
      <w:r>
        <w:t xml:space="preserve">A </w:t>
      </w:r>
      <w:commentRangeStart w:id="218"/>
      <w:r>
        <w:t xml:space="preserve">webcam </w:t>
      </w:r>
      <w:commentRangeEnd w:id="218"/>
      <w:r w:rsidR="00D21062">
        <w:rPr>
          <w:rStyle w:val="CommentReference"/>
          <w:rFonts w:ascii="Times New Roman" w:hAnsi="Times New Roman"/>
        </w:rPr>
        <w:commentReference w:id="218"/>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219" w:author="Fabio Miranda" w:date="2008-06-11T19:52:00Z">
        <w:r w:rsidR="00D21062">
          <w:t xml:space="preserve"> ou equivalente</w:t>
        </w:r>
      </w:ins>
      <w:r>
        <w:t>.</w:t>
      </w:r>
      <w:commentRangeEnd w:id="217"/>
      <w:r w:rsidR="00D21062">
        <w:rPr>
          <w:rStyle w:val="CommentReference"/>
          <w:rFonts w:ascii="Times New Roman" w:hAnsi="Times New Roman"/>
        </w:rPr>
        <w:commentReference w:id="217"/>
      </w:r>
    </w:p>
    <w:p w:rsidR="00BB178A" w:rsidRDefault="00E258FF" w:rsidP="00BB178A">
      <w:pPr>
        <w:pStyle w:val="Figura"/>
      </w:pPr>
      <w:commentRangeStart w:id="220"/>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41">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221" w:name="_Toc200128380"/>
      <w:bookmarkStart w:id="222" w:name="_Toc200820555"/>
      <w:r>
        <w:t xml:space="preserve">Figura </w:t>
      </w:r>
      <w:fldSimple w:instr=" SEQ Figura \* ARABIC ">
        <w:r w:rsidR="00183B0A">
          <w:rPr>
            <w:noProof/>
          </w:rPr>
          <w:t>23</w:t>
        </w:r>
      </w:fldSimple>
      <w:r>
        <w:t xml:space="preserve"> </w:t>
      </w:r>
      <w:r w:rsidR="00DE66C3">
        <w:t>-</w:t>
      </w:r>
      <w:r>
        <w:t xml:space="preserve"> Microsoft LifeCam VX-6000</w:t>
      </w:r>
      <w:bookmarkEnd w:id="221"/>
      <w:bookmarkEnd w:id="222"/>
    </w:p>
    <w:commentRangeEnd w:id="220"/>
    <w:p w:rsidR="001C099D" w:rsidRDefault="00D908DA" w:rsidP="00BD5501">
      <w:pPr>
        <w:pStyle w:val="BodyText"/>
      </w:pPr>
      <w:r>
        <w:rPr>
          <w:rStyle w:val="CommentReference"/>
          <w:rFonts w:ascii="Times New Roman" w:hAnsi="Times New Roman"/>
        </w:rPr>
        <w:commentReference w:id="220"/>
      </w:r>
      <w:r w:rsidR="001C099D">
        <w:t xml:space="preserve">A </w:t>
      </w:r>
      <w:r w:rsidR="00E258FF">
        <w:t xml:space="preserve">projeção </w:t>
      </w:r>
      <w:r w:rsidR="001C099D">
        <w:t xml:space="preserve">é feita utilizando um projetor de resolução máxima de </w:t>
      </w:r>
      <w:commentRangeStart w:id="223"/>
      <w:r w:rsidR="001C099D">
        <w:t>1280px por 960</w:t>
      </w:r>
      <w:commentRangeEnd w:id="223"/>
      <w:r w:rsidR="00C207A0">
        <w:rPr>
          <w:rStyle w:val="CommentReference"/>
          <w:rFonts w:ascii="Times New Roman" w:hAnsi="Times New Roman"/>
        </w:rPr>
        <w:commentReference w:id="223"/>
      </w:r>
      <w:r w:rsidR="001C099D">
        <w:t xml:space="preserve">px </w:t>
      </w:r>
      <w:commentRangeStart w:id="224"/>
      <w:r w:rsidR="001C099D">
        <w:t>e um espelho com fator de ampliação 2</w:t>
      </w:r>
      <w:commentRangeEnd w:id="224"/>
      <w:r w:rsidR="00D130CC">
        <w:rPr>
          <w:rStyle w:val="CommentReference"/>
          <w:rFonts w:ascii="Times New Roman" w:hAnsi="Times New Roman"/>
        </w:rPr>
        <w:commentReference w:id="224"/>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225"/>
      <w:r w:rsidR="00B26FA3">
        <w:t>sacolas plásticas</w:t>
      </w:r>
      <w:commentRangeEnd w:id="225"/>
      <w:r w:rsidR="00D130CC">
        <w:rPr>
          <w:rStyle w:val="CommentReference"/>
          <w:rFonts w:ascii="Times New Roman" w:hAnsi="Times New Roman"/>
        </w:rPr>
        <w:commentReference w:id="225"/>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226" w:author="Fabio Miranda" w:date="2008-06-11T19:54:00Z">
        <w:r w:rsidR="00B26FA3" w:rsidDel="00D130CC">
          <w:delText>material difusor</w:delText>
        </w:r>
      </w:del>
      <w:ins w:id="227" w:author="Fabio Miranda" w:date="2008-06-11T19:54:00Z">
        <w:r w:rsidR="00D130CC">
          <w:t>anteparo de projeção</w:t>
        </w:r>
      </w:ins>
      <w:r w:rsidR="00B26FA3">
        <w:t>.</w:t>
      </w:r>
    </w:p>
    <w:p w:rsidR="00737335" w:rsidRDefault="00FD3ADF" w:rsidP="00FD3ADF">
      <w:pPr>
        <w:pStyle w:val="Heading3"/>
      </w:pPr>
      <w:bookmarkStart w:id="228" w:name="_Toc201204095"/>
      <w:r>
        <w:t>Testes e Dificuldades Encontradas</w:t>
      </w:r>
      <w:bookmarkEnd w:id="228"/>
    </w:p>
    <w:p w:rsidR="00737335" w:rsidRDefault="001D0BCF" w:rsidP="001D60CB">
      <w:pPr>
        <w:pStyle w:val="BodyText"/>
        <w:rPr>
          <w:ins w:id="229" w:author="Fabio Miranda" w:date="2008-06-11T19:56:00Z"/>
        </w:rPr>
      </w:pPr>
      <w:r>
        <w:t>A</w:t>
      </w:r>
      <w:r w:rsidR="004F143E">
        <w:t xml:space="preserve">ntes da reestruturação </w:t>
      </w:r>
      <w:r>
        <w:t xml:space="preserve">da mesa, </w:t>
      </w:r>
      <w:r w:rsidR="00BC5616">
        <w:t xml:space="preserve">a detecção de toques era difícil, pois o </w:t>
      </w:r>
      <w:commentRangeStart w:id="230"/>
      <w:commentRangeStart w:id="231"/>
      <w:r w:rsidR="00BC5616">
        <w:t>contraste entre o acrílico e os dedos</w:t>
      </w:r>
      <w:r w:rsidR="0076337F">
        <w:t xml:space="preserve"> era baixo</w:t>
      </w:r>
      <w:commentRangeEnd w:id="230"/>
      <w:r w:rsidR="00D448EA">
        <w:rPr>
          <w:rStyle w:val="CommentReference"/>
          <w:rFonts w:ascii="Times New Roman" w:hAnsi="Times New Roman"/>
        </w:rPr>
        <w:commentReference w:id="230"/>
      </w:r>
      <w:commentRangeEnd w:id="231"/>
      <w:r w:rsidR="00D448EA">
        <w:rPr>
          <w:rStyle w:val="CommentReference"/>
          <w:rFonts w:ascii="Times New Roman" w:hAnsi="Times New Roman"/>
        </w:rPr>
        <w:commentReference w:id="231"/>
      </w:r>
      <w:r w:rsidR="0076337F">
        <w:t xml:space="preserve">. </w:t>
      </w:r>
      <w:r w:rsidR="003703AD">
        <w:t xml:space="preserve">Após a mudança do circuito elétrico, </w:t>
      </w:r>
      <w:r w:rsidR="0076337F">
        <w:t xml:space="preserve">o </w:t>
      </w:r>
      <w:r w:rsidR="003703AD">
        <w:t xml:space="preserve">contraste ficou </w:t>
      </w:r>
      <w:del w:id="232" w:author="Fabio Miranda" w:date="2008-06-11T19:55:00Z">
        <w:r w:rsidR="003703AD" w:rsidDel="00D448EA">
          <w:delText>nítido</w:delText>
        </w:r>
      </w:del>
      <w:ins w:id="233"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rsidP="003E6882">
      <w:pPr>
        <w:pStyle w:val="BodyText"/>
        <w:rPr>
          <w:ins w:id="234" w:author="Fabio Miranda" w:date="2008-06-11T19:57:00Z"/>
        </w:rPr>
      </w:pPr>
      <w:ins w:id="235" w:author="Fabio Miranda" w:date="2008-06-11T19:57:00Z">
        <w:r>
          <w:br w:type="page"/>
        </w:r>
      </w:ins>
    </w:p>
    <w:p w:rsidR="003E6882" w:rsidRDefault="003E6882" w:rsidP="003E6882">
      <w:pPr>
        <w:pStyle w:val="BodyText"/>
        <w:rPr>
          <w:ins w:id="236" w:author="Fabio Miranda" w:date="2008-06-11T19:56:00Z"/>
        </w:rPr>
      </w:pPr>
    </w:p>
    <w:p w:rsidR="003E6882" w:rsidRDefault="003E6882" w:rsidP="003E6882">
      <w:pPr>
        <w:pStyle w:val="BodyText"/>
        <w:rPr>
          <w:ins w:id="237" w:author="Fabio Miranda" w:date="2008-06-11T19:56:00Z"/>
          <w:del w:id="238" w:author="Fabio R. de Miranda" w:date="2008-06-12T00:35:00Z"/>
        </w:rPr>
      </w:pPr>
    </w:p>
    <w:p w:rsidR="003E6882" w:rsidRDefault="006452AF" w:rsidP="003E6882">
      <w:pPr>
        <w:pStyle w:val="BodyText"/>
        <w:rPr>
          <w:ins w:id="239" w:author="Fabio Miranda" w:date="2008-06-11T19:57:00Z"/>
          <w:del w:id="240" w:author="Fabio R. de Miranda" w:date="2008-06-11T23:28:00Z"/>
        </w:rPr>
      </w:pPr>
      <w:ins w:id="241" w:author="Fabio Miranda" w:date="2008-06-11T19:56:00Z">
        <w:del w:id="242" w:author="Fabio R. de Miranda" w:date="2008-06-11T23:28:00Z">
          <w:r w:rsidRPr="006452AF">
            <w:rPr>
              <w:rPrChange w:id="243" w:author="Fabio Miranda" w:date="2008-06-11T19:57:00Z">
                <w:rPr>
                  <w:sz w:val="16"/>
                  <w:szCs w:val="16"/>
                </w:rPr>
              </w:rPrChange>
            </w:rPr>
            <w:delText>Parei de revisar aqui</w:delText>
          </w:r>
        </w:del>
      </w:ins>
    </w:p>
    <w:p w:rsidR="00A708BE" w:rsidDel="0005023C" w:rsidRDefault="00A708BE" w:rsidP="003E6882">
      <w:pPr>
        <w:pStyle w:val="BodyText"/>
        <w:rPr>
          <w:ins w:id="244" w:author="Fabio Miranda" w:date="2008-06-11T19:57:00Z"/>
          <w:del w:id="245" w:author="Fabio R. de Miranda" w:date="2008-06-12T00:35:00Z"/>
        </w:rPr>
      </w:pPr>
      <w:ins w:id="246" w:author="Fabio Miranda" w:date="2008-06-11T19:57:00Z">
        <w:del w:id="247" w:author="Fabio R. de Miranda" w:date="2008-06-12T00:35:00Z">
          <w:r w:rsidDel="0005023C">
            <w:br w:type="page"/>
          </w:r>
        </w:del>
      </w:ins>
    </w:p>
    <w:p w:rsidR="003E6882" w:rsidRDefault="003E6882" w:rsidP="003E6882">
      <w:pPr>
        <w:pStyle w:val="BodyText"/>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248" w:author="Fabio R. de Miranda" w:date="2008-06-12T01:28:00Z">
            <w:rPr/>
          </w:rPrChange>
        </w:rPr>
      </w:pPr>
      <w:bookmarkStart w:id="249" w:name="_Toc200128381"/>
      <w:bookmarkStart w:id="250" w:name="_Toc200820556"/>
      <w:r>
        <w:t xml:space="preserve">Figura </w:t>
      </w:r>
      <w:fldSimple w:instr=" SEQ Figura \* ARABIC ">
        <w:r w:rsidR="00183B0A">
          <w:rPr>
            <w:noProof/>
          </w:rPr>
          <w:t>24</w:t>
        </w:r>
      </w:fldSimple>
      <w:r>
        <w:t xml:space="preserve"> </w:t>
      </w:r>
      <w:r w:rsidR="00DE66C3">
        <w:t>-</w:t>
      </w:r>
      <w:r w:rsidR="00E47AD3">
        <w:t xml:space="preserve"> </w:t>
      </w:r>
      <w:r w:rsidR="00171740">
        <w:t>T</w:t>
      </w:r>
      <w:r>
        <w:t>oque antes e depois da reestruturação</w:t>
      </w:r>
      <w:bookmarkEnd w:id="249"/>
      <w:bookmarkEnd w:id="250"/>
      <w:ins w:id="251" w:author="Fabio R. de Miranda" w:date="2008-06-12T01:28:00Z">
        <w:r w:rsidR="00403767">
          <w:t xml:space="preserve"> </w:t>
        </w:r>
        <w:r w:rsidR="006452AF" w:rsidRPr="006452AF">
          <w:rPr>
            <w:b/>
            <w:color w:val="FF0000"/>
            <w:rPrChange w:id="252" w:author="Fabio R. de Miranda" w:date="2008-06-12T01:28:00Z">
              <w:rPr>
                <w:rFonts w:cs="Times New Roman"/>
                <w:i w:val="0"/>
                <w:sz w:val="16"/>
                <w:szCs w:val="16"/>
              </w:rPr>
            </w:rPrChange>
          </w:rPr>
          <w:t>Este DEPOIS está usando só um segmento com poucos LEDSs, ficou melhor que isso!! Vocês têm alguma foto da mesa usando todos???</w:t>
        </w:r>
      </w:ins>
    </w:p>
    <w:p w:rsidR="00737335" w:rsidRDefault="0076337F" w:rsidP="001D60CB">
      <w:pPr>
        <w:pStyle w:val="BodyText"/>
      </w:pPr>
      <w:r>
        <w:t xml:space="preserve">Uma grande dificuldade no desenvolvimento da mesa foi o reconhecimento de </w:t>
      </w:r>
      <w:commentRangeStart w:id="253"/>
      <w:ins w:id="254" w:author="Fabio R. de Miranda" w:date="2008-06-12T00:35:00Z">
        <w:r w:rsidR="0005023C">
          <w:t xml:space="preserve">marcadores </w:t>
        </w:r>
      </w:ins>
      <w:r>
        <w:t>fiduciais</w:t>
      </w:r>
      <w:commentRangeEnd w:id="253"/>
      <w:ins w:id="255" w:author="Fabio R. de Miranda" w:date="2008-06-12T00:36:00Z">
        <w:r w:rsidR="0005023C">
          <w:t xml:space="preserve"> da Reactivision</w:t>
        </w:r>
      </w:ins>
      <w:r w:rsidR="0005023C">
        <w:rPr>
          <w:rStyle w:val="CommentReference"/>
          <w:rFonts w:ascii="Times New Roman" w:hAnsi="Times New Roman"/>
        </w:rPr>
        <w:commentReference w:id="253"/>
      </w:r>
      <w:ins w:id="256" w:author="Fabio R. de Miranda" w:date="2008-06-12T00:35:00Z">
        <w:r w:rsidR="0005023C">
          <w:t>, que acabaram sendo eliminados da concepç</w:t>
        </w:r>
      </w:ins>
      <w:ins w:id="257" w:author="Fabio R. de Miranda" w:date="2008-06-12T00:36:00Z">
        <w:r w:rsidR="0005023C">
          <w:t>ão do projeto</w:t>
        </w:r>
      </w:ins>
      <w:r>
        <w:t xml:space="preserve">. A projeção sobre o acrílico </w:t>
      </w:r>
      <w:ins w:id="258" w:author="Fabio R. de Miranda" w:date="2008-06-12T00:37:00Z">
        <w:r w:rsidR="0005023C">
          <w:t xml:space="preserve">causa muitas variações de iluminação, o que </w:t>
        </w:r>
      </w:ins>
      <w:r>
        <w:t xml:space="preserve">inviabilizava a detecção </w:t>
      </w:r>
      <w:del w:id="259" w:author="Fabio R. de Miranda" w:date="2008-06-12T00:37:00Z">
        <w:r w:rsidDel="0005023C">
          <w:delText xml:space="preserve">utilizando </w:delText>
        </w:r>
        <w:r w:rsidR="00903D22" w:rsidDel="0005023C">
          <w:delText>uma iluminação normal</w:delText>
        </w:r>
      </w:del>
      <w:ins w:id="260" w:author="Fabio R. de Miranda" w:date="2008-06-12T00:37:00Z">
        <w:r w:rsidR="0005023C">
          <w:t>destes fiduciais em imagens de uma câmera captando luz no espectro visível</w:t>
        </w:r>
      </w:ins>
      <w:r w:rsidR="00903D22">
        <w:t xml:space="preserve">. </w:t>
      </w:r>
      <w:commentRangeStart w:id="261"/>
      <w:r w:rsidR="00903D22">
        <w:t xml:space="preserve">Para resolver este problema, os fiduciais seriam </w:t>
      </w:r>
      <w:ins w:id="262" w:author="Fabio R. de Miranda" w:date="2008-06-12T00:37:00Z">
        <w:r w:rsidR="0005023C">
          <w:t xml:space="preserve">eram </w:t>
        </w:r>
      </w:ins>
      <w:r w:rsidR="00903D22">
        <w:t xml:space="preserve">iluminados por </w:t>
      </w:r>
      <w:del w:id="263" w:author="Fabio R. de Miranda" w:date="2008-06-12T00:37:00Z">
        <w:r w:rsidR="00903D22" w:rsidDel="0005023C">
          <w:delText xml:space="preserve">um canhão de </w:delText>
        </w:r>
      </w:del>
      <w:del w:id="264" w:author="Fabio R. de Miranda" w:date="2008-06-12T00:38:00Z">
        <w:r w:rsidR="00903D22" w:rsidDel="0005023C">
          <w:delText xml:space="preserve">led </w:delText>
        </w:r>
      </w:del>
      <w:ins w:id="265" w:author="Fabio R. de Miranda" w:date="2008-06-12T00:38:00Z">
        <w:r w:rsidR="0005023C">
          <w:t xml:space="preserve">LED </w:t>
        </w:r>
      </w:ins>
      <w:r w:rsidR="00903D22">
        <w:t>infravermelho</w:t>
      </w:r>
      <w:commentRangeEnd w:id="261"/>
      <w:r w:rsidR="0005023C">
        <w:rPr>
          <w:rStyle w:val="CommentReference"/>
          <w:rFonts w:ascii="Times New Roman" w:hAnsi="Times New Roman"/>
        </w:rPr>
        <w:commentReference w:id="261"/>
      </w:r>
      <w:ins w:id="266" w:author="Fabio R. de Miranda" w:date="2008-06-12T00:38:00Z">
        <w:r w:rsidR="0005023C">
          <w:t>, de maneira a ser discernível na imagem da câmera mesmo quando há incidência de luz do projetor sobre ele</w:t>
        </w:r>
      </w:ins>
      <w:r w:rsidR="002E0C6D">
        <w:t>.</w:t>
      </w:r>
      <w:r w:rsidR="00C26F31">
        <w:t xml:space="preserve"> </w:t>
      </w:r>
      <w:del w:id="267" w:author="Fabio R. de Miranda" w:date="2008-06-12T00:38:00Z">
        <w:r w:rsidR="00C26F31" w:rsidDel="0005023C">
          <w:delText>Este canhão é composto por um circuito com um led posicionado no topo de um co</w:delText>
        </w:r>
        <w:r w:rsidR="00F76AB5" w:rsidDel="0005023C">
          <w:delText>po de isopor</w:delText>
        </w:r>
      </w:del>
      <w:ins w:id="268" w:author="Fabio R. de Miranda" w:date="2008-06-12T00:38:00Z">
        <w:r w:rsidR="0005023C">
          <w:t>Um circuito com um LED infravermelho foi encaixado no fundo de um copo de isopor, que funciona como difusor da luz e auxilia na iluminaç</w:t>
        </w:r>
      </w:ins>
      <w:ins w:id="269"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270" w:author="Fabio R. de Miranda" w:date="2008-06-12T00:56:00Z"/>
        </w:rPr>
      </w:pPr>
      <w:bookmarkStart w:id="271" w:name="_Toc200128382"/>
      <w:bookmarkStart w:id="272" w:name="_Toc200820557"/>
      <w:r>
        <w:t xml:space="preserve">Figura </w:t>
      </w:r>
      <w:fldSimple w:instr=" SEQ Figura \* ARABIC ">
        <w:r w:rsidR="00183B0A">
          <w:rPr>
            <w:noProof/>
          </w:rPr>
          <w:t>25</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271"/>
      <w:bookmarkEnd w:id="272"/>
    </w:p>
    <w:p w:rsidR="007C40C2" w:rsidRDefault="007C40C2">
      <w:pPr>
        <w:pStyle w:val="BodyText"/>
        <w:rPr>
          <w:ins w:id="273" w:author="Fabio R. de Miranda" w:date="2008-06-12T00:56:00Z"/>
        </w:rPr>
        <w:pPrChange w:id="274" w:author="Fabio R. de Miranda" w:date="2008-06-12T00:56:00Z">
          <w:pPr>
            <w:pStyle w:val="Figura"/>
          </w:pPr>
        </w:pPrChange>
      </w:pPr>
    </w:p>
    <w:p w:rsidR="007C40C2" w:rsidRDefault="006452AF">
      <w:pPr>
        <w:pStyle w:val="BodyText"/>
        <w:rPr>
          <w:ins w:id="275" w:author="Fabio R. de Miranda" w:date="2008-06-12T00:56:00Z"/>
        </w:rPr>
        <w:pPrChange w:id="276" w:author="Fabio R. de Miranda" w:date="2008-06-12T00:56:00Z">
          <w:pPr>
            <w:pStyle w:val="Figura"/>
          </w:pPr>
        </w:pPrChange>
      </w:pPr>
      <w:ins w:id="277" w:author="Fabio R. de Miranda" w:date="2008-06-12T00:56:00Z">
        <w:r w:rsidRPr="006452AF">
          <w:rPr>
            <w:rPrChange w:id="278" w:author="Fabio R. de Miranda" w:date="2008-06-12T00:58:00Z">
              <w:rPr>
                <w:sz w:val="16"/>
                <w:szCs w:val="16"/>
              </w:rPr>
            </w:rPrChange>
          </w:rPr>
          <w:t>Informações que não ficaram claras a respeito destes testes:</w:t>
        </w:r>
      </w:ins>
    </w:p>
    <w:p w:rsidR="007C40C2" w:rsidRDefault="006452AF">
      <w:pPr>
        <w:pStyle w:val="BodyText"/>
        <w:rPr>
          <w:ins w:id="279" w:author="Fabio R. de Miranda" w:date="2008-06-12T00:56:00Z"/>
        </w:rPr>
        <w:pPrChange w:id="280" w:author="Fabio R. de Miranda" w:date="2008-06-12T00:56:00Z">
          <w:pPr>
            <w:pStyle w:val="Figura"/>
          </w:pPr>
        </w:pPrChange>
      </w:pPr>
      <w:ins w:id="281" w:author="Fabio R. de Miranda" w:date="2008-06-12T00:56:00Z">
        <w:r w:rsidRPr="006452AF">
          <w:rPr>
            <w:rPrChange w:id="282" w:author="Fabio R. de Miranda" w:date="2008-06-12T00:58:00Z">
              <w:rPr>
                <w:sz w:val="16"/>
                <w:szCs w:val="16"/>
              </w:rPr>
            </w:rPrChange>
          </w:rPr>
          <w:t>- Desde a óbvia: “por que preciso de um material como anteparo”?</w:t>
        </w:r>
      </w:ins>
    </w:p>
    <w:p w:rsidR="007C40C2" w:rsidRDefault="006452AF">
      <w:pPr>
        <w:pStyle w:val="BodyText"/>
        <w:rPr>
          <w:ins w:id="283" w:author="Fabio R. de Miranda" w:date="2008-06-12T00:56:00Z"/>
        </w:rPr>
        <w:pPrChange w:id="284" w:author="Fabio R. de Miranda" w:date="2008-06-12T00:56:00Z">
          <w:pPr>
            <w:pStyle w:val="Figura"/>
          </w:pPr>
        </w:pPrChange>
      </w:pPr>
      <w:ins w:id="285" w:author="Fabio R. de Miranda" w:date="2008-06-12T00:56:00Z">
        <w:r w:rsidRPr="006452AF">
          <w:rPr>
            <w:rPrChange w:id="286" w:author="Fabio R. de Miranda" w:date="2008-06-12T00:58:00Z">
              <w:rPr>
                <w:sz w:val="16"/>
                <w:szCs w:val="16"/>
              </w:rPr>
            </w:rPrChange>
          </w:rPr>
          <w:t>- Até: qual propriedades vocês gostariam que o material tivesse</w:t>
        </w:r>
      </w:ins>
    </w:p>
    <w:p w:rsidR="007C40C2" w:rsidRDefault="006452AF">
      <w:pPr>
        <w:pStyle w:val="BodyText"/>
        <w:rPr>
          <w:ins w:id="287" w:author="Fabio R. de Miranda" w:date="2008-06-12T00:57:00Z"/>
        </w:rPr>
        <w:pPrChange w:id="288" w:author="Fabio R. de Miranda" w:date="2008-06-12T00:56:00Z">
          <w:pPr>
            <w:pStyle w:val="Figura"/>
          </w:pPr>
        </w:pPrChange>
      </w:pPr>
      <w:ins w:id="289" w:author="Fabio R. de Miranda" w:date="2008-06-12T00:56:00Z">
        <w:r w:rsidRPr="006452AF">
          <w:rPr>
            <w:rPrChange w:id="290" w:author="Fabio R. de Miranda" w:date="2008-06-12T00:58:00Z">
              <w:rPr>
                <w:sz w:val="16"/>
                <w:szCs w:val="16"/>
              </w:rPr>
            </w:rPrChange>
          </w:rPr>
          <w:t xml:space="preserve">- Passando por: como foi o setup de testes. </w:t>
        </w:r>
      </w:ins>
      <w:ins w:id="291" w:author="Fabio R. de Miranda" w:date="2008-06-12T00:57:00Z">
        <w:r w:rsidRPr="006452AF">
          <w:rPr>
            <w:rPrChange w:id="292" w:author="Fabio R. de Miranda" w:date="2008-06-12T00:58:00Z">
              <w:rPr>
                <w:sz w:val="16"/>
                <w:szCs w:val="16"/>
              </w:rPr>
            </w:rPrChange>
          </w:rPr>
          <w:t>É preciso mostrar um esqueminha explicando como vocês colaram este material para fazer as coisas e que teste foi feito</w:t>
        </w:r>
      </w:ins>
    </w:p>
    <w:p w:rsidR="007C40C2" w:rsidRDefault="006452AF">
      <w:pPr>
        <w:pStyle w:val="BodyText"/>
        <w:rPr>
          <w:ins w:id="293" w:author="Fabio R. de Miranda" w:date="2008-06-12T00:56:00Z"/>
        </w:rPr>
        <w:pPrChange w:id="294" w:author="Fabio R. de Miranda" w:date="2008-06-12T00:56:00Z">
          <w:pPr>
            <w:pStyle w:val="Figura"/>
          </w:pPr>
        </w:pPrChange>
      </w:pPr>
      <w:ins w:id="295" w:author="Fabio R. de Miranda" w:date="2008-06-12T00:57:00Z">
        <w:r w:rsidRPr="006452AF">
          <w:rPr>
            <w:rPrChange w:id="296" w:author="Fabio R. de Miranda" w:date="2008-06-12T00:58:00Z">
              <w:rPr>
                <w:sz w:val="16"/>
                <w:szCs w:val="16"/>
              </w:rPr>
            </w:rPrChange>
          </w:rPr>
          <w:t>- Incluindo: por que os testes não foram refeitos com a VX 6000? Imagino que seja porque vocês já tinham desistido dos fiduciais por causa dos maus resultados obtidos com a camerazinha da Creative</w:t>
        </w:r>
      </w:ins>
    </w:p>
    <w:p w:rsidR="007C40C2" w:rsidRDefault="007C40C2">
      <w:pPr>
        <w:pStyle w:val="BodyText"/>
        <w:pPrChange w:id="297" w:author="Fabio R. de Miranda" w:date="2008-06-12T00:56:00Z">
          <w:pPr>
            <w:pStyle w:val="Figura"/>
          </w:pPr>
        </w:pPrChange>
      </w:pPr>
    </w:p>
    <w:p w:rsidR="00737335" w:rsidRDefault="00F76AB5" w:rsidP="008E5C7B">
      <w:pPr>
        <w:pStyle w:val="BodyText"/>
      </w:pPr>
      <w:r>
        <w:t xml:space="preserve">Utilizando este </w:t>
      </w:r>
      <w:commentRangeStart w:id="298"/>
      <w:r>
        <w:t>canhão</w:t>
      </w:r>
      <w:commentRangeEnd w:id="298"/>
      <w:r w:rsidR="00CE1583">
        <w:rPr>
          <w:rStyle w:val="CommentReference"/>
          <w:rFonts w:ascii="Times New Roman" w:hAnsi="Times New Roman"/>
        </w:rPr>
        <w:commentReference w:id="298"/>
      </w:r>
      <w:r>
        <w:t>, os testes</w:t>
      </w:r>
      <w:r w:rsidR="00743521">
        <w:t xml:space="preserve"> utilizando </w:t>
      </w:r>
      <w:ins w:id="299" w:author="Fabio R. de Miranda" w:date="2008-06-12T00:45:00Z">
        <w:r w:rsidR="008E5C7B">
          <w:t>anteparos de projeção para ficar junto ao acr</w:t>
        </w:r>
      </w:ins>
      <w:ins w:id="300" w:author="Fabio R. de Miranda" w:date="2008-06-12T00:46:00Z">
        <w:r w:rsidR="008E5C7B">
          <w:t xml:space="preserve">ílico de maneira a que os usuários possam ver as imagens do jogo </w:t>
        </w:r>
      </w:ins>
      <w:del w:id="301"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302" w:author="Fabio R. de Miranda" w:date="2008-06-12T00:49:00Z">
        <w:r w:rsidR="00D54593">
          <w:t xml:space="preserve">nas imagens captadas pela webcam </w:t>
        </w:r>
      </w:ins>
      <w:ins w:id="303" w:author="Fabio R. de Miranda" w:date="2008-06-12T00:46:00Z">
        <w:r w:rsidR="008E5C7B">
          <w:t xml:space="preserve">quando foi usado como anteparo material de </w:t>
        </w:r>
      </w:ins>
      <w:del w:id="304"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305" w:author="Fabio R. de Miranda" w:date="2008-06-12T00:46:00Z">
        <w:r w:rsidR="008E5C7B">
          <w:t xml:space="preserve"> brancos (</w:t>
        </w:r>
      </w:ins>
      <w:ins w:id="306" w:author="Fabio R. de Miranda" w:date="2008-06-12T00:49:00Z">
        <w:r w:rsidR="00D54593">
          <w:t>polietileno</w:t>
        </w:r>
      </w:ins>
      <w:ins w:id="307" w:author="Fabio R. de Miranda" w:date="2008-06-12T00:46:00Z">
        <w:r w:rsidR="008E5C7B">
          <w:t>)</w:t>
        </w:r>
      </w:ins>
      <w:r w:rsidR="00743521">
        <w:t xml:space="preserve">, enquanto o toque era detectável sob os </w:t>
      </w:r>
      <w:commentRangeStart w:id="308"/>
      <w:r w:rsidR="00743521">
        <w:t>dois materiais.</w:t>
      </w:r>
      <w:commentRangeEnd w:id="308"/>
      <w:r w:rsidR="00D54593">
        <w:rPr>
          <w:rStyle w:val="CommentReference"/>
          <w:rFonts w:ascii="Times New Roman" w:hAnsi="Times New Roman"/>
        </w:rPr>
        <w:commentReference w:id="308"/>
      </w:r>
      <w:r w:rsidR="00743521">
        <w:t xml:space="preserve"> Outra </w:t>
      </w:r>
      <w:commentRangeStart w:id="309"/>
      <w:r w:rsidR="00743521">
        <w:t xml:space="preserve">limitação dos fiduciais foi a distância que a câmera deveria estar do fiducial, que era em torno de </w:t>
      </w:r>
      <w:r w:rsidR="007373DA">
        <w:t>25 cm</w:t>
      </w:r>
      <w:ins w:id="310" w:author="Fabio R. de Miranda" w:date="2008-06-12T00:50:00Z">
        <w:r w:rsidR="00D54593">
          <w:t xml:space="preserve"> </w:t>
        </w:r>
        <w:commentRangeEnd w:id="309"/>
        <w:r w:rsidR="00D54593">
          <w:rPr>
            <w:rStyle w:val="CommentReference"/>
            <w:rFonts w:ascii="Times New Roman" w:hAnsi="Times New Roman"/>
          </w:rPr>
          <w:commentReference w:id="309"/>
        </w:r>
      </w:ins>
      <w:r w:rsidR="00743521">
        <w:t>. A essa distância é impossível executar qualquer aplicação,</w:t>
      </w:r>
      <w:commentRangeStart w:id="311"/>
      <w:r w:rsidR="00743521">
        <w:t xml:space="preserve"> pois </w:t>
      </w:r>
      <w:r w:rsidR="007E3B14">
        <w:t xml:space="preserve">a área usável da mesa </w:t>
      </w:r>
      <w:r w:rsidR="00743521">
        <w:t>é muito restrit</w:t>
      </w:r>
      <w:r w:rsidR="007E3B14">
        <w:t>a</w:t>
      </w:r>
      <w:commentRangeEnd w:id="311"/>
      <w:r w:rsidR="0080689E">
        <w:rPr>
          <w:rStyle w:val="CommentReference"/>
          <w:rFonts w:ascii="Times New Roman" w:hAnsi="Times New Roman"/>
        </w:rPr>
        <w:commentReference w:id="311"/>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312" w:name="_Toc200128383"/>
      <w:bookmarkStart w:id="313" w:name="_Toc200820558"/>
      <w:r>
        <w:t xml:space="preserve">Figura </w:t>
      </w:r>
      <w:fldSimple w:instr=" SEQ Figura \* ARABIC ">
        <w:r w:rsidR="00183B0A">
          <w:rPr>
            <w:noProof/>
          </w:rPr>
          <w:t>26</w:t>
        </w:r>
      </w:fldSimple>
      <w:r>
        <w:t xml:space="preserve"> </w:t>
      </w:r>
      <w:r w:rsidR="00DE66C3">
        <w:t>-</w:t>
      </w:r>
      <w:r>
        <w:t xml:space="preserve"> </w:t>
      </w:r>
      <w:r w:rsidR="00171740">
        <w:t>F</w:t>
      </w:r>
      <w:r>
        <w:t>iduciais sobre papel vegetal e plástico</w:t>
      </w:r>
      <w:bookmarkEnd w:id="312"/>
      <w:bookmarkEnd w:id="313"/>
    </w:p>
    <w:p w:rsidR="00FD2D6A" w:rsidRPr="00FD2D6A" w:rsidRDefault="00D559C4" w:rsidP="00FD2D6A">
      <w:pPr>
        <w:pStyle w:val="Heading2"/>
      </w:pPr>
      <w:bookmarkStart w:id="314" w:name="_Toc201204096"/>
      <w:r>
        <w:t>Jogo</w:t>
      </w:r>
      <w:bookmarkEnd w:id="314"/>
    </w:p>
    <w:p w:rsidR="00FD2D6A" w:rsidRPr="00FD2D6A" w:rsidRDefault="00FD2D6A" w:rsidP="001D60CB">
      <w:pPr>
        <w:pStyle w:val="BodyText"/>
      </w:pPr>
      <w:r w:rsidRPr="00FD2D6A">
        <w:t>A primeira etapa do desenvolvimento do jogo foi escolher qual seria o ambiente de desenvolvimento.</w:t>
      </w:r>
      <w:ins w:id="315" w:author="Fabio R. de Miranda" w:date="2008-06-12T00:58:00Z">
        <w:r w:rsidR="000A47DA">
          <w:t xml:space="preserve"> </w:t>
        </w:r>
        <w:r w:rsidR="006452AF" w:rsidRPr="006452AF">
          <w:rPr>
            <w:b/>
            <w:color w:val="FF0000"/>
            <w:rPrChange w:id="316" w:author="Fabio R. de Miranda" w:date="2008-06-12T01:03:00Z">
              <w:rPr>
                <w:rFonts w:cs="Arial"/>
                <w:i/>
                <w:sz w:val="16"/>
                <w:szCs w:val="16"/>
              </w:rPr>
            </w:rPrChange>
          </w:rPr>
          <w:t xml:space="preserve">Não! A primeira etapa deveria ser </w:t>
        </w:r>
      </w:ins>
      <w:ins w:id="317" w:author="Fabio R. de Miranda" w:date="2008-06-12T01:03:00Z">
        <w:r w:rsidR="006452AF" w:rsidRPr="006452AF">
          <w:rPr>
            <w:b/>
            <w:color w:val="FF0000"/>
            <w:rPrChange w:id="318" w:author="Fabio R. de Miranda" w:date="2008-06-12T01:03:00Z">
              <w:rPr>
                <w:rFonts w:cs="Arial"/>
                <w:i/>
                <w:color w:val="FF0000"/>
                <w:sz w:val="16"/>
                <w:szCs w:val="16"/>
              </w:rPr>
            </w:rPrChange>
          </w:rPr>
          <w:t xml:space="preserve">ter </w:t>
        </w:r>
      </w:ins>
      <w:ins w:id="319" w:author="Fabio R. de Miranda" w:date="2008-06-12T00:58:00Z">
        <w:r w:rsidR="006452AF" w:rsidRPr="006452AF">
          <w:rPr>
            <w:b/>
            <w:color w:val="FF0000"/>
            <w:rPrChange w:id="320" w:author="Fabio R. de Miranda" w:date="2008-06-12T01:03:00Z">
              <w:rPr>
                <w:rFonts w:cs="Arial"/>
                <w:i/>
                <w:sz w:val="16"/>
                <w:szCs w:val="16"/>
              </w:rPr>
            </w:rPrChange>
          </w:rPr>
          <w:t>uma visão geral ou concepção do jogo</w:t>
        </w:r>
      </w:ins>
      <w:ins w:id="321" w:author="Fabio R. de Miranda" w:date="2008-06-12T01:03:00Z">
        <w:r w:rsidR="006452AF" w:rsidRPr="006452AF">
          <w:rPr>
            <w:b/>
            <w:color w:val="FF0000"/>
            <w:rPrChange w:id="322" w:author="Fabio R. de Miranda" w:date="2008-06-12T01:03:00Z">
              <w:rPr>
                <w:rFonts w:cs="Arial"/>
                <w:i/>
                <w:color w:val="FF0000"/>
                <w:sz w:val="16"/>
                <w:szCs w:val="16"/>
              </w:rPr>
            </w:rPrChange>
          </w:rPr>
          <w:t xml:space="preserve"> que se quer fazer</w:t>
        </w:r>
      </w:ins>
      <w:ins w:id="323" w:author="Fabio R. de Miranda" w:date="2008-06-12T00:58:00Z">
        <w:r w:rsidR="006452AF" w:rsidRPr="006452AF">
          <w:rPr>
            <w:b/>
            <w:color w:val="FF0000"/>
            <w:rPrChange w:id="324" w:author="Fabio R. de Miranda" w:date="2008-06-12T01:03:00Z">
              <w:rPr>
                <w:rFonts w:cs="Arial"/>
                <w:i/>
                <w:sz w:val="16"/>
                <w:szCs w:val="16"/>
              </w:rPr>
            </w:rPrChange>
          </w:rPr>
          <w:t>!</w:t>
        </w:r>
      </w:ins>
      <w:ins w:id="325" w:author="Fabio R. de Miranda" w:date="2008-06-12T00:59:00Z">
        <w:r w:rsidR="006452AF" w:rsidRPr="006452AF">
          <w:rPr>
            <w:b/>
            <w:color w:val="FF0000"/>
            <w:rPrChange w:id="326" w:author="Fabio R. de Miranda" w:date="2008-06-12T01:03:00Z">
              <w:rPr>
                <w:rFonts w:cs="Arial"/>
                <w:i/>
                <w:sz w:val="16"/>
                <w:szCs w:val="16"/>
              </w:rPr>
            </w:rPrChange>
          </w:rPr>
          <w:t xml:space="preserve"> </w:t>
        </w:r>
      </w:ins>
      <w:ins w:id="327" w:author="Fabio R. de Miranda" w:date="2008-06-12T01:03:00Z">
        <w:r w:rsidR="006452AF" w:rsidRPr="006452AF">
          <w:rPr>
            <w:b/>
            <w:color w:val="FF0000"/>
            <w:rPrChange w:id="328" w:author="Fabio R. de Miranda" w:date="2008-06-12T01:03:00Z">
              <w:rPr>
                <w:rFonts w:cs="Arial"/>
                <w:i/>
                <w:color w:val="FF0000"/>
                <w:sz w:val="16"/>
                <w:szCs w:val="16"/>
              </w:rPr>
            </w:rPrChange>
          </w:rPr>
          <w:t>Em termos de monografia, d</w:t>
        </w:r>
      </w:ins>
      <w:ins w:id="329" w:author="Fabio R. de Miranda" w:date="2008-06-12T00:59:00Z">
        <w:r w:rsidR="006452AF" w:rsidRPr="006452AF">
          <w:rPr>
            <w:b/>
            <w:color w:val="FF0000"/>
            <w:rPrChange w:id="330" w:author="Fabio R. de Miranda" w:date="2008-06-12T01:03:00Z">
              <w:rPr>
                <w:rFonts w:cs="Arial"/>
                <w:i/>
                <w:sz w:val="16"/>
                <w:szCs w:val="16"/>
              </w:rPr>
            </w:rPrChange>
          </w:rPr>
          <w:t xml:space="preserve">epois </w:t>
        </w:r>
      </w:ins>
      <w:ins w:id="331" w:author="Fabio R. de Miranda" w:date="2008-06-12T01:03:00Z">
        <w:r w:rsidR="006452AF" w:rsidRPr="006452AF">
          <w:rPr>
            <w:b/>
            <w:color w:val="FF0000"/>
            <w:rPrChange w:id="332" w:author="Fabio R. de Miranda" w:date="2008-06-12T01:03:00Z">
              <w:rPr>
                <w:rFonts w:cs="Arial"/>
                <w:i/>
                <w:color w:val="FF0000"/>
                <w:sz w:val="16"/>
                <w:szCs w:val="16"/>
              </w:rPr>
            </w:rPrChange>
          </w:rPr>
          <w:t xml:space="preserve">viria </w:t>
        </w:r>
      </w:ins>
      <w:ins w:id="333" w:author="Fabio R. de Miranda" w:date="2008-06-12T00:59:00Z">
        <w:r w:rsidR="006452AF" w:rsidRPr="006452AF">
          <w:rPr>
            <w:b/>
            <w:color w:val="FF0000"/>
            <w:rPrChange w:id="334" w:author="Fabio R. de Miranda" w:date="2008-06-12T01:03:00Z">
              <w:rPr>
                <w:rFonts w:cs="Arial"/>
                <w:i/>
                <w:sz w:val="16"/>
                <w:szCs w:val="16"/>
              </w:rPr>
            </w:rPrChange>
          </w:rPr>
          <w:t>explicar do ponto de vista do usuário e da aplicação!</w:t>
        </w:r>
      </w:ins>
      <w:ins w:id="335" w:author="Fabio R. de Miranda" w:date="2008-06-12T00:58:00Z">
        <w:r w:rsidR="006452AF" w:rsidRPr="006452AF">
          <w:rPr>
            <w:b/>
            <w:color w:val="FF0000"/>
            <w:rPrChange w:id="336" w:author="Fabio R. de Miranda" w:date="2008-06-12T01:03:00Z">
              <w:rPr>
                <w:rFonts w:cs="Arial"/>
                <w:i/>
                <w:sz w:val="16"/>
                <w:szCs w:val="16"/>
              </w:rPr>
            </w:rPrChange>
          </w:rPr>
          <w:t xml:space="preserve"> Inclusive esta deveria ser a primeira informação a constar neste capítulo e </w:t>
        </w:r>
      </w:ins>
      <w:ins w:id="337" w:author="Fabio R. de Miranda" w:date="2008-06-12T00:59:00Z">
        <w:r w:rsidR="006452AF" w:rsidRPr="006452AF">
          <w:rPr>
            <w:b/>
            <w:color w:val="FF0000"/>
            <w:rPrChange w:id="338"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339"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340"/>
      <w:r w:rsidRPr="00FD2D6A">
        <w:t>o jogo poderia ser desenvolvido em praticamente qualquer ambiente</w:t>
      </w:r>
      <w:commentRangeEnd w:id="340"/>
      <w:r w:rsidR="00BE45FA">
        <w:rPr>
          <w:rStyle w:val="CommentReference"/>
          <w:rFonts w:ascii="Times New Roman" w:hAnsi="Times New Roman"/>
        </w:rPr>
        <w:commentReference w:id="340"/>
      </w:r>
      <w:r w:rsidRPr="00FD2D6A">
        <w:t xml:space="preserve">. Dessa forma a escolha foi baseada apenas em qual ambiente a produtividade seria maior e qual teria mais </w:t>
      </w:r>
      <w:commentRangeStart w:id="341"/>
      <w:r w:rsidRPr="00FD2D6A">
        <w:t>recursos</w:t>
      </w:r>
      <w:commentRangeEnd w:id="341"/>
      <w:r w:rsidR="00BE45FA">
        <w:rPr>
          <w:rStyle w:val="CommentReference"/>
          <w:rFonts w:ascii="Times New Roman" w:hAnsi="Times New Roman"/>
        </w:rPr>
        <w:commentReference w:id="341"/>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342"/>
      <w:r w:rsidRPr="00FD2D6A">
        <w:t xml:space="preserve">uma vez que a linguagem de programação adotada seria </w:t>
      </w:r>
      <w:r w:rsidRPr="00FD2D6A">
        <w:rPr>
          <w:i/>
        </w:rPr>
        <w:t>C#.</w:t>
      </w:r>
      <w:commentRangeEnd w:id="342"/>
      <w:r w:rsidR="00BE45FA">
        <w:rPr>
          <w:rStyle w:val="CommentReference"/>
          <w:rFonts w:ascii="Times New Roman" w:hAnsi="Times New Roman"/>
        </w:rPr>
        <w:commentReference w:id="342"/>
      </w:r>
    </w:p>
    <w:p w:rsidR="003E6882" w:rsidRDefault="003E6882" w:rsidP="003E6882">
      <w:pPr>
        <w:pStyle w:val="BodyText"/>
        <w:rPr>
          <w:ins w:id="343" w:author="Fabio R. de Miranda" w:date="2008-06-12T01:14:00Z"/>
        </w:rPr>
      </w:pPr>
    </w:p>
    <w:p w:rsidR="003E6882" w:rsidRDefault="003E6882" w:rsidP="003E6882">
      <w:pPr>
        <w:pStyle w:val="BodyText"/>
        <w:rPr>
          <w:del w:id="344" w:author="Fabio R. de Miranda" w:date="2008-06-12T01:14:00Z"/>
        </w:rPr>
      </w:pPr>
      <w:commentRangeStart w:id="345"/>
    </w:p>
    <w:p w:rsidR="00FD2D6A" w:rsidRPr="00BE45FA" w:rsidRDefault="006452AF" w:rsidP="001D60CB">
      <w:pPr>
        <w:pStyle w:val="BodyText"/>
        <w:rPr>
          <w:highlight w:val="yellow"/>
          <w:rPrChange w:id="346" w:author="Fabio R. de Miranda" w:date="2008-06-12T01:14:00Z">
            <w:rPr/>
          </w:rPrChange>
        </w:rPr>
      </w:pPr>
      <w:r w:rsidRPr="006452AF">
        <w:rPr>
          <w:highlight w:val="yellow"/>
          <w:rPrChange w:id="347" w:author="Fabio R. de Miranda" w:date="2008-06-12T01:14:00Z">
            <w:rPr>
              <w:rFonts w:cs="Arial"/>
              <w:i/>
              <w:sz w:val="16"/>
              <w:szCs w:val="16"/>
            </w:rPr>
          </w:rPrChange>
        </w:rPr>
        <w:lastRenderedPageBreak/>
        <w:t xml:space="preserve">O jogo desenvolvido é um </w:t>
      </w:r>
      <w:r w:rsidRPr="006452AF">
        <w:rPr>
          <w:i/>
          <w:highlight w:val="yellow"/>
          <w:rPrChange w:id="348" w:author="Fabio R. de Miranda" w:date="2008-06-12T01:14:00Z">
            <w:rPr>
              <w:rFonts w:cs="Arial"/>
              <w:i/>
              <w:sz w:val="16"/>
              <w:szCs w:val="16"/>
            </w:rPr>
          </w:rPrChange>
        </w:rPr>
        <w:t>RPG</w:t>
      </w:r>
      <w:r w:rsidRPr="006452AF">
        <w:rPr>
          <w:highlight w:val="yellow"/>
          <w:rPrChange w:id="349" w:author="Fabio R. de Miranda" w:date="2008-06-12T01:14:00Z">
            <w:rPr>
              <w:rFonts w:cs="Arial"/>
              <w:i/>
              <w:sz w:val="16"/>
              <w:szCs w:val="16"/>
            </w:rPr>
          </w:rPrChange>
        </w:rPr>
        <w:t xml:space="preserve"> tático semelhante ao conhecido </w:t>
      </w:r>
      <w:r w:rsidRPr="006452AF">
        <w:rPr>
          <w:i/>
          <w:highlight w:val="yellow"/>
          <w:rPrChange w:id="350" w:author="Fabio R. de Miranda" w:date="2008-06-12T01:14:00Z">
            <w:rPr>
              <w:rFonts w:cs="Arial"/>
              <w:i/>
              <w:sz w:val="16"/>
              <w:szCs w:val="16"/>
            </w:rPr>
          </w:rPrChange>
        </w:rPr>
        <w:t>Final Fantasy Tactics</w:t>
      </w:r>
      <w:r w:rsidRPr="006452AF">
        <w:rPr>
          <w:highlight w:val="yellow"/>
          <w:rPrChange w:id="351" w:author="Fabio R. de Miranda" w:date="2008-06-12T01:14:00Z">
            <w:rPr>
              <w:rFonts w:cs="Arial"/>
              <w:i/>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6452AF" w:rsidP="001D60CB">
      <w:pPr>
        <w:pStyle w:val="BodyText"/>
      </w:pPr>
      <w:r w:rsidRPr="006452AF">
        <w:rPr>
          <w:highlight w:val="yellow"/>
          <w:rPrChange w:id="352" w:author="Fabio R. de Miranda" w:date="2008-06-12T01:14:00Z">
            <w:rPr>
              <w:rFonts w:cs="Arial"/>
              <w:i/>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6452AF" w:rsidP="001D60CB">
      <w:pPr>
        <w:pStyle w:val="BodyText"/>
        <w:rPr>
          <w:ins w:id="353" w:author="Fabio R. de Miranda" w:date="2008-06-12T01:16:00Z"/>
        </w:rPr>
      </w:pPr>
      <w:r w:rsidRPr="006452AF">
        <w:rPr>
          <w:highlight w:val="yellow"/>
          <w:rPrChange w:id="354" w:author="Fabio R. de Miranda" w:date="2008-06-12T01:14:00Z">
            <w:rPr>
              <w:rFonts w:cs="Arial"/>
              <w:i/>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355" w:author="Fabio R. de Miranda" w:date="2008-06-12T01:15:00Z">
        <w:r w:rsidR="00CF17C2">
          <w:rPr>
            <w:highlight w:val="yellow"/>
          </w:rPr>
          <w:t>s</w:t>
        </w:r>
      </w:ins>
      <w:r w:rsidRPr="006452AF">
        <w:rPr>
          <w:highlight w:val="yellow"/>
          <w:rPrChange w:id="356" w:author="Fabio R. de Miranda" w:date="2008-06-12T01:14:00Z">
            <w:rPr>
              <w:rFonts w:cs="Arial"/>
              <w:i/>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3E6882" w:rsidRDefault="006452AF" w:rsidP="003E6882">
      <w:pPr>
        <w:pStyle w:val="BodyText"/>
      </w:pPr>
      <w:ins w:id="357" w:author="Fabio R. de Miranda" w:date="2008-06-12T01:16:00Z">
        <w:r w:rsidRPr="006452AF">
          <w:rPr>
            <w:rPrChange w:id="358" w:author="Fabio R. de Miranda" w:date="2008-06-12T01:16:00Z">
              <w:rPr>
                <w:rFonts w:cs="Arial"/>
                <w:i/>
                <w:sz w:val="16"/>
                <w:szCs w:val="16"/>
              </w:rPr>
            </w:rPrChange>
          </w:rPr>
          <w:t>Faz muuuuuita falta uma figura do jogo para apontar estas questões de exércitos, unidades, etc</w:t>
        </w:r>
      </w:ins>
      <w:ins w:id="359" w:author="Fabio R. de Miranda" w:date="2008-06-12T03:27:00Z">
        <w:r w:rsidR="00F62046">
          <w:t>, tipos de personagens, etc</w:t>
        </w:r>
      </w:ins>
    </w:p>
    <w:commentRangeEnd w:id="345"/>
    <w:p w:rsidR="00FD2D6A" w:rsidRPr="001D60CB" w:rsidRDefault="00BE45FA" w:rsidP="001D60CB">
      <w:pPr>
        <w:pStyle w:val="BodyText"/>
      </w:pPr>
      <w:r>
        <w:rPr>
          <w:rStyle w:val="CommentReference"/>
          <w:rFonts w:ascii="Times New Roman" w:hAnsi="Times New Roman"/>
        </w:rPr>
        <w:commentReference w:id="345"/>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360"/>
      <w:r w:rsidR="00FD2D6A" w:rsidRPr="00FD2D6A">
        <w:t>mesa</w:t>
      </w:r>
      <w:commentRangeEnd w:id="360"/>
      <w:r w:rsidR="00CF17C2">
        <w:rPr>
          <w:rStyle w:val="CommentReference"/>
          <w:rFonts w:ascii="Times New Roman" w:hAnsi="Times New Roman"/>
        </w:rPr>
        <w:commentReference w:id="360"/>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361"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3E6882" w:rsidRDefault="003E6882" w:rsidP="003E6882">
      <w:pPr>
        <w:pStyle w:val="BodyText"/>
        <w:rPr>
          <w:ins w:id="362" w:author="Fabio R. de Miranda" w:date="2008-06-12T01:29:00Z"/>
        </w:rPr>
      </w:pPr>
    </w:p>
    <w:p w:rsidR="003E6882" w:rsidRDefault="006452AF" w:rsidP="003E6882">
      <w:pPr>
        <w:pStyle w:val="BodyText"/>
        <w:rPr>
          <w:ins w:id="363" w:author="Fabio R. de Miranda" w:date="2008-06-12T01:29:00Z"/>
        </w:rPr>
      </w:pPr>
      <w:ins w:id="364" w:author="Fabio R. de Miranda" w:date="2008-06-12T01:29:00Z">
        <w:r w:rsidRPr="006452AF">
          <w:rPr>
            <w:rPrChange w:id="365" w:author="Fabio R. de Miranda" w:date="2008-06-12T01:29:00Z">
              <w:rPr>
                <w:rFonts w:cs="Arial"/>
                <w:i/>
                <w:sz w:val="16"/>
                <w:szCs w:val="16"/>
              </w:rPr>
            </w:rPrChange>
          </w:rPr>
          <w:t>O diagrama abaixo seria melhor digerido se antes vocês mostrassem um diagrama de blocos em que se pudesse ter uma idéia da arquitetura do sistema como um todo. Fornecer detalhe antes de esclarecer a visão geral é uma boa estratégia pra confundir quem lê.</w:t>
        </w:r>
      </w:ins>
    </w:p>
    <w:p w:rsidR="003E6882" w:rsidRDefault="003E6882" w:rsidP="003E6882">
      <w:pPr>
        <w:pStyle w:val="BodyText"/>
      </w:pPr>
    </w:p>
    <w:p w:rsidR="00076E68" w:rsidRDefault="00FD2D6A" w:rsidP="00076E68">
      <w:pPr>
        <w:pStyle w:val="Figura"/>
      </w:pPr>
      <w:commentRangeStart w:id="366"/>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367" w:name="_Toc200128384"/>
      <w:bookmarkStart w:id="368" w:name="_Toc200820559"/>
      <w:r>
        <w:t xml:space="preserve">Figura </w:t>
      </w:r>
      <w:fldSimple w:instr=" SEQ Figura \* ARABIC ">
        <w:r w:rsidR="00183B0A">
          <w:rPr>
            <w:noProof/>
          </w:rPr>
          <w:t>27</w:t>
        </w:r>
      </w:fldSimple>
      <w:r w:rsidRPr="00076E68">
        <w:t xml:space="preserve"> </w:t>
      </w:r>
      <w:r w:rsidR="00DE66C3">
        <w:t xml:space="preserve">- </w:t>
      </w:r>
      <w:r w:rsidRPr="00FD2D6A">
        <w:t>Visão geral do módulo de comunicação</w:t>
      </w:r>
      <w:bookmarkEnd w:id="367"/>
      <w:bookmarkEnd w:id="368"/>
    </w:p>
    <w:commentRangeEnd w:id="366"/>
    <w:p w:rsidR="00FD2D6A" w:rsidRPr="00FD2D6A" w:rsidRDefault="00CF17C2" w:rsidP="00076E68">
      <w:pPr>
        <w:pStyle w:val="Heading3"/>
      </w:pPr>
      <w:r>
        <w:rPr>
          <w:rStyle w:val="CommentReference"/>
          <w:rFonts w:ascii="Times New Roman" w:hAnsi="Times New Roman" w:cs="Times New Roman"/>
          <w:b w:val="0"/>
          <w:bCs w:val="0"/>
          <w:kern w:val="0"/>
        </w:rPr>
        <w:commentReference w:id="366"/>
      </w:r>
      <w:bookmarkStart w:id="369" w:name="_Toc201204097"/>
      <w:r w:rsidR="00FD2D6A" w:rsidRPr="00FD2D6A">
        <w:t>Protótipo</w:t>
      </w:r>
      <w:bookmarkEnd w:id="369"/>
    </w:p>
    <w:p w:rsidR="00FD2D6A" w:rsidRPr="00FD2D6A" w:rsidRDefault="00FD2D6A" w:rsidP="001D60CB">
      <w:pPr>
        <w:pStyle w:val="BodyText"/>
      </w:pPr>
      <w:r w:rsidRPr="00FD2D6A">
        <w:t xml:space="preserve">O protótipo foi desenvolvido com o intuito de validar as </w:t>
      </w:r>
      <w:commentRangeStart w:id="370"/>
      <w:r w:rsidRPr="00FD2D6A">
        <w:t>tecnologias</w:t>
      </w:r>
      <w:commentRangeEnd w:id="370"/>
      <w:r w:rsidR="00F949FD">
        <w:rPr>
          <w:rStyle w:val="CommentReference"/>
          <w:rFonts w:ascii="Times New Roman" w:hAnsi="Times New Roman"/>
        </w:rPr>
        <w:commentReference w:id="370"/>
      </w:r>
      <w:r w:rsidRPr="00FD2D6A">
        <w:t xml:space="preserve"> empregadas na concepção do projeto. Teve como foco de desenvolvimento a </w:t>
      </w:r>
      <w:commentRangeStart w:id="371"/>
      <w:r w:rsidRPr="00FD2D6A">
        <w:t xml:space="preserve">decodificação de mensagens </w:t>
      </w:r>
      <w:r w:rsidRPr="00FD2D6A">
        <w:rPr>
          <w:i/>
        </w:rPr>
        <w:t>TUIO</w:t>
      </w:r>
      <w:commentRangeEnd w:id="371"/>
      <w:r w:rsidR="00762220">
        <w:rPr>
          <w:rStyle w:val="CommentReference"/>
          <w:rFonts w:ascii="Times New Roman" w:hAnsi="Times New Roman"/>
        </w:rPr>
        <w:commentReference w:id="371"/>
      </w:r>
      <w:r w:rsidRPr="00FD2D6A">
        <w:t xml:space="preserve">, geração de eventos </w:t>
      </w:r>
      <w:ins w:id="372" w:author="Fabio R. de Miranda" w:date="2008-06-12T01:33:00Z">
        <w:r w:rsidR="00F949FD">
          <w:t xml:space="preserve">no software em decorrência de </w:t>
        </w:r>
      </w:ins>
      <w:del w:id="373" w:author="Fabio R. de Miranda" w:date="2008-06-12T01:33:00Z">
        <w:r w:rsidRPr="00FD2D6A" w:rsidDel="00F949FD">
          <w:delText>respectivos à a</w:delText>
        </w:r>
      </w:del>
      <w:ins w:id="374" w:author="Fabio R. de Miranda" w:date="2008-06-12T01:33:00Z">
        <w:r w:rsidR="00F949FD">
          <w:t>a</w:t>
        </w:r>
      </w:ins>
      <w:r w:rsidRPr="00FD2D6A">
        <w:t>ç</w:t>
      </w:r>
      <w:del w:id="375" w:author="Fabio R. de Miranda" w:date="2008-06-12T01:33:00Z">
        <w:r w:rsidRPr="00FD2D6A" w:rsidDel="00F949FD">
          <w:delText>ão</w:delText>
        </w:r>
      </w:del>
      <w:ins w:id="376" w:author="Fabio R. de Miranda" w:date="2008-06-12T01:33:00Z">
        <w:r w:rsidR="00F949FD">
          <w:t>ões</w:t>
        </w:r>
      </w:ins>
      <w:r w:rsidRPr="00FD2D6A">
        <w:t xml:space="preserve"> realizada</w:t>
      </w:r>
      <w:ins w:id="377" w:author="Fabio R. de Miranda" w:date="2008-06-12T01:33:00Z">
        <w:r w:rsidR="00F949FD">
          <w:t>s</w:t>
        </w:r>
      </w:ins>
      <w:r w:rsidRPr="00FD2D6A">
        <w:t xml:space="preserve"> na mesa</w:t>
      </w:r>
      <w:ins w:id="378"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379"/>
      <w:r w:rsidRPr="00FD2D6A">
        <w:t xml:space="preserve">da tecnologia empregada para o desenvolvimento do jogo. </w:t>
      </w:r>
      <w:commentRangeEnd w:id="379"/>
      <w:r w:rsidR="007C6144">
        <w:rPr>
          <w:rStyle w:val="CommentReference"/>
          <w:rFonts w:ascii="Times New Roman" w:hAnsi="Times New Roman"/>
        </w:rPr>
        <w:commentReference w:id="379"/>
      </w:r>
    </w:p>
    <w:p w:rsidR="00FD2D6A" w:rsidRPr="00FD2D6A" w:rsidRDefault="00F166D4" w:rsidP="001D60CB">
      <w:pPr>
        <w:pStyle w:val="BodyText"/>
      </w:pPr>
      <w:ins w:id="380" w:author="Fabio R. de Miranda" w:date="2008-06-12T01:38:00Z">
        <w:r>
          <w:t>O desenvolvimento deste prot</w:t>
        </w:r>
      </w:ins>
      <w:ins w:id="381" w:author="Fabio R. de Miranda" w:date="2008-06-12T01:39:00Z">
        <w:r>
          <w:t xml:space="preserve">ótipo </w:t>
        </w:r>
      </w:ins>
      <w:del w:id="382" w:author="Fabio R. de Miranda" w:date="2008-06-12T01:39:00Z">
        <w:r w:rsidR="00FD2D6A" w:rsidRPr="00FD2D6A" w:rsidDel="00F166D4">
          <w:delText>F</w:delText>
        </w:r>
      </w:del>
      <w:ins w:id="383" w:author="Fabio R. de Miranda" w:date="2008-06-12T01:39:00Z">
        <w:r>
          <w:t>f</w:t>
        </w:r>
      </w:ins>
      <w:r w:rsidR="00FD2D6A" w:rsidRPr="00FD2D6A">
        <w:t xml:space="preserve">oi de extrema importância, pois possibilitou uma visão geral do problema que seria </w:t>
      </w:r>
      <w:del w:id="384" w:author="Fabio R. de Miranda" w:date="2008-06-12T01:39:00Z">
        <w:r w:rsidR="00FD2D6A" w:rsidRPr="00FD2D6A" w:rsidDel="00F166D4">
          <w:delText>d</w:delText>
        </w:r>
      </w:del>
      <w:ins w:id="385" w:author="Fabio R. de Miranda" w:date="2008-06-12T01:39:00Z">
        <w:r>
          <w:t>d</w:t>
        </w:r>
      </w:ins>
      <w:r w:rsidR="00FD2D6A" w:rsidRPr="00FD2D6A">
        <w:t>esenvolver um jogo com inúmeras regras</w:t>
      </w:r>
      <w:ins w:id="386" w:author="Fabio R. de Miranda" w:date="2008-06-12T01:39:00Z">
        <w:r>
          <w:t xml:space="preserve"> -&gt; </w:t>
        </w:r>
        <w:r w:rsidR="006452AF" w:rsidRPr="006452AF">
          <w:rPr>
            <w:color w:val="FF0000"/>
            <w:rPrChange w:id="387" w:author="Fabio R. de Miranda" w:date="2008-06-12T01:43:00Z">
              <w:rPr>
                <w:rFonts w:cs="Arial"/>
                <w:i/>
                <w:sz w:val="16"/>
                <w:szCs w:val="16"/>
              </w:rPr>
            </w:rPrChange>
          </w:rPr>
          <w:t>estas regras são regras de gameplay ou regras de desenvolvimento de software?</w:t>
        </w:r>
      </w:ins>
      <w:ins w:id="388" w:author="Fabio R. de Miranda" w:date="2008-06-12T01:43:00Z">
        <w:r w:rsidR="006452AF" w:rsidRPr="006452AF">
          <w:rPr>
            <w:color w:val="FF0000"/>
            <w:rPrChange w:id="389" w:author="Fabio R. de Miranda" w:date="2008-06-12T01:43:00Z">
              <w:rPr>
                <w:rFonts w:cs="Arial"/>
                <w:i/>
                <w:sz w:val="16"/>
                <w:szCs w:val="16"/>
              </w:rPr>
            </w:rPrChange>
          </w:rPr>
          <w:t xml:space="preserve"> Esclarecer melhor o que isto quer dizer e fornecer exemplos.</w:t>
        </w:r>
      </w:ins>
      <w:ins w:id="390" w:author="Fabio R. de Miranda" w:date="2008-06-12T01:39:00Z">
        <w:r w:rsidR="006452AF" w:rsidRPr="006452AF">
          <w:rPr>
            <w:color w:val="FF0000"/>
            <w:rPrChange w:id="391" w:author="Fabio R. de Miranda" w:date="2008-06-12T01:43:00Z">
              <w:rPr>
                <w:rFonts w:cs="Arial"/>
                <w:i/>
                <w:sz w:val="16"/>
                <w:szCs w:val="16"/>
              </w:rPr>
            </w:rPrChange>
          </w:rPr>
          <w:t xml:space="preserve"> Que tipo de esclarecimento ou problema o protótipo permitiu ver melhor?</w:t>
        </w:r>
      </w:ins>
      <w:r w:rsidR="006452AF" w:rsidRPr="006452AF">
        <w:rPr>
          <w:color w:val="FF0000"/>
          <w:rPrChange w:id="392" w:author="Fabio R. de Miranda" w:date="2008-06-12T01:43:00Z">
            <w:rPr>
              <w:rFonts w:cs="Arial"/>
              <w:i/>
              <w:sz w:val="16"/>
              <w:szCs w:val="16"/>
            </w:rPr>
          </w:rPrChange>
        </w:rPr>
        <w:t>.</w:t>
      </w:r>
      <w:r w:rsidR="00FD2D6A" w:rsidRPr="00FD2D6A">
        <w:t xml:space="preserve"> </w:t>
      </w:r>
      <w:commentRangeStart w:id="393"/>
      <w:r w:rsidR="00FD2D6A" w:rsidRPr="00FD2D6A">
        <w:t>Com isso, sua arquitetura deveria ser bem planejada, ou então teríamos um jogo de fraco desempenho e de grande tempo de resposta.</w:t>
      </w:r>
      <w:commentRangeEnd w:id="393"/>
      <w:r w:rsidR="00CD786B">
        <w:rPr>
          <w:rStyle w:val="CommentReference"/>
          <w:rFonts w:ascii="Times New Roman" w:hAnsi="Times New Roman"/>
        </w:rPr>
        <w:commentReference w:id="393"/>
      </w:r>
    </w:p>
    <w:p w:rsidR="00FD2D6A" w:rsidRPr="00FD2D6A" w:rsidRDefault="00FD2D6A" w:rsidP="001D60CB">
      <w:pPr>
        <w:pStyle w:val="BodyText"/>
      </w:pPr>
      <w:commentRangeStart w:id="394"/>
      <w:r w:rsidRPr="00FD2D6A">
        <w:t xml:space="preserve">Os testes realizados em cima do protótipo se mostraram bastante satisfatórios, uma vez que o tempo de resposta de uma ação foi praticamente instantâneo, </w:t>
      </w:r>
      <w:commentRangeEnd w:id="394"/>
      <w:r w:rsidR="00CD786B">
        <w:rPr>
          <w:rStyle w:val="CommentReference"/>
          <w:rFonts w:ascii="Times New Roman" w:hAnsi="Times New Roman"/>
        </w:rPr>
        <w:commentReference w:id="394"/>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46"/>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395" w:name="_Toc200128385"/>
      <w:bookmarkStart w:id="396" w:name="_Toc200820560"/>
      <w:r>
        <w:t xml:space="preserve">Figura </w:t>
      </w:r>
      <w:fldSimple w:instr=" SEQ Figura \* ARABIC ">
        <w:r w:rsidR="00183B0A">
          <w:rPr>
            <w:noProof/>
          </w:rPr>
          <w:t>28</w:t>
        </w:r>
      </w:fldSimple>
      <w:r>
        <w:t xml:space="preserve"> - Protótipo</w:t>
      </w:r>
      <w:bookmarkEnd w:id="395"/>
      <w:bookmarkEnd w:id="396"/>
    </w:p>
    <w:p w:rsidR="00FD2D6A" w:rsidRDefault="00FD2D6A" w:rsidP="001D60CB">
      <w:pPr>
        <w:pStyle w:val="BodyText"/>
        <w:rPr>
          <w:ins w:id="397" w:author="Fabio R. de Miranda" w:date="2008-06-12T02:06:00Z"/>
        </w:rPr>
      </w:pPr>
      <w:r w:rsidRPr="00FD2D6A">
        <w:t xml:space="preserve">A arquitetura do protótipo </w:t>
      </w:r>
      <w:del w:id="398" w:author="Fabio R. de Miranda" w:date="2008-06-12T02:05:00Z">
        <w:r w:rsidRPr="00FD2D6A" w:rsidDel="00227DE5">
          <w:delText>não será explicada, pois grande parte foi reaproveitada no desenvolvimento do</w:delText>
        </w:r>
      </w:del>
      <w:ins w:id="399" w:author="Fabio R. de Miranda" w:date="2008-06-12T02:05:00Z">
        <w:r w:rsidR="00227DE5">
          <w:t xml:space="preserve">doe similar  à adotada no </w:t>
        </w:r>
      </w:ins>
      <w:del w:id="400" w:author="Fabio R. de Miranda" w:date="2008-06-12T02:05:00Z">
        <w:r w:rsidRPr="00FD2D6A" w:rsidDel="00227DE5">
          <w:delText xml:space="preserve"> </w:delText>
        </w:r>
      </w:del>
      <w:r w:rsidRPr="00FD2D6A">
        <w:t xml:space="preserve">segundo protótipo, </w:t>
      </w:r>
      <w:del w:id="401" w:author="Fabio R. de Miranda" w:date="2008-06-12T02:06:00Z">
        <w:r w:rsidRPr="00FD2D6A" w:rsidDel="00227DE5">
          <w:delText>sendo mais apropriado o comentário apenas da</w:delText>
        </w:r>
      </w:del>
      <w:ins w:id="402" w:author="Fabio R. de Miranda" w:date="2008-06-12T02:06:00Z">
        <w:r w:rsidR="00227DE5">
          <w:t xml:space="preserve">que se manteve até a </w:t>
        </w:r>
      </w:ins>
      <w:r w:rsidRPr="00FD2D6A">
        <w:t xml:space="preserve"> arquitetura final</w:t>
      </w:r>
      <w:ins w:id="403" w:author="Fabio R. de Miranda" w:date="2008-06-12T02:06:00Z">
        <w:r w:rsidR="00227DE5">
          <w:t xml:space="preserve"> e que será comentada no item </w:t>
        </w:r>
        <w:commentRangeStart w:id="404"/>
        <w:r w:rsidR="00227DE5">
          <w:t>X.y.z</w:t>
        </w:r>
        <w:commentRangeEnd w:id="404"/>
        <w:r w:rsidR="00227DE5">
          <w:rPr>
            <w:rStyle w:val="CommentReference"/>
            <w:rFonts w:ascii="Times New Roman" w:hAnsi="Times New Roman"/>
          </w:rPr>
          <w:commentReference w:id="404"/>
        </w:r>
      </w:ins>
      <w:r w:rsidRPr="00FD2D6A">
        <w:t>.</w:t>
      </w:r>
    </w:p>
    <w:p w:rsidR="003E6882" w:rsidRDefault="003E6882" w:rsidP="003E6882">
      <w:pPr>
        <w:pStyle w:val="BodyText"/>
        <w:rPr>
          <w:ins w:id="405" w:author="Fabio R. de Miranda" w:date="2008-06-12T02:06:00Z"/>
        </w:rPr>
      </w:pPr>
    </w:p>
    <w:p w:rsidR="003E6882" w:rsidRDefault="006452AF" w:rsidP="003E6882">
      <w:pPr>
        <w:pStyle w:val="BodyText"/>
        <w:rPr>
          <w:ins w:id="406" w:author="Fabio R. de Miranda" w:date="2008-06-12T02:06:00Z"/>
        </w:rPr>
      </w:pPr>
      <w:ins w:id="407" w:author="Fabio R. de Miranda" w:date="2008-06-12T02:06:00Z">
        <w:r w:rsidRPr="006452AF">
          <w:rPr>
            <w:rPrChange w:id="408" w:author="Fabio R. de Miranda" w:date="2008-06-12T02:07:00Z">
              <w:rPr>
                <w:rFonts w:cs="Arial"/>
                <w:i/>
                <w:sz w:val="16"/>
                <w:szCs w:val="16"/>
              </w:rPr>
            </w:rPrChange>
          </w:rPr>
          <w:t xml:space="preserve">Este trecho do texto de vocês ficou </w:t>
        </w:r>
        <w:r w:rsidRPr="006452AF">
          <w:rPr>
            <w:i/>
            <w:rPrChange w:id="409" w:author="Fabio R. de Miranda" w:date="2008-06-12T02:07:00Z">
              <w:rPr>
                <w:rFonts w:cs="Arial"/>
                <w:i/>
                <w:sz w:val="16"/>
                <w:szCs w:val="16"/>
              </w:rPr>
            </w:rPrChange>
          </w:rPr>
          <w:t xml:space="preserve">chato. </w:t>
        </w:r>
        <w:r w:rsidRPr="006452AF">
          <w:rPr>
            <w:rPrChange w:id="410" w:author="Fabio R. de Miranda" w:date="2008-06-12T02:07:00Z">
              <w:rPr>
                <w:rFonts w:cs="Arial"/>
                <w:i/>
                <w:sz w:val="16"/>
                <w:szCs w:val="16"/>
              </w:rPr>
            </w:rPrChange>
          </w:rPr>
          <w:t>Vocês não explicaram</w:t>
        </w:r>
        <w:r w:rsidRPr="006452AF">
          <w:rPr>
            <w:i/>
            <w:rPrChange w:id="411" w:author="Fabio R. de Miranda" w:date="2008-06-12T02:07:00Z">
              <w:rPr>
                <w:rFonts w:cs="Arial"/>
                <w:i/>
                <w:sz w:val="16"/>
                <w:szCs w:val="16"/>
              </w:rPr>
            </w:rPrChange>
          </w:rPr>
          <w:t xml:space="preserve"> </w:t>
        </w:r>
      </w:ins>
      <w:ins w:id="412" w:author="Fabio R. de Miranda" w:date="2008-06-12T02:07:00Z">
        <w:r w:rsidRPr="006452AF">
          <w:rPr>
            <w:rPrChange w:id="413" w:author="Fabio R. de Miranda" w:date="2008-06-12T02:07:00Z">
              <w:rPr>
                <w:rFonts w:cs="Arial"/>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414" w:author="Fabio R. de Miranda" w:date="2008-06-12T02:12:00Z">
        <w:r w:rsidR="003F5C4A">
          <w:t>não obtiveram resultados com ele</w:t>
        </w:r>
      </w:ins>
    </w:p>
    <w:p w:rsidR="003E6882" w:rsidRDefault="003E6882" w:rsidP="003E6882">
      <w:pPr>
        <w:pStyle w:val="BodyText"/>
        <w:rPr>
          <w:ins w:id="415" w:author="Fabio R. de Miranda" w:date="2008-06-12T02:06:00Z"/>
        </w:rPr>
      </w:pPr>
    </w:p>
    <w:p w:rsidR="003E6882" w:rsidRDefault="003E6882" w:rsidP="003E6882">
      <w:pPr>
        <w:pStyle w:val="BodyText"/>
        <w:rPr>
          <w:ins w:id="416" w:author="Fabio R. de Miranda" w:date="2008-06-12T02:06:00Z"/>
        </w:rPr>
      </w:pPr>
    </w:p>
    <w:p w:rsidR="003E6882" w:rsidRDefault="003E6882" w:rsidP="003E6882">
      <w:pPr>
        <w:pStyle w:val="BodyText"/>
      </w:pPr>
    </w:p>
    <w:p w:rsidR="00FD2D6A" w:rsidRPr="00FD2D6A" w:rsidRDefault="00FD2D6A" w:rsidP="00076E68">
      <w:pPr>
        <w:pStyle w:val="Heading3"/>
      </w:pPr>
      <w:bookmarkStart w:id="417" w:name="_Toc201204098"/>
      <w:r w:rsidRPr="00FD2D6A">
        <w:t>Versão Final</w:t>
      </w:r>
      <w:bookmarkEnd w:id="417"/>
    </w:p>
    <w:p w:rsidR="00FD2D6A" w:rsidRPr="00FD2D6A" w:rsidRDefault="00FD2D6A" w:rsidP="001D60CB">
      <w:pPr>
        <w:pStyle w:val="BodyText"/>
      </w:pPr>
      <w:r w:rsidRPr="00FD2D6A">
        <w:t xml:space="preserve">O desenvolvimento da versão final teve como foco principal sua arquitetura. </w:t>
      </w:r>
      <w:commentRangeStart w:id="418"/>
      <w:r w:rsidRPr="00FD2D6A">
        <w:t>Foi trabalhada de modo a deixar o jogo o mais rápido possível, sem comprometer a qualidade e os requisitos propostos</w:t>
      </w:r>
      <w:commentRangeEnd w:id="418"/>
      <w:r w:rsidR="003F5C4A">
        <w:rPr>
          <w:rStyle w:val="CommentReference"/>
          <w:rFonts w:ascii="Times New Roman" w:hAnsi="Times New Roman"/>
        </w:rPr>
        <w:commentReference w:id="418"/>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419"/>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420" w:name="_Toc200128386"/>
      <w:bookmarkStart w:id="421" w:name="_Toc200820561"/>
      <w:r>
        <w:t xml:space="preserve">Figura </w:t>
      </w:r>
      <w:fldSimple w:instr=" SEQ Figura \* ARABIC ">
        <w:r w:rsidR="00183B0A">
          <w:rPr>
            <w:noProof/>
          </w:rPr>
          <w:t>29</w:t>
        </w:r>
      </w:fldSimple>
      <w:r>
        <w:t xml:space="preserve"> - Versão </w:t>
      </w:r>
      <w:r w:rsidR="00E47AD3">
        <w:t>f</w:t>
      </w:r>
      <w:r>
        <w:t>inal</w:t>
      </w:r>
      <w:bookmarkEnd w:id="420"/>
      <w:bookmarkEnd w:id="421"/>
    </w:p>
    <w:commentRangeEnd w:id="419"/>
    <w:p w:rsidR="00FD2D6A" w:rsidRPr="001D60CB" w:rsidRDefault="003C3E3B" w:rsidP="001D60CB">
      <w:pPr>
        <w:pStyle w:val="BodyText"/>
      </w:pPr>
      <w:r>
        <w:rPr>
          <w:rStyle w:val="CommentReference"/>
          <w:rFonts w:ascii="Times New Roman" w:hAnsi="Times New Roman"/>
        </w:rPr>
        <w:commentReference w:id="419"/>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422" w:author="Fabio R. de Miranda" w:date="2008-06-12T02:23:00Z"/>
        </w:rPr>
      </w:pPr>
      <w:bookmarkStart w:id="423" w:name="_Toc200128387"/>
      <w:bookmarkStart w:id="424" w:name="_Toc200820562"/>
      <w:r>
        <w:t xml:space="preserve">Figura </w:t>
      </w:r>
      <w:fldSimple w:instr=" SEQ Figura \* ARABIC ">
        <w:r w:rsidR="00183B0A">
          <w:rPr>
            <w:noProof/>
          </w:rPr>
          <w:t>30</w:t>
        </w:r>
      </w:fldSimple>
      <w:r>
        <w:t xml:space="preserve"> - Arquitetura da </w:t>
      </w:r>
      <w:r w:rsidR="00E47AD3">
        <w:t>v</w:t>
      </w:r>
      <w:r>
        <w:t xml:space="preserve">ersão </w:t>
      </w:r>
      <w:r w:rsidR="00E47AD3">
        <w:t>f</w:t>
      </w:r>
      <w:r>
        <w:t>inal</w:t>
      </w:r>
      <w:bookmarkEnd w:id="423"/>
      <w:bookmarkEnd w:id="424"/>
    </w:p>
    <w:p w:rsidR="007C40C2" w:rsidRDefault="007C40C2">
      <w:pPr>
        <w:pStyle w:val="BodyText"/>
        <w:rPr>
          <w:ins w:id="425" w:author="Fabio R. de Miranda" w:date="2008-06-12T02:23:00Z"/>
        </w:rPr>
        <w:pPrChange w:id="426" w:author="Fabio R. de Miranda" w:date="2008-06-12T02:23:00Z">
          <w:pPr>
            <w:pStyle w:val="Figura"/>
          </w:pPr>
        </w:pPrChange>
      </w:pPr>
    </w:p>
    <w:p w:rsidR="007C40C2" w:rsidRDefault="006452AF">
      <w:pPr>
        <w:pStyle w:val="BodyText"/>
        <w:rPr>
          <w:ins w:id="427" w:author="Fabio R. de Miranda" w:date="2008-06-12T02:23:00Z"/>
        </w:rPr>
        <w:pPrChange w:id="428" w:author="Fabio R. de Miranda" w:date="2008-06-12T02:23:00Z">
          <w:pPr>
            <w:pStyle w:val="Figura"/>
          </w:pPr>
        </w:pPrChange>
      </w:pPr>
      <w:ins w:id="429" w:author="Fabio R. de Miranda" w:date="2008-06-12T02:23:00Z">
        <w:r w:rsidRPr="006452AF">
          <w:rPr>
            <w:rPrChange w:id="430" w:author="Fabio R. de Miranda" w:date="2008-06-12T02:24:00Z">
              <w:rPr>
                <w:sz w:val="16"/>
                <w:szCs w:val="16"/>
              </w:rPr>
            </w:rPrChange>
          </w:rPr>
          <w:t xml:space="preserve">Coloquem aqui um ou dois parágrafos fazendo </w:t>
        </w:r>
      </w:ins>
      <w:ins w:id="431" w:author="Fabio R. de Miranda" w:date="2008-06-12T02:24:00Z">
        <w:r w:rsidRPr="006452AF">
          <w:rPr>
            <w:rPrChange w:id="432" w:author="Fabio R. de Miranda" w:date="2008-06-12T02:24:00Z">
              <w:rPr>
                <w:sz w:val="16"/>
                <w:szCs w:val="16"/>
              </w:rPr>
            </w:rPrChange>
          </w:rPr>
          <w:t>referência à figura 23 e comentando em linhas gerais a arquitetura, antes de entrar na discussão de cada módulo como vem a seguir</w:t>
        </w:r>
      </w:ins>
    </w:p>
    <w:p w:rsidR="007C40C2" w:rsidRDefault="007C40C2">
      <w:pPr>
        <w:pStyle w:val="BodyText"/>
        <w:pPrChange w:id="433"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434" w:name="_Toc200128388"/>
      <w:bookmarkStart w:id="435" w:name="_Toc200820563"/>
      <w:r>
        <w:t xml:space="preserve">Figura </w:t>
      </w:r>
      <w:fldSimple w:instr=" SEQ Figura \* ARABIC ">
        <w:r w:rsidR="00183B0A">
          <w:rPr>
            <w:noProof/>
          </w:rPr>
          <w:t>31</w:t>
        </w:r>
      </w:fldSimple>
      <w:r>
        <w:t xml:space="preserve"> - Visão do </w:t>
      </w:r>
      <w:r w:rsidR="00E47AD3">
        <w:t>m</w:t>
      </w:r>
      <w:r>
        <w:t>ódulo Listener</w:t>
      </w:r>
      <w:bookmarkEnd w:id="434"/>
      <w:bookmarkEnd w:id="435"/>
      <w:ins w:id="436" w:author="Fabio R. de Miranda" w:date="2008-06-12T02:28:00Z">
        <w:r w:rsidR="001C083F">
          <w:t xml:space="preserve"> :</w:t>
        </w:r>
        <w:r w:rsidR="006452AF" w:rsidRPr="006452AF">
          <w:rPr>
            <w:b/>
            <w:color w:val="FF0000"/>
            <w:rPrChange w:id="437" w:author="Fabio R. de Miranda" w:date="2008-06-12T02:35:00Z">
              <w:rPr>
                <w:sz w:val="16"/>
                <w:szCs w:val="16"/>
              </w:rPr>
            </w:rPrChange>
          </w:rPr>
          <w:t xml:space="preserve"> esta notação híbrida está um pouco estranha. Isto que vocês precisam representar seria melhor atendido por um diagrama de implantaç</w:t>
        </w:r>
      </w:ins>
      <w:ins w:id="438" w:author="Fabio R. de Miranda" w:date="2008-06-12T02:29:00Z">
        <w:r w:rsidR="006452AF" w:rsidRPr="006452AF">
          <w:rPr>
            <w:b/>
            <w:color w:val="FF0000"/>
            <w:rPrChange w:id="439"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440" w:author="Fabio R. de Miranda" w:date="2008-06-12T02:30:00Z">
        <w:r w:rsidR="006452AF" w:rsidRPr="006452AF">
          <w:rPr>
            <w:b/>
            <w:color w:val="FF0000"/>
            <w:rPrChange w:id="441" w:author="Fabio R. de Miranda" w:date="2008-06-12T02:35:00Z">
              <w:rPr>
                <w:sz w:val="16"/>
                <w:szCs w:val="16"/>
              </w:rPr>
            </w:rPrChange>
          </w:rPr>
          <w:t>ó para suas necessidades e usar uma notação de blocos comum</w:t>
        </w:r>
      </w:ins>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442"/>
      <w:r w:rsidRPr="00FD2D6A">
        <w:t>objetos</w:t>
      </w:r>
      <w:ins w:id="443" w:author="Fabio R. de Miranda" w:date="2008-06-12T02:35:00Z">
        <w:r w:rsidR="00642E86">
          <w:t xml:space="preserve"> identificados por fiduciais</w:t>
        </w:r>
      </w:ins>
      <w:r w:rsidRPr="00FD2D6A">
        <w:t xml:space="preserve"> como objetos</w:t>
      </w:r>
      <w:ins w:id="444" w:author="Fabio R. de Miranda" w:date="2008-06-12T02:35:00Z">
        <w:r w:rsidR="00642E86">
          <w:t xml:space="preserve"> do TUIO</w:t>
        </w:r>
        <w:commentRangeEnd w:id="442"/>
        <w:r w:rsidR="00642E86">
          <w:rPr>
            <w:rStyle w:val="CommentReference"/>
            <w:rFonts w:ascii="Times New Roman" w:hAnsi="Times New Roman"/>
          </w:rPr>
          <w:commentReference w:id="442"/>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45" w:name="_Toc200128389"/>
      <w:bookmarkStart w:id="446" w:name="_Toc200820564"/>
      <w:r>
        <w:t xml:space="preserve">Figura </w:t>
      </w:r>
      <w:fldSimple w:instr=" SEQ Figura \* ARABIC ">
        <w:r w:rsidR="00183B0A">
          <w:rPr>
            <w:noProof/>
          </w:rPr>
          <w:t>32</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445"/>
      <w:bookmarkEnd w:id="446"/>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47" w:name="_Toc200128390"/>
      <w:bookmarkStart w:id="448" w:name="_Toc200820565"/>
      <w:r>
        <w:t xml:space="preserve">Figura </w:t>
      </w:r>
      <w:fldSimple w:instr=" SEQ Figura \* ARABIC ">
        <w:r w:rsidR="00183B0A">
          <w:rPr>
            <w:noProof/>
          </w:rPr>
          <w:t>33</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447"/>
      <w:r w:rsidR="00E47AD3">
        <w:t>hlsl</w:t>
      </w:r>
      <w:bookmarkEnd w:id="448"/>
    </w:p>
    <w:p w:rsidR="00FD2D6A" w:rsidRPr="00FD2D6A" w:rsidRDefault="00FD2D6A" w:rsidP="001D60CB">
      <w:pPr>
        <w:pStyle w:val="BodyText"/>
      </w:pPr>
      <w:r w:rsidRPr="00FD2D6A">
        <w:t>Já as fontes</w:t>
      </w:r>
      <w:del w:id="449"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50" w:name="_Toc200128391"/>
      <w:bookmarkStart w:id="451" w:name="_Toc200820566"/>
      <w:r>
        <w:t xml:space="preserve">Figura </w:t>
      </w:r>
      <w:fldSimple w:instr=" SEQ Figura \* ARABIC ">
        <w:r w:rsidR="00183B0A">
          <w:rPr>
            <w:noProof/>
          </w:rPr>
          <w:t>34</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450"/>
      <w:bookmarkEnd w:id="451"/>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452" w:name="_Toc200128392"/>
      <w:bookmarkStart w:id="453" w:name="_Toc200820567"/>
      <w:r>
        <w:t xml:space="preserve">Figura </w:t>
      </w:r>
      <w:fldSimple w:instr=" SEQ Figura \* ARABIC ">
        <w:r w:rsidR="00183B0A">
          <w:rPr>
            <w:noProof/>
          </w:rPr>
          <w:t>35</w:t>
        </w:r>
      </w:fldSimple>
      <w:r>
        <w:t xml:space="preserve"> - Exemplo de </w:t>
      </w:r>
      <w:r w:rsidR="002F3906">
        <w:t>f</w:t>
      </w:r>
      <w:r>
        <w:t>onte-</w:t>
      </w:r>
      <w:r w:rsidR="002F3906">
        <w:t>t</w:t>
      </w:r>
      <w:r>
        <w:t>extura</w:t>
      </w:r>
      <w:bookmarkEnd w:id="452"/>
      <w:bookmarkEnd w:id="453"/>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454" w:name="_Toc200128393"/>
      <w:bookmarkStart w:id="455" w:name="_Toc200820568"/>
      <w:r>
        <w:t xml:space="preserve">Figura </w:t>
      </w:r>
      <w:fldSimple w:instr=" SEQ Figura \* ARABIC ">
        <w:r w:rsidR="00183B0A">
          <w:rPr>
            <w:noProof/>
          </w:rPr>
          <w:t>36</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454"/>
      <w:bookmarkEnd w:id="455"/>
    </w:p>
    <w:p w:rsidR="00FD2D6A" w:rsidRPr="00FD2D6A" w:rsidRDefault="00FD2D6A" w:rsidP="001D60CB">
      <w:pPr>
        <w:pStyle w:val="BodyText"/>
      </w:pPr>
      <w:r w:rsidRPr="00FD2D6A">
        <w:t xml:space="preserve">Os gerenciadores de recursos trabalham com </w:t>
      </w:r>
      <w:r w:rsidR="006452AF" w:rsidRPr="006452AF">
        <w:rPr>
          <w:i/>
          <w:rPrChange w:id="456"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57" w:name="_Toc200128394"/>
      <w:bookmarkStart w:id="458" w:name="_Toc200820569"/>
      <w:r>
        <w:t xml:space="preserve">Figura </w:t>
      </w:r>
      <w:fldSimple w:instr=" SEQ Figura \* ARABIC ">
        <w:r w:rsidR="00183B0A">
          <w:rPr>
            <w:noProof/>
          </w:rPr>
          <w:t>37</w:t>
        </w:r>
      </w:fldSimple>
      <w:r>
        <w:t xml:space="preserve"> - </w:t>
      </w:r>
      <w:r w:rsidR="00FD2D6A" w:rsidRPr="00FD2D6A">
        <w:t>Representação da área visível da cena</w:t>
      </w:r>
      <w:bookmarkEnd w:id="457"/>
      <w:bookmarkEnd w:id="458"/>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59" w:name="_Toc200128395"/>
      <w:bookmarkStart w:id="460" w:name="_Toc200820570"/>
      <w:r>
        <w:t xml:space="preserve">Figura </w:t>
      </w:r>
      <w:fldSimple w:instr=" SEQ Figura \* ARABIC ">
        <w:r w:rsidR="00183B0A">
          <w:rPr>
            <w:noProof/>
          </w:rPr>
          <w:t>38</w:t>
        </w:r>
      </w:fldSimple>
      <w:r>
        <w:t xml:space="preserve"> - </w:t>
      </w:r>
      <w:r w:rsidR="00FD2D6A" w:rsidRPr="00FD2D6A">
        <w:t>Exemplo de sobreposição de sprites</w:t>
      </w:r>
      <w:bookmarkEnd w:id="459"/>
      <w:bookmarkEnd w:id="460"/>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61" w:name="_Toc200128396"/>
      <w:bookmarkStart w:id="462" w:name="_Toc200820571"/>
      <w:r>
        <w:t xml:space="preserve">Figura </w:t>
      </w:r>
      <w:fldSimple w:instr=" SEQ Figura \* ARABIC ">
        <w:r w:rsidR="00183B0A">
          <w:rPr>
            <w:noProof/>
          </w:rPr>
          <w:t>39</w:t>
        </w:r>
      </w:fldSimple>
      <w:r>
        <w:t xml:space="preserve"> - </w:t>
      </w:r>
      <w:r w:rsidR="00FD2D6A" w:rsidRPr="00FD2D6A">
        <w:t>Software Vue xStream 6</w:t>
      </w:r>
      <w:bookmarkEnd w:id="461"/>
      <w:bookmarkEnd w:id="462"/>
    </w:p>
    <w:p w:rsidR="00FD2D6A" w:rsidRPr="00FD2D6A" w:rsidRDefault="00FD2D6A" w:rsidP="001D60CB">
      <w:pPr>
        <w:pStyle w:val="BodyText"/>
      </w:pPr>
      <w:commentRangeStart w:id="463"/>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463"/>
      <w:r w:rsidR="00CA3908">
        <w:rPr>
          <w:rStyle w:val="CommentReference"/>
          <w:rFonts w:ascii="Times New Roman" w:hAnsi="Times New Roman"/>
        </w:rPr>
        <w:commentReference w:id="463"/>
      </w:r>
      <w:r w:rsidRPr="00FD2D6A">
        <w:t xml:space="preserve">, e </w:t>
      </w:r>
      <w:commentRangeStart w:id="464"/>
      <w:r w:rsidRPr="00FD2D6A">
        <w:t>outra abordagem para a geração do mapa teve que ser pensada. Outro fator que nos levou a tomar esta decisão foi a quantidade de memória consumida (aproximadamente 50Mb) e o tamanho do arquivo de geometria (aproximadamente 40Mb).</w:t>
      </w:r>
      <w:commentRangeEnd w:id="464"/>
      <w:r w:rsidR="008B25F9">
        <w:rPr>
          <w:rStyle w:val="CommentReference"/>
          <w:rFonts w:ascii="Times New Roman" w:hAnsi="Times New Roman"/>
        </w:rPr>
        <w:commentReference w:id="464"/>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65" w:name="_Toc200128397"/>
      <w:bookmarkStart w:id="466" w:name="_Toc200820572"/>
      <w:r>
        <w:t xml:space="preserve">Figura </w:t>
      </w:r>
      <w:fldSimple w:instr=" SEQ Figura \* ARABIC ">
        <w:r w:rsidR="00183B0A">
          <w:rPr>
            <w:noProof/>
          </w:rPr>
          <w:t>40</w:t>
        </w:r>
      </w:fldSimple>
      <w:r>
        <w:t xml:space="preserve"> - </w:t>
      </w:r>
      <w:r w:rsidR="00FD2D6A" w:rsidRPr="00FD2D6A">
        <w:t>Mapa utilizando arquivo de geometria (40Mb)</w:t>
      </w:r>
      <w:bookmarkEnd w:id="465"/>
      <w:bookmarkEnd w:id="466"/>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467"/>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467"/>
      <w:r w:rsidR="00CD713C">
        <w:rPr>
          <w:rStyle w:val="CommentReference"/>
          <w:rFonts w:ascii="Times New Roman" w:hAnsi="Times New Roman"/>
        </w:rPr>
        <w:commentReference w:id="467"/>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68" w:name="_Toc200128398"/>
      <w:bookmarkStart w:id="469" w:name="_Toc200820573"/>
      <w:r>
        <w:t xml:space="preserve">Figura </w:t>
      </w:r>
      <w:fldSimple w:instr=" SEQ Figura \* ARABIC ">
        <w:r w:rsidR="00183B0A">
          <w:rPr>
            <w:noProof/>
          </w:rPr>
          <w:t>41</w:t>
        </w:r>
      </w:fldSimple>
      <w:r>
        <w:t xml:space="preserve"> - </w:t>
      </w:r>
      <w:r w:rsidR="00FD2D6A" w:rsidRPr="00FD2D6A">
        <w:t>Mapa usando heightmap e efeito hlsl de mesclagem</w:t>
      </w:r>
      <w:bookmarkEnd w:id="468"/>
      <w:bookmarkEnd w:id="469"/>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70" w:name="_Toc200128399"/>
      <w:bookmarkStart w:id="471" w:name="_Toc200820574"/>
      <w:r>
        <w:t xml:space="preserve">Figura </w:t>
      </w:r>
      <w:fldSimple w:instr=" SEQ Figura \* ARABIC ">
        <w:r w:rsidR="00183B0A">
          <w:rPr>
            <w:noProof/>
          </w:rPr>
          <w:t>42</w:t>
        </w:r>
      </w:fldSimple>
      <w:r>
        <w:t xml:space="preserve"> - </w:t>
      </w:r>
      <w:r w:rsidR="00FD2D6A" w:rsidRPr="00FD2D6A">
        <w:t>Exemplo de utilização de áreas</w:t>
      </w:r>
      <w:bookmarkEnd w:id="470"/>
      <w:bookmarkEnd w:id="471"/>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72" w:name="_Toc200128400"/>
      <w:bookmarkStart w:id="473" w:name="_Toc200820575"/>
      <w:r>
        <w:t xml:space="preserve">Figura </w:t>
      </w:r>
      <w:fldSimple w:instr=" SEQ Figura \* ARABIC ">
        <w:r w:rsidR="00183B0A">
          <w:rPr>
            <w:noProof/>
          </w:rPr>
          <w:t>43</w:t>
        </w:r>
      </w:fldSimple>
      <w:r>
        <w:t xml:space="preserve"> - </w:t>
      </w:r>
      <w:r w:rsidR="00C84B89">
        <w:t>Á</w:t>
      </w:r>
      <w:r w:rsidR="00FD2D6A" w:rsidRPr="00FD2D6A">
        <w:t>reas com</w:t>
      </w:r>
      <w:r w:rsidR="00C84B89">
        <w:t xml:space="preserve"> e sem</w:t>
      </w:r>
      <w:r w:rsidR="00FD2D6A" w:rsidRPr="00FD2D6A">
        <w:t xml:space="preserve"> suavização</w:t>
      </w:r>
      <w:bookmarkEnd w:id="472"/>
      <w:bookmarkEnd w:id="473"/>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474"/>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75" w:name="_Toc200128401"/>
      <w:bookmarkStart w:id="476" w:name="_Toc200820576"/>
      <w:r>
        <w:t xml:space="preserve">Figura </w:t>
      </w:r>
      <w:fldSimple w:instr=" SEQ Figura \* ARABIC ">
        <w:r w:rsidR="00183B0A">
          <w:rPr>
            <w:noProof/>
          </w:rPr>
          <w:t>44</w:t>
        </w:r>
      </w:fldSimple>
      <w:r>
        <w:t xml:space="preserve"> - </w:t>
      </w:r>
      <w:r w:rsidR="00FD2D6A" w:rsidRPr="00FD2D6A">
        <w:t>Fluxo de execução de uma animação</w:t>
      </w:r>
      <w:bookmarkEnd w:id="475"/>
      <w:bookmarkEnd w:id="476"/>
    </w:p>
    <w:commentRangeEnd w:id="474"/>
    <w:p w:rsidR="00FD2D6A" w:rsidRPr="00FD2D6A" w:rsidRDefault="00D94A13" w:rsidP="001D60CB">
      <w:pPr>
        <w:pStyle w:val="BodyText"/>
      </w:pPr>
      <w:r>
        <w:rPr>
          <w:rStyle w:val="CommentReference"/>
          <w:rFonts w:ascii="Times New Roman" w:hAnsi="Times New Roman"/>
        </w:rPr>
        <w:commentReference w:id="474"/>
      </w:r>
      <w:r w:rsidR="00FD2D6A" w:rsidRPr="00FD2D6A">
        <w:t xml:space="preserve">O gerenciador de partículas utiliza ainda, um efeito </w:t>
      </w:r>
      <w:r w:rsidR="00FD2D6A" w:rsidRPr="00FD2D6A">
        <w:rPr>
          <w:i/>
        </w:rPr>
        <w:t>hlsl</w:t>
      </w:r>
      <w:r w:rsidR="00FD2D6A" w:rsidRPr="00FD2D6A">
        <w:t xml:space="preserve"> para determinar a cor de cada um</w:t>
      </w:r>
      <w:ins w:id="477"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78" w:name="_Toc200128402"/>
      <w:bookmarkStart w:id="479" w:name="_Toc200820577"/>
      <w:r>
        <w:t xml:space="preserve">Figura </w:t>
      </w:r>
      <w:fldSimple w:instr=" SEQ Figura \* ARABIC ">
        <w:r w:rsidR="00183B0A">
          <w:rPr>
            <w:noProof/>
          </w:rPr>
          <w:t>45</w:t>
        </w:r>
      </w:fldSimple>
      <w:r>
        <w:t xml:space="preserve"> - </w:t>
      </w:r>
      <w:r w:rsidR="00FD2D6A" w:rsidRPr="00FD2D6A">
        <w:t>Exemplo de efeito de partículas</w:t>
      </w:r>
      <w:bookmarkEnd w:id="478"/>
      <w:bookmarkEnd w:id="479"/>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80" w:name="_Toc200128403"/>
      <w:bookmarkStart w:id="481" w:name="_Toc200820578"/>
      <w:r>
        <w:t xml:space="preserve">Figura </w:t>
      </w:r>
      <w:fldSimple w:instr=" SEQ Figura \* ARABIC ">
        <w:r w:rsidR="00183B0A">
          <w:rPr>
            <w:noProof/>
          </w:rPr>
          <w:t>46</w:t>
        </w:r>
      </w:fldSimple>
      <w:r>
        <w:t xml:space="preserve"> - </w:t>
      </w:r>
      <w:r w:rsidR="00FD2D6A" w:rsidRPr="00FD2D6A">
        <w:t>Exemplo de exibição de informações</w:t>
      </w:r>
      <w:bookmarkEnd w:id="480"/>
      <w:bookmarkEnd w:id="481"/>
    </w:p>
    <w:p w:rsidR="00FD2D6A" w:rsidRPr="00FD2D6A" w:rsidRDefault="00FD2D6A" w:rsidP="00076E68">
      <w:pPr>
        <w:pStyle w:val="Heading4"/>
      </w:pPr>
      <w:commentRangeStart w:id="482"/>
      <w:r w:rsidRPr="00FD2D6A">
        <w:t>Módulo Game</w:t>
      </w:r>
      <w:commentRangeEnd w:id="482"/>
      <w:r w:rsidR="00BF1778">
        <w:rPr>
          <w:rStyle w:val="CommentReference"/>
          <w:rFonts w:ascii="Times New Roman" w:hAnsi="Times New Roman" w:cs="Times New Roman"/>
          <w:b w:val="0"/>
          <w:bCs w:val="0"/>
          <w:kern w:val="0"/>
        </w:rPr>
        <w:commentReference w:id="482"/>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83" w:name="_Toc200128404"/>
      <w:bookmarkStart w:id="484" w:name="_Toc200820579"/>
      <w:commentRangeStart w:id="485"/>
      <w:r>
        <w:t xml:space="preserve">Figura </w:t>
      </w:r>
      <w:fldSimple w:instr=" SEQ Figura \* ARABIC ">
        <w:r w:rsidR="00183B0A">
          <w:rPr>
            <w:noProof/>
          </w:rPr>
          <w:t>47</w:t>
        </w:r>
      </w:fldSimple>
      <w:r>
        <w:t xml:space="preserve"> - </w:t>
      </w:r>
      <w:r w:rsidR="00FD2D6A" w:rsidRPr="00FD2D6A">
        <w:t>Estrutura organizacional do jogo</w:t>
      </w:r>
      <w:bookmarkEnd w:id="483"/>
      <w:bookmarkEnd w:id="484"/>
      <w:commentRangeEnd w:id="485"/>
      <w:r w:rsidR="009E6A82">
        <w:rPr>
          <w:rStyle w:val="CommentReference"/>
          <w:rFonts w:ascii="Times New Roman" w:hAnsi="Times New Roman" w:cs="Times New Roman"/>
          <w:i w:val="0"/>
        </w:rPr>
        <w:commentReference w:id="485"/>
      </w:r>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486"/>
      <w:r w:rsidRPr="00FD2D6A">
        <w:t xml:space="preserve">como </w:t>
      </w:r>
      <w:commentRangeEnd w:id="486"/>
      <w:r w:rsidR="00FF68E9">
        <w:rPr>
          <w:rStyle w:val="CommentReference"/>
          <w:rFonts w:ascii="Times New Roman" w:hAnsi="Times New Roman"/>
        </w:rPr>
        <w:commentReference w:id="486"/>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487"/>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487"/>
    <w:p w:rsidR="00FD2D6A" w:rsidRPr="00FD2D6A" w:rsidRDefault="008A4161" w:rsidP="001D60CB">
      <w:pPr>
        <w:pStyle w:val="BodyText"/>
      </w:pPr>
      <w:r>
        <w:rPr>
          <w:rStyle w:val="CommentReference"/>
          <w:rFonts w:ascii="Times New Roman" w:hAnsi="Times New Roman"/>
        </w:rPr>
        <w:commentReference w:id="487"/>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488"/>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488"/>
    <w:p w:rsidR="00FD2D6A" w:rsidRPr="00FD2D6A" w:rsidRDefault="008A4161" w:rsidP="00076E68">
      <w:pPr>
        <w:pStyle w:val="Heading4"/>
      </w:pPr>
      <w:r>
        <w:rPr>
          <w:rStyle w:val="CommentReference"/>
          <w:rFonts w:ascii="Times New Roman" w:hAnsi="Times New Roman" w:cs="Times New Roman"/>
          <w:b w:val="0"/>
          <w:bCs w:val="0"/>
          <w:kern w:val="0"/>
        </w:rPr>
        <w:commentReference w:id="488"/>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489"/>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489"/>
      <w:r w:rsidR="00AD5BF5">
        <w:rPr>
          <w:rStyle w:val="CommentReference"/>
          <w:rFonts w:ascii="Times New Roman" w:hAnsi="Times New Roman"/>
        </w:rPr>
        <w:commentReference w:id="489"/>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490" w:name="_Toc200128405"/>
      <w:bookmarkStart w:id="491" w:name="_Toc200820580"/>
      <w:r>
        <w:t xml:space="preserve">Figura </w:t>
      </w:r>
      <w:fldSimple w:instr=" SEQ Figura \* ARABIC ">
        <w:r w:rsidR="00183B0A">
          <w:rPr>
            <w:noProof/>
          </w:rPr>
          <w:t>48</w:t>
        </w:r>
      </w:fldSimple>
      <w:r>
        <w:t xml:space="preserve"> - </w:t>
      </w:r>
      <w:r w:rsidR="00FD2D6A" w:rsidRPr="00FD2D6A">
        <w:t>Generalização de telas</w:t>
      </w:r>
      <w:bookmarkEnd w:id="490"/>
      <w:bookmarkEnd w:id="49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92" w:name="_Toc200128406"/>
      <w:bookmarkStart w:id="493" w:name="_Toc200820581"/>
      <w:r>
        <w:t xml:space="preserve">Figura </w:t>
      </w:r>
      <w:fldSimple w:instr=" SEQ Figura \* ARABIC ">
        <w:r w:rsidR="00183B0A">
          <w:rPr>
            <w:noProof/>
          </w:rPr>
          <w:t>49</w:t>
        </w:r>
      </w:fldSimple>
      <w:r>
        <w:t xml:space="preserve"> - </w:t>
      </w:r>
      <w:r w:rsidR="00FD2D6A" w:rsidRPr="00FD2D6A">
        <w:t>Menu do jogador e da unidade</w:t>
      </w:r>
      <w:bookmarkEnd w:id="492"/>
      <w:bookmarkEnd w:id="49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494" w:name="_Toc200128407"/>
      <w:bookmarkStart w:id="495" w:name="_Toc200820582"/>
      <w:r>
        <w:t xml:space="preserve">Figura </w:t>
      </w:r>
      <w:fldSimple w:instr=" SEQ Figura \* ARABIC ">
        <w:r w:rsidR="00183B0A">
          <w:rPr>
            <w:noProof/>
          </w:rPr>
          <w:t>50</w:t>
        </w:r>
      </w:fldSimple>
      <w:r>
        <w:t xml:space="preserve"> - </w:t>
      </w:r>
      <w:r w:rsidR="00FD2D6A" w:rsidRPr="00FD2D6A">
        <w:t>Itens e seus respectivos subitens</w:t>
      </w:r>
      <w:bookmarkEnd w:id="494"/>
      <w:bookmarkEnd w:id="495"/>
    </w:p>
    <w:p w:rsidR="00FD2D6A" w:rsidRPr="00FD2D6A" w:rsidRDefault="00FD2D6A" w:rsidP="001D60CB">
      <w:pPr>
        <w:pStyle w:val="BodyText"/>
      </w:pPr>
      <w:r w:rsidRPr="00FD2D6A">
        <w:t>Ações que têm como alvo a própria unidade</w:t>
      </w:r>
      <w:del w:id="496"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497" w:name="_Toc200128408"/>
      <w:bookmarkStart w:id="498" w:name="_Toc200820583"/>
      <w:r>
        <w:t xml:space="preserve">Figura </w:t>
      </w:r>
      <w:fldSimple w:instr=" SEQ Figura \* ARABIC ">
        <w:r w:rsidR="00183B0A">
          <w:rPr>
            <w:noProof/>
          </w:rPr>
          <w:t>51</w:t>
        </w:r>
      </w:fldSimple>
      <w:r>
        <w:t xml:space="preserve"> - </w:t>
      </w:r>
      <w:r w:rsidR="00FD2D6A" w:rsidRPr="00FD2D6A">
        <w:t>Fluxo de execução de uma ação através do menu</w:t>
      </w:r>
      <w:bookmarkEnd w:id="497"/>
      <w:bookmarkEnd w:id="49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499" w:name="_Toc200128409"/>
      <w:bookmarkStart w:id="500" w:name="_Toc200820584"/>
      <w:r>
        <w:t xml:space="preserve">Figura </w:t>
      </w:r>
      <w:fldSimple w:instr=" SEQ Figura \* ARABIC ">
        <w:r w:rsidR="00183B0A">
          <w:rPr>
            <w:noProof/>
          </w:rPr>
          <w:t>52</w:t>
        </w:r>
      </w:fldSimple>
      <w:r>
        <w:t xml:space="preserve"> - </w:t>
      </w:r>
      <w:r w:rsidR="00FD2D6A" w:rsidRPr="00FD2D6A">
        <w:t>Unidade movendo-se dentro da área especificada</w:t>
      </w:r>
      <w:bookmarkEnd w:id="499"/>
      <w:bookmarkEnd w:id="50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501" w:name="_Toc200128410"/>
      <w:bookmarkStart w:id="502" w:name="_Toc200820585"/>
      <w:r>
        <w:t xml:space="preserve">Figura </w:t>
      </w:r>
      <w:fldSimple w:instr=" SEQ Figura \* ARABIC ">
        <w:r w:rsidR="00183B0A">
          <w:rPr>
            <w:noProof/>
          </w:rPr>
          <w:t>53</w:t>
        </w:r>
      </w:fldSimple>
      <w:r>
        <w:t xml:space="preserve"> - </w:t>
      </w:r>
      <w:r w:rsidR="00FD2D6A" w:rsidRPr="00FD2D6A">
        <w:t>Máquina de estados do submódulo Mover</w:t>
      </w:r>
      <w:bookmarkEnd w:id="501"/>
      <w:bookmarkEnd w:id="50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503" w:name="_Toc200128411"/>
      <w:bookmarkStart w:id="504" w:name="_Toc200820586"/>
      <w:r>
        <w:t xml:space="preserve">Figura </w:t>
      </w:r>
      <w:fldSimple w:instr=" SEQ Figura \* ARABIC ">
        <w:r w:rsidR="00183B0A">
          <w:rPr>
            <w:noProof/>
          </w:rPr>
          <w:t>54</w:t>
        </w:r>
      </w:fldSimple>
      <w:r>
        <w:t xml:space="preserve"> - </w:t>
      </w:r>
      <w:r w:rsidR="00FD2D6A" w:rsidRPr="00FD2D6A">
        <w:t>Mira sobre uma unidade inimiga</w:t>
      </w:r>
      <w:bookmarkEnd w:id="503"/>
      <w:bookmarkEnd w:id="50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505" w:name="_Toc200128412"/>
      <w:bookmarkStart w:id="506" w:name="_Toc200820587"/>
      <w:r>
        <w:t xml:space="preserve">Figura </w:t>
      </w:r>
      <w:fldSimple w:instr=" SEQ Figura \* ARABIC ">
        <w:r w:rsidR="00183B0A">
          <w:rPr>
            <w:noProof/>
          </w:rPr>
          <w:t>55</w:t>
        </w:r>
      </w:fldSimple>
      <w:r>
        <w:t xml:space="preserve"> - M</w:t>
      </w:r>
      <w:r w:rsidR="00FD2D6A" w:rsidRPr="00FD2D6A">
        <w:t>áqu</w:t>
      </w:r>
      <w:r w:rsidR="00076E68">
        <w:t>ina de estados do submódulo Aim</w:t>
      </w:r>
      <w:bookmarkEnd w:id="505"/>
      <w:bookmarkEnd w:id="50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6452AF" w:rsidP="004556D4">
      <w:pPr>
        <w:pStyle w:val="BodyText"/>
        <w:rPr>
          <w:i/>
          <w:iCs/>
        </w:rPr>
      </w:pPr>
      <w:r w:rsidRPr="006452AF">
        <w:rPr>
          <w:i/>
          <w:iCs/>
          <w:highlight w:val="yellow"/>
          <w:rPrChange w:id="507" w:author="Fabio R. de Miranda" w:date="2008-06-12T03:39:00Z">
            <w:rPr>
              <w:rFonts w:cs="Arial"/>
              <w:i/>
              <w:iCs/>
              <w:sz w:val="16"/>
              <w:szCs w:val="16"/>
            </w:rPr>
          </w:rPrChange>
        </w:rPr>
        <w:t>{imagem : diagrama execução}</w:t>
      </w:r>
    </w:p>
    <w:p w:rsidR="009C0AD5" w:rsidRDefault="00A8166F" w:rsidP="009C0AD5">
      <w:pPr>
        <w:pStyle w:val="BodyText"/>
      </w:pPr>
      <w:commentRangeStart w:id="508"/>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508"/>
      <w:r w:rsidR="00F16C05">
        <w:rPr>
          <w:rStyle w:val="CommentReference"/>
          <w:rFonts w:ascii="Times New Roman" w:hAnsi="Times New Roman"/>
        </w:rPr>
        <w:commentReference w:id="508"/>
      </w:r>
      <w:r w:rsidR="00A77356">
        <w:t>.</w:t>
      </w:r>
      <w:r w:rsidR="009C0AD5">
        <w:t xml:space="preserve"> Estas restrições foram feitas, pois garante que qualquer ação </w:t>
      </w:r>
      <w:del w:id="509" w:author="Fabio R. de Miranda" w:date="2008-06-12T03:41:00Z">
        <w:r w:rsidR="009C0AD5" w:rsidDel="00F16C05">
          <w:delText xml:space="preserve">pode </w:delText>
        </w:r>
      </w:del>
      <w:ins w:id="510" w:author="Fabio R. de Miranda" w:date="2008-06-12T03:41:00Z">
        <w:r w:rsidR="00F16C05">
          <w:t xml:space="preserve">possa </w:t>
        </w:r>
      </w:ins>
      <w:r w:rsidR="009C0AD5">
        <w:t xml:space="preserve">ser executada de posse destes atributos. </w:t>
      </w:r>
      <w:del w:id="511" w:author="Fabio R. de Miranda" w:date="2008-06-12T03:42:00Z">
        <w:r w:rsidR="009C0AD5" w:rsidDel="00F16C05">
          <w:delText>Devido a este fato</w:delText>
        </w:r>
        <w:r w:rsidR="00304DF0" w:rsidDel="00F16C05">
          <w:delText>,</w:delText>
        </w:r>
        <w:r w:rsidR="009C0AD5" w:rsidDel="00F16C05">
          <w:delText xml:space="preserve"> que o</w:delText>
        </w:r>
      </w:del>
      <w:ins w:id="512" w:author="Fabio R. de Miranda" w:date="2008-06-12T03:42:00Z">
        <w:r w:rsidR="00F16C05">
          <w:t>O</w:t>
        </w:r>
      </w:ins>
      <w:r w:rsidR="009C0AD5">
        <w:t xml:space="preserve"> módulo </w:t>
      </w:r>
      <w:r w:rsidR="009C0AD5" w:rsidRPr="009C0AD5">
        <w:rPr>
          <w:i/>
        </w:rPr>
        <w:t>Interaction</w:t>
      </w:r>
      <w:r w:rsidR="009C0AD5">
        <w:t xml:space="preserve"> foi criado</w:t>
      </w:r>
      <w:ins w:id="513" w:author="Fabio R. de Miranda" w:date="2008-06-12T03:42:00Z">
        <w:r w:rsidR="00F16C05">
          <w:t xml:space="preserve"> com esta finalidade</w:t>
        </w:r>
      </w:ins>
      <w:r w:rsidR="009C0AD5">
        <w:t xml:space="preserve">, </w:t>
      </w:r>
      <w:ins w:id="514" w:author="Fabio R. de Miranda" w:date="2008-06-12T03:42:00Z">
        <w:r w:rsidR="00F16C05">
          <w:t xml:space="preserve">de maneira a </w:t>
        </w:r>
      </w:ins>
      <w:r w:rsidR="009C0AD5">
        <w:t>garanti</w:t>
      </w:r>
      <w:del w:id="515" w:author="Fabio R. de Miranda" w:date="2008-06-12T03:42:00Z">
        <w:r w:rsidR="009C0AD5" w:rsidDel="00F16C05">
          <w:delText>ndo</w:delText>
        </w:r>
      </w:del>
      <w:ins w:id="516"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517"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518"/>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518"/>
      <w:r w:rsidR="00112A54">
        <w:rPr>
          <w:rStyle w:val="CommentReference"/>
          <w:rFonts w:ascii="Times New Roman" w:hAnsi="Times New Roman"/>
        </w:rPr>
        <w:commentReference w:id="518"/>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519" w:author="Fabio R. de Miranda" w:date="2008-06-12T03:45:00Z"/>
        </w:rPr>
      </w:pPr>
      <w:bookmarkStart w:id="520" w:name="_Toc201055162"/>
      <w:bookmarkStart w:id="521" w:name="_Toc201055316"/>
      <w:bookmarkStart w:id="522" w:name="_Toc201203905"/>
      <w:bookmarkStart w:id="523" w:name="_Toc201204053"/>
      <w:bookmarkStart w:id="524" w:name="_Toc201204099"/>
      <w:bookmarkEnd w:id="0"/>
      <w:del w:id="525" w:author="Fabio R. de Miranda" w:date="2008-06-12T03:45:00Z">
        <w:r w:rsidDel="00D71357">
          <w:lastRenderedPageBreak/>
          <w:delText>Considerações finais</w:delText>
        </w:r>
        <w:bookmarkEnd w:id="520"/>
        <w:bookmarkEnd w:id="521"/>
        <w:bookmarkEnd w:id="522"/>
        <w:bookmarkEnd w:id="523"/>
        <w:bookmarkEnd w:id="524"/>
      </w:del>
    </w:p>
    <w:p w:rsidR="00D71357" w:rsidRDefault="00D71357" w:rsidP="0027472C">
      <w:pPr>
        <w:pStyle w:val="AFazer"/>
        <w:rPr>
          <w:ins w:id="526" w:author="Fabio R. de Miranda" w:date="2008-06-12T03:45:00Z"/>
        </w:rPr>
      </w:pPr>
    </w:p>
    <w:p w:rsidR="007C40C2" w:rsidRDefault="00D71357">
      <w:pPr>
        <w:pStyle w:val="Heading1"/>
        <w:pageBreakBefore w:val="0"/>
        <w:rPr>
          <w:ins w:id="527" w:author="Fabio R. de Miranda" w:date="2008-06-12T03:45:00Z"/>
        </w:rPr>
        <w:pPrChange w:id="528" w:author="Fabio R. de Miranda" w:date="2008-06-12T03:45:00Z">
          <w:pPr>
            <w:pStyle w:val="AFazer"/>
          </w:pPr>
        </w:pPrChange>
      </w:pPr>
      <w:bookmarkStart w:id="529" w:name="_Toc201204100"/>
      <w:ins w:id="530" w:author="Fabio R. de Miranda" w:date="2008-06-12T03:45:00Z">
        <w:r>
          <w:t>RESULTADOS</w:t>
        </w:r>
        <w:bookmarkEnd w:id="529"/>
      </w:ins>
    </w:p>
    <w:p w:rsidR="00D30D74" w:rsidDel="00D71357" w:rsidRDefault="00D30D74" w:rsidP="00D30D74">
      <w:pPr>
        <w:pStyle w:val="Heading2"/>
        <w:rPr>
          <w:del w:id="531" w:author="Fabio R. de Miranda" w:date="2008-06-12T03:45:00Z"/>
        </w:rPr>
      </w:pPr>
      <w:bookmarkStart w:id="532" w:name="_Toc201055164"/>
      <w:bookmarkStart w:id="533" w:name="_Toc201055318"/>
      <w:bookmarkStart w:id="534" w:name="_Toc201203907"/>
      <w:bookmarkStart w:id="535" w:name="_Toc201204055"/>
      <w:bookmarkStart w:id="536" w:name="_Toc201204101"/>
      <w:del w:id="537" w:author="Fabio R. de Miranda" w:date="2008-06-12T03:45:00Z">
        <w:r w:rsidDel="00D71357">
          <w:delText>Resultados</w:delText>
        </w:r>
        <w:bookmarkEnd w:id="532"/>
        <w:bookmarkEnd w:id="533"/>
        <w:bookmarkEnd w:id="534"/>
        <w:bookmarkEnd w:id="535"/>
        <w:bookmarkEnd w:id="536"/>
      </w:del>
    </w:p>
    <w:p w:rsidR="0027472C" w:rsidRDefault="0027472C" w:rsidP="0027472C">
      <w:pPr>
        <w:pStyle w:val="AFazer"/>
        <w:rPr>
          <w:ins w:id="538" w:author="Fabio R. de Miranda" w:date="2008-06-12T03:47:00Z"/>
        </w:rPr>
      </w:pPr>
      <w:del w:id="539" w:author="Fabio R. de Miranda" w:date="2008-06-12T03:45:00Z">
        <w:r w:rsidDel="00D71357">
          <w:delText>A fazer...</w:delText>
        </w:r>
      </w:del>
      <w:ins w:id="540" w:author="Fabio R. de Miranda" w:date="2008-06-12T03:45:00Z">
        <w:r w:rsidR="00D71357">
          <w:t>Descrever da melhor maneira possível como o jogo roda de todos os pontos de vista: desempenho, “jogabilidade”</w:t>
        </w:r>
      </w:ins>
      <w:ins w:id="541"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542" w:author="Fabio R. de Miranda" w:date="2008-06-12T03:47:00Z">
        <w:r w:rsidR="00D71357">
          <w:t>ão na mesa de verdade.</w:t>
        </w:r>
      </w:ins>
    </w:p>
    <w:p w:rsidR="00D71357" w:rsidRDefault="00D71357" w:rsidP="0027472C">
      <w:pPr>
        <w:pStyle w:val="AFazer"/>
        <w:rPr>
          <w:ins w:id="543" w:author="Fabio R. de Miranda" w:date="2008-06-12T03:45:00Z"/>
        </w:rPr>
      </w:pPr>
    </w:p>
    <w:p w:rsidR="00D71357" w:rsidRDefault="00D71357" w:rsidP="0027472C">
      <w:pPr>
        <w:pStyle w:val="AFazer"/>
      </w:pPr>
    </w:p>
    <w:p w:rsidR="00BF57E4" w:rsidRDefault="00BF57E4" w:rsidP="00BF57E4">
      <w:pPr>
        <w:pStyle w:val="Heading2"/>
      </w:pPr>
      <w:bookmarkStart w:id="544" w:name="_Toc201204102"/>
      <w:r>
        <w:t>Trabalhos Futuros</w:t>
      </w:r>
      <w:bookmarkEnd w:id="544"/>
    </w:p>
    <w:p w:rsidR="00BF57E4" w:rsidRPr="00BF57E4" w:rsidRDefault="00BF57E4" w:rsidP="00BF57E4">
      <w:pPr>
        <w:pStyle w:val="AFazer"/>
      </w:pPr>
      <w:r>
        <w:t>A fazer...</w:t>
      </w:r>
    </w:p>
    <w:p w:rsidR="00D30D74" w:rsidRDefault="00D30D74" w:rsidP="00D30D74">
      <w:pPr>
        <w:pStyle w:val="Heading2"/>
      </w:pPr>
      <w:bookmarkStart w:id="545" w:name="_Toc201204103"/>
      <w:r>
        <w:t>Conclusão</w:t>
      </w:r>
      <w:bookmarkEnd w:id="545"/>
    </w:p>
    <w:p w:rsidR="0027472C" w:rsidRPr="00ED0DB2" w:rsidRDefault="0027472C" w:rsidP="0027472C">
      <w:pPr>
        <w:pStyle w:val="AFazer"/>
      </w:pPr>
      <w:del w:id="546" w:author="Fabio R. de Miranda" w:date="2008-06-12T03:47:00Z">
        <w:r w:rsidDel="00D71357">
          <w:delText>A fazer...</w:delText>
        </w:r>
      </w:del>
      <w:ins w:id="547" w:author="Fabio R. de Miranda" w:date="2008-06-12T03:47:00Z">
        <w:r w:rsidR="00D71357">
          <w:t>Revisar os objetivos, listá-los e dizer quanto foram atendidos. Explicar por que alguns eventualmetne não foram atendidos.;</w:t>
        </w:r>
      </w:ins>
    </w:p>
    <w:p w:rsidR="00FA04B0" w:rsidRDefault="00FA04B0" w:rsidP="00067FEB">
      <w:pPr>
        <w:pStyle w:val="Heading1"/>
      </w:pPr>
      <w:bookmarkStart w:id="548" w:name="_Toc201204104"/>
      <w:r>
        <w:lastRenderedPageBreak/>
        <w:t>Referências bibliográficas</w:t>
      </w:r>
      <w:bookmarkEnd w:id="548"/>
    </w:p>
    <w:p w:rsidR="00A276D0" w:rsidRDefault="006452AF" w:rsidP="00A276D0">
      <w:pPr>
        <w:pStyle w:val="RefernciaBibliogrfica"/>
      </w:pPr>
      <w:commentRangeStart w:id="549"/>
      <w:r w:rsidRPr="006452AF">
        <w:rPr>
          <w:rPrChange w:id="550" w:author="Fabio R. de Miranda" w:date="2008-06-12T03:47:00Z">
            <w:rPr>
              <w:b/>
              <w:i/>
              <w:noProof w:val="0"/>
              <w:color w:val="C00000"/>
              <w:kern w:val="0"/>
              <w:sz w:val="16"/>
              <w:szCs w:val="16"/>
              <w:lang w:val="en-US"/>
            </w:rPr>
          </w:rPrChange>
        </w:rPr>
        <w:t xml:space="preserve">BIMBER, Oliver; RASKAR, Ramesh. </w:t>
      </w:r>
      <w:r w:rsidRPr="006452AF">
        <w:rPr>
          <w:b/>
          <w:bCs/>
          <w:rPrChange w:id="551" w:author="Fabio R. de Miranda" w:date="2008-06-12T03:47:00Z">
            <w:rPr>
              <w:b/>
              <w:bCs/>
              <w:i/>
              <w:noProof w:val="0"/>
              <w:color w:val="C00000"/>
              <w:kern w:val="0"/>
              <w:sz w:val="16"/>
              <w:szCs w:val="16"/>
              <w:lang w:val="en-US"/>
            </w:rPr>
          </w:rPrChange>
        </w:rPr>
        <w:t>Spatial Augmente Reality</w:t>
      </w:r>
      <w:r w:rsidRPr="006452AF">
        <w:rPr>
          <w:rPrChange w:id="552"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74"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549"/>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549"/>
      </w:r>
    </w:p>
    <w:p w:rsidR="00FA04B0" w:rsidRDefault="00897AFF" w:rsidP="00897AFF">
      <w:pPr>
        <w:pStyle w:val="Heading1"/>
      </w:pPr>
      <w:bookmarkStart w:id="553" w:name="_Toc201204105"/>
      <w:commentRangeStart w:id="554"/>
      <w:del w:id="555" w:author="Fabio R. de Miranda" w:date="2008-06-12T03:49:00Z">
        <w:r w:rsidDel="00A23028">
          <w:lastRenderedPageBreak/>
          <w:delText>Anexos</w:delText>
        </w:r>
      </w:del>
      <w:ins w:id="556" w:author="Fabio R. de Miranda" w:date="2008-06-12T03:49:00Z">
        <w:r w:rsidR="00A23028">
          <w:t>APÊNDICES</w:t>
        </w:r>
        <w:commentRangeEnd w:id="554"/>
        <w:r w:rsidR="00A23028">
          <w:rPr>
            <w:rStyle w:val="CommentReference"/>
            <w:rFonts w:ascii="Times New Roman" w:hAnsi="Times New Roman" w:cs="Times New Roman"/>
            <w:b w:val="0"/>
            <w:bCs w:val="0"/>
            <w:caps w:val="0"/>
            <w:kern w:val="0"/>
          </w:rPr>
          <w:commentReference w:id="554"/>
        </w:r>
      </w:ins>
      <w:bookmarkEnd w:id="553"/>
    </w:p>
    <w:p w:rsidR="00D30D74" w:rsidRDefault="00D30D74" w:rsidP="00D30D74">
      <w:pPr>
        <w:pStyle w:val="Heading2"/>
      </w:pPr>
      <w:bookmarkStart w:id="557" w:name="_Toc201204106"/>
      <w:r>
        <w:t>Fórmulas dos Atributos Calculados</w:t>
      </w:r>
      <w:bookmarkEnd w:id="557"/>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558" w:name="_Toc201204107"/>
      <w:r>
        <w:t>Tabela de Fatores</w:t>
      </w:r>
      <w:bookmarkEnd w:id="558"/>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559" w:name="_Toc201204108"/>
      <w:r>
        <w:t>Fórmulas das Ações</w:t>
      </w:r>
      <w:bookmarkEnd w:id="559"/>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560" w:name="_Toc201204109"/>
      <w:r>
        <w:t>Ataque</w:t>
      </w:r>
      <w:bookmarkEnd w:id="560"/>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561" w:name="_Toc201204110"/>
      <w:r>
        <w:t>Itens</w:t>
      </w:r>
      <w:bookmarkEnd w:id="561"/>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562" w:name="_Toc201204111"/>
      <w:r>
        <w:t>Habilidades</w:t>
      </w:r>
      <w:bookmarkEnd w:id="562"/>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Pr="00525231"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sectPr w:rsidR="00F0747D" w:rsidRPr="00525231"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2T18:02:00Z" w:initials="WILL">
    <w:p w:rsidR="00183B0A" w:rsidRDefault="00183B0A" w:rsidP="00454CF9">
      <w:pPr>
        <w:pStyle w:val="CommentText"/>
      </w:pPr>
      <w:r>
        <w:rPr>
          <w:rStyle w:val="CommentReference"/>
        </w:rPr>
        <w:annotationRef/>
      </w:r>
    </w:p>
    <w:p w:rsidR="00183B0A" w:rsidRDefault="00183B0A"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183B0A" w:rsidRDefault="00183B0A"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2T18:02:00Z" w:initials="WILL">
    <w:p w:rsidR="00183B0A" w:rsidRPr="001619BA" w:rsidRDefault="00183B0A" w:rsidP="00944A96">
      <w:pPr>
        <w:pStyle w:val="CommentText"/>
      </w:pPr>
      <w:r>
        <w:rPr>
          <w:rStyle w:val="CommentReference"/>
        </w:rPr>
        <w:annotationRef/>
      </w:r>
      <w:r w:rsidRPr="001619BA">
        <w:t>REFERENCIA</w:t>
      </w:r>
    </w:p>
    <w:p w:rsidR="00183B0A" w:rsidRDefault="00183B0A" w:rsidP="00944A96">
      <w:pPr>
        <w:pStyle w:val="CommentText"/>
      </w:pPr>
      <w:hyperlink r:id="rId1" w:history="1">
        <w:r w:rsidRPr="001619BA">
          <w:rPr>
            <w:rStyle w:val="Hyperlink"/>
          </w:rPr>
          <w:t>http://www.billbuxton.com/multitouchOverview.html</w:t>
        </w:r>
      </w:hyperlink>
    </w:p>
  </w:comment>
  <w:comment w:id="10" w:author="Fabio Miranda" w:date="2008-06-12T18:02:00Z" w:initials="FM">
    <w:p w:rsidR="00183B0A" w:rsidRDefault="00183B0A" w:rsidP="00944A96">
      <w:pPr>
        <w:pStyle w:val="CommentText"/>
      </w:pPr>
      <w:r>
        <w:rPr>
          <w:rStyle w:val="CommentReference"/>
        </w:rPr>
        <w:annotationRef/>
      </w:r>
      <w:r>
        <w:t>Estes eram multi-toque mesmo?</w:t>
      </w:r>
    </w:p>
  </w:comment>
  <w:comment w:id="13" w:author="Willians S. Schneider" w:date="2008-06-12T18:02:00Z" w:initials="WILL">
    <w:p w:rsidR="00183B0A" w:rsidRDefault="00183B0A">
      <w:pPr>
        <w:pStyle w:val="CommentText"/>
      </w:pPr>
      <w:r>
        <w:rPr>
          <w:rStyle w:val="CommentReference"/>
        </w:rPr>
        <w:annotationRef/>
      </w:r>
      <w:r>
        <w:t>Precisamos rodar o jogo novamente e tirar uma foto...</w:t>
      </w:r>
    </w:p>
  </w:comment>
  <w:comment w:id="15" w:author="Willians S. Schneider" w:date="2008-06-12T18:02:00Z" w:initials="WILL">
    <w:p w:rsidR="00183B0A" w:rsidRDefault="00183B0A" w:rsidP="001566D2">
      <w:pPr>
        <w:pStyle w:val="CommentText"/>
        <w:rPr>
          <w:bCs/>
        </w:rPr>
      </w:pPr>
      <w:r>
        <w:rPr>
          <w:rStyle w:val="CommentReference"/>
        </w:rPr>
        <w:annotationRef/>
      </w:r>
    </w:p>
    <w:p w:rsidR="00183B0A" w:rsidRPr="001566D2" w:rsidRDefault="00183B0A" w:rsidP="001566D2">
      <w:pPr>
        <w:pStyle w:val="CommentText"/>
        <w:rPr>
          <w:bCs/>
        </w:rPr>
      </w:pPr>
      <w:r w:rsidRPr="001566D2">
        <w:rPr>
          <w:bCs/>
        </w:rPr>
        <w:t>incluir aqui trechos sobre equipamentos multi-toque e jogos de estratégia que sugeri retirar da introdução. Se puderem,  procurem aqui também esclarecer melhor como era o FF Tactics</w:t>
      </w:r>
    </w:p>
    <w:p w:rsidR="00183B0A" w:rsidRDefault="00183B0A">
      <w:pPr>
        <w:pStyle w:val="CommentText"/>
      </w:pPr>
      <w:r w:rsidRPr="001566D2">
        <w:t>Começar de novo com a idéia das telas multi-toque, procurar citar os tipos de implementações possíveis (por exemplo como os LCDs multi-toques funcionam), e aí dizer que será mais detalhado o baseado em FTIR porque foi o que vocês escolheram. Procurem descobrir o que o iPhone usa, e também o que os notebooks Windows 7, por exemplo. Só para mencionar</w:t>
      </w:r>
    </w:p>
  </w:comment>
  <w:comment w:id="18" w:author="Willians S. Schneider" w:date="2008-06-14T00:43:00Z" w:initials="WILL">
    <w:p w:rsidR="00183B0A" w:rsidRDefault="00183B0A" w:rsidP="00E23F62">
      <w:pPr>
        <w:pStyle w:val="CommentText"/>
      </w:pPr>
      <w:r>
        <w:rPr>
          <w:rStyle w:val="CommentReference"/>
        </w:rPr>
        <w:annotationRef/>
      </w:r>
      <w:r>
        <w:t>REFERENCIAS</w:t>
      </w:r>
    </w:p>
    <w:p w:rsidR="00183B0A" w:rsidRDefault="00183B0A" w:rsidP="00E23F62">
      <w:pPr>
        <w:pStyle w:val="CommentText"/>
      </w:pPr>
    </w:p>
    <w:p w:rsidR="00183B0A" w:rsidRDefault="00183B0A" w:rsidP="00E23F62">
      <w:pPr>
        <w:pStyle w:val="CommentText"/>
      </w:pPr>
      <w:hyperlink r:id="rId2" w:history="1">
        <w:r w:rsidRPr="00515121">
          <w:rPr>
            <w:rStyle w:val="Hyperlink"/>
          </w:rPr>
          <w:t>http://en.wikipedia.org/wiki/Microsoft_Surface</w:t>
        </w:r>
      </w:hyperlink>
    </w:p>
    <w:p w:rsidR="00183B0A" w:rsidRDefault="00183B0A" w:rsidP="00E23F62">
      <w:pPr>
        <w:pStyle w:val="CommentText"/>
      </w:pPr>
      <w:hyperlink r:id="rId3" w:history="1">
        <w:r w:rsidRPr="00515121">
          <w:rPr>
            <w:rStyle w:val="Hyperlink"/>
          </w:rPr>
          <w:t>http://www.microsoft.com/surface/index.html</w:t>
        </w:r>
      </w:hyperlink>
    </w:p>
    <w:p w:rsidR="00183B0A" w:rsidRDefault="00183B0A" w:rsidP="00E23F62">
      <w:pPr>
        <w:pStyle w:val="CommentText"/>
      </w:pPr>
      <w:hyperlink r:id="rId4" w:history="1">
        <w:r w:rsidRPr="00515121">
          <w:rPr>
            <w:rStyle w:val="Hyperlink"/>
          </w:rPr>
          <w:t>http://info.abril.com.br/aberto/infonews/052008/28052008-0.shl</w:t>
        </w:r>
      </w:hyperlink>
    </w:p>
    <w:p w:rsidR="00183B0A" w:rsidRDefault="00183B0A" w:rsidP="00E23F62">
      <w:pPr>
        <w:pStyle w:val="CommentText"/>
      </w:pPr>
      <w:hyperlink r:id="rId5" w:history="1">
        <w:r w:rsidRPr="00515121">
          <w:rPr>
            <w:rStyle w:val="Hyperlink"/>
          </w:rPr>
          <w:t>http://windowsvistablog.com/blogs/windowsvista/archive/2008/05/27/microsoft-demonstrates-multi-touch.aspx</w:t>
        </w:r>
      </w:hyperlink>
    </w:p>
    <w:p w:rsidR="00183B0A" w:rsidRDefault="00183B0A" w:rsidP="00E23F62">
      <w:pPr>
        <w:pStyle w:val="CommentText"/>
      </w:pPr>
      <w:hyperlink r:id="rId6" w:history="1">
        <w:r w:rsidRPr="002D0F17">
          <w:rPr>
            <w:rStyle w:val="Hyperlink"/>
          </w:rPr>
          <w:t>http://www.microsoft.com/presspass/press/2008/apr08/04-01SurfaceRetailPR.mspx</w:t>
        </w:r>
      </w:hyperlink>
    </w:p>
    <w:p w:rsidR="00183B0A" w:rsidRDefault="00183B0A" w:rsidP="00E23F62">
      <w:pPr>
        <w:pStyle w:val="CommentText"/>
      </w:pPr>
      <w:r w:rsidRPr="002E4FBC">
        <w:t>http://www.popularmechanics.com/technology/industry/4217348.html?page=1</w:t>
      </w:r>
    </w:p>
  </w:comment>
  <w:comment w:id="21" w:author="Willians S. Schneider" w:date="2008-06-14T00:24:00Z" w:initials="WILL">
    <w:p w:rsidR="00183B0A" w:rsidRPr="001619BA" w:rsidRDefault="00183B0A" w:rsidP="00E23F62">
      <w:pPr>
        <w:pStyle w:val="CommentText"/>
      </w:pPr>
      <w:r>
        <w:rPr>
          <w:rStyle w:val="CommentReference"/>
        </w:rPr>
        <w:annotationRef/>
      </w:r>
      <w:r w:rsidRPr="001619BA">
        <w:t>REFERENCIA</w:t>
      </w:r>
    </w:p>
    <w:p w:rsidR="00183B0A" w:rsidRPr="001619BA" w:rsidRDefault="00183B0A" w:rsidP="00E23F62">
      <w:pPr>
        <w:pStyle w:val="CommentText"/>
      </w:pPr>
      <w:hyperlink r:id="rId7" w:history="1">
        <w:r w:rsidRPr="001619BA">
          <w:rPr>
            <w:rStyle w:val="Hyperlink"/>
          </w:rPr>
          <w:t>http://www.wired.com/entertainment/music/news/2007/08/bjork_reacTable</w:t>
        </w:r>
      </w:hyperlink>
    </w:p>
    <w:p w:rsidR="00183B0A" w:rsidRDefault="00183B0A" w:rsidP="00E23F62">
      <w:pPr>
        <w:pStyle w:val="CommentText"/>
      </w:pPr>
      <w:hyperlink r:id="rId8" w:history="1">
        <w:r w:rsidRPr="002D0F17">
          <w:rPr>
            <w:rStyle w:val="Hyperlink"/>
          </w:rPr>
          <w:t>http://www.coolest-gadgets.com/20070509/bjork-showcases-reactable-on-her-new-world-tour/</w:t>
        </w:r>
      </w:hyperlink>
    </w:p>
    <w:p w:rsidR="00183B0A" w:rsidRDefault="00183B0A" w:rsidP="00E23F62">
      <w:pPr>
        <w:pStyle w:val="CommentText"/>
      </w:pPr>
      <w:hyperlink r:id="rId9" w:history="1">
        <w:r w:rsidRPr="002D0F17">
          <w:rPr>
            <w:rStyle w:val="Hyperlink"/>
          </w:rPr>
          <w:t>http://reactable.iua.upf.edu/</w:t>
        </w:r>
      </w:hyperlink>
    </w:p>
    <w:p w:rsidR="00183B0A" w:rsidRDefault="00183B0A" w:rsidP="00E23F62">
      <w:pPr>
        <w:pStyle w:val="CommentText"/>
      </w:pPr>
      <w:hyperlink r:id="rId10" w:history="1">
        <w:r w:rsidRPr="002D0F17">
          <w:rPr>
            <w:rStyle w:val="Hyperlink"/>
          </w:rPr>
          <w:t>http://en.wikipedia.org/wiki/ReacTable</w:t>
        </w:r>
      </w:hyperlink>
    </w:p>
    <w:p w:rsidR="00183B0A" w:rsidRDefault="00183B0A" w:rsidP="00E23F62">
      <w:pPr>
        <w:pStyle w:val="CommentText"/>
      </w:pPr>
      <w:r w:rsidRPr="00993C66">
        <w:t>http://www.filefestival.org/site_2007/pop_trabalho.asp?id_trabalho=1839&amp;cd_idioma=1&amp;acao=visualizar</w:t>
      </w:r>
    </w:p>
  </w:comment>
  <w:comment w:id="24" w:author="Willians S. Schneider" w:date="2008-06-14T10:13:00Z" w:initials="WILL">
    <w:p w:rsidR="00183B0A" w:rsidRDefault="00183B0A">
      <w:pPr>
        <w:pStyle w:val="CommentText"/>
      </w:pPr>
      <w:r>
        <w:rPr>
          <w:rStyle w:val="CommentReference"/>
        </w:rPr>
        <w:annotationRef/>
      </w:r>
    </w:p>
    <w:p w:rsidR="00183B0A" w:rsidRDefault="00183B0A">
      <w:pPr>
        <w:pStyle w:val="CommentText"/>
      </w:pPr>
      <w:r>
        <w:t>Se beasear nisso....</w:t>
      </w:r>
    </w:p>
    <w:p w:rsidR="00183B0A" w:rsidRDefault="00183B0A">
      <w:pPr>
        <w:pStyle w:val="CommentText"/>
      </w:pPr>
    </w:p>
    <w:p w:rsidR="00183B0A" w:rsidRDefault="00183B0A">
      <w:pPr>
        <w:pStyle w:val="CommentText"/>
      </w:pPr>
      <w:r w:rsidRPr="00570E02">
        <w:t>http://eletronicos.hsw.uol.com.br/ipod-touch1.htm</w:t>
      </w:r>
    </w:p>
  </w:comment>
  <w:comment w:id="25" w:author="Willians S. Schneider" w:date="2008-06-14T00:27:00Z" w:initials="WILL">
    <w:p w:rsidR="00183B0A" w:rsidRDefault="00183B0A">
      <w:pPr>
        <w:pStyle w:val="CommentText"/>
      </w:pPr>
      <w:r>
        <w:rPr>
          <w:rStyle w:val="CommentReference"/>
        </w:rPr>
        <w:annotationRef/>
      </w:r>
    </w:p>
    <w:p w:rsidR="00183B0A" w:rsidRDefault="00183B0A">
      <w:pPr>
        <w:pStyle w:val="CommentText"/>
      </w:pPr>
      <w:r>
        <w:t>ALGUEM ARRUMA ISSO!!!</w:t>
      </w:r>
    </w:p>
    <w:p w:rsidR="00183B0A" w:rsidRDefault="00183B0A">
      <w:pPr>
        <w:pStyle w:val="CommentText"/>
      </w:pPr>
    </w:p>
    <w:p w:rsidR="00183B0A" w:rsidRDefault="00183B0A">
      <w:pPr>
        <w:pStyle w:val="CommentText"/>
      </w:pPr>
      <w:r w:rsidRPr="005713D3">
        <w:t>Ok, mas como é a interação multitoque no iPhone? Que aplicações foram demonstradas? O que dá para fazer com o aparelho?</w:t>
      </w:r>
    </w:p>
  </w:comment>
  <w:comment w:id="30" w:author="Willians S. Schneider" w:date="2008-06-14T00:46:00Z" w:initials="WILL">
    <w:p w:rsidR="00183B0A" w:rsidRDefault="00183B0A" w:rsidP="005A7093">
      <w:pPr>
        <w:pStyle w:val="CommentText"/>
      </w:pPr>
      <w:r>
        <w:rPr>
          <w:rStyle w:val="CommentReference"/>
        </w:rPr>
        <w:annotationRef/>
      </w:r>
      <w:r>
        <w:t>REFERENCIAS</w:t>
      </w:r>
    </w:p>
    <w:p w:rsidR="00183B0A" w:rsidRDefault="00183B0A" w:rsidP="005A7093">
      <w:pPr>
        <w:pStyle w:val="CommentText"/>
      </w:pPr>
      <w:hyperlink r:id="rId11" w:history="1">
        <w:r w:rsidRPr="002D0F17">
          <w:rPr>
            <w:rStyle w:val="Hyperlink"/>
          </w:rPr>
          <w:t>http://www.wizards.com/default.asp?x=dnd/welcome</w:t>
        </w:r>
      </w:hyperlink>
    </w:p>
    <w:p w:rsidR="00183B0A" w:rsidRDefault="00183B0A" w:rsidP="005A7093">
      <w:pPr>
        <w:pStyle w:val="CommentText"/>
      </w:pPr>
      <w:hyperlink r:id="rId12" w:history="1">
        <w:r w:rsidRPr="002D0F17">
          <w:rPr>
            <w:rStyle w:val="Hyperlink"/>
          </w:rPr>
          <w:t>http://pt.wikipedia.org/wiki/Dungeons_&amp;_Dragons</w:t>
        </w:r>
      </w:hyperlink>
    </w:p>
    <w:p w:rsidR="00183B0A" w:rsidRDefault="00183B0A" w:rsidP="005A7093">
      <w:pPr>
        <w:pStyle w:val="CommentText"/>
      </w:pPr>
      <w:r w:rsidRPr="00FA3118">
        <w:t>http://en.wikipedia.org/wiki/Dungeons_&amp;_Dragons</w:t>
      </w:r>
    </w:p>
  </w:comment>
  <w:comment w:id="31" w:author="Willians S. Schneider" w:date="2008-06-14T00:44:00Z" w:initials="WILL">
    <w:p w:rsidR="00183B0A" w:rsidRDefault="00183B0A">
      <w:pPr>
        <w:pStyle w:val="CommentText"/>
      </w:pPr>
      <w:r>
        <w:rPr>
          <w:rStyle w:val="CommentReference"/>
        </w:rPr>
        <w:annotationRef/>
      </w:r>
    </w:p>
    <w:p w:rsidR="00183B0A" w:rsidRDefault="00183B0A">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4" w:author="Willians S. Schneider" w:date="2008-06-12T18:02:00Z" w:initials="WILL">
    <w:p w:rsidR="00183B0A" w:rsidRDefault="00183B0A" w:rsidP="005A7093">
      <w:pPr>
        <w:pStyle w:val="CommentText"/>
      </w:pPr>
      <w:r>
        <w:rPr>
          <w:rStyle w:val="CommentReference"/>
        </w:rPr>
        <w:annotationRef/>
      </w:r>
      <w:r>
        <w:t>REFERENCIAS</w:t>
      </w:r>
    </w:p>
    <w:p w:rsidR="00183B0A" w:rsidRDefault="00183B0A" w:rsidP="005A7093">
      <w:pPr>
        <w:pStyle w:val="CommentText"/>
      </w:pPr>
      <w:hyperlink r:id="rId13" w:history="1">
        <w:r w:rsidRPr="00515121">
          <w:rPr>
            <w:rStyle w:val="Hyperlink"/>
          </w:rPr>
          <w:t>http://www.newhorizons.org/strategies/literacy/kestrel.htm</w:t>
        </w:r>
      </w:hyperlink>
    </w:p>
    <w:p w:rsidR="00183B0A" w:rsidRDefault="00183B0A" w:rsidP="005A7093">
      <w:pPr>
        <w:pStyle w:val="CommentText"/>
      </w:pPr>
      <w:hyperlink r:id="rId14" w:history="1">
        <w:r w:rsidRPr="00515121">
          <w:rPr>
            <w:rStyle w:val="Hyperlink"/>
          </w:rPr>
          <w:t>http://en.wikipedia.org/wiki/Zork</w:t>
        </w:r>
      </w:hyperlink>
    </w:p>
    <w:p w:rsidR="00183B0A" w:rsidRDefault="00183B0A" w:rsidP="005A7093">
      <w:pPr>
        <w:pStyle w:val="CommentText"/>
      </w:pPr>
      <w:hyperlink r:id="rId15" w:history="1">
        <w:r w:rsidRPr="00515121">
          <w:rPr>
            <w:rStyle w:val="Hyperlink"/>
          </w:rPr>
          <w:t>http://en.wikipedia.org/wiki/Role-playing_game</w:t>
        </w:r>
      </w:hyperlink>
    </w:p>
    <w:p w:rsidR="00183B0A" w:rsidRDefault="00183B0A" w:rsidP="005A7093">
      <w:pPr>
        <w:pStyle w:val="CommentText"/>
      </w:pPr>
      <w:hyperlink r:id="rId16" w:history="1">
        <w:r w:rsidRPr="00515121">
          <w:rPr>
            <w:rStyle w:val="Hyperlink"/>
          </w:rPr>
          <w:t>http://en.wikipedia.org/wiki/Role-playing_game_(video_games)</w:t>
        </w:r>
      </w:hyperlink>
    </w:p>
    <w:p w:rsidR="00183B0A" w:rsidRDefault="00183B0A" w:rsidP="005A7093">
      <w:pPr>
        <w:pStyle w:val="CommentText"/>
      </w:pPr>
      <w:r w:rsidRPr="00334C58">
        <w:t>http://en.wikipedia.org/wiki/Massively_multiplayer_online_role-playing_game</w:t>
      </w:r>
    </w:p>
  </w:comment>
  <w:comment w:id="47" w:author="Fabio Miranda" w:date="2008-06-12T18:02:00Z" w:initials="FM">
    <w:p w:rsidR="00183B0A" w:rsidRDefault="00183B0A">
      <w:pPr>
        <w:pStyle w:val="CommentText"/>
      </w:pPr>
      <w:r>
        <w:rPr>
          <w:rStyle w:val="CommentReference"/>
        </w:rPr>
        <w:annotationRef/>
      </w:r>
      <w:r>
        <w:t>Sim! Está fazendo falta uma imagem aqui</w:t>
      </w:r>
    </w:p>
  </w:comment>
  <w:comment w:id="128" w:author="Fabio Miranda" w:date="2008-06-12T18:02:00Z" w:initials="FM">
    <w:p w:rsidR="00183B0A" w:rsidRDefault="00183B0A">
      <w:pPr>
        <w:pStyle w:val="CommentText"/>
      </w:pPr>
      <w:r>
        <w:rPr>
          <w:rStyle w:val="CommentReference"/>
        </w:rPr>
        <w:annotationRef/>
      </w:r>
      <w:r>
        <w:t>Seria interessante incluir um trechinho de um destes XML num quadro e indicar o que é o quê</w:t>
      </w:r>
    </w:p>
  </w:comment>
  <w:comment w:id="132" w:author="Fabio Miranda" w:date="2008-06-12T18:02:00Z" w:initials="FM">
    <w:p w:rsidR="00183B0A" w:rsidRDefault="00183B0A">
      <w:pPr>
        <w:pStyle w:val="CommentText"/>
      </w:pPr>
      <w:r>
        <w:rPr>
          <w:rStyle w:val="CommentReference"/>
        </w:rPr>
        <w:annotationRef/>
      </w:r>
      <w:r>
        <w:t>Sugestão: tentar fazer uma figura exemplificando esta questão da interpolação linera da fatia da imagem</w:t>
      </w:r>
    </w:p>
  </w:comment>
  <w:comment w:id="134" w:author="Fabio Miranda" w:date="2008-06-12T18:02:00Z" w:initials="FM">
    <w:p w:rsidR="00183B0A" w:rsidRDefault="00183B0A">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135" w:author="Fabio Miranda" w:date="2008-06-12T18:02:00Z" w:initials="FM">
    <w:p w:rsidR="00183B0A" w:rsidRDefault="00183B0A">
      <w:pPr>
        <w:pStyle w:val="CommentText"/>
      </w:pPr>
      <w:r>
        <w:rPr>
          <w:rStyle w:val="CommentReference"/>
        </w:rPr>
        <w:annotationRef/>
      </w:r>
    </w:p>
  </w:comment>
  <w:comment w:id="136" w:author="Fabio Miranda" w:date="2008-06-12T18:02:00Z" w:initials="FM">
    <w:p w:rsidR="00183B0A" w:rsidRDefault="00183B0A">
      <w:pPr>
        <w:pStyle w:val="CommentText"/>
      </w:pPr>
      <w:r>
        <w:rPr>
          <w:rStyle w:val="CommentReference"/>
        </w:rPr>
        <w:annotationRef/>
      </w:r>
    </w:p>
  </w:comment>
  <w:comment w:id="147" w:author="Fabio Miranda" w:date="2008-06-13T15:24:00Z" w:initials="FM">
    <w:p w:rsidR="00183B0A" w:rsidRDefault="00183B0A" w:rsidP="005908F4">
      <w:pPr>
        <w:pStyle w:val="CommentText"/>
      </w:pPr>
      <w:r>
        <w:rPr>
          <w:rStyle w:val="CommentReference"/>
        </w:rPr>
        <w:annotationRef/>
      </w:r>
      <w:r>
        <w:t>Tudo isto é muito específico para ficar na introdução. Deve ir para o capítulo que descrever o projeto</w:t>
      </w:r>
    </w:p>
  </w:comment>
  <w:comment w:id="167" w:author="Fabio Miranda" w:date="2008-06-12T18:02:00Z" w:initials="FM">
    <w:p w:rsidR="00183B0A" w:rsidRDefault="00183B0A">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175" w:author="Fabio Miranda" w:date="2008-06-12T18:02:00Z" w:initials="FM">
    <w:p w:rsidR="00183B0A" w:rsidRDefault="00183B0A">
      <w:pPr>
        <w:pStyle w:val="CommentText"/>
      </w:pPr>
      <w:r>
        <w:rPr>
          <w:rStyle w:val="CommentReference"/>
        </w:rPr>
        <w:annotationRef/>
      </w:r>
      <w:r>
        <w:t>Que necessidades?? Alto brilho?? Conseguir detectar toque no centro da mesa???</w:t>
      </w:r>
    </w:p>
  </w:comment>
  <w:comment w:id="176" w:author="Fabio Miranda" w:date="2008-06-12T18:02:00Z" w:initials="FM">
    <w:p w:rsidR="00183B0A" w:rsidRDefault="00183B0A">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179" w:author="Fabio Miranda" w:date="2008-06-12T18:02:00Z" w:initials="FM">
    <w:p w:rsidR="00183B0A" w:rsidRDefault="00183B0A">
      <w:pPr>
        <w:pStyle w:val="CommentText"/>
      </w:pPr>
      <w:r>
        <w:rPr>
          <w:rStyle w:val="CommentReference"/>
        </w:rPr>
        <w:annotationRef/>
      </w:r>
      <w:r>
        <w:t>Acho que, por motivos de ser justo, seria interessante mencionar que foi providenciada uma capa de tecido que ajudou a proteger a mesa.</w:t>
      </w:r>
    </w:p>
  </w:comment>
  <w:comment w:id="190" w:author="Fabio Miranda" w:date="2008-06-12T18:02:00Z" w:initials="FM">
    <w:p w:rsidR="00183B0A" w:rsidRDefault="00183B0A">
      <w:pPr>
        <w:pStyle w:val="CommentText"/>
      </w:pPr>
      <w:r>
        <w:rPr>
          <w:rStyle w:val="CommentReference"/>
        </w:rPr>
        <w:annotationRef/>
      </w:r>
      <w:r>
        <w:t>Não entendi: de acordo com seu esquema, todos os ramos possuem dois resistores de 56 ohm, então qual é a diferença do último?</w:t>
      </w:r>
    </w:p>
  </w:comment>
  <w:comment w:id="195" w:author="Fabio Miranda" w:date="2008-06-12T18:02:00Z" w:initials="FM">
    <w:p w:rsidR="00183B0A" w:rsidRDefault="00183B0A">
      <w:pPr>
        <w:pStyle w:val="CommentText"/>
      </w:pPr>
      <w:r>
        <w:rPr>
          <w:rStyle w:val="CommentReference"/>
        </w:rPr>
        <w:annotationRef/>
      </w:r>
      <w:r>
        <w:t>Vocês não conseguem uma versão vetorial deste circuito? Talvez gerando um PDF a partir do EWB..</w:t>
      </w:r>
    </w:p>
  </w:comment>
  <w:comment w:id="198" w:author="Fabio Miranda" w:date="2008-06-12T18:02:00Z" w:initials="FM">
    <w:p w:rsidR="00183B0A" w:rsidRDefault="00183B0A">
      <w:pPr>
        <w:pStyle w:val="CommentText"/>
      </w:pPr>
      <w:r>
        <w:rPr>
          <w:rStyle w:val="CommentReference"/>
        </w:rPr>
        <w:annotationRef/>
      </w:r>
      <w:r>
        <w:t>Atenção: uma malha é um loop completo em engenharia elétrica. Só tenham certeza de que é isto mesmo o que querem dizer</w:t>
      </w:r>
    </w:p>
  </w:comment>
  <w:comment w:id="201" w:author="Fabio Miranda" w:date="2008-06-12T18:02:00Z" w:initials="FM">
    <w:p w:rsidR="00183B0A" w:rsidRDefault="00183B0A">
      <w:pPr>
        <w:pStyle w:val="CommentText"/>
      </w:pPr>
      <w:r>
        <w:rPr>
          <w:rStyle w:val="CommentReference"/>
        </w:rPr>
        <w:annotationRef/>
      </w:r>
      <w:r>
        <w:t>Está fora de foco. Podemos fazer outra depois</w:t>
      </w:r>
    </w:p>
  </w:comment>
  <w:comment w:id="213" w:author="Fabio Miranda" w:date="2008-06-12T18:02:00Z" w:initials="FM">
    <w:p w:rsidR="00183B0A" w:rsidRDefault="00183B0A">
      <w:pPr>
        <w:pStyle w:val="CommentText"/>
      </w:pPr>
      <w:r>
        <w:rPr>
          <w:rStyle w:val="CommentReference"/>
        </w:rPr>
        <w:annotationRef/>
      </w:r>
      <w:r>
        <w:t>Não sobrou realmente nenhuma foto deste procedimento????</w:t>
      </w:r>
    </w:p>
  </w:comment>
  <w:comment w:id="215" w:author="Fabio Miranda" w:date="2008-06-12T18:02:00Z" w:initials="FM">
    <w:p w:rsidR="00183B0A" w:rsidRDefault="00183B0A">
      <w:pPr>
        <w:pStyle w:val="CommentText"/>
      </w:pPr>
      <w:r>
        <w:rPr>
          <w:rStyle w:val="CommentReference"/>
        </w:rPr>
        <w:annotationRef/>
      </w:r>
      <w:r>
        <w:t>Cadê exemplos de fotos com e sem este filtro? Também e importante mencionar o material que foi usado para a confecção deste filtro</w:t>
      </w:r>
    </w:p>
  </w:comment>
  <w:comment w:id="218" w:author="Fabio Miranda" w:date="2008-06-12T18:02:00Z" w:initials="FM">
    <w:p w:rsidR="00183B0A" w:rsidRDefault="00183B0A">
      <w:pPr>
        <w:pStyle w:val="CommentText"/>
      </w:pPr>
      <w:r>
        <w:rPr>
          <w:rStyle w:val="CommentReference"/>
        </w:rPr>
        <w:annotationRef/>
      </w:r>
      <w:r>
        <w:t>Webcam deve ficar sempre em itálico, a menos que já conste em algum dicionário reconhecido de português</w:t>
      </w:r>
    </w:p>
  </w:comment>
  <w:comment w:id="217" w:author="Fabio Miranda" w:date="2008-06-12T18:02:00Z" w:initials="FM">
    <w:p w:rsidR="00183B0A" w:rsidRDefault="00183B0A">
      <w:pPr>
        <w:pStyle w:val="CommentText"/>
      </w:pPr>
      <w:r>
        <w:rPr>
          <w:rStyle w:val="CommentReference"/>
        </w:rPr>
        <w:annotationRef/>
      </w:r>
      <w:r>
        <w:t>Faltou uma foto da montagem</w:t>
      </w:r>
    </w:p>
  </w:comment>
  <w:comment w:id="220" w:author="Fabio Miranda" w:date="2008-06-12T18:02:00Z" w:initials="FM">
    <w:p w:rsidR="00183B0A" w:rsidRDefault="00183B0A">
      <w:pPr>
        <w:pStyle w:val="CommentText"/>
      </w:pPr>
      <w:r>
        <w:rPr>
          <w:rStyle w:val="CommentReference"/>
        </w:rPr>
        <w:annotationRef/>
      </w:r>
      <w:r>
        <w:t>Tirem uma foto em que aparece melhor o corpo da câmera e não tanto o “rabo”. Indiquem na foto a colocação do filtro para bloquera luz visível</w:t>
      </w:r>
    </w:p>
  </w:comment>
  <w:comment w:id="223" w:author="Fabio R. de Miranda" w:date="2008-06-12T18:02:00Z" w:initials="FRdM">
    <w:p w:rsidR="00183B0A" w:rsidRDefault="00183B0A">
      <w:pPr>
        <w:pStyle w:val="CommentText"/>
      </w:pPr>
      <w:r>
        <w:rPr>
          <w:rStyle w:val="CommentReference"/>
        </w:rPr>
        <w:annotationRef/>
      </w:r>
      <w:r>
        <w:t>Pessoal – O Senac nem tem projetor com esta resolução. Acho que o que usaram é 800 x 600</w:t>
      </w:r>
    </w:p>
  </w:comment>
  <w:comment w:id="224" w:author="Fabio Miranda" w:date="2008-06-12T18:02:00Z" w:initials="FM">
    <w:p w:rsidR="00183B0A" w:rsidRDefault="00183B0A">
      <w:pPr>
        <w:pStyle w:val="CommentText"/>
      </w:pPr>
      <w:r>
        <w:rPr>
          <w:rStyle w:val="CommentReference"/>
        </w:rPr>
        <w:annotationRef/>
      </w:r>
      <w:r>
        <w:t>Este espelho não tinha sido eliminado? Editar para corresponder ao que de fato ocorreu</w:t>
      </w:r>
    </w:p>
  </w:comment>
  <w:comment w:id="225" w:author="Fabio Miranda" w:date="2008-06-12T18:02:00Z" w:initials="FM">
    <w:p w:rsidR="00183B0A" w:rsidRDefault="00183B0A">
      <w:pPr>
        <w:pStyle w:val="CommentText"/>
      </w:pPr>
      <w:r>
        <w:rPr>
          <w:rStyle w:val="CommentReference"/>
        </w:rPr>
        <w:annotationRef/>
      </w:r>
      <w:r>
        <w:t>Qual é o material das sacolas plásticas? É fácil porque em algumas vem escrito</w:t>
      </w:r>
    </w:p>
  </w:comment>
  <w:comment w:id="230" w:author="Fabio Miranda" w:date="2008-06-12T18:02:00Z" w:initials="FM">
    <w:p w:rsidR="00183B0A" w:rsidRDefault="00183B0A">
      <w:pPr>
        <w:pStyle w:val="CommentText"/>
      </w:pPr>
      <w:r>
        <w:rPr>
          <w:rStyle w:val="CommentReference"/>
        </w:rPr>
        <w:annotationRef/>
      </w:r>
    </w:p>
  </w:comment>
  <w:comment w:id="231" w:author="Fabio Miranda" w:date="2008-06-12T18:02:00Z" w:initials="FM">
    <w:p w:rsidR="00183B0A" w:rsidRDefault="00183B0A">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253" w:author="Fabio R. de Miranda" w:date="2008-06-12T18:02:00Z" w:initials="FRdM">
    <w:p w:rsidR="00183B0A" w:rsidRDefault="00183B0A">
      <w:pPr>
        <w:pStyle w:val="CommentText"/>
      </w:pPr>
      <w:r>
        <w:rPr>
          <w:rStyle w:val="CommentReference"/>
        </w:rPr>
        <w:annotationRef/>
      </w:r>
      <w:r>
        <w:t>Incluir uma figura com alguns exemplos de fiduciais da Reactable / Tuio</w:t>
      </w:r>
    </w:p>
  </w:comment>
  <w:comment w:id="261" w:author="Fabio R. de Miranda" w:date="2008-06-12T18:02:00Z" w:initials="FRdM">
    <w:p w:rsidR="00183B0A" w:rsidRDefault="00183B0A">
      <w:pPr>
        <w:pStyle w:val="CommentText"/>
      </w:pPr>
      <w:r>
        <w:rPr>
          <w:rStyle w:val="CommentReference"/>
        </w:rPr>
        <w:annotationRef/>
      </w:r>
      <w:r>
        <w:t>Excluí as menções a canhão porque com um LED só precisa forçar um pouco a barra para considerar um canhão</w:t>
      </w:r>
    </w:p>
  </w:comment>
  <w:comment w:id="298" w:author="Fabio R. de Miranda" w:date="2008-06-12T18:02:00Z" w:initials="FRdM">
    <w:p w:rsidR="00183B0A" w:rsidRDefault="00183B0A">
      <w:pPr>
        <w:pStyle w:val="CommentText"/>
      </w:pPr>
      <w:r>
        <w:rPr>
          <w:rStyle w:val="CommentReference"/>
        </w:rPr>
        <w:annotationRef/>
      </w:r>
      <w:r>
        <w:t>Um LED sozinho não faz canhão</w:t>
      </w:r>
    </w:p>
  </w:comment>
  <w:comment w:id="308" w:author="Fabio R. de Miranda" w:date="2008-06-12T18:02:00Z" w:initials="FRdM">
    <w:p w:rsidR="00183B0A" w:rsidRDefault="00183B0A">
      <w:pPr>
        <w:pStyle w:val="CommentText"/>
      </w:pPr>
      <w:r>
        <w:rPr>
          <w:rStyle w:val="CommentReference"/>
        </w:rPr>
        <w:annotationRef/>
      </w:r>
      <w:r>
        <w:t>Que dois materiais???</w:t>
      </w:r>
    </w:p>
  </w:comment>
  <w:comment w:id="309" w:author="Fabio R. de Miranda" w:date="2008-06-12T18:02:00Z" w:initials="FRdM">
    <w:p w:rsidR="00183B0A" w:rsidRDefault="00183B0A">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311" w:author="Fabio R. de Miranda" w:date="2008-06-12T18:02:00Z" w:initials="FRdM">
    <w:p w:rsidR="00183B0A" w:rsidRDefault="00183B0A">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340" w:author="Fabio R. de Miranda" w:date="2008-06-12T18:02:00Z" w:initials="FRdM">
    <w:p w:rsidR="00183B0A" w:rsidRDefault="00183B0A">
      <w:pPr>
        <w:pStyle w:val="CommentText"/>
      </w:pPr>
      <w:r>
        <w:rPr>
          <w:rStyle w:val="CommentReference"/>
        </w:rPr>
        <w:annotationRef/>
      </w:r>
      <w:r>
        <w:t>Para reforçar esta informação é importante enfatizar que há implementações do protocolo OSC em diversas plataformas.</w:t>
      </w:r>
    </w:p>
  </w:comment>
  <w:comment w:id="341" w:author="Fabio R. de Miranda" w:date="2008-06-12T18:02:00Z" w:initials="FRdM">
    <w:p w:rsidR="00183B0A" w:rsidRDefault="00183B0A">
      <w:pPr>
        <w:pStyle w:val="CommentText"/>
      </w:pPr>
      <w:r>
        <w:rPr>
          <w:rStyle w:val="CommentReference"/>
        </w:rPr>
        <w:annotationRef/>
      </w:r>
      <w:r>
        <w:t>Recursos de que tipo? Controle de versão? Debugger? Loaders de conteúdo?? Sejam específicos</w:t>
      </w:r>
    </w:p>
  </w:comment>
  <w:comment w:id="342" w:author="Fabio R. de Miranda" w:date="2008-06-12T18:02:00Z" w:initials="FRdM">
    <w:p w:rsidR="00183B0A" w:rsidRDefault="00183B0A">
      <w:pPr>
        <w:pStyle w:val="CommentText"/>
      </w:pPr>
      <w:r>
        <w:rPr>
          <w:rStyle w:val="CommentReference"/>
        </w:rPr>
        <w:annotationRef/>
      </w:r>
      <w:r>
        <w:t>Acho que o ganho de produtividade se deve ao Visual Studio e não ao C#.</w:t>
      </w:r>
    </w:p>
  </w:comment>
  <w:comment w:id="345" w:author="Fabio R. de Miranda" w:date="2008-06-12T18:02:00Z" w:initials="FRdM">
    <w:p w:rsidR="00183B0A" w:rsidRDefault="00183B0A">
      <w:pPr>
        <w:pStyle w:val="CommentText"/>
      </w:pPr>
      <w:r>
        <w:rPr>
          <w:rStyle w:val="CommentReference"/>
        </w:rPr>
        <w:annotationRef/>
      </w:r>
      <w:r>
        <w:t>Estes trechos que estão em amarelo deve ir para o início do capítulo, para ajudar a dar uma visão geral do jogo</w:t>
      </w:r>
    </w:p>
  </w:comment>
  <w:comment w:id="360" w:author="Fabio R. de Miranda" w:date="2008-06-12T18:02:00Z" w:initials="FRdM">
    <w:p w:rsidR="00183B0A" w:rsidRDefault="00183B0A">
      <w:pPr>
        <w:pStyle w:val="CommentText"/>
      </w:pPr>
      <w:r>
        <w:rPr>
          <w:rStyle w:val="CommentReference"/>
        </w:rPr>
        <w:annotationRef/>
      </w:r>
      <w:r>
        <w:t>Como a mesa não tem computação, vocês querem dizer comunicação entre a máquina que roda o jogo e a máquina que controla a mesa?</w:t>
      </w:r>
    </w:p>
  </w:comment>
  <w:comment w:id="366" w:author="Fabio R. de Miranda" w:date="2008-06-12T18:02:00Z" w:initials="FRdM">
    <w:p w:rsidR="00183B0A" w:rsidRDefault="00183B0A">
      <w:pPr>
        <w:pStyle w:val="CommentText"/>
      </w:pPr>
      <w:r>
        <w:rPr>
          <w:rStyle w:val="CommentReference"/>
        </w:rPr>
        <w:annotationRef/>
      </w:r>
      <w:r>
        <w:t>Ok, mas só falta deixar mais claro no diagrama em que ponta está o usuário??</w:t>
      </w:r>
    </w:p>
  </w:comment>
  <w:comment w:id="370" w:author="Fabio R. de Miranda" w:date="2008-06-12T18:02:00Z" w:initials="FRdM">
    <w:p w:rsidR="00183B0A" w:rsidRDefault="00183B0A">
      <w:pPr>
        <w:pStyle w:val="CommentText"/>
      </w:pPr>
      <w:r>
        <w:rPr>
          <w:rStyle w:val="CommentReference"/>
        </w:rPr>
        <w:annotationRef/>
      </w:r>
    </w:p>
  </w:comment>
  <w:comment w:id="371" w:author="Fabio R. de Miranda" w:date="2008-06-12T18:02:00Z" w:initials="FRdM">
    <w:p w:rsidR="00183B0A" w:rsidRDefault="00183B0A">
      <w:pPr>
        <w:pStyle w:val="CommentText"/>
      </w:pPr>
      <w:r>
        <w:rPr>
          <w:rStyle w:val="CommentReference"/>
        </w:rPr>
        <w:annotationRef/>
      </w:r>
      <w:r>
        <w:t>Decodificação ou simples transmissão? O pacote que decodifica não veio prontinho? Como é uma mensagem TUIO?</w:t>
      </w:r>
    </w:p>
  </w:comment>
  <w:comment w:id="379" w:author="Fabio R. de Miranda" w:date="2008-06-12T18:02:00Z" w:initials="FRdM">
    <w:p w:rsidR="00183B0A" w:rsidRDefault="00183B0A">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393" w:author="Fabio R. de Miranda" w:date="2008-06-12T18:02:00Z" w:initials="FRdM">
    <w:p w:rsidR="00183B0A" w:rsidRDefault="00183B0A">
      <w:pPr>
        <w:pStyle w:val="CommentText"/>
      </w:pPr>
      <w:r>
        <w:rPr>
          <w:rStyle w:val="CommentReference"/>
        </w:rPr>
        <w:annotationRef/>
      </w:r>
      <w:r>
        <w:t>Esta afirmação só faz algum sentido se, com o protótipo não tão planejado assim, houvesse problema de desempenho. Aconteceu este problema?</w:t>
      </w:r>
    </w:p>
  </w:comment>
  <w:comment w:id="394" w:author="Fabio R. de Miranda" w:date="2008-06-12T18:02:00Z" w:initials="FRdM">
    <w:p w:rsidR="00183B0A" w:rsidRDefault="00183B0A">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183B0A" w:rsidRDefault="00183B0A">
      <w:pPr>
        <w:pStyle w:val="CommentText"/>
      </w:pPr>
      <w:r>
        <w:rPr>
          <w:rStyle w:val="CommentReference"/>
        </w:rPr>
        <w:t>Outro detalhe: vocês chamaram de satisfatório: quais critérios foram satisfeitos?</w:t>
      </w:r>
    </w:p>
  </w:comment>
  <w:comment w:id="404" w:author="Fabio R. de Miranda" w:date="2008-06-12T18:02:00Z" w:initials="FRdM">
    <w:p w:rsidR="00183B0A" w:rsidRDefault="00183B0A">
      <w:pPr>
        <w:pStyle w:val="CommentText"/>
      </w:pPr>
      <w:r>
        <w:rPr>
          <w:rStyle w:val="CommentReference"/>
        </w:rPr>
        <w:annotationRef/>
      </w:r>
      <w:r>
        <w:t>Incluir referência cruzada para o nome da seção em que está o detalhamento do segundo protótipo/arquitetura final</w:t>
      </w:r>
    </w:p>
  </w:comment>
  <w:comment w:id="418" w:author="Fabio R. de Miranda" w:date="2008-06-12T18:02:00Z" w:initials="FRdM">
    <w:p w:rsidR="00183B0A" w:rsidRDefault="00183B0A">
      <w:pPr>
        <w:pStyle w:val="CommentText"/>
      </w:pPr>
      <w:r>
        <w:rPr>
          <w:rStyle w:val="CommentReference"/>
        </w:rPr>
        <w:annotationRef/>
      </w:r>
      <w:r>
        <w:t>Pessoal</w:t>
      </w:r>
    </w:p>
    <w:p w:rsidR="00183B0A" w:rsidRDefault="00183B0A">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183B0A" w:rsidRDefault="00183B0A">
      <w:pPr>
        <w:pStyle w:val="CommentText"/>
      </w:pPr>
    </w:p>
    <w:p w:rsidR="00183B0A" w:rsidRDefault="00183B0A">
      <w:pPr>
        <w:pStyle w:val="CommentText"/>
      </w:pPr>
      <w:r>
        <w:t>Se forem insistir na questão do “rápido”, vocês conseguem mencionar pelo menos uma decisão de projeto que teve a velocidade em mente?</w:t>
      </w:r>
    </w:p>
  </w:comment>
  <w:comment w:id="419" w:author="Fabio R. de Miranda" w:date="2008-06-12T18:02:00Z" w:initials="FRdM">
    <w:p w:rsidR="00183B0A" w:rsidRDefault="00183B0A">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442" w:author="Fabio R. de Miranda" w:date="2008-06-12T18:02:00Z" w:initials="FRdM">
    <w:p w:rsidR="00183B0A" w:rsidRDefault="00183B0A">
      <w:pPr>
        <w:pStyle w:val="CommentText"/>
      </w:pPr>
      <w:r>
        <w:rPr>
          <w:rStyle w:val="CommentReference"/>
        </w:rPr>
        <w:annotationRef/>
      </w:r>
      <w:r>
        <w:t>“objetos como objetos” estava confuso. Tentei consertar mas vejam se ainda faz sentido</w:t>
      </w:r>
    </w:p>
  </w:comment>
  <w:comment w:id="463" w:author="Fabio R. de Miranda" w:date="2008-06-12T18:02:00Z" w:initials="FRdM">
    <w:p w:rsidR="00183B0A" w:rsidRDefault="00183B0A">
      <w:pPr>
        <w:pStyle w:val="CommentText"/>
      </w:pPr>
      <w:r>
        <w:rPr>
          <w:rStyle w:val="CommentReference"/>
        </w:rPr>
        <w:annotationRef/>
      </w:r>
      <w:r>
        <w:t>Como assim? É impossível exportar geometria com texturas?</w:t>
      </w:r>
    </w:p>
  </w:comment>
  <w:comment w:id="464" w:author="Fabio R. de Miranda" w:date="2008-06-12T18:02:00Z" w:initials="FRdM">
    <w:p w:rsidR="00183B0A" w:rsidRDefault="00183B0A">
      <w:pPr>
        <w:pStyle w:val="CommentText"/>
      </w:pPr>
      <w:r>
        <w:rPr>
          <w:rStyle w:val="CommentReference"/>
        </w:rPr>
        <w:annotationRef/>
      </w:r>
      <w:r>
        <w:t>VocÊs chegaram a pensar em tentar um terreno com _menos_ polígonos? É algo que todo mundo vai perguntar</w:t>
      </w:r>
    </w:p>
  </w:comment>
  <w:comment w:id="467" w:author="Fabio R. de Miranda" w:date="2008-06-12T18:02:00Z" w:initials="FRdM">
    <w:p w:rsidR="00183B0A" w:rsidRDefault="00183B0A">
      <w:pPr>
        <w:pStyle w:val="CommentText"/>
      </w:pPr>
      <w:r>
        <w:rPr>
          <w:rStyle w:val="CommentReference"/>
        </w:rPr>
        <w:annotationRef/>
      </w:r>
      <w:r>
        <w:t>Dependendo do tamanho (w x h) do terreno, esta estratégia é incrivelmente dispendiosa do ponto de vista de número de polígonos.</w:t>
      </w:r>
    </w:p>
    <w:p w:rsidR="00183B0A" w:rsidRDefault="00183B0A">
      <w:pPr>
        <w:pStyle w:val="CommentText"/>
      </w:pPr>
    </w:p>
    <w:p w:rsidR="00183B0A" w:rsidRDefault="00183B0A">
      <w:pPr>
        <w:pStyle w:val="CommentText"/>
      </w:pPr>
      <w:r>
        <w:t>Vocês conseguem argumentar (talvez com benchmarks) que esta técnica tem alguma vantagem na medida em que só cria os polígonos durante o loop de render, evitando que transitem por toda a memória?</w:t>
      </w:r>
    </w:p>
  </w:comment>
  <w:comment w:id="474" w:author="Fabio R. de Miranda" w:date="2008-06-12T18:02:00Z" w:initials="FRdM">
    <w:p w:rsidR="00183B0A" w:rsidRDefault="00183B0A">
      <w:pPr>
        <w:pStyle w:val="CommentText"/>
      </w:pPr>
      <w:r>
        <w:rPr>
          <w:rStyle w:val="CommentReference"/>
        </w:rPr>
        <w:annotationRef/>
      </w:r>
      <w:r>
        <w:t>Pessoal</w:t>
      </w:r>
    </w:p>
    <w:p w:rsidR="00183B0A" w:rsidRDefault="00183B0A">
      <w:pPr>
        <w:pStyle w:val="CommentText"/>
      </w:pPr>
    </w:p>
    <w:p w:rsidR="00183B0A" w:rsidRDefault="00183B0A">
      <w:pPr>
        <w:pStyle w:val="CommentText"/>
      </w:pPr>
      <w:r>
        <w:t>Este fluxo está ótimo.</w:t>
      </w:r>
    </w:p>
    <w:p w:rsidR="00183B0A" w:rsidRDefault="00183B0A">
      <w:pPr>
        <w:pStyle w:val="CommentText"/>
      </w:pPr>
    </w:p>
    <w:p w:rsidR="00183B0A" w:rsidRDefault="00183B0A">
      <w:pPr>
        <w:pStyle w:val="CommentText"/>
      </w:pPr>
      <w:r>
        <w:t>O problema é que há um contraste no texto de vocês todo entre a dedicação com que se explica detalhe e a ausência de explicações para as visões gerais.</w:t>
      </w:r>
    </w:p>
    <w:p w:rsidR="00183B0A" w:rsidRDefault="00183B0A">
      <w:pPr>
        <w:pStyle w:val="CommentText"/>
      </w:pPr>
    </w:p>
    <w:p w:rsidR="00183B0A" w:rsidRDefault="00183B0A">
      <w:pPr>
        <w:pStyle w:val="CommentText"/>
      </w:pPr>
      <w:r>
        <w:t>Procurar exportar para algo vetorial (tipo WMF) para não ficar ruim após rescale</w:t>
      </w:r>
    </w:p>
  </w:comment>
  <w:comment w:id="482" w:author="Fabio R. de Miranda" w:date="2008-06-12T18:02:00Z" w:initials="FRdM">
    <w:p w:rsidR="00183B0A" w:rsidRDefault="00183B0A">
      <w:pPr>
        <w:pStyle w:val="CommentText"/>
      </w:pPr>
      <w:r>
        <w:rPr>
          <w:rStyle w:val="CommentReference"/>
        </w:rPr>
        <w:annotationRef/>
      </w:r>
      <w:r>
        <w:t>Sugestão: colocar este módulo antes dos outros</w:t>
      </w:r>
    </w:p>
  </w:comment>
  <w:comment w:id="485" w:author="Fabio R. de Miranda" w:date="2008-06-12T18:02:00Z" w:initials="FRdM">
    <w:p w:rsidR="00183B0A" w:rsidRDefault="00183B0A">
      <w:pPr>
        <w:pStyle w:val="CommentText"/>
      </w:pPr>
      <w:r>
        <w:rPr>
          <w:rStyle w:val="CommentReference"/>
        </w:rPr>
        <w:annotationRef/>
      </w:r>
      <w:r>
        <w:t>No texto, explicar em algum lugar esta figura, fazendo referência a ela</w:t>
      </w:r>
    </w:p>
  </w:comment>
  <w:comment w:id="486" w:author="Fabio R. de Miranda" w:date="2008-06-12T18:02:00Z" w:initials="FRdM">
    <w:p w:rsidR="00183B0A" w:rsidRDefault="00183B0A">
      <w:pPr>
        <w:pStyle w:val="CommentText"/>
      </w:pPr>
      <w:r>
        <w:rPr>
          <w:rStyle w:val="CommentReference"/>
        </w:rPr>
        <w:annotationRef/>
      </w:r>
      <w:r>
        <w:t>Este “como” quer dizer “por exemplo’?</w:t>
      </w:r>
    </w:p>
  </w:comment>
  <w:comment w:id="487" w:author="Fabio R. de Miranda" w:date="2008-06-12T18:02:00Z" w:initials="FRdM">
    <w:p w:rsidR="00183B0A" w:rsidRDefault="00183B0A">
      <w:pPr>
        <w:pStyle w:val="CommentText"/>
      </w:pPr>
      <w:r>
        <w:rPr>
          <w:rStyle w:val="CommentReference"/>
        </w:rPr>
        <w:annotationRef/>
      </w:r>
      <w:r>
        <w:t>Sugestão: transformar numa tabela simples</w:t>
      </w:r>
    </w:p>
  </w:comment>
  <w:comment w:id="488" w:author="Fabio R. de Miranda" w:date="2008-06-12T18:02:00Z" w:initials="FRdM">
    <w:p w:rsidR="00183B0A" w:rsidRDefault="00183B0A">
      <w:pPr>
        <w:pStyle w:val="CommentText"/>
      </w:pPr>
      <w:r>
        <w:rPr>
          <w:rStyle w:val="CommentReference"/>
        </w:rPr>
        <w:annotationRef/>
      </w:r>
      <w:r>
        <w:t>Novamente: sugiro transformar numa tabela simples</w:t>
      </w:r>
    </w:p>
  </w:comment>
  <w:comment w:id="489" w:author="Fabio R. de Miranda" w:date="2008-06-12T18:02:00Z" w:initials="FRdM">
    <w:p w:rsidR="00183B0A" w:rsidRDefault="00183B0A">
      <w:pPr>
        <w:pStyle w:val="CommentText"/>
      </w:pPr>
      <w:r>
        <w:rPr>
          <w:rStyle w:val="CommentReference"/>
        </w:rPr>
        <w:annotationRef/>
      </w:r>
      <w:r>
        <w:t>Seria muito bom mostrar um screenshot de cada uma destas telas</w:t>
      </w:r>
    </w:p>
  </w:comment>
  <w:comment w:id="508" w:author="Fabio R. de Miranda" w:date="2008-06-12T18:02:00Z" w:initials="FRdM">
    <w:p w:rsidR="00183B0A" w:rsidRDefault="00183B0A">
      <w:pPr>
        <w:pStyle w:val="CommentText"/>
      </w:pPr>
      <w:r>
        <w:rPr>
          <w:rStyle w:val="CommentReference"/>
        </w:rPr>
        <w:annotationRef/>
      </w:r>
      <w:r>
        <w:t>Apesar de eu ser contra código na monografia, talvez valha a pena colocar dentro de um box a assinatura  desta delegate (a linha com a declaração)</w:t>
      </w:r>
    </w:p>
  </w:comment>
  <w:comment w:id="518" w:author="Fabio R. de Miranda" w:date="2008-06-12T18:02:00Z" w:initials="FRdM">
    <w:p w:rsidR="00183B0A" w:rsidRDefault="00183B0A">
      <w:pPr>
        <w:pStyle w:val="CommentText"/>
      </w:pPr>
      <w:r>
        <w:rPr>
          <w:rStyle w:val="CommentReference"/>
        </w:rPr>
        <w:annotationRef/>
      </w:r>
      <w:r>
        <w:t>Esta imagem está fazendo bastante falta</w:t>
      </w:r>
    </w:p>
  </w:comment>
  <w:comment w:id="549" w:author="Fabio R. de Miranda" w:date="2008-06-12T18:02:00Z" w:initials="FRdM">
    <w:p w:rsidR="00183B0A" w:rsidRDefault="00183B0A">
      <w:pPr>
        <w:pStyle w:val="CommentText"/>
      </w:pPr>
      <w:r>
        <w:rPr>
          <w:rStyle w:val="CommentReference"/>
        </w:rPr>
        <w:annotationRef/>
      </w:r>
      <w:r>
        <w:t>Para um trabalho do tamanho do de vocês o conjunto de referências está bem fraco.</w:t>
      </w:r>
    </w:p>
    <w:p w:rsidR="00183B0A" w:rsidRDefault="00183B0A">
      <w:pPr>
        <w:pStyle w:val="CommentText"/>
      </w:pPr>
      <w:r>
        <w:t>Há alguns papers da área de multi-toque, entre eles do próprio Han, que poderiam ser citados.</w:t>
      </w:r>
    </w:p>
    <w:p w:rsidR="00183B0A" w:rsidRDefault="00183B0A">
      <w:pPr>
        <w:pStyle w:val="CommentText"/>
      </w:pPr>
    </w:p>
  </w:comment>
  <w:comment w:id="554" w:author="Fabio R. de Miranda" w:date="2008-06-12T18:02:00Z" w:initials="FRdM">
    <w:p w:rsidR="00183B0A" w:rsidRDefault="00183B0A">
      <w:pPr>
        <w:pStyle w:val="CommentText"/>
      </w:pPr>
      <w:r>
        <w:rPr>
          <w:rStyle w:val="CommentReference"/>
        </w:rPr>
        <w:annotationRef/>
      </w:r>
      <w:r>
        <w:t>Os anexos vêm depois do apêndice. Por definição os anexos não são de autoria de quem escreve o trabalho, mas os apêndices sim.</w:t>
      </w:r>
    </w:p>
    <w:p w:rsidR="00183B0A" w:rsidRDefault="00183B0A">
      <w:pPr>
        <w:pStyle w:val="CommentText"/>
      </w:pPr>
    </w:p>
    <w:p w:rsidR="00183B0A" w:rsidRDefault="00183B0A">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3EFD" w:rsidRDefault="00C43EFD">
      <w:pPr>
        <w:spacing w:before="0" w:after="0" w:line="240" w:lineRule="auto"/>
      </w:pPr>
      <w:r>
        <w:separator/>
      </w:r>
    </w:p>
  </w:endnote>
  <w:endnote w:type="continuationSeparator" w:id="1">
    <w:p w:rsidR="00C43EFD" w:rsidRDefault="00C43EFD">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3EFD" w:rsidRDefault="00C43EFD">
      <w:pPr>
        <w:spacing w:before="0" w:after="0" w:line="240" w:lineRule="auto"/>
      </w:pPr>
      <w:r>
        <w:separator/>
      </w:r>
    </w:p>
  </w:footnote>
  <w:footnote w:type="continuationSeparator" w:id="1">
    <w:p w:rsidR="00C43EFD" w:rsidRDefault="00C43EFD">
      <w:pPr>
        <w:spacing w:before="0" w:after="0" w:line="240" w:lineRule="auto"/>
      </w:pPr>
      <w:r>
        <w:continuationSeparator/>
      </w:r>
    </w:p>
  </w:footnote>
  <w:footnote w:id="2">
    <w:p w:rsidR="00183B0A" w:rsidRDefault="00183B0A"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183B0A" w:rsidRDefault="00183B0A"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183B0A" w:rsidRDefault="00183B0A"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183B0A" w:rsidRDefault="00183B0A" w:rsidP="005A7093">
      <w:pPr>
        <w:pStyle w:val="FootnoteText"/>
      </w:pPr>
      <w:r>
        <w:rPr>
          <w:rStyle w:val="FootnoteReference"/>
        </w:rPr>
        <w:footnoteRef/>
      </w:r>
      <w:r>
        <w:t xml:space="preserve"> Agência espacial norte-americana</w:t>
      </w:r>
    </w:p>
  </w:footnote>
  <w:footnote w:id="6">
    <w:p w:rsidR="00183B0A" w:rsidRDefault="00183B0A" w:rsidP="005A7093">
      <w:pPr>
        <w:pStyle w:val="FootnoteText"/>
      </w:pPr>
      <w:r>
        <w:rPr>
          <w:rStyle w:val="FootnoteReference"/>
        </w:rPr>
        <w:footnoteRef/>
      </w:r>
      <w:r>
        <w:t xml:space="preserve"> </w:t>
      </w:r>
      <w:r w:rsidRPr="00C0331A">
        <w:t>http://www.newhorizons.org/strategies/literacy/kestrel.htm</w:t>
      </w:r>
    </w:p>
  </w:footnote>
  <w:footnote w:id="7">
    <w:p w:rsidR="00183B0A" w:rsidRDefault="00183B0A">
      <w:pPr>
        <w:pStyle w:val="FootnoteText"/>
      </w:pPr>
      <w:r>
        <w:rPr>
          <w:rStyle w:val="FootnoteReference"/>
        </w:rPr>
        <w:footnoteRef/>
      </w:r>
      <w:r>
        <w:t xml:space="preserve"> </w:t>
      </w:r>
      <w:r w:rsidRPr="00221E1E">
        <w:t>http://nuigroup.com</w:t>
      </w:r>
    </w:p>
  </w:footnote>
  <w:footnote w:id="8">
    <w:p w:rsidR="00183B0A" w:rsidRDefault="00183B0A">
      <w:pPr>
        <w:pStyle w:val="FootnoteText"/>
      </w:pPr>
      <w:r>
        <w:rPr>
          <w:rStyle w:val="FootnoteReference"/>
        </w:rPr>
        <w:footnoteRef/>
      </w:r>
      <w:r>
        <w:t xml:space="preserve"> </w:t>
      </w:r>
      <w:r w:rsidRPr="00221E1E">
        <w:t>http://whitenoiseaudio.com</w:t>
      </w:r>
    </w:p>
  </w:footnote>
  <w:footnote w:id="9">
    <w:p w:rsidR="00183B0A" w:rsidRDefault="00183B0A">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183B0A" w:rsidRDefault="00183B0A">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183B0A" w:rsidRDefault="00183B0A">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183B0A" w:rsidRDefault="00183B0A">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183B0A" w:rsidRDefault="00183B0A">
      <w:pPr>
        <w:pStyle w:val="FootnoteText"/>
      </w:pPr>
      <w:r>
        <w:rPr>
          <w:rStyle w:val="FootnoteReference"/>
        </w:rPr>
        <w:footnoteRef/>
      </w:r>
      <w:r>
        <w:t xml:space="preserve"> </w:t>
      </w:r>
      <w:r w:rsidRPr="003C7619">
        <w:t>http://www.e-onsoftware.com/products/vue/vue_6_xstream/</w:t>
      </w:r>
    </w:p>
  </w:footnote>
  <w:footnote w:id="14">
    <w:p w:rsidR="00183B0A" w:rsidRDefault="00183B0A">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58DC"/>
    <w:rsid w:val="00015B60"/>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6327"/>
    <w:rsid w:val="0013462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79C2"/>
    <w:rsid w:val="001B05AF"/>
    <w:rsid w:val="001C083F"/>
    <w:rsid w:val="001C099D"/>
    <w:rsid w:val="001C31E6"/>
    <w:rsid w:val="001C640A"/>
    <w:rsid w:val="001D0BCF"/>
    <w:rsid w:val="001D0FBC"/>
    <w:rsid w:val="001D5656"/>
    <w:rsid w:val="001D60CB"/>
    <w:rsid w:val="001E05D1"/>
    <w:rsid w:val="001E1D71"/>
    <w:rsid w:val="001E3B6E"/>
    <w:rsid w:val="001E704E"/>
    <w:rsid w:val="001F0E20"/>
    <w:rsid w:val="001F5936"/>
    <w:rsid w:val="00201817"/>
    <w:rsid w:val="00202B14"/>
    <w:rsid w:val="00203078"/>
    <w:rsid w:val="00203346"/>
    <w:rsid w:val="00212A8D"/>
    <w:rsid w:val="002179BC"/>
    <w:rsid w:val="00221E1E"/>
    <w:rsid w:val="00227DE5"/>
    <w:rsid w:val="002319D2"/>
    <w:rsid w:val="002336EF"/>
    <w:rsid w:val="00234CD4"/>
    <w:rsid w:val="00236587"/>
    <w:rsid w:val="00245CEF"/>
    <w:rsid w:val="00246122"/>
    <w:rsid w:val="002644ED"/>
    <w:rsid w:val="0026672D"/>
    <w:rsid w:val="002672EA"/>
    <w:rsid w:val="0027472C"/>
    <w:rsid w:val="00284ED0"/>
    <w:rsid w:val="00294D10"/>
    <w:rsid w:val="00295624"/>
    <w:rsid w:val="002A520D"/>
    <w:rsid w:val="002B0216"/>
    <w:rsid w:val="002B2D5D"/>
    <w:rsid w:val="002B3F13"/>
    <w:rsid w:val="002B5781"/>
    <w:rsid w:val="002B65F8"/>
    <w:rsid w:val="002B6678"/>
    <w:rsid w:val="002C0A87"/>
    <w:rsid w:val="002C0C80"/>
    <w:rsid w:val="002C102D"/>
    <w:rsid w:val="002C4669"/>
    <w:rsid w:val="002E0C6D"/>
    <w:rsid w:val="002E4D0C"/>
    <w:rsid w:val="002E4FBC"/>
    <w:rsid w:val="002F3906"/>
    <w:rsid w:val="00300D5C"/>
    <w:rsid w:val="003010A5"/>
    <w:rsid w:val="00304DF0"/>
    <w:rsid w:val="00306450"/>
    <w:rsid w:val="003148A2"/>
    <w:rsid w:val="003166BD"/>
    <w:rsid w:val="00317812"/>
    <w:rsid w:val="00325947"/>
    <w:rsid w:val="00326AD2"/>
    <w:rsid w:val="00334C58"/>
    <w:rsid w:val="00336BC2"/>
    <w:rsid w:val="00336DF8"/>
    <w:rsid w:val="00341578"/>
    <w:rsid w:val="003419BA"/>
    <w:rsid w:val="0034711F"/>
    <w:rsid w:val="00363DB5"/>
    <w:rsid w:val="00365C52"/>
    <w:rsid w:val="003703AD"/>
    <w:rsid w:val="003723E1"/>
    <w:rsid w:val="00372761"/>
    <w:rsid w:val="0037710D"/>
    <w:rsid w:val="003802A2"/>
    <w:rsid w:val="00381190"/>
    <w:rsid w:val="00390048"/>
    <w:rsid w:val="003A423D"/>
    <w:rsid w:val="003A7601"/>
    <w:rsid w:val="003B147E"/>
    <w:rsid w:val="003B7968"/>
    <w:rsid w:val="003C3E3B"/>
    <w:rsid w:val="003C5A3B"/>
    <w:rsid w:val="003C6BAC"/>
    <w:rsid w:val="003C7619"/>
    <w:rsid w:val="003C78C9"/>
    <w:rsid w:val="003D1F0B"/>
    <w:rsid w:val="003D6CC3"/>
    <w:rsid w:val="003D7557"/>
    <w:rsid w:val="003E49DE"/>
    <w:rsid w:val="003E6882"/>
    <w:rsid w:val="003F5203"/>
    <w:rsid w:val="003F5981"/>
    <w:rsid w:val="003F5C4A"/>
    <w:rsid w:val="003F5E06"/>
    <w:rsid w:val="00403767"/>
    <w:rsid w:val="0041219F"/>
    <w:rsid w:val="004166D5"/>
    <w:rsid w:val="00417977"/>
    <w:rsid w:val="0042694D"/>
    <w:rsid w:val="00431BFC"/>
    <w:rsid w:val="00433EDB"/>
    <w:rsid w:val="00441D7C"/>
    <w:rsid w:val="00442872"/>
    <w:rsid w:val="0044313D"/>
    <w:rsid w:val="00445552"/>
    <w:rsid w:val="0045164E"/>
    <w:rsid w:val="00454AD1"/>
    <w:rsid w:val="00454CF9"/>
    <w:rsid w:val="004556D4"/>
    <w:rsid w:val="00457452"/>
    <w:rsid w:val="00460709"/>
    <w:rsid w:val="00480393"/>
    <w:rsid w:val="00486C1D"/>
    <w:rsid w:val="00493210"/>
    <w:rsid w:val="004A6BEC"/>
    <w:rsid w:val="004C15A4"/>
    <w:rsid w:val="004C40D6"/>
    <w:rsid w:val="004C5168"/>
    <w:rsid w:val="004C6ABD"/>
    <w:rsid w:val="004D06ED"/>
    <w:rsid w:val="004D5A4C"/>
    <w:rsid w:val="004E0697"/>
    <w:rsid w:val="004E5C10"/>
    <w:rsid w:val="004E724B"/>
    <w:rsid w:val="004F143E"/>
    <w:rsid w:val="004F7149"/>
    <w:rsid w:val="004F776D"/>
    <w:rsid w:val="00506298"/>
    <w:rsid w:val="005122C3"/>
    <w:rsid w:val="005249AE"/>
    <w:rsid w:val="00525231"/>
    <w:rsid w:val="00527297"/>
    <w:rsid w:val="00551B1E"/>
    <w:rsid w:val="00570E02"/>
    <w:rsid w:val="005713D3"/>
    <w:rsid w:val="00581452"/>
    <w:rsid w:val="00584B6C"/>
    <w:rsid w:val="005908F4"/>
    <w:rsid w:val="005934E4"/>
    <w:rsid w:val="00595A70"/>
    <w:rsid w:val="005A084D"/>
    <w:rsid w:val="005A7093"/>
    <w:rsid w:val="005B5900"/>
    <w:rsid w:val="005B6168"/>
    <w:rsid w:val="005C71A5"/>
    <w:rsid w:val="005D010C"/>
    <w:rsid w:val="005D47D2"/>
    <w:rsid w:val="005D731B"/>
    <w:rsid w:val="005F20FE"/>
    <w:rsid w:val="00604236"/>
    <w:rsid w:val="00615D63"/>
    <w:rsid w:val="00615E94"/>
    <w:rsid w:val="00616927"/>
    <w:rsid w:val="00623825"/>
    <w:rsid w:val="00631109"/>
    <w:rsid w:val="006326DC"/>
    <w:rsid w:val="00634A51"/>
    <w:rsid w:val="00642E86"/>
    <w:rsid w:val="006452AF"/>
    <w:rsid w:val="00647B10"/>
    <w:rsid w:val="006520B1"/>
    <w:rsid w:val="00652F22"/>
    <w:rsid w:val="00652F40"/>
    <w:rsid w:val="00656AD8"/>
    <w:rsid w:val="0065708A"/>
    <w:rsid w:val="00657ABE"/>
    <w:rsid w:val="00664596"/>
    <w:rsid w:val="006675B9"/>
    <w:rsid w:val="00670662"/>
    <w:rsid w:val="006770A8"/>
    <w:rsid w:val="00681F44"/>
    <w:rsid w:val="00682140"/>
    <w:rsid w:val="00684F9E"/>
    <w:rsid w:val="006A0B4E"/>
    <w:rsid w:val="006B0870"/>
    <w:rsid w:val="006B2008"/>
    <w:rsid w:val="006C033E"/>
    <w:rsid w:val="006C1B5D"/>
    <w:rsid w:val="006C299B"/>
    <w:rsid w:val="006C2F42"/>
    <w:rsid w:val="006D7DBB"/>
    <w:rsid w:val="006E0150"/>
    <w:rsid w:val="006E1295"/>
    <w:rsid w:val="006E29DC"/>
    <w:rsid w:val="006E368F"/>
    <w:rsid w:val="006E745D"/>
    <w:rsid w:val="00700068"/>
    <w:rsid w:val="007072CC"/>
    <w:rsid w:val="00715899"/>
    <w:rsid w:val="00720B1C"/>
    <w:rsid w:val="00726BDD"/>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4CDB"/>
    <w:rsid w:val="007A66CF"/>
    <w:rsid w:val="007A7C7D"/>
    <w:rsid w:val="007B58AC"/>
    <w:rsid w:val="007C063B"/>
    <w:rsid w:val="007C139A"/>
    <w:rsid w:val="007C392A"/>
    <w:rsid w:val="007C40C2"/>
    <w:rsid w:val="007C4E29"/>
    <w:rsid w:val="007C6144"/>
    <w:rsid w:val="007D135A"/>
    <w:rsid w:val="007D4C33"/>
    <w:rsid w:val="007D4E29"/>
    <w:rsid w:val="007E2936"/>
    <w:rsid w:val="007E3B14"/>
    <w:rsid w:val="007F1A67"/>
    <w:rsid w:val="0080081C"/>
    <w:rsid w:val="008028E3"/>
    <w:rsid w:val="0080371E"/>
    <w:rsid w:val="0080689E"/>
    <w:rsid w:val="008162A7"/>
    <w:rsid w:val="008202DA"/>
    <w:rsid w:val="008214E1"/>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916"/>
    <w:rsid w:val="00882B64"/>
    <w:rsid w:val="008861EC"/>
    <w:rsid w:val="00891B74"/>
    <w:rsid w:val="00897AFF"/>
    <w:rsid w:val="008A3891"/>
    <w:rsid w:val="008A4161"/>
    <w:rsid w:val="008A49BE"/>
    <w:rsid w:val="008A597C"/>
    <w:rsid w:val="008A7E7F"/>
    <w:rsid w:val="008B25F9"/>
    <w:rsid w:val="008B2724"/>
    <w:rsid w:val="008B551A"/>
    <w:rsid w:val="008B5B3B"/>
    <w:rsid w:val="008C3152"/>
    <w:rsid w:val="008C5E39"/>
    <w:rsid w:val="008C7D98"/>
    <w:rsid w:val="008D1936"/>
    <w:rsid w:val="008D3604"/>
    <w:rsid w:val="008E0F17"/>
    <w:rsid w:val="008E271D"/>
    <w:rsid w:val="008E3AC0"/>
    <w:rsid w:val="008E5529"/>
    <w:rsid w:val="008E5C7B"/>
    <w:rsid w:val="008E6593"/>
    <w:rsid w:val="008F3385"/>
    <w:rsid w:val="00903D22"/>
    <w:rsid w:val="00907F0D"/>
    <w:rsid w:val="009146FC"/>
    <w:rsid w:val="00916E0D"/>
    <w:rsid w:val="0091737B"/>
    <w:rsid w:val="00920EBF"/>
    <w:rsid w:val="00926F64"/>
    <w:rsid w:val="0093367C"/>
    <w:rsid w:val="00944A96"/>
    <w:rsid w:val="009514F8"/>
    <w:rsid w:val="00954CCE"/>
    <w:rsid w:val="00987C7F"/>
    <w:rsid w:val="00990839"/>
    <w:rsid w:val="00993C66"/>
    <w:rsid w:val="00995E53"/>
    <w:rsid w:val="00996597"/>
    <w:rsid w:val="009B3867"/>
    <w:rsid w:val="009B7685"/>
    <w:rsid w:val="009C0AD5"/>
    <w:rsid w:val="009C3352"/>
    <w:rsid w:val="009D1321"/>
    <w:rsid w:val="009E6A82"/>
    <w:rsid w:val="009F01C9"/>
    <w:rsid w:val="009F3FAB"/>
    <w:rsid w:val="00A01CC1"/>
    <w:rsid w:val="00A023C3"/>
    <w:rsid w:val="00A04C6C"/>
    <w:rsid w:val="00A06E14"/>
    <w:rsid w:val="00A14749"/>
    <w:rsid w:val="00A20441"/>
    <w:rsid w:val="00A20E27"/>
    <w:rsid w:val="00A212A6"/>
    <w:rsid w:val="00A22D55"/>
    <w:rsid w:val="00A23028"/>
    <w:rsid w:val="00A276D0"/>
    <w:rsid w:val="00A3369E"/>
    <w:rsid w:val="00A33FBC"/>
    <w:rsid w:val="00A43F5B"/>
    <w:rsid w:val="00A4463B"/>
    <w:rsid w:val="00A44F34"/>
    <w:rsid w:val="00A51D11"/>
    <w:rsid w:val="00A54686"/>
    <w:rsid w:val="00A57927"/>
    <w:rsid w:val="00A6167A"/>
    <w:rsid w:val="00A708BE"/>
    <w:rsid w:val="00A77356"/>
    <w:rsid w:val="00A8166F"/>
    <w:rsid w:val="00A95280"/>
    <w:rsid w:val="00AA1314"/>
    <w:rsid w:val="00AB450E"/>
    <w:rsid w:val="00AB68EC"/>
    <w:rsid w:val="00AB7ED2"/>
    <w:rsid w:val="00AC1E2A"/>
    <w:rsid w:val="00AC244C"/>
    <w:rsid w:val="00AC25DE"/>
    <w:rsid w:val="00AD3F24"/>
    <w:rsid w:val="00AD429B"/>
    <w:rsid w:val="00AD4A57"/>
    <w:rsid w:val="00AD5BF5"/>
    <w:rsid w:val="00AE17BD"/>
    <w:rsid w:val="00AE32CC"/>
    <w:rsid w:val="00AE4A66"/>
    <w:rsid w:val="00AF506E"/>
    <w:rsid w:val="00AF7234"/>
    <w:rsid w:val="00B075E3"/>
    <w:rsid w:val="00B16D21"/>
    <w:rsid w:val="00B24091"/>
    <w:rsid w:val="00B26AF7"/>
    <w:rsid w:val="00B26FA3"/>
    <w:rsid w:val="00B31D90"/>
    <w:rsid w:val="00B3204E"/>
    <w:rsid w:val="00B43938"/>
    <w:rsid w:val="00B46244"/>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C6662"/>
    <w:rsid w:val="00BD4CDE"/>
    <w:rsid w:val="00BD5501"/>
    <w:rsid w:val="00BD703D"/>
    <w:rsid w:val="00BE0589"/>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7C9D"/>
    <w:rsid w:val="00C207A0"/>
    <w:rsid w:val="00C22EA2"/>
    <w:rsid w:val="00C250C1"/>
    <w:rsid w:val="00C26F31"/>
    <w:rsid w:val="00C27352"/>
    <w:rsid w:val="00C2792C"/>
    <w:rsid w:val="00C27EB2"/>
    <w:rsid w:val="00C312C6"/>
    <w:rsid w:val="00C32688"/>
    <w:rsid w:val="00C3401C"/>
    <w:rsid w:val="00C3779D"/>
    <w:rsid w:val="00C43EFD"/>
    <w:rsid w:val="00C4587C"/>
    <w:rsid w:val="00C54DEC"/>
    <w:rsid w:val="00C6046F"/>
    <w:rsid w:val="00C62052"/>
    <w:rsid w:val="00C62393"/>
    <w:rsid w:val="00C65278"/>
    <w:rsid w:val="00C660E0"/>
    <w:rsid w:val="00C67BB0"/>
    <w:rsid w:val="00C72E26"/>
    <w:rsid w:val="00C75CAE"/>
    <w:rsid w:val="00C84B89"/>
    <w:rsid w:val="00C87654"/>
    <w:rsid w:val="00CA3908"/>
    <w:rsid w:val="00CA3A4A"/>
    <w:rsid w:val="00CA4A2E"/>
    <w:rsid w:val="00CA5C8E"/>
    <w:rsid w:val="00CA5CE7"/>
    <w:rsid w:val="00CC15F4"/>
    <w:rsid w:val="00CC20D8"/>
    <w:rsid w:val="00CC6C69"/>
    <w:rsid w:val="00CD1249"/>
    <w:rsid w:val="00CD24D7"/>
    <w:rsid w:val="00CD5108"/>
    <w:rsid w:val="00CD713C"/>
    <w:rsid w:val="00CD786B"/>
    <w:rsid w:val="00CE01EB"/>
    <w:rsid w:val="00CE05CE"/>
    <w:rsid w:val="00CE1583"/>
    <w:rsid w:val="00CF06BE"/>
    <w:rsid w:val="00CF0FFE"/>
    <w:rsid w:val="00CF150F"/>
    <w:rsid w:val="00CF1582"/>
    <w:rsid w:val="00CF17C2"/>
    <w:rsid w:val="00D03BCB"/>
    <w:rsid w:val="00D0409C"/>
    <w:rsid w:val="00D05CAF"/>
    <w:rsid w:val="00D10EDD"/>
    <w:rsid w:val="00D130CC"/>
    <w:rsid w:val="00D1409C"/>
    <w:rsid w:val="00D14233"/>
    <w:rsid w:val="00D14772"/>
    <w:rsid w:val="00D21062"/>
    <w:rsid w:val="00D30D74"/>
    <w:rsid w:val="00D35286"/>
    <w:rsid w:val="00D4044F"/>
    <w:rsid w:val="00D448EA"/>
    <w:rsid w:val="00D46A22"/>
    <w:rsid w:val="00D501EA"/>
    <w:rsid w:val="00D51ADB"/>
    <w:rsid w:val="00D52E9A"/>
    <w:rsid w:val="00D53DB3"/>
    <w:rsid w:val="00D54593"/>
    <w:rsid w:val="00D559C4"/>
    <w:rsid w:val="00D57F24"/>
    <w:rsid w:val="00D60E5D"/>
    <w:rsid w:val="00D71357"/>
    <w:rsid w:val="00D72C2F"/>
    <w:rsid w:val="00D81F48"/>
    <w:rsid w:val="00D908DA"/>
    <w:rsid w:val="00D93512"/>
    <w:rsid w:val="00D94A13"/>
    <w:rsid w:val="00D95ECA"/>
    <w:rsid w:val="00DA4CBF"/>
    <w:rsid w:val="00DA4D58"/>
    <w:rsid w:val="00DA5123"/>
    <w:rsid w:val="00DA5EEC"/>
    <w:rsid w:val="00DC4176"/>
    <w:rsid w:val="00DC6B58"/>
    <w:rsid w:val="00DE2186"/>
    <w:rsid w:val="00DE3E49"/>
    <w:rsid w:val="00DE43CD"/>
    <w:rsid w:val="00DE45CC"/>
    <w:rsid w:val="00DE50F4"/>
    <w:rsid w:val="00DE66C3"/>
    <w:rsid w:val="00E04FE9"/>
    <w:rsid w:val="00E0517D"/>
    <w:rsid w:val="00E2040F"/>
    <w:rsid w:val="00E23F62"/>
    <w:rsid w:val="00E258FF"/>
    <w:rsid w:val="00E27C37"/>
    <w:rsid w:val="00E324BC"/>
    <w:rsid w:val="00E337F3"/>
    <w:rsid w:val="00E35F17"/>
    <w:rsid w:val="00E4569B"/>
    <w:rsid w:val="00E477D1"/>
    <w:rsid w:val="00E47AD3"/>
    <w:rsid w:val="00E50B85"/>
    <w:rsid w:val="00E51464"/>
    <w:rsid w:val="00E5401F"/>
    <w:rsid w:val="00E760AB"/>
    <w:rsid w:val="00E76278"/>
    <w:rsid w:val="00E804F1"/>
    <w:rsid w:val="00E93C28"/>
    <w:rsid w:val="00EA2244"/>
    <w:rsid w:val="00EA2780"/>
    <w:rsid w:val="00EA4C0C"/>
    <w:rsid w:val="00EA4CD8"/>
    <w:rsid w:val="00EA5BA9"/>
    <w:rsid w:val="00EA701D"/>
    <w:rsid w:val="00EB78A7"/>
    <w:rsid w:val="00ED0DB2"/>
    <w:rsid w:val="00EE5BFD"/>
    <w:rsid w:val="00EF46D5"/>
    <w:rsid w:val="00EF69EB"/>
    <w:rsid w:val="00F0514D"/>
    <w:rsid w:val="00F05B6C"/>
    <w:rsid w:val="00F0747D"/>
    <w:rsid w:val="00F10C57"/>
    <w:rsid w:val="00F166D4"/>
    <w:rsid w:val="00F16C05"/>
    <w:rsid w:val="00F22565"/>
    <w:rsid w:val="00F30AA3"/>
    <w:rsid w:val="00F3151C"/>
    <w:rsid w:val="00F32C16"/>
    <w:rsid w:val="00F3670E"/>
    <w:rsid w:val="00F371AF"/>
    <w:rsid w:val="00F41028"/>
    <w:rsid w:val="00F41A02"/>
    <w:rsid w:val="00F4416D"/>
    <w:rsid w:val="00F51ED2"/>
    <w:rsid w:val="00F61B3B"/>
    <w:rsid w:val="00F62046"/>
    <w:rsid w:val="00F733C4"/>
    <w:rsid w:val="00F76AB5"/>
    <w:rsid w:val="00F86093"/>
    <w:rsid w:val="00F8721A"/>
    <w:rsid w:val="00F9069F"/>
    <w:rsid w:val="00F9220A"/>
    <w:rsid w:val="00F93A5A"/>
    <w:rsid w:val="00F949FD"/>
    <w:rsid w:val="00F94BE5"/>
    <w:rsid w:val="00FA04B0"/>
    <w:rsid w:val="00FA3118"/>
    <w:rsid w:val="00FA7EAD"/>
    <w:rsid w:val="00FB27BF"/>
    <w:rsid w:val="00FC01F0"/>
    <w:rsid w:val="00FD2D6A"/>
    <w:rsid w:val="00FD3ADF"/>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www.newhorizons.org/strategies/literacy/kestrel.htm" TargetMode="External"/><Relationship Id="rId3" Type="http://schemas.openxmlformats.org/officeDocument/2006/relationships/hyperlink" Target="http://www.microsoft.com/surface/index.htm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pt.wikipedia.org/wiki/Dungeons_&amp;_Dragon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_(video_games)"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www.wizards.com/default.asp?x=dnd/welcome"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Role-playing_game" TargetMode="External"/><Relationship Id="rId10" Type="http://schemas.openxmlformats.org/officeDocument/2006/relationships/hyperlink" Target="http://en.wikipedia.org/wiki/ReacTable"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en.wikipedia.org/wiki/Zork"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oleObject" Target="embeddings/oleObject5.bin"/><Relationship Id="rId21" Type="http://schemas.openxmlformats.org/officeDocument/2006/relationships/image" Target="media/image13.png"/><Relationship Id="rId34" Type="http://schemas.openxmlformats.org/officeDocument/2006/relationships/image" Target="media/image24.wmf"/><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wmf"/><Relationship Id="rId37" Type="http://schemas.openxmlformats.org/officeDocument/2006/relationships/oleObject" Target="embeddings/oleObject4.bin"/><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www.lamce.ufrj.br/grva/realidade_aumentada/"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5.wmf"/><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oleObject" Target="embeddings/oleObject1.bin"/><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wmf"/><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8" Type="http://schemas.openxmlformats.org/officeDocument/2006/relationships/comments" Target="comments.xml"/><Relationship Id="rId51" Type="http://schemas.openxmlformats.org/officeDocument/2006/relationships/image" Target="media/image38.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2.bin"/><Relationship Id="rId38" Type="http://schemas.openxmlformats.org/officeDocument/2006/relationships/image" Target="media/image26.wmf"/><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2.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4FA69-4538-4758-A250-8F23223DC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91</Pages>
  <Words>16771</Words>
  <Characters>90568</Characters>
  <Application>Microsoft Office Word</Application>
  <DocSecurity>0</DocSecurity>
  <Lines>754</Lines>
  <Paragraphs>214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107125</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67</cp:revision>
  <cp:lastPrinted>2113-01-01T03:00:00Z</cp:lastPrinted>
  <dcterms:created xsi:type="dcterms:W3CDTF">2008-06-12T02:28:00Z</dcterms:created>
  <dcterms:modified xsi:type="dcterms:W3CDTF">2008-06-14T14:04:00Z</dcterms:modified>
</cp:coreProperties>
</file>