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1B5BED" w:rsidP="005F20FE">
            <w:pPr>
              <w:pStyle w:val="Anverso3-Tamanho"/>
            </w:pPr>
            <w:fldSimple w:instr=" NUMPAGES  \# &quot;0&quot;  \* MERGEFORMAT ">
              <w:r w:rsidR="007C119E">
                <w:rPr>
                  <w:noProof/>
                </w:rPr>
                <w:t>91</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Pr="00D950E3" w:rsidRDefault="00D950E3" w:rsidP="00DE2186">
      <w:pPr>
        <w:pStyle w:val="Epgrafe"/>
        <w:rPr>
          <w:lang w:val="en-US"/>
        </w:rPr>
      </w:pPr>
      <w:r w:rsidRPr="00D950E3">
        <w:rPr>
          <w:lang w:val="en-US"/>
        </w:rPr>
        <w:lastRenderedPageBreak/>
        <w:t>The only thing that comes to a sleeping man is</w:t>
      </w:r>
      <w:r>
        <w:rPr>
          <w:lang w:val="en-US"/>
        </w:rPr>
        <w:t xml:space="preserve"> </w:t>
      </w:r>
      <w:r w:rsidRPr="00D950E3">
        <w:rPr>
          <w:lang w:val="en-US"/>
        </w:rPr>
        <w:t>dreams</w:t>
      </w:r>
      <w:r w:rsidR="00DE2186" w:rsidRPr="00D950E3">
        <w:rPr>
          <w:lang w:val="en-US"/>
        </w:rPr>
        <w:t>.</w:t>
      </w:r>
    </w:p>
    <w:p w:rsidR="00CC15F4" w:rsidRDefault="00D950E3" w:rsidP="00CC15F4">
      <w:pPr>
        <w:pStyle w:val="Epgrafe-autor"/>
        <w:sectPr w:rsidR="00CC15F4">
          <w:pgSz w:w="11905" w:h="16837"/>
          <w:pgMar w:top="1701" w:right="1134" w:bottom="1134" w:left="1701" w:header="720" w:footer="720" w:gutter="0"/>
          <w:cols w:space="720"/>
          <w:docGrid w:linePitch="360"/>
        </w:sectPr>
      </w:pPr>
      <w:r w:rsidRPr="00D950E3">
        <w:t>Tupac Amaru Shakur</w:t>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toque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w:t>
      </w:r>
      <w:r w:rsidR="00DA5EEC">
        <w:t xml:space="preserve"> em que</w:t>
      </w:r>
      <w:r w:rsidR="00581452">
        <w:t xml:space="preserve"> os jogadores irão interagir simultaneamente e de maneira natural sobre a superfície de projeção do jogo. Esta superfície utiliza o princípio da reflexão total interna frustrada da luz para que com dispositivos de custo acessíve</w:t>
      </w:r>
      <w:r w:rsidR="00DA5EEC">
        <w:t>l</w:t>
      </w:r>
      <w:r w:rsidR="00581452">
        <w:t xml:space="preserve"> seja possível</w:t>
      </w:r>
      <w:r w:rsidR="00DA5EEC">
        <w:t xml:space="preserve"> identificar os múltiplos pontos tocados pelos usuários e </w:t>
      </w:r>
      <w:r w:rsidR="00203078">
        <w:t>permitir</w:t>
      </w:r>
      <w:r w:rsidR="00DA5EEC">
        <w:t xml:space="preserve"> a </w:t>
      </w:r>
      <w:r w:rsidR="00581452">
        <w:t>interação</w:t>
      </w:r>
      <w:r w:rsidR="00203078">
        <w:t xml:space="preserve"> multi-toque com as aplicaç</w:t>
      </w:r>
      <w:r w:rsidR="00DA5EEC">
        <w:t>ões</w:t>
      </w:r>
      <w:r w:rsidR="00581452">
        <w:t>.</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Palavras</w:t>
      </w:r>
      <w:r w:rsidR="002B7921">
        <w:t>-C</w:t>
      </w:r>
      <w:r w:rsidRPr="00AB68EC">
        <w:t xml:space="preserve">have: </w:t>
      </w:r>
      <w:r w:rsidR="00581452">
        <w:t>jogo</w:t>
      </w:r>
      <w:r w:rsidR="00EA2780">
        <w:t>s eletrônicos, sistemas projetor-câmera, computação gráfica</w:t>
      </w:r>
      <w:r w:rsidR="00581452">
        <w:t>, multi-toque, interação</w:t>
      </w:r>
      <w:r w:rsidR="00EA2780">
        <w:t xml:space="preserve"> humano-computador</w:t>
      </w:r>
      <w:r w:rsidR="00581452">
        <w:t>.</w:t>
      </w:r>
      <w:r w:rsidR="00CC6C69">
        <w:t xml:space="preserve"> </w:t>
      </w:r>
    </w:p>
    <w:p w:rsidR="00581452" w:rsidRDefault="00581452" w:rsidP="001C640A">
      <w:pPr>
        <w:pStyle w:val="TtuloCentro"/>
      </w:pPr>
      <w:r>
        <w:lastRenderedPageBreak/>
        <w:t>Abstract</w:t>
      </w:r>
    </w:p>
    <w:p w:rsidR="00CC15F4" w:rsidRPr="00203078" w:rsidRDefault="00203078" w:rsidP="00203078">
      <w:pPr>
        <w:pStyle w:val="AFazer"/>
        <w:sectPr w:rsidR="00CC15F4" w:rsidRPr="00203078" w:rsidSect="00CC15F4">
          <w:type w:val="evenPage"/>
          <w:pgSz w:w="11905" w:h="16837"/>
          <w:pgMar w:top="1701" w:right="1134" w:bottom="1134" w:left="1701" w:header="720" w:footer="720" w:gutter="0"/>
          <w:cols w:space="720"/>
          <w:docGrid w:linePitch="360"/>
        </w:sectPr>
      </w:pPr>
      <w:r>
        <w:t>A fazer...</w:t>
      </w:r>
    </w:p>
    <w:p w:rsidR="00CC15F4" w:rsidRDefault="00CC15F4" w:rsidP="001C640A">
      <w:pPr>
        <w:pStyle w:val="TtuloCentro"/>
      </w:pPr>
      <w:r>
        <w:lastRenderedPageBreak/>
        <w:t>Sumário</w:t>
      </w:r>
    </w:p>
    <w:p w:rsidR="002B7921" w:rsidRDefault="001B5BED">
      <w:pPr>
        <w:pStyle w:val="TOC1"/>
        <w:rPr>
          <w:rFonts w:asciiTheme="minorHAnsi" w:eastAsiaTheme="minorEastAsia" w:hAnsiTheme="minorHAnsi" w:cstheme="minorBidi"/>
          <w:noProof/>
          <w:kern w:val="0"/>
          <w:sz w:val="22"/>
          <w:szCs w:val="22"/>
          <w:lang w:eastAsia="pt-BR"/>
        </w:rPr>
      </w:pPr>
      <w:r w:rsidRPr="001B5BED">
        <w:fldChar w:fldCharType="begin"/>
      </w:r>
      <w:r w:rsidR="00897AFF">
        <w:instrText xml:space="preserve"> TOC \o "1-3" \h \z \u </w:instrText>
      </w:r>
      <w:r w:rsidRPr="001B5BED">
        <w:fldChar w:fldCharType="separate"/>
      </w:r>
      <w:hyperlink w:anchor="_Toc201408185" w:history="1">
        <w:r w:rsidR="002B7921" w:rsidRPr="00423EAE">
          <w:rPr>
            <w:rStyle w:val="Hyperlink"/>
            <w:noProof/>
          </w:rPr>
          <w:t>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IRTAKTIKS</w:t>
        </w:r>
        <w:r w:rsidR="002B7921">
          <w:rPr>
            <w:noProof/>
            <w:webHidden/>
          </w:rPr>
          <w:tab/>
        </w:r>
        <w:r>
          <w:rPr>
            <w:noProof/>
            <w:webHidden/>
          </w:rPr>
          <w:fldChar w:fldCharType="begin"/>
        </w:r>
        <w:r w:rsidR="002B7921">
          <w:rPr>
            <w:noProof/>
            <w:webHidden/>
          </w:rPr>
          <w:instrText xml:space="preserve"> PAGEREF _Toc201408185 \h </w:instrText>
        </w:r>
        <w:r>
          <w:rPr>
            <w:noProof/>
            <w:webHidden/>
          </w:rPr>
        </w:r>
        <w:r>
          <w:rPr>
            <w:noProof/>
            <w:webHidden/>
          </w:rPr>
          <w:fldChar w:fldCharType="separate"/>
        </w:r>
        <w:r w:rsidR="002B7921">
          <w:rPr>
            <w:noProof/>
            <w:webHidden/>
          </w:rPr>
          <w:t>15</w:t>
        </w:r>
        <w:r>
          <w:rPr>
            <w:noProof/>
            <w:webHidden/>
          </w:rPr>
          <w:fldChar w:fldCharType="end"/>
        </w:r>
      </w:hyperlink>
    </w:p>
    <w:p w:rsidR="002B7921" w:rsidRDefault="001B5BED">
      <w:pPr>
        <w:pStyle w:val="TOC2"/>
        <w:rPr>
          <w:rFonts w:asciiTheme="minorHAnsi" w:eastAsiaTheme="minorEastAsia" w:hAnsiTheme="minorHAnsi" w:cstheme="minorBidi"/>
          <w:noProof/>
          <w:kern w:val="0"/>
          <w:sz w:val="22"/>
          <w:lang w:eastAsia="pt-BR"/>
        </w:rPr>
      </w:pPr>
      <w:hyperlink w:anchor="_Toc201408186" w:history="1">
        <w:r w:rsidR="002B7921" w:rsidRPr="00423EAE">
          <w:rPr>
            <w:rStyle w:val="Hyperlink"/>
            <w:noProof/>
          </w:rPr>
          <w:t>1.1.</w:t>
        </w:r>
        <w:r w:rsidR="002B7921">
          <w:rPr>
            <w:rFonts w:asciiTheme="minorHAnsi" w:eastAsiaTheme="minorEastAsia" w:hAnsiTheme="minorHAnsi" w:cstheme="minorBidi"/>
            <w:noProof/>
            <w:kern w:val="0"/>
            <w:sz w:val="22"/>
            <w:lang w:eastAsia="pt-BR"/>
          </w:rPr>
          <w:tab/>
        </w:r>
        <w:r w:rsidR="002B7921" w:rsidRPr="00423EAE">
          <w:rPr>
            <w:rStyle w:val="Hyperlink"/>
            <w:noProof/>
          </w:rPr>
          <w:t>Introdução</w:t>
        </w:r>
        <w:r w:rsidR="002B7921">
          <w:rPr>
            <w:noProof/>
            <w:webHidden/>
          </w:rPr>
          <w:tab/>
        </w:r>
        <w:r>
          <w:rPr>
            <w:noProof/>
            <w:webHidden/>
          </w:rPr>
          <w:fldChar w:fldCharType="begin"/>
        </w:r>
        <w:r w:rsidR="002B7921">
          <w:rPr>
            <w:noProof/>
            <w:webHidden/>
          </w:rPr>
          <w:instrText xml:space="preserve"> PAGEREF _Toc201408186 \h </w:instrText>
        </w:r>
        <w:r>
          <w:rPr>
            <w:noProof/>
            <w:webHidden/>
          </w:rPr>
        </w:r>
        <w:r>
          <w:rPr>
            <w:noProof/>
            <w:webHidden/>
          </w:rPr>
          <w:fldChar w:fldCharType="separate"/>
        </w:r>
        <w:r w:rsidR="002B7921">
          <w:rPr>
            <w:noProof/>
            <w:webHidden/>
          </w:rPr>
          <w:t>15</w:t>
        </w:r>
        <w:r>
          <w:rPr>
            <w:noProof/>
            <w:webHidden/>
          </w:rPr>
          <w:fldChar w:fldCharType="end"/>
        </w:r>
      </w:hyperlink>
    </w:p>
    <w:p w:rsidR="002B7921" w:rsidRDefault="001B5BED">
      <w:pPr>
        <w:pStyle w:val="TOC2"/>
        <w:rPr>
          <w:rFonts w:asciiTheme="minorHAnsi" w:eastAsiaTheme="minorEastAsia" w:hAnsiTheme="minorHAnsi" w:cstheme="minorBidi"/>
          <w:noProof/>
          <w:kern w:val="0"/>
          <w:sz w:val="22"/>
          <w:lang w:eastAsia="pt-BR"/>
        </w:rPr>
      </w:pPr>
      <w:hyperlink w:anchor="_Toc201408187" w:history="1">
        <w:r w:rsidR="002B7921" w:rsidRPr="00423EAE">
          <w:rPr>
            <w:rStyle w:val="Hyperlink"/>
            <w:noProof/>
          </w:rPr>
          <w:t>1.2.</w:t>
        </w:r>
        <w:r w:rsidR="002B7921">
          <w:rPr>
            <w:rFonts w:asciiTheme="minorHAnsi" w:eastAsiaTheme="minorEastAsia" w:hAnsiTheme="minorHAnsi" w:cstheme="minorBidi"/>
            <w:noProof/>
            <w:kern w:val="0"/>
            <w:sz w:val="22"/>
            <w:lang w:eastAsia="pt-BR"/>
          </w:rPr>
          <w:tab/>
        </w:r>
        <w:r w:rsidR="002B7921" w:rsidRPr="00423EAE">
          <w:rPr>
            <w:rStyle w:val="Hyperlink"/>
            <w:noProof/>
          </w:rPr>
          <w:t>Interação Multi-toque</w:t>
        </w:r>
        <w:r w:rsidR="002B7921">
          <w:rPr>
            <w:noProof/>
            <w:webHidden/>
          </w:rPr>
          <w:tab/>
        </w:r>
        <w:r>
          <w:rPr>
            <w:noProof/>
            <w:webHidden/>
          </w:rPr>
          <w:fldChar w:fldCharType="begin"/>
        </w:r>
        <w:r w:rsidR="002B7921">
          <w:rPr>
            <w:noProof/>
            <w:webHidden/>
          </w:rPr>
          <w:instrText xml:space="preserve"> PAGEREF _Toc201408187 \h </w:instrText>
        </w:r>
        <w:r>
          <w:rPr>
            <w:noProof/>
            <w:webHidden/>
          </w:rPr>
        </w:r>
        <w:r>
          <w:rPr>
            <w:noProof/>
            <w:webHidden/>
          </w:rPr>
          <w:fldChar w:fldCharType="separate"/>
        </w:r>
        <w:r w:rsidR="002B7921">
          <w:rPr>
            <w:noProof/>
            <w:webHidden/>
          </w:rPr>
          <w:t>15</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188" w:history="1">
        <w:r w:rsidR="002B7921" w:rsidRPr="00423EAE">
          <w:rPr>
            <w:rStyle w:val="Hyperlink"/>
            <w:noProof/>
          </w:rPr>
          <w:t>1.2.1.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História</w:t>
        </w:r>
        <w:r w:rsidR="002B7921">
          <w:rPr>
            <w:noProof/>
            <w:webHidden/>
          </w:rPr>
          <w:tab/>
        </w:r>
        <w:r>
          <w:rPr>
            <w:noProof/>
            <w:webHidden/>
          </w:rPr>
          <w:fldChar w:fldCharType="begin"/>
        </w:r>
        <w:r w:rsidR="002B7921">
          <w:rPr>
            <w:noProof/>
            <w:webHidden/>
          </w:rPr>
          <w:instrText xml:space="preserve"> PAGEREF _Toc201408188 \h </w:instrText>
        </w:r>
        <w:r>
          <w:rPr>
            <w:noProof/>
            <w:webHidden/>
          </w:rPr>
        </w:r>
        <w:r>
          <w:rPr>
            <w:noProof/>
            <w:webHidden/>
          </w:rPr>
          <w:fldChar w:fldCharType="separate"/>
        </w:r>
        <w:r w:rsidR="002B7921">
          <w:rPr>
            <w:noProof/>
            <w:webHidden/>
          </w:rPr>
          <w:t>16</w:t>
        </w:r>
        <w:r>
          <w:rPr>
            <w:noProof/>
            <w:webHidden/>
          </w:rPr>
          <w:fldChar w:fldCharType="end"/>
        </w:r>
      </w:hyperlink>
    </w:p>
    <w:p w:rsidR="002B7921" w:rsidRDefault="001B5BED">
      <w:pPr>
        <w:pStyle w:val="TOC2"/>
        <w:rPr>
          <w:rFonts w:asciiTheme="minorHAnsi" w:eastAsiaTheme="minorEastAsia" w:hAnsiTheme="minorHAnsi" w:cstheme="minorBidi"/>
          <w:noProof/>
          <w:kern w:val="0"/>
          <w:sz w:val="22"/>
          <w:lang w:eastAsia="pt-BR"/>
        </w:rPr>
      </w:pPr>
      <w:hyperlink w:anchor="_Toc201408189" w:history="1">
        <w:r w:rsidR="002B7921" w:rsidRPr="00423EAE">
          <w:rPr>
            <w:rStyle w:val="Hyperlink"/>
            <w:noProof/>
          </w:rPr>
          <w:t>1.3.</w:t>
        </w:r>
        <w:r w:rsidR="002B7921">
          <w:rPr>
            <w:rFonts w:asciiTheme="minorHAnsi" w:eastAsiaTheme="minorEastAsia" w:hAnsiTheme="minorHAnsi" w:cstheme="minorBidi"/>
            <w:noProof/>
            <w:kern w:val="0"/>
            <w:sz w:val="22"/>
            <w:lang w:eastAsia="pt-BR"/>
          </w:rPr>
          <w:tab/>
        </w:r>
        <w:r w:rsidR="002B7921" w:rsidRPr="00423EAE">
          <w:rPr>
            <w:rStyle w:val="Hyperlink"/>
            <w:noProof/>
          </w:rPr>
          <w:t>Objetivo</w:t>
        </w:r>
        <w:r w:rsidR="002B7921">
          <w:rPr>
            <w:noProof/>
            <w:webHidden/>
          </w:rPr>
          <w:tab/>
        </w:r>
        <w:r>
          <w:rPr>
            <w:noProof/>
            <w:webHidden/>
          </w:rPr>
          <w:fldChar w:fldCharType="begin"/>
        </w:r>
        <w:r w:rsidR="002B7921">
          <w:rPr>
            <w:noProof/>
            <w:webHidden/>
          </w:rPr>
          <w:instrText xml:space="preserve"> PAGEREF _Toc201408189 \h </w:instrText>
        </w:r>
        <w:r>
          <w:rPr>
            <w:noProof/>
            <w:webHidden/>
          </w:rPr>
        </w:r>
        <w:r>
          <w:rPr>
            <w:noProof/>
            <w:webHidden/>
          </w:rPr>
          <w:fldChar w:fldCharType="separate"/>
        </w:r>
        <w:r w:rsidR="002B7921">
          <w:rPr>
            <w:noProof/>
            <w:webHidden/>
          </w:rPr>
          <w:t>17</w:t>
        </w:r>
        <w:r>
          <w:rPr>
            <w:noProof/>
            <w:webHidden/>
          </w:rPr>
          <w:fldChar w:fldCharType="end"/>
        </w:r>
      </w:hyperlink>
    </w:p>
    <w:p w:rsidR="002B7921" w:rsidRDefault="001B5BED">
      <w:pPr>
        <w:pStyle w:val="TOC1"/>
        <w:rPr>
          <w:rFonts w:asciiTheme="minorHAnsi" w:eastAsiaTheme="minorEastAsia" w:hAnsiTheme="minorHAnsi" w:cstheme="minorBidi"/>
          <w:noProof/>
          <w:kern w:val="0"/>
          <w:sz w:val="22"/>
          <w:szCs w:val="22"/>
          <w:lang w:eastAsia="pt-BR"/>
        </w:rPr>
      </w:pPr>
      <w:hyperlink w:anchor="_Toc201408190" w:history="1">
        <w:r w:rsidR="002B7921" w:rsidRPr="00423EAE">
          <w:rPr>
            <w:rStyle w:val="Hyperlink"/>
            <w:noProof/>
          </w:rPr>
          <w:t>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BASES TEÓRICAS E TECNOLOGIAS EMPREGADAS</w:t>
        </w:r>
        <w:r w:rsidR="002B7921">
          <w:rPr>
            <w:noProof/>
            <w:webHidden/>
          </w:rPr>
          <w:tab/>
        </w:r>
        <w:r>
          <w:rPr>
            <w:noProof/>
            <w:webHidden/>
          </w:rPr>
          <w:fldChar w:fldCharType="begin"/>
        </w:r>
        <w:r w:rsidR="002B7921">
          <w:rPr>
            <w:noProof/>
            <w:webHidden/>
          </w:rPr>
          <w:instrText xml:space="preserve"> PAGEREF _Toc201408190 \h </w:instrText>
        </w:r>
        <w:r>
          <w:rPr>
            <w:noProof/>
            <w:webHidden/>
          </w:rPr>
        </w:r>
        <w:r>
          <w:rPr>
            <w:noProof/>
            <w:webHidden/>
          </w:rPr>
          <w:fldChar w:fldCharType="separate"/>
        </w:r>
        <w:r w:rsidR="002B7921">
          <w:rPr>
            <w:noProof/>
            <w:webHidden/>
          </w:rPr>
          <w:t>20</w:t>
        </w:r>
        <w:r>
          <w:rPr>
            <w:noProof/>
            <w:webHidden/>
          </w:rPr>
          <w:fldChar w:fldCharType="end"/>
        </w:r>
      </w:hyperlink>
    </w:p>
    <w:p w:rsidR="002B7921" w:rsidRDefault="001B5BED">
      <w:pPr>
        <w:pStyle w:val="TOC2"/>
        <w:rPr>
          <w:rFonts w:asciiTheme="minorHAnsi" w:eastAsiaTheme="minorEastAsia" w:hAnsiTheme="minorHAnsi" w:cstheme="minorBidi"/>
          <w:noProof/>
          <w:kern w:val="0"/>
          <w:sz w:val="22"/>
          <w:lang w:eastAsia="pt-BR"/>
        </w:rPr>
      </w:pPr>
      <w:hyperlink w:anchor="_Toc201408191" w:history="1">
        <w:r w:rsidR="002B7921" w:rsidRPr="00423EAE">
          <w:rPr>
            <w:rStyle w:val="Hyperlink"/>
            <w:noProof/>
          </w:rPr>
          <w:t>2.1.</w:t>
        </w:r>
        <w:r w:rsidR="002B7921">
          <w:rPr>
            <w:rFonts w:asciiTheme="minorHAnsi" w:eastAsiaTheme="minorEastAsia" w:hAnsiTheme="minorHAnsi" w:cstheme="minorBidi"/>
            <w:noProof/>
            <w:kern w:val="0"/>
            <w:sz w:val="22"/>
            <w:lang w:eastAsia="pt-BR"/>
          </w:rPr>
          <w:tab/>
        </w:r>
        <w:r w:rsidR="002B7921" w:rsidRPr="00423EAE">
          <w:rPr>
            <w:rStyle w:val="Hyperlink"/>
            <w:noProof/>
          </w:rPr>
          <w:t>Dispositivos Multi-toques</w:t>
        </w:r>
        <w:r w:rsidR="002B7921">
          <w:rPr>
            <w:noProof/>
            <w:webHidden/>
          </w:rPr>
          <w:tab/>
        </w:r>
        <w:r>
          <w:rPr>
            <w:noProof/>
            <w:webHidden/>
          </w:rPr>
          <w:fldChar w:fldCharType="begin"/>
        </w:r>
        <w:r w:rsidR="002B7921">
          <w:rPr>
            <w:noProof/>
            <w:webHidden/>
          </w:rPr>
          <w:instrText xml:space="preserve"> PAGEREF _Toc201408191 \h </w:instrText>
        </w:r>
        <w:r>
          <w:rPr>
            <w:noProof/>
            <w:webHidden/>
          </w:rPr>
        </w:r>
        <w:r>
          <w:rPr>
            <w:noProof/>
            <w:webHidden/>
          </w:rPr>
          <w:fldChar w:fldCharType="separate"/>
        </w:r>
        <w:r w:rsidR="002B7921">
          <w:rPr>
            <w:noProof/>
            <w:webHidden/>
          </w:rPr>
          <w:t>20</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192" w:history="1">
        <w:r w:rsidR="002B7921" w:rsidRPr="00423EAE">
          <w:rPr>
            <w:rStyle w:val="Hyperlink"/>
            <w:noProof/>
          </w:rPr>
          <w:t>2.1.1.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Microsoft Surface</w:t>
        </w:r>
        <w:r w:rsidR="002B7921">
          <w:rPr>
            <w:noProof/>
            <w:webHidden/>
          </w:rPr>
          <w:tab/>
        </w:r>
        <w:r>
          <w:rPr>
            <w:noProof/>
            <w:webHidden/>
          </w:rPr>
          <w:fldChar w:fldCharType="begin"/>
        </w:r>
        <w:r w:rsidR="002B7921">
          <w:rPr>
            <w:noProof/>
            <w:webHidden/>
          </w:rPr>
          <w:instrText xml:space="preserve"> PAGEREF _Toc201408192 \h </w:instrText>
        </w:r>
        <w:r>
          <w:rPr>
            <w:noProof/>
            <w:webHidden/>
          </w:rPr>
        </w:r>
        <w:r>
          <w:rPr>
            <w:noProof/>
            <w:webHidden/>
          </w:rPr>
          <w:fldChar w:fldCharType="separate"/>
        </w:r>
        <w:r w:rsidR="002B7921">
          <w:rPr>
            <w:noProof/>
            <w:webHidden/>
          </w:rPr>
          <w:t>20</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193" w:history="1">
        <w:r w:rsidR="002B7921" w:rsidRPr="00423EAE">
          <w:rPr>
            <w:rStyle w:val="Hyperlink"/>
            <w:noProof/>
          </w:rPr>
          <w:t>2.1.2.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ReacTable</w:t>
        </w:r>
        <w:r w:rsidR="002B7921">
          <w:rPr>
            <w:noProof/>
            <w:webHidden/>
          </w:rPr>
          <w:tab/>
        </w:r>
        <w:r>
          <w:rPr>
            <w:noProof/>
            <w:webHidden/>
          </w:rPr>
          <w:fldChar w:fldCharType="begin"/>
        </w:r>
        <w:r w:rsidR="002B7921">
          <w:rPr>
            <w:noProof/>
            <w:webHidden/>
          </w:rPr>
          <w:instrText xml:space="preserve"> PAGEREF _Toc201408193 \h </w:instrText>
        </w:r>
        <w:r>
          <w:rPr>
            <w:noProof/>
            <w:webHidden/>
          </w:rPr>
        </w:r>
        <w:r>
          <w:rPr>
            <w:noProof/>
            <w:webHidden/>
          </w:rPr>
          <w:fldChar w:fldCharType="separate"/>
        </w:r>
        <w:r w:rsidR="002B7921">
          <w:rPr>
            <w:noProof/>
            <w:webHidden/>
          </w:rPr>
          <w:t>22</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194" w:history="1">
        <w:r w:rsidR="002B7921" w:rsidRPr="00423EAE">
          <w:rPr>
            <w:rStyle w:val="Hyperlink"/>
            <w:noProof/>
          </w:rPr>
          <w:t>2.1.3.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iPhone</w:t>
        </w:r>
        <w:r w:rsidR="002B7921">
          <w:rPr>
            <w:noProof/>
            <w:webHidden/>
          </w:rPr>
          <w:tab/>
        </w:r>
        <w:r>
          <w:rPr>
            <w:noProof/>
            <w:webHidden/>
          </w:rPr>
          <w:fldChar w:fldCharType="begin"/>
        </w:r>
        <w:r w:rsidR="002B7921">
          <w:rPr>
            <w:noProof/>
            <w:webHidden/>
          </w:rPr>
          <w:instrText xml:space="preserve"> PAGEREF _Toc201408194 \h </w:instrText>
        </w:r>
        <w:r>
          <w:rPr>
            <w:noProof/>
            <w:webHidden/>
          </w:rPr>
        </w:r>
        <w:r>
          <w:rPr>
            <w:noProof/>
            <w:webHidden/>
          </w:rPr>
          <w:fldChar w:fldCharType="separate"/>
        </w:r>
        <w:r w:rsidR="002B7921">
          <w:rPr>
            <w:noProof/>
            <w:webHidden/>
          </w:rPr>
          <w:t>23</w:t>
        </w:r>
        <w:r>
          <w:rPr>
            <w:noProof/>
            <w:webHidden/>
          </w:rPr>
          <w:fldChar w:fldCharType="end"/>
        </w:r>
      </w:hyperlink>
    </w:p>
    <w:p w:rsidR="002B7921" w:rsidRDefault="001B5BED">
      <w:pPr>
        <w:pStyle w:val="TOC2"/>
        <w:rPr>
          <w:rFonts w:asciiTheme="minorHAnsi" w:eastAsiaTheme="minorEastAsia" w:hAnsiTheme="minorHAnsi" w:cstheme="minorBidi"/>
          <w:noProof/>
          <w:kern w:val="0"/>
          <w:sz w:val="22"/>
          <w:lang w:eastAsia="pt-BR"/>
        </w:rPr>
      </w:pPr>
      <w:hyperlink w:anchor="_Toc201408195" w:history="1">
        <w:r w:rsidR="002B7921" w:rsidRPr="00423EAE">
          <w:rPr>
            <w:rStyle w:val="Hyperlink"/>
            <w:noProof/>
          </w:rPr>
          <w:t>2.2.</w:t>
        </w:r>
        <w:r w:rsidR="002B7921">
          <w:rPr>
            <w:rFonts w:asciiTheme="minorHAnsi" w:eastAsiaTheme="minorEastAsia" w:hAnsiTheme="minorHAnsi" w:cstheme="minorBidi"/>
            <w:noProof/>
            <w:kern w:val="0"/>
            <w:sz w:val="22"/>
            <w:lang w:eastAsia="pt-BR"/>
          </w:rPr>
          <w:tab/>
        </w:r>
        <w:r w:rsidR="002B7921" w:rsidRPr="00423EAE">
          <w:rPr>
            <w:rStyle w:val="Hyperlink"/>
            <w:noProof/>
          </w:rPr>
          <w:t>Jogos e Interatividade</w:t>
        </w:r>
        <w:r w:rsidR="002B7921">
          <w:rPr>
            <w:noProof/>
            <w:webHidden/>
          </w:rPr>
          <w:tab/>
        </w:r>
        <w:r>
          <w:rPr>
            <w:noProof/>
            <w:webHidden/>
          </w:rPr>
          <w:fldChar w:fldCharType="begin"/>
        </w:r>
        <w:r w:rsidR="002B7921">
          <w:rPr>
            <w:noProof/>
            <w:webHidden/>
          </w:rPr>
          <w:instrText xml:space="preserve"> PAGEREF _Toc201408195 \h </w:instrText>
        </w:r>
        <w:r>
          <w:rPr>
            <w:noProof/>
            <w:webHidden/>
          </w:rPr>
        </w:r>
        <w:r>
          <w:rPr>
            <w:noProof/>
            <w:webHidden/>
          </w:rPr>
          <w:fldChar w:fldCharType="separate"/>
        </w:r>
        <w:r w:rsidR="002B7921">
          <w:rPr>
            <w:noProof/>
            <w:webHidden/>
          </w:rPr>
          <w:t>24</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196" w:history="1">
        <w:r w:rsidR="002B7921" w:rsidRPr="00423EAE">
          <w:rPr>
            <w:rStyle w:val="Hyperlink"/>
            <w:noProof/>
          </w:rPr>
          <w:t>2.2.1.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Jogos de Estratégia</w:t>
        </w:r>
        <w:r w:rsidR="002B7921">
          <w:rPr>
            <w:noProof/>
            <w:webHidden/>
          </w:rPr>
          <w:tab/>
        </w:r>
        <w:r>
          <w:rPr>
            <w:noProof/>
            <w:webHidden/>
          </w:rPr>
          <w:fldChar w:fldCharType="begin"/>
        </w:r>
        <w:r w:rsidR="002B7921">
          <w:rPr>
            <w:noProof/>
            <w:webHidden/>
          </w:rPr>
          <w:instrText xml:space="preserve"> PAGEREF _Toc201408196 \h </w:instrText>
        </w:r>
        <w:r>
          <w:rPr>
            <w:noProof/>
            <w:webHidden/>
          </w:rPr>
        </w:r>
        <w:r>
          <w:rPr>
            <w:noProof/>
            <w:webHidden/>
          </w:rPr>
          <w:fldChar w:fldCharType="separate"/>
        </w:r>
        <w:r w:rsidR="002B7921">
          <w:rPr>
            <w:noProof/>
            <w:webHidden/>
          </w:rPr>
          <w:t>25</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197" w:history="1">
        <w:r w:rsidR="002B7921" w:rsidRPr="00423EAE">
          <w:rPr>
            <w:rStyle w:val="Hyperlink"/>
            <w:noProof/>
          </w:rPr>
          <w:t>2.2.2.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Jogos de RPG</w:t>
        </w:r>
        <w:r w:rsidR="002B7921">
          <w:rPr>
            <w:noProof/>
            <w:webHidden/>
          </w:rPr>
          <w:tab/>
        </w:r>
        <w:r>
          <w:rPr>
            <w:noProof/>
            <w:webHidden/>
          </w:rPr>
          <w:fldChar w:fldCharType="begin"/>
        </w:r>
        <w:r w:rsidR="002B7921">
          <w:rPr>
            <w:noProof/>
            <w:webHidden/>
          </w:rPr>
          <w:instrText xml:space="preserve"> PAGEREF _Toc201408197 \h </w:instrText>
        </w:r>
        <w:r>
          <w:rPr>
            <w:noProof/>
            <w:webHidden/>
          </w:rPr>
        </w:r>
        <w:r>
          <w:rPr>
            <w:noProof/>
            <w:webHidden/>
          </w:rPr>
          <w:fldChar w:fldCharType="separate"/>
        </w:r>
        <w:r w:rsidR="002B7921">
          <w:rPr>
            <w:noProof/>
            <w:webHidden/>
          </w:rPr>
          <w:t>25</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198" w:history="1">
        <w:r w:rsidR="002B7921" w:rsidRPr="00423EAE">
          <w:rPr>
            <w:rStyle w:val="Hyperlink"/>
            <w:noProof/>
          </w:rPr>
          <w:t>2.2.3.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Jogos de RPG Eletrônicos</w:t>
        </w:r>
        <w:r w:rsidR="002B7921">
          <w:rPr>
            <w:noProof/>
            <w:webHidden/>
          </w:rPr>
          <w:tab/>
        </w:r>
        <w:r>
          <w:rPr>
            <w:noProof/>
            <w:webHidden/>
          </w:rPr>
          <w:fldChar w:fldCharType="begin"/>
        </w:r>
        <w:r w:rsidR="002B7921">
          <w:rPr>
            <w:noProof/>
            <w:webHidden/>
          </w:rPr>
          <w:instrText xml:space="preserve"> PAGEREF _Toc201408198 \h </w:instrText>
        </w:r>
        <w:r>
          <w:rPr>
            <w:noProof/>
            <w:webHidden/>
          </w:rPr>
        </w:r>
        <w:r>
          <w:rPr>
            <w:noProof/>
            <w:webHidden/>
          </w:rPr>
          <w:fldChar w:fldCharType="separate"/>
        </w:r>
        <w:r w:rsidR="002B7921">
          <w:rPr>
            <w:noProof/>
            <w:webHidden/>
          </w:rPr>
          <w:t>27</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199" w:history="1">
        <w:r w:rsidR="002B7921" w:rsidRPr="00423EAE">
          <w:rPr>
            <w:rStyle w:val="Hyperlink"/>
            <w:noProof/>
          </w:rPr>
          <w:t>2.2.4.</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Realidade Virtual</w:t>
        </w:r>
        <w:r w:rsidR="002B7921">
          <w:rPr>
            <w:noProof/>
            <w:webHidden/>
          </w:rPr>
          <w:tab/>
        </w:r>
        <w:r>
          <w:rPr>
            <w:noProof/>
            <w:webHidden/>
          </w:rPr>
          <w:fldChar w:fldCharType="begin"/>
        </w:r>
        <w:r w:rsidR="002B7921">
          <w:rPr>
            <w:noProof/>
            <w:webHidden/>
          </w:rPr>
          <w:instrText xml:space="preserve"> PAGEREF _Toc201408199 \h </w:instrText>
        </w:r>
        <w:r>
          <w:rPr>
            <w:noProof/>
            <w:webHidden/>
          </w:rPr>
        </w:r>
        <w:r>
          <w:rPr>
            <w:noProof/>
            <w:webHidden/>
          </w:rPr>
          <w:fldChar w:fldCharType="separate"/>
        </w:r>
        <w:r w:rsidR="002B7921">
          <w:rPr>
            <w:noProof/>
            <w:webHidden/>
          </w:rPr>
          <w:t>31</w:t>
        </w:r>
        <w:r>
          <w:rPr>
            <w:noProof/>
            <w:webHidden/>
          </w:rPr>
          <w:fldChar w:fldCharType="end"/>
        </w:r>
      </w:hyperlink>
    </w:p>
    <w:p w:rsidR="002B7921" w:rsidRDefault="001B5BED">
      <w:pPr>
        <w:pStyle w:val="TOC2"/>
        <w:rPr>
          <w:rFonts w:asciiTheme="minorHAnsi" w:eastAsiaTheme="minorEastAsia" w:hAnsiTheme="minorHAnsi" w:cstheme="minorBidi"/>
          <w:noProof/>
          <w:kern w:val="0"/>
          <w:sz w:val="22"/>
          <w:lang w:eastAsia="pt-BR"/>
        </w:rPr>
      </w:pPr>
      <w:hyperlink w:anchor="_Toc201408200" w:history="1">
        <w:r w:rsidR="002B7921" w:rsidRPr="00423EAE">
          <w:rPr>
            <w:rStyle w:val="Hyperlink"/>
            <w:noProof/>
          </w:rPr>
          <w:t>2.3.</w:t>
        </w:r>
        <w:r w:rsidR="002B7921">
          <w:rPr>
            <w:rFonts w:asciiTheme="minorHAnsi" w:eastAsiaTheme="minorEastAsia" w:hAnsiTheme="minorHAnsi" w:cstheme="minorBidi"/>
            <w:noProof/>
            <w:kern w:val="0"/>
            <w:sz w:val="22"/>
            <w:lang w:eastAsia="pt-BR"/>
          </w:rPr>
          <w:tab/>
        </w:r>
        <w:r w:rsidR="002B7921" w:rsidRPr="00423EAE">
          <w:rPr>
            <w:rStyle w:val="Hyperlink"/>
            <w:noProof/>
          </w:rPr>
          <w:t>Implementações de Superfícies Multi-toque</w:t>
        </w:r>
        <w:r w:rsidR="002B7921">
          <w:rPr>
            <w:noProof/>
            <w:webHidden/>
          </w:rPr>
          <w:tab/>
        </w:r>
        <w:r>
          <w:rPr>
            <w:noProof/>
            <w:webHidden/>
          </w:rPr>
          <w:fldChar w:fldCharType="begin"/>
        </w:r>
        <w:r w:rsidR="002B7921">
          <w:rPr>
            <w:noProof/>
            <w:webHidden/>
          </w:rPr>
          <w:instrText xml:space="preserve"> PAGEREF _Toc201408200 \h </w:instrText>
        </w:r>
        <w:r>
          <w:rPr>
            <w:noProof/>
            <w:webHidden/>
          </w:rPr>
        </w:r>
        <w:r>
          <w:rPr>
            <w:noProof/>
            <w:webHidden/>
          </w:rPr>
          <w:fldChar w:fldCharType="separate"/>
        </w:r>
        <w:r w:rsidR="002B7921">
          <w:rPr>
            <w:noProof/>
            <w:webHidden/>
          </w:rPr>
          <w:t>32</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201" w:history="1">
        <w:r w:rsidR="002B7921" w:rsidRPr="00423EAE">
          <w:rPr>
            <w:rStyle w:val="Hyperlink"/>
            <w:noProof/>
          </w:rPr>
          <w:t>2.3.1.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Iluminação Difusa (Diffused Illumination)</w:t>
        </w:r>
        <w:r w:rsidR="002B7921">
          <w:rPr>
            <w:noProof/>
            <w:webHidden/>
          </w:rPr>
          <w:tab/>
        </w:r>
        <w:r>
          <w:rPr>
            <w:noProof/>
            <w:webHidden/>
          </w:rPr>
          <w:fldChar w:fldCharType="begin"/>
        </w:r>
        <w:r w:rsidR="002B7921">
          <w:rPr>
            <w:noProof/>
            <w:webHidden/>
          </w:rPr>
          <w:instrText xml:space="preserve"> PAGEREF _Toc201408201 \h </w:instrText>
        </w:r>
        <w:r>
          <w:rPr>
            <w:noProof/>
            <w:webHidden/>
          </w:rPr>
        </w:r>
        <w:r>
          <w:rPr>
            <w:noProof/>
            <w:webHidden/>
          </w:rPr>
          <w:fldChar w:fldCharType="separate"/>
        </w:r>
        <w:r w:rsidR="002B7921">
          <w:rPr>
            <w:noProof/>
            <w:webHidden/>
          </w:rPr>
          <w:t>32</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202" w:history="1">
        <w:r w:rsidR="002B7921" w:rsidRPr="00423EAE">
          <w:rPr>
            <w:rStyle w:val="Hyperlink"/>
            <w:noProof/>
          </w:rPr>
          <w:t>2.3.2.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Reflexão Total Interna Frustrada da Luz (FTIR)</w:t>
        </w:r>
        <w:r w:rsidR="002B7921">
          <w:rPr>
            <w:noProof/>
            <w:webHidden/>
          </w:rPr>
          <w:tab/>
        </w:r>
        <w:r>
          <w:rPr>
            <w:noProof/>
            <w:webHidden/>
          </w:rPr>
          <w:fldChar w:fldCharType="begin"/>
        </w:r>
        <w:r w:rsidR="002B7921">
          <w:rPr>
            <w:noProof/>
            <w:webHidden/>
          </w:rPr>
          <w:instrText xml:space="preserve"> PAGEREF _Toc201408202 \h </w:instrText>
        </w:r>
        <w:r>
          <w:rPr>
            <w:noProof/>
            <w:webHidden/>
          </w:rPr>
        </w:r>
        <w:r>
          <w:rPr>
            <w:noProof/>
            <w:webHidden/>
          </w:rPr>
          <w:fldChar w:fldCharType="separate"/>
        </w:r>
        <w:r w:rsidR="002B7921">
          <w:rPr>
            <w:noProof/>
            <w:webHidden/>
          </w:rPr>
          <w:t>34</w:t>
        </w:r>
        <w:r>
          <w:rPr>
            <w:noProof/>
            <w:webHidden/>
          </w:rPr>
          <w:fldChar w:fldCharType="end"/>
        </w:r>
      </w:hyperlink>
    </w:p>
    <w:p w:rsidR="002B7921" w:rsidRDefault="001B5BED">
      <w:pPr>
        <w:pStyle w:val="TOC2"/>
        <w:rPr>
          <w:rFonts w:asciiTheme="minorHAnsi" w:eastAsiaTheme="minorEastAsia" w:hAnsiTheme="minorHAnsi" w:cstheme="minorBidi"/>
          <w:noProof/>
          <w:kern w:val="0"/>
          <w:sz w:val="22"/>
          <w:lang w:eastAsia="pt-BR"/>
        </w:rPr>
      </w:pPr>
      <w:hyperlink w:anchor="_Toc201408203" w:history="1">
        <w:r w:rsidR="002B7921" w:rsidRPr="00423EAE">
          <w:rPr>
            <w:rStyle w:val="Hyperlink"/>
            <w:noProof/>
          </w:rPr>
          <w:t>2.4.</w:t>
        </w:r>
        <w:r w:rsidR="002B7921">
          <w:rPr>
            <w:rFonts w:asciiTheme="minorHAnsi" w:eastAsiaTheme="minorEastAsia" w:hAnsiTheme="minorHAnsi" w:cstheme="minorBidi"/>
            <w:noProof/>
            <w:kern w:val="0"/>
            <w:sz w:val="22"/>
            <w:lang w:eastAsia="pt-BR"/>
          </w:rPr>
          <w:tab/>
        </w:r>
        <w:r w:rsidR="002B7921" w:rsidRPr="00423EAE">
          <w:rPr>
            <w:rStyle w:val="Hyperlink"/>
            <w:noProof/>
          </w:rPr>
          <w:t>Tecnologias Utilizadas</w:t>
        </w:r>
        <w:r w:rsidR="002B7921">
          <w:rPr>
            <w:noProof/>
            <w:webHidden/>
          </w:rPr>
          <w:tab/>
        </w:r>
        <w:r>
          <w:rPr>
            <w:noProof/>
            <w:webHidden/>
          </w:rPr>
          <w:fldChar w:fldCharType="begin"/>
        </w:r>
        <w:r w:rsidR="002B7921">
          <w:rPr>
            <w:noProof/>
            <w:webHidden/>
          </w:rPr>
          <w:instrText xml:space="preserve"> PAGEREF _Toc201408203 \h </w:instrText>
        </w:r>
        <w:r>
          <w:rPr>
            <w:noProof/>
            <w:webHidden/>
          </w:rPr>
        </w:r>
        <w:r>
          <w:rPr>
            <w:noProof/>
            <w:webHidden/>
          </w:rPr>
          <w:fldChar w:fldCharType="separate"/>
        </w:r>
        <w:r w:rsidR="002B7921">
          <w:rPr>
            <w:noProof/>
            <w:webHidden/>
          </w:rPr>
          <w:t>36</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204" w:history="1">
        <w:r w:rsidR="002B7921" w:rsidRPr="00423EAE">
          <w:rPr>
            <w:rStyle w:val="Hyperlink"/>
            <w:noProof/>
          </w:rPr>
          <w:t>2.4.1.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OSC</w:t>
        </w:r>
        <w:r w:rsidR="002B7921">
          <w:rPr>
            <w:noProof/>
            <w:webHidden/>
          </w:rPr>
          <w:tab/>
        </w:r>
        <w:r>
          <w:rPr>
            <w:noProof/>
            <w:webHidden/>
          </w:rPr>
          <w:fldChar w:fldCharType="begin"/>
        </w:r>
        <w:r w:rsidR="002B7921">
          <w:rPr>
            <w:noProof/>
            <w:webHidden/>
          </w:rPr>
          <w:instrText xml:space="preserve"> PAGEREF _Toc201408204 \h </w:instrText>
        </w:r>
        <w:r>
          <w:rPr>
            <w:noProof/>
            <w:webHidden/>
          </w:rPr>
        </w:r>
        <w:r>
          <w:rPr>
            <w:noProof/>
            <w:webHidden/>
          </w:rPr>
          <w:fldChar w:fldCharType="separate"/>
        </w:r>
        <w:r w:rsidR="002B7921">
          <w:rPr>
            <w:noProof/>
            <w:webHidden/>
          </w:rPr>
          <w:t>37</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205" w:history="1">
        <w:r w:rsidR="002B7921" w:rsidRPr="00423EAE">
          <w:rPr>
            <w:rStyle w:val="Hyperlink"/>
            <w:noProof/>
          </w:rPr>
          <w:t>2.4.2.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TUIO</w:t>
        </w:r>
        <w:r w:rsidR="002B7921">
          <w:rPr>
            <w:noProof/>
            <w:webHidden/>
          </w:rPr>
          <w:tab/>
        </w:r>
        <w:r>
          <w:rPr>
            <w:noProof/>
            <w:webHidden/>
          </w:rPr>
          <w:fldChar w:fldCharType="begin"/>
        </w:r>
        <w:r w:rsidR="002B7921">
          <w:rPr>
            <w:noProof/>
            <w:webHidden/>
          </w:rPr>
          <w:instrText xml:space="preserve"> PAGEREF _Toc201408205 \h </w:instrText>
        </w:r>
        <w:r>
          <w:rPr>
            <w:noProof/>
            <w:webHidden/>
          </w:rPr>
        </w:r>
        <w:r>
          <w:rPr>
            <w:noProof/>
            <w:webHidden/>
          </w:rPr>
          <w:fldChar w:fldCharType="separate"/>
        </w:r>
        <w:r w:rsidR="002B7921">
          <w:rPr>
            <w:noProof/>
            <w:webHidden/>
          </w:rPr>
          <w:t>37</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206" w:history="1">
        <w:r w:rsidR="002B7921" w:rsidRPr="00423EAE">
          <w:rPr>
            <w:rStyle w:val="Hyperlink"/>
            <w:noProof/>
          </w:rPr>
          <w:t>2.4.3.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ReacTIVision</w:t>
        </w:r>
        <w:r w:rsidR="002B7921">
          <w:rPr>
            <w:noProof/>
            <w:webHidden/>
          </w:rPr>
          <w:tab/>
        </w:r>
        <w:r>
          <w:rPr>
            <w:noProof/>
            <w:webHidden/>
          </w:rPr>
          <w:fldChar w:fldCharType="begin"/>
        </w:r>
        <w:r w:rsidR="002B7921">
          <w:rPr>
            <w:noProof/>
            <w:webHidden/>
          </w:rPr>
          <w:instrText xml:space="preserve"> PAGEREF _Toc201408206 \h </w:instrText>
        </w:r>
        <w:r>
          <w:rPr>
            <w:noProof/>
            <w:webHidden/>
          </w:rPr>
        </w:r>
        <w:r>
          <w:rPr>
            <w:noProof/>
            <w:webHidden/>
          </w:rPr>
          <w:fldChar w:fldCharType="separate"/>
        </w:r>
        <w:r w:rsidR="002B7921">
          <w:rPr>
            <w:noProof/>
            <w:webHidden/>
          </w:rPr>
          <w:t>38</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207" w:history="1">
        <w:r w:rsidR="002B7921" w:rsidRPr="00423EAE">
          <w:rPr>
            <w:rStyle w:val="Hyperlink"/>
            <w:noProof/>
          </w:rPr>
          <w:t>2.4.4.</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Touchlib</w:t>
        </w:r>
        <w:r w:rsidR="002B7921">
          <w:rPr>
            <w:noProof/>
            <w:webHidden/>
          </w:rPr>
          <w:tab/>
        </w:r>
        <w:r>
          <w:rPr>
            <w:noProof/>
            <w:webHidden/>
          </w:rPr>
          <w:fldChar w:fldCharType="begin"/>
        </w:r>
        <w:r w:rsidR="002B7921">
          <w:rPr>
            <w:noProof/>
            <w:webHidden/>
          </w:rPr>
          <w:instrText xml:space="preserve"> PAGEREF _Toc201408207 \h </w:instrText>
        </w:r>
        <w:r>
          <w:rPr>
            <w:noProof/>
            <w:webHidden/>
          </w:rPr>
        </w:r>
        <w:r>
          <w:rPr>
            <w:noProof/>
            <w:webHidden/>
          </w:rPr>
          <w:fldChar w:fldCharType="separate"/>
        </w:r>
        <w:r w:rsidR="002B7921">
          <w:rPr>
            <w:noProof/>
            <w:webHidden/>
          </w:rPr>
          <w:t>39</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208" w:history="1">
        <w:r w:rsidR="002B7921" w:rsidRPr="00423EAE">
          <w:rPr>
            <w:rStyle w:val="Hyperlink"/>
            <w:noProof/>
          </w:rPr>
          <w:t>2.4.5.</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Microsoft XNA</w:t>
        </w:r>
        <w:r w:rsidR="002B7921">
          <w:rPr>
            <w:noProof/>
            <w:webHidden/>
          </w:rPr>
          <w:tab/>
        </w:r>
        <w:r>
          <w:rPr>
            <w:noProof/>
            <w:webHidden/>
          </w:rPr>
          <w:fldChar w:fldCharType="begin"/>
        </w:r>
        <w:r w:rsidR="002B7921">
          <w:rPr>
            <w:noProof/>
            <w:webHidden/>
          </w:rPr>
          <w:instrText xml:space="preserve"> PAGEREF _Toc201408208 \h </w:instrText>
        </w:r>
        <w:r>
          <w:rPr>
            <w:noProof/>
            <w:webHidden/>
          </w:rPr>
        </w:r>
        <w:r>
          <w:rPr>
            <w:noProof/>
            <w:webHidden/>
          </w:rPr>
          <w:fldChar w:fldCharType="separate"/>
        </w:r>
        <w:r w:rsidR="002B7921">
          <w:rPr>
            <w:noProof/>
            <w:webHidden/>
          </w:rPr>
          <w:t>42</w:t>
        </w:r>
        <w:r>
          <w:rPr>
            <w:noProof/>
            <w:webHidden/>
          </w:rPr>
          <w:fldChar w:fldCharType="end"/>
        </w:r>
      </w:hyperlink>
    </w:p>
    <w:p w:rsidR="002B7921" w:rsidRDefault="001B5BED">
      <w:pPr>
        <w:pStyle w:val="TOC1"/>
        <w:rPr>
          <w:rFonts w:asciiTheme="minorHAnsi" w:eastAsiaTheme="minorEastAsia" w:hAnsiTheme="minorHAnsi" w:cstheme="minorBidi"/>
          <w:noProof/>
          <w:kern w:val="0"/>
          <w:sz w:val="22"/>
          <w:szCs w:val="22"/>
          <w:lang w:eastAsia="pt-BR"/>
        </w:rPr>
      </w:pPr>
      <w:hyperlink w:anchor="_Toc201408209" w:history="1">
        <w:r w:rsidR="002B7921" w:rsidRPr="00423EAE">
          <w:rPr>
            <w:rStyle w:val="Hyperlink"/>
            <w:noProof/>
          </w:rPr>
          <w:t>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PROJETO</w:t>
        </w:r>
        <w:r w:rsidR="002B7921">
          <w:rPr>
            <w:noProof/>
            <w:webHidden/>
          </w:rPr>
          <w:tab/>
        </w:r>
        <w:r>
          <w:rPr>
            <w:noProof/>
            <w:webHidden/>
          </w:rPr>
          <w:fldChar w:fldCharType="begin"/>
        </w:r>
        <w:r w:rsidR="002B7921">
          <w:rPr>
            <w:noProof/>
            <w:webHidden/>
          </w:rPr>
          <w:instrText xml:space="preserve"> PAGEREF _Toc201408209 \h </w:instrText>
        </w:r>
        <w:r>
          <w:rPr>
            <w:noProof/>
            <w:webHidden/>
          </w:rPr>
        </w:r>
        <w:r>
          <w:rPr>
            <w:noProof/>
            <w:webHidden/>
          </w:rPr>
          <w:fldChar w:fldCharType="separate"/>
        </w:r>
        <w:r w:rsidR="002B7921">
          <w:rPr>
            <w:noProof/>
            <w:webHidden/>
          </w:rPr>
          <w:t>43</w:t>
        </w:r>
        <w:r>
          <w:rPr>
            <w:noProof/>
            <w:webHidden/>
          </w:rPr>
          <w:fldChar w:fldCharType="end"/>
        </w:r>
      </w:hyperlink>
    </w:p>
    <w:p w:rsidR="002B7921" w:rsidRDefault="001B5BED">
      <w:pPr>
        <w:pStyle w:val="TOC2"/>
        <w:rPr>
          <w:rFonts w:asciiTheme="minorHAnsi" w:eastAsiaTheme="minorEastAsia" w:hAnsiTheme="minorHAnsi" w:cstheme="minorBidi"/>
          <w:noProof/>
          <w:kern w:val="0"/>
          <w:sz w:val="22"/>
          <w:lang w:eastAsia="pt-BR"/>
        </w:rPr>
      </w:pPr>
      <w:hyperlink w:anchor="_Toc201408210" w:history="1">
        <w:r w:rsidR="002B7921" w:rsidRPr="00423EAE">
          <w:rPr>
            <w:rStyle w:val="Hyperlink"/>
            <w:noProof/>
          </w:rPr>
          <w:t>3.1.</w:t>
        </w:r>
        <w:r w:rsidR="002B7921">
          <w:rPr>
            <w:rFonts w:asciiTheme="minorHAnsi" w:eastAsiaTheme="minorEastAsia" w:hAnsiTheme="minorHAnsi" w:cstheme="minorBidi"/>
            <w:noProof/>
            <w:kern w:val="0"/>
            <w:sz w:val="22"/>
            <w:lang w:eastAsia="pt-BR"/>
          </w:rPr>
          <w:tab/>
        </w:r>
        <w:r w:rsidR="002B7921" w:rsidRPr="00423EAE">
          <w:rPr>
            <w:rStyle w:val="Hyperlink"/>
            <w:noProof/>
          </w:rPr>
          <w:t>Concepção</w:t>
        </w:r>
        <w:r w:rsidR="002B7921">
          <w:rPr>
            <w:noProof/>
            <w:webHidden/>
          </w:rPr>
          <w:tab/>
        </w:r>
        <w:r>
          <w:rPr>
            <w:noProof/>
            <w:webHidden/>
          </w:rPr>
          <w:fldChar w:fldCharType="begin"/>
        </w:r>
        <w:r w:rsidR="002B7921">
          <w:rPr>
            <w:noProof/>
            <w:webHidden/>
          </w:rPr>
          <w:instrText xml:space="preserve"> PAGEREF _Toc201408210 \h </w:instrText>
        </w:r>
        <w:r>
          <w:rPr>
            <w:noProof/>
            <w:webHidden/>
          </w:rPr>
        </w:r>
        <w:r>
          <w:rPr>
            <w:noProof/>
            <w:webHidden/>
          </w:rPr>
          <w:fldChar w:fldCharType="separate"/>
        </w:r>
        <w:r w:rsidR="002B7921">
          <w:rPr>
            <w:noProof/>
            <w:webHidden/>
          </w:rPr>
          <w:t>43</w:t>
        </w:r>
        <w:r>
          <w:rPr>
            <w:noProof/>
            <w:webHidden/>
          </w:rPr>
          <w:fldChar w:fldCharType="end"/>
        </w:r>
      </w:hyperlink>
    </w:p>
    <w:p w:rsidR="002B7921" w:rsidRDefault="001B5BED">
      <w:pPr>
        <w:pStyle w:val="TOC2"/>
        <w:rPr>
          <w:rFonts w:asciiTheme="minorHAnsi" w:eastAsiaTheme="minorEastAsia" w:hAnsiTheme="minorHAnsi" w:cstheme="minorBidi"/>
          <w:noProof/>
          <w:kern w:val="0"/>
          <w:sz w:val="22"/>
          <w:lang w:eastAsia="pt-BR"/>
        </w:rPr>
      </w:pPr>
      <w:hyperlink w:anchor="_Toc201408211" w:history="1">
        <w:r w:rsidR="002B7921" w:rsidRPr="00423EAE">
          <w:rPr>
            <w:rStyle w:val="Hyperlink"/>
            <w:noProof/>
          </w:rPr>
          <w:t>3.2.</w:t>
        </w:r>
        <w:r w:rsidR="002B7921">
          <w:rPr>
            <w:rFonts w:asciiTheme="minorHAnsi" w:eastAsiaTheme="minorEastAsia" w:hAnsiTheme="minorHAnsi" w:cstheme="minorBidi"/>
            <w:noProof/>
            <w:kern w:val="0"/>
            <w:sz w:val="22"/>
            <w:lang w:eastAsia="pt-BR"/>
          </w:rPr>
          <w:tab/>
        </w:r>
        <w:r w:rsidR="002B7921" w:rsidRPr="00423EAE">
          <w:rPr>
            <w:rStyle w:val="Hyperlink"/>
            <w:noProof/>
          </w:rPr>
          <w:t>Adequação da Mesa</w:t>
        </w:r>
        <w:r w:rsidR="002B7921">
          <w:rPr>
            <w:noProof/>
            <w:webHidden/>
          </w:rPr>
          <w:tab/>
        </w:r>
        <w:r>
          <w:rPr>
            <w:noProof/>
            <w:webHidden/>
          </w:rPr>
          <w:fldChar w:fldCharType="begin"/>
        </w:r>
        <w:r w:rsidR="002B7921">
          <w:rPr>
            <w:noProof/>
            <w:webHidden/>
          </w:rPr>
          <w:instrText xml:space="preserve"> PAGEREF _Toc201408211 \h </w:instrText>
        </w:r>
        <w:r>
          <w:rPr>
            <w:noProof/>
            <w:webHidden/>
          </w:rPr>
        </w:r>
        <w:r>
          <w:rPr>
            <w:noProof/>
            <w:webHidden/>
          </w:rPr>
          <w:fldChar w:fldCharType="separate"/>
        </w:r>
        <w:r w:rsidR="002B7921">
          <w:rPr>
            <w:noProof/>
            <w:webHidden/>
          </w:rPr>
          <w:t>46</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212" w:history="1">
        <w:r w:rsidR="002B7921" w:rsidRPr="00423EAE">
          <w:rPr>
            <w:rStyle w:val="Hyperlink"/>
            <w:noProof/>
          </w:rPr>
          <w:t>3.2.1.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Estrutura</w:t>
        </w:r>
        <w:r w:rsidR="002B7921">
          <w:rPr>
            <w:noProof/>
            <w:webHidden/>
          </w:rPr>
          <w:tab/>
        </w:r>
        <w:r>
          <w:rPr>
            <w:noProof/>
            <w:webHidden/>
          </w:rPr>
          <w:fldChar w:fldCharType="begin"/>
        </w:r>
        <w:r w:rsidR="002B7921">
          <w:rPr>
            <w:noProof/>
            <w:webHidden/>
          </w:rPr>
          <w:instrText xml:space="preserve"> PAGEREF _Toc201408212 \h </w:instrText>
        </w:r>
        <w:r>
          <w:rPr>
            <w:noProof/>
            <w:webHidden/>
          </w:rPr>
        </w:r>
        <w:r>
          <w:rPr>
            <w:noProof/>
            <w:webHidden/>
          </w:rPr>
          <w:fldChar w:fldCharType="separate"/>
        </w:r>
        <w:r w:rsidR="002B7921">
          <w:rPr>
            <w:noProof/>
            <w:webHidden/>
          </w:rPr>
          <w:t>46</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213" w:history="1">
        <w:r w:rsidR="002B7921" w:rsidRPr="00423EAE">
          <w:rPr>
            <w:rStyle w:val="Hyperlink"/>
            <w:noProof/>
          </w:rPr>
          <w:t>3.2.2.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Visão Computacional</w:t>
        </w:r>
        <w:r w:rsidR="002B7921">
          <w:rPr>
            <w:noProof/>
            <w:webHidden/>
          </w:rPr>
          <w:tab/>
        </w:r>
        <w:r>
          <w:rPr>
            <w:noProof/>
            <w:webHidden/>
          </w:rPr>
          <w:fldChar w:fldCharType="begin"/>
        </w:r>
        <w:r w:rsidR="002B7921">
          <w:rPr>
            <w:noProof/>
            <w:webHidden/>
          </w:rPr>
          <w:instrText xml:space="preserve"> PAGEREF _Toc201408213 \h </w:instrText>
        </w:r>
        <w:r>
          <w:rPr>
            <w:noProof/>
            <w:webHidden/>
          </w:rPr>
        </w:r>
        <w:r>
          <w:rPr>
            <w:noProof/>
            <w:webHidden/>
          </w:rPr>
          <w:fldChar w:fldCharType="separate"/>
        </w:r>
        <w:r w:rsidR="002B7921">
          <w:rPr>
            <w:noProof/>
            <w:webHidden/>
          </w:rPr>
          <w:t>49</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214" w:history="1">
        <w:r w:rsidR="002B7921" w:rsidRPr="00423EAE">
          <w:rPr>
            <w:rStyle w:val="Hyperlink"/>
            <w:noProof/>
          </w:rPr>
          <w:t>3.2.3.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Testes e Dificuldades Encontradas</w:t>
        </w:r>
        <w:r w:rsidR="002B7921">
          <w:rPr>
            <w:noProof/>
            <w:webHidden/>
          </w:rPr>
          <w:tab/>
        </w:r>
        <w:r>
          <w:rPr>
            <w:noProof/>
            <w:webHidden/>
          </w:rPr>
          <w:fldChar w:fldCharType="begin"/>
        </w:r>
        <w:r w:rsidR="002B7921">
          <w:rPr>
            <w:noProof/>
            <w:webHidden/>
          </w:rPr>
          <w:instrText xml:space="preserve"> PAGEREF _Toc201408214 \h </w:instrText>
        </w:r>
        <w:r>
          <w:rPr>
            <w:noProof/>
            <w:webHidden/>
          </w:rPr>
        </w:r>
        <w:r>
          <w:rPr>
            <w:noProof/>
            <w:webHidden/>
          </w:rPr>
          <w:fldChar w:fldCharType="separate"/>
        </w:r>
        <w:r w:rsidR="002B7921">
          <w:rPr>
            <w:noProof/>
            <w:webHidden/>
          </w:rPr>
          <w:t>51</w:t>
        </w:r>
        <w:r>
          <w:rPr>
            <w:noProof/>
            <w:webHidden/>
          </w:rPr>
          <w:fldChar w:fldCharType="end"/>
        </w:r>
      </w:hyperlink>
    </w:p>
    <w:p w:rsidR="002B7921" w:rsidRDefault="001B5BED">
      <w:pPr>
        <w:pStyle w:val="TOC2"/>
        <w:rPr>
          <w:rFonts w:asciiTheme="minorHAnsi" w:eastAsiaTheme="minorEastAsia" w:hAnsiTheme="minorHAnsi" w:cstheme="minorBidi"/>
          <w:noProof/>
          <w:kern w:val="0"/>
          <w:sz w:val="22"/>
          <w:lang w:eastAsia="pt-BR"/>
        </w:rPr>
      </w:pPr>
      <w:hyperlink w:anchor="_Toc201408215" w:history="1">
        <w:r w:rsidR="002B7921" w:rsidRPr="00423EAE">
          <w:rPr>
            <w:rStyle w:val="Hyperlink"/>
            <w:noProof/>
          </w:rPr>
          <w:t>3.3.</w:t>
        </w:r>
        <w:r w:rsidR="002B7921">
          <w:rPr>
            <w:rFonts w:asciiTheme="minorHAnsi" w:eastAsiaTheme="minorEastAsia" w:hAnsiTheme="minorHAnsi" w:cstheme="minorBidi"/>
            <w:noProof/>
            <w:kern w:val="0"/>
            <w:sz w:val="22"/>
            <w:lang w:eastAsia="pt-BR"/>
          </w:rPr>
          <w:tab/>
        </w:r>
        <w:r w:rsidR="002B7921" w:rsidRPr="00423EAE">
          <w:rPr>
            <w:rStyle w:val="Hyperlink"/>
            <w:noProof/>
          </w:rPr>
          <w:t>Jogo</w:t>
        </w:r>
        <w:r w:rsidR="002B7921">
          <w:rPr>
            <w:noProof/>
            <w:webHidden/>
          </w:rPr>
          <w:tab/>
        </w:r>
        <w:r>
          <w:rPr>
            <w:noProof/>
            <w:webHidden/>
          </w:rPr>
          <w:fldChar w:fldCharType="begin"/>
        </w:r>
        <w:r w:rsidR="002B7921">
          <w:rPr>
            <w:noProof/>
            <w:webHidden/>
          </w:rPr>
          <w:instrText xml:space="preserve"> PAGEREF _Toc201408215 \h </w:instrText>
        </w:r>
        <w:r>
          <w:rPr>
            <w:noProof/>
            <w:webHidden/>
          </w:rPr>
        </w:r>
        <w:r>
          <w:rPr>
            <w:noProof/>
            <w:webHidden/>
          </w:rPr>
          <w:fldChar w:fldCharType="separate"/>
        </w:r>
        <w:r w:rsidR="002B7921">
          <w:rPr>
            <w:noProof/>
            <w:webHidden/>
          </w:rPr>
          <w:t>54</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216" w:history="1">
        <w:r w:rsidR="002B7921" w:rsidRPr="00423EAE">
          <w:rPr>
            <w:rStyle w:val="Hyperlink"/>
            <w:noProof/>
          </w:rPr>
          <w:t>3.3.1.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Protótipo</w:t>
        </w:r>
        <w:r w:rsidR="002B7921">
          <w:rPr>
            <w:noProof/>
            <w:webHidden/>
          </w:rPr>
          <w:tab/>
        </w:r>
        <w:r>
          <w:rPr>
            <w:noProof/>
            <w:webHidden/>
          </w:rPr>
          <w:fldChar w:fldCharType="begin"/>
        </w:r>
        <w:r w:rsidR="002B7921">
          <w:rPr>
            <w:noProof/>
            <w:webHidden/>
          </w:rPr>
          <w:instrText xml:space="preserve"> PAGEREF _Toc201408216 \h </w:instrText>
        </w:r>
        <w:r>
          <w:rPr>
            <w:noProof/>
            <w:webHidden/>
          </w:rPr>
        </w:r>
        <w:r>
          <w:rPr>
            <w:noProof/>
            <w:webHidden/>
          </w:rPr>
          <w:fldChar w:fldCharType="separate"/>
        </w:r>
        <w:r w:rsidR="002B7921">
          <w:rPr>
            <w:noProof/>
            <w:webHidden/>
          </w:rPr>
          <w:t>55</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217" w:history="1">
        <w:r w:rsidR="002B7921" w:rsidRPr="00423EAE">
          <w:rPr>
            <w:rStyle w:val="Hyperlink"/>
            <w:noProof/>
          </w:rPr>
          <w:t>3.3.2.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Versão Final</w:t>
        </w:r>
        <w:r w:rsidR="002B7921">
          <w:rPr>
            <w:noProof/>
            <w:webHidden/>
          </w:rPr>
          <w:tab/>
        </w:r>
        <w:r>
          <w:rPr>
            <w:noProof/>
            <w:webHidden/>
          </w:rPr>
          <w:fldChar w:fldCharType="begin"/>
        </w:r>
        <w:r w:rsidR="002B7921">
          <w:rPr>
            <w:noProof/>
            <w:webHidden/>
          </w:rPr>
          <w:instrText xml:space="preserve"> PAGEREF _Toc201408217 \h </w:instrText>
        </w:r>
        <w:r>
          <w:rPr>
            <w:noProof/>
            <w:webHidden/>
          </w:rPr>
        </w:r>
        <w:r>
          <w:rPr>
            <w:noProof/>
            <w:webHidden/>
          </w:rPr>
          <w:fldChar w:fldCharType="separate"/>
        </w:r>
        <w:r w:rsidR="002B7921">
          <w:rPr>
            <w:noProof/>
            <w:webHidden/>
          </w:rPr>
          <w:t>57</w:t>
        </w:r>
        <w:r>
          <w:rPr>
            <w:noProof/>
            <w:webHidden/>
          </w:rPr>
          <w:fldChar w:fldCharType="end"/>
        </w:r>
      </w:hyperlink>
    </w:p>
    <w:p w:rsidR="002B7921" w:rsidRDefault="001B5BED">
      <w:pPr>
        <w:pStyle w:val="TOC1"/>
        <w:rPr>
          <w:rFonts w:asciiTheme="minorHAnsi" w:eastAsiaTheme="minorEastAsia" w:hAnsiTheme="minorHAnsi" w:cstheme="minorBidi"/>
          <w:noProof/>
          <w:kern w:val="0"/>
          <w:sz w:val="22"/>
          <w:szCs w:val="22"/>
          <w:lang w:eastAsia="pt-BR"/>
        </w:rPr>
      </w:pPr>
      <w:hyperlink w:anchor="_Toc201408219" w:history="1">
        <w:r w:rsidR="002B7921" w:rsidRPr="00423EAE">
          <w:rPr>
            <w:rStyle w:val="Hyperlink"/>
            <w:noProof/>
          </w:rPr>
          <w:t>4.</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RESULTADOS</w:t>
        </w:r>
        <w:r w:rsidR="002B7921">
          <w:rPr>
            <w:noProof/>
            <w:webHidden/>
          </w:rPr>
          <w:tab/>
        </w:r>
        <w:r>
          <w:rPr>
            <w:noProof/>
            <w:webHidden/>
          </w:rPr>
          <w:fldChar w:fldCharType="begin"/>
        </w:r>
        <w:r w:rsidR="002B7921">
          <w:rPr>
            <w:noProof/>
            <w:webHidden/>
          </w:rPr>
          <w:instrText xml:space="preserve"> PAGEREF _Toc201408219 \h </w:instrText>
        </w:r>
        <w:r>
          <w:rPr>
            <w:noProof/>
            <w:webHidden/>
          </w:rPr>
        </w:r>
        <w:r>
          <w:rPr>
            <w:noProof/>
            <w:webHidden/>
          </w:rPr>
          <w:fldChar w:fldCharType="separate"/>
        </w:r>
        <w:r w:rsidR="002B7921">
          <w:rPr>
            <w:noProof/>
            <w:webHidden/>
          </w:rPr>
          <w:t>86</w:t>
        </w:r>
        <w:r>
          <w:rPr>
            <w:noProof/>
            <w:webHidden/>
          </w:rPr>
          <w:fldChar w:fldCharType="end"/>
        </w:r>
      </w:hyperlink>
    </w:p>
    <w:p w:rsidR="002B7921" w:rsidRDefault="001B5BED">
      <w:pPr>
        <w:pStyle w:val="TOC2"/>
        <w:rPr>
          <w:rFonts w:asciiTheme="minorHAnsi" w:eastAsiaTheme="minorEastAsia" w:hAnsiTheme="minorHAnsi" w:cstheme="minorBidi"/>
          <w:noProof/>
          <w:kern w:val="0"/>
          <w:sz w:val="22"/>
          <w:lang w:eastAsia="pt-BR"/>
        </w:rPr>
      </w:pPr>
      <w:hyperlink w:anchor="_Toc201408221" w:history="1">
        <w:r w:rsidR="002B7921" w:rsidRPr="00423EAE">
          <w:rPr>
            <w:rStyle w:val="Hyperlink"/>
            <w:noProof/>
          </w:rPr>
          <w:t>4.1.</w:t>
        </w:r>
        <w:r w:rsidR="002B7921">
          <w:rPr>
            <w:rFonts w:asciiTheme="minorHAnsi" w:eastAsiaTheme="minorEastAsia" w:hAnsiTheme="minorHAnsi" w:cstheme="minorBidi"/>
            <w:noProof/>
            <w:kern w:val="0"/>
            <w:sz w:val="22"/>
            <w:lang w:eastAsia="pt-BR"/>
          </w:rPr>
          <w:tab/>
        </w:r>
        <w:r w:rsidR="002B7921" w:rsidRPr="00423EAE">
          <w:rPr>
            <w:rStyle w:val="Hyperlink"/>
            <w:noProof/>
          </w:rPr>
          <w:t>Trabalhos Futuros</w:t>
        </w:r>
        <w:r w:rsidR="002B7921">
          <w:rPr>
            <w:noProof/>
            <w:webHidden/>
          </w:rPr>
          <w:tab/>
        </w:r>
        <w:r>
          <w:rPr>
            <w:noProof/>
            <w:webHidden/>
          </w:rPr>
          <w:fldChar w:fldCharType="begin"/>
        </w:r>
        <w:r w:rsidR="002B7921">
          <w:rPr>
            <w:noProof/>
            <w:webHidden/>
          </w:rPr>
          <w:instrText xml:space="preserve"> PAGEREF _Toc201408221 \h </w:instrText>
        </w:r>
        <w:r>
          <w:rPr>
            <w:noProof/>
            <w:webHidden/>
          </w:rPr>
        </w:r>
        <w:r>
          <w:rPr>
            <w:noProof/>
            <w:webHidden/>
          </w:rPr>
          <w:fldChar w:fldCharType="separate"/>
        </w:r>
        <w:r w:rsidR="002B7921">
          <w:rPr>
            <w:noProof/>
            <w:webHidden/>
          </w:rPr>
          <w:t>86</w:t>
        </w:r>
        <w:r>
          <w:rPr>
            <w:noProof/>
            <w:webHidden/>
          </w:rPr>
          <w:fldChar w:fldCharType="end"/>
        </w:r>
      </w:hyperlink>
    </w:p>
    <w:p w:rsidR="002B7921" w:rsidRDefault="001B5BED">
      <w:pPr>
        <w:pStyle w:val="TOC2"/>
        <w:rPr>
          <w:rFonts w:asciiTheme="minorHAnsi" w:eastAsiaTheme="minorEastAsia" w:hAnsiTheme="minorHAnsi" w:cstheme="minorBidi"/>
          <w:noProof/>
          <w:kern w:val="0"/>
          <w:sz w:val="22"/>
          <w:lang w:eastAsia="pt-BR"/>
        </w:rPr>
      </w:pPr>
      <w:hyperlink w:anchor="_Toc201408222" w:history="1">
        <w:r w:rsidR="002B7921" w:rsidRPr="00423EAE">
          <w:rPr>
            <w:rStyle w:val="Hyperlink"/>
            <w:noProof/>
          </w:rPr>
          <w:t>4.2.</w:t>
        </w:r>
        <w:r w:rsidR="002B7921">
          <w:rPr>
            <w:rFonts w:asciiTheme="minorHAnsi" w:eastAsiaTheme="minorEastAsia" w:hAnsiTheme="minorHAnsi" w:cstheme="minorBidi"/>
            <w:noProof/>
            <w:kern w:val="0"/>
            <w:sz w:val="22"/>
            <w:lang w:eastAsia="pt-BR"/>
          </w:rPr>
          <w:tab/>
        </w:r>
        <w:r w:rsidR="002B7921" w:rsidRPr="00423EAE">
          <w:rPr>
            <w:rStyle w:val="Hyperlink"/>
            <w:noProof/>
          </w:rPr>
          <w:t>Conclusão</w:t>
        </w:r>
        <w:r w:rsidR="002B7921">
          <w:rPr>
            <w:noProof/>
            <w:webHidden/>
          </w:rPr>
          <w:tab/>
        </w:r>
        <w:r>
          <w:rPr>
            <w:noProof/>
            <w:webHidden/>
          </w:rPr>
          <w:fldChar w:fldCharType="begin"/>
        </w:r>
        <w:r w:rsidR="002B7921">
          <w:rPr>
            <w:noProof/>
            <w:webHidden/>
          </w:rPr>
          <w:instrText xml:space="preserve"> PAGEREF _Toc201408222 \h </w:instrText>
        </w:r>
        <w:r>
          <w:rPr>
            <w:noProof/>
            <w:webHidden/>
          </w:rPr>
        </w:r>
        <w:r>
          <w:rPr>
            <w:noProof/>
            <w:webHidden/>
          </w:rPr>
          <w:fldChar w:fldCharType="separate"/>
        </w:r>
        <w:r w:rsidR="002B7921">
          <w:rPr>
            <w:noProof/>
            <w:webHidden/>
          </w:rPr>
          <w:t>86</w:t>
        </w:r>
        <w:r>
          <w:rPr>
            <w:noProof/>
            <w:webHidden/>
          </w:rPr>
          <w:fldChar w:fldCharType="end"/>
        </w:r>
      </w:hyperlink>
    </w:p>
    <w:p w:rsidR="002B7921" w:rsidRDefault="001B5BED">
      <w:pPr>
        <w:pStyle w:val="TOC1"/>
        <w:rPr>
          <w:rFonts w:asciiTheme="minorHAnsi" w:eastAsiaTheme="minorEastAsia" w:hAnsiTheme="minorHAnsi" w:cstheme="minorBidi"/>
          <w:noProof/>
          <w:kern w:val="0"/>
          <w:sz w:val="22"/>
          <w:szCs w:val="22"/>
          <w:lang w:eastAsia="pt-BR"/>
        </w:rPr>
      </w:pPr>
      <w:hyperlink w:anchor="_Toc201408223" w:history="1">
        <w:r w:rsidR="002B7921" w:rsidRPr="00423EAE">
          <w:rPr>
            <w:rStyle w:val="Hyperlink"/>
            <w:noProof/>
          </w:rPr>
          <w:t>5.</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REFERÊNCIAS BIBLIOGRÁFICAS</w:t>
        </w:r>
        <w:r w:rsidR="002B7921">
          <w:rPr>
            <w:noProof/>
            <w:webHidden/>
          </w:rPr>
          <w:tab/>
        </w:r>
        <w:r>
          <w:rPr>
            <w:noProof/>
            <w:webHidden/>
          </w:rPr>
          <w:fldChar w:fldCharType="begin"/>
        </w:r>
        <w:r w:rsidR="002B7921">
          <w:rPr>
            <w:noProof/>
            <w:webHidden/>
          </w:rPr>
          <w:instrText xml:space="preserve"> PAGEREF _Toc201408223 \h </w:instrText>
        </w:r>
        <w:r>
          <w:rPr>
            <w:noProof/>
            <w:webHidden/>
          </w:rPr>
        </w:r>
        <w:r>
          <w:rPr>
            <w:noProof/>
            <w:webHidden/>
          </w:rPr>
          <w:fldChar w:fldCharType="separate"/>
        </w:r>
        <w:r w:rsidR="002B7921">
          <w:rPr>
            <w:noProof/>
            <w:webHidden/>
          </w:rPr>
          <w:t>87</w:t>
        </w:r>
        <w:r>
          <w:rPr>
            <w:noProof/>
            <w:webHidden/>
          </w:rPr>
          <w:fldChar w:fldCharType="end"/>
        </w:r>
      </w:hyperlink>
    </w:p>
    <w:p w:rsidR="002B7921" w:rsidRDefault="001B5BED">
      <w:pPr>
        <w:pStyle w:val="TOC1"/>
        <w:rPr>
          <w:rFonts w:asciiTheme="minorHAnsi" w:eastAsiaTheme="minorEastAsia" w:hAnsiTheme="minorHAnsi" w:cstheme="minorBidi"/>
          <w:noProof/>
          <w:kern w:val="0"/>
          <w:sz w:val="22"/>
          <w:szCs w:val="22"/>
          <w:lang w:eastAsia="pt-BR"/>
        </w:rPr>
      </w:pPr>
      <w:hyperlink w:anchor="_Toc201408224" w:history="1">
        <w:r w:rsidR="002B7921" w:rsidRPr="00423EAE">
          <w:rPr>
            <w:rStyle w:val="Hyperlink"/>
            <w:noProof/>
          </w:rPr>
          <w:t>6.</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APÊNDICES</w:t>
        </w:r>
        <w:r w:rsidR="002B7921">
          <w:rPr>
            <w:noProof/>
            <w:webHidden/>
          </w:rPr>
          <w:tab/>
        </w:r>
        <w:r>
          <w:rPr>
            <w:noProof/>
            <w:webHidden/>
          </w:rPr>
          <w:fldChar w:fldCharType="begin"/>
        </w:r>
        <w:r w:rsidR="002B7921">
          <w:rPr>
            <w:noProof/>
            <w:webHidden/>
          </w:rPr>
          <w:instrText xml:space="preserve"> PAGEREF _Toc201408224 \h </w:instrText>
        </w:r>
        <w:r>
          <w:rPr>
            <w:noProof/>
            <w:webHidden/>
          </w:rPr>
        </w:r>
        <w:r>
          <w:rPr>
            <w:noProof/>
            <w:webHidden/>
          </w:rPr>
          <w:fldChar w:fldCharType="separate"/>
        </w:r>
        <w:r w:rsidR="002B7921">
          <w:rPr>
            <w:noProof/>
            <w:webHidden/>
          </w:rPr>
          <w:t>88</w:t>
        </w:r>
        <w:r>
          <w:rPr>
            <w:noProof/>
            <w:webHidden/>
          </w:rPr>
          <w:fldChar w:fldCharType="end"/>
        </w:r>
      </w:hyperlink>
    </w:p>
    <w:p w:rsidR="002B7921" w:rsidRDefault="001B5BED">
      <w:pPr>
        <w:pStyle w:val="TOC2"/>
        <w:rPr>
          <w:rFonts w:asciiTheme="minorHAnsi" w:eastAsiaTheme="minorEastAsia" w:hAnsiTheme="minorHAnsi" w:cstheme="minorBidi"/>
          <w:noProof/>
          <w:kern w:val="0"/>
          <w:sz w:val="22"/>
          <w:lang w:eastAsia="pt-BR"/>
        </w:rPr>
      </w:pPr>
      <w:hyperlink w:anchor="_Toc201408225" w:history="1">
        <w:r w:rsidR="002B7921" w:rsidRPr="00423EAE">
          <w:rPr>
            <w:rStyle w:val="Hyperlink"/>
            <w:noProof/>
          </w:rPr>
          <w:t>6.1.</w:t>
        </w:r>
        <w:r w:rsidR="002B7921">
          <w:rPr>
            <w:rFonts w:asciiTheme="minorHAnsi" w:eastAsiaTheme="minorEastAsia" w:hAnsiTheme="minorHAnsi" w:cstheme="minorBidi"/>
            <w:noProof/>
            <w:kern w:val="0"/>
            <w:sz w:val="22"/>
            <w:lang w:eastAsia="pt-BR"/>
          </w:rPr>
          <w:tab/>
        </w:r>
        <w:r w:rsidR="002B7921" w:rsidRPr="00423EAE">
          <w:rPr>
            <w:rStyle w:val="Hyperlink"/>
            <w:noProof/>
          </w:rPr>
          <w:t>Fórmulas dos Atributos Calculados</w:t>
        </w:r>
        <w:r w:rsidR="002B7921">
          <w:rPr>
            <w:noProof/>
            <w:webHidden/>
          </w:rPr>
          <w:tab/>
        </w:r>
        <w:r>
          <w:rPr>
            <w:noProof/>
            <w:webHidden/>
          </w:rPr>
          <w:fldChar w:fldCharType="begin"/>
        </w:r>
        <w:r w:rsidR="002B7921">
          <w:rPr>
            <w:noProof/>
            <w:webHidden/>
          </w:rPr>
          <w:instrText xml:space="preserve"> PAGEREF _Toc201408225 \h </w:instrText>
        </w:r>
        <w:r>
          <w:rPr>
            <w:noProof/>
            <w:webHidden/>
          </w:rPr>
        </w:r>
        <w:r>
          <w:rPr>
            <w:noProof/>
            <w:webHidden/>
          </w:rPr>
          <w:fldChar w:fldCharType="separate"/>
        </w:r>
        <w:r w:rsidR="002B7921">
          <w:rPr>
            <w:noProof/>
            <w:webHidden/>
          </w:rPr>
          <w:t>88</w:t>
        </w:r>
        <w:r>
          <w:rPr>
            <w:noProof/>
            <w:webHidden/>
          </w:rPr>
          <w:fldChar w:fldCharType="end"/>
        </w:r>
      </w:hyperlink>
    </w:p>
    <w:p w:rsidR="002B7921" w:rsidRDefault="001B5BED">
      <w:pPr>
        <w:pStyle w:val="TOC2"/>
        <w:rPr>
          <w:rFonts w:asciiTheme="minorHAnsi" w:eastAsiaTheme="minorEastAsia" w:hAnsiTheme="minorHAnsi" w:cstheme="minorBidi"/>
          <w:noProof/>
          <w:kern w:val="0"/>
          <w:sz w:val="22"/>
          <w:lang w:eastAsia="pt-BR"/>
        </w:rPr>
      </w:pPr>
      <w:hyperlink w:anchor="_Toc201408226" w:history="1">
        <w:r w:rsidR="002B7921" w:rsidRPr="00423EAE">
          <w:rPr>
            <w:rStyle w:val="Hyperlink"/>
            <w:noProof/>
          </w:rPr>
          <w:t>6.2.</w:t>
        </w:r>
        <w:r w:rsidR="002B7921">
          <w:rPr>
            <w:rFonts w:asciiTheme="minorHAnsi" w:eastAsiaTheme="minorEastAsia" w:hAnsiTheme="minorHAnsi" w:cstheme="minorBidi"/>
            <w:noProof/>
            <w:kern w:val="0"/>
            <w:sz w:val="22"/>
            <w:lang w:eastAsia="pt-BR"/>
          </w:rPr>
          <w:tab/>
        </w:r>
        <w:r w:rsidR="002B7921" w:rsidRPr="00423EAE">
          <w:rPr>
            <w:rStyle w:val="Hyperlink"/>
            <w:noProof/>
          </w:rPr>
          <w:t>Tabela de Fatores</w:t>
        </w:r>
        <w:r w:rsidR="002B7921">
          <w:rPr>
            <w:noProof/>
            <w:webHidden/>
          </w:rPr>
          <w:tab/>
        </w:r>
        <w:r>
          <w:rPr>
            <w:noProof/>
            <w:webHidden/>
          </w:rPr>
          <w:fldChar w:fldCharType="begin"/>
        </w:r>
        <w:r w:rsidR="002B7921">
          <w:rPr>
            <w:noProof/>
            <w:webHidden/>
          </w:rPr>
          <w:instrText xml:space="preserve"> PAGEREF _Toc201408226 \h </w:instrText>
        </w:r>
        <w:r>
          <w:rPr>
            <w:noProof/>
            <w:webHidden/>
          </w:rPr>
        </w:r>
        <w:r>
          <w:rPr>
            <w:noProof/>
            <w:webHidden/>
          </w:rPr>
          <w:fldChar w:fldCharType="separate"/>
        </w:r>
        <w:r w:rsidR="002B7921">
          <w:rPr>
            <w:noProof/>
            <w:webHidden/>
          </w:rPr>
          <w:t>89</w:t>
        </w:r>
        <w:r>
          <w:rPr>
            <w:noProof/>
            <w:webHidden/>
          </w:rPr>
          <w:fldChar w:fldCharType="end"/>
        </w:r>
      </w:hyperlink>
    </w:p>
    <w:p w:rsidR="002B7921" w:rsidRDefault="001B5BED">
      <w:pPr>
        <w:pStyle w:val="TOC2"/>
        <w:rPr>
          <w:rFonts w:asciiTheme="minorHAnsi" w:eastAsiaTheme="minorEastAsia" w:hAnsiTheme="minorHAnsi" w:cstheme="minorBidi"/>
          <w:noProof/>
          <w:kern w:val="0"/>
          <w:sz w:val="22"/>
          <w:lang w:eastAsia="pt-BR"/>
        </w:rPr>
      </w:pPr>
      <w:hyperlink w:anchor="_Toc201408227" w:history="1">
        <w:r w:rsidR="002B7921" w:rsidRPr="00423EAE">
          <w:rPr>
            <w:rStyle w:val="Hyperlink"/>
            <w:noProof/>
          </w:rPr>
          <w:t>6.3.</w:t>
        </w:r>
        <w:r w:rsidR="002B7921">
          <w:rPr>
            <w:rFonts w:asciiTheme="minorHAnsi" w:eastAsiaTheme="minorEastAsia" w:hAnsiTheme="minorHAnsi" w:cstheme="minorBidi"/>
            <w:noProof/>
            <w:kern w:val="0"/>
            <w:sz w:val="22"/>
            <w:lang w:eastAsia="pt-BR"/>
          </w:rPr>
          <w:tab/>
        </w:r>
        <w:r w:rsidR="002B7921" w:rsidRPr="00423EAE">
          <w:rPr>
            <w:rStyle w:val="Hyperlink"/>
            <w:noProof/>
          </w:rPr>
          <w:t>Fórmulas das Ações</w:t>
        </w:r>
        <w:r w:rsidR="002B7921">
          <w:rPr>
            <w:noProof/>
            <w:webHidden/>
          </w:rPr>
          <w:tab/>
        </w:r>
        <w:r>
          <w:rPr>
            <w:noProof/>
            <w:webHidden/>
          </w:rPr>
          <w:fldChar w:fldCharType="begin"/>
        </w:r>
        <w:r w:rsidR="002B7921">
          <w:rPr>
            <w:noProof/>
            <w:webHidden/>
          </w:rPr>
          <w:instrText xml:space="preserve"> PAGEREF _Toc201408227 \h </w:instrText>
        </w:r>
        <w:r>
          <w:rPr>
            <w:noProof/>
            <w:webHidden/>
          </w:rPr>
        </w:r>
        <w:r>
          <w:rPr>
            <w:noProof/>
            <w:webHidden/>
          </w:rPr>
          <w:fldChar w:fldCharType="separate"/>
        </w:r>
        <w:r w:rsidR="002B7921">
          <w:rPr>
            <w:noProof/>
            <w:webHidden/>
          </w:rPr>
          <w:t>90</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228" w:history="1">
        <w:r w:rsidR="002B7921" w:rsidRPr="00423EAE">
          <w:rPr>
            <w:rStyle w:val="Hyperlink"/>
            <w:noProof/>
          </w:rPr>
          <w:t>6.3.1.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Ataque</w:t>
        </w:r>
        <w:r w:rsidR="002B7921">
          <w:rPr>
            <w:noProof/>
            <w:webHidden/>
          </w:rPr>
          <w:tab/>
        </w:r>
        <w:r>
          <w:rPr>
            <w:noProof/>
            <w:webHidden/>
          </w:rPr>
          <w:fldChar w:fldCharType="begin"/>
        </w:r>
        <w:r w:rsidR="002B7921">
          <w:rPr>
            <w:noProof/>
            <w:webHidden/>
          </w:rPr>
          <w:instrText xml:space="preserve"> PAGEREF _Toc201408228 \h </w:instrText>
        </w:r>
        <w:r>
          <w:rPr>
            <w:noProof/>
            <w:webHidden/>
          </w:rPr>
        </w:r>
        <w:r>
          <w:rPr>
            <w:noProof/>
            <w:webHidden/>
          </w:rPr>
          <w:fldChar w:fldCharType="separate"/>
        </w:r>
        <w:r w:rsidR="002B7921">
          <w:rPr>
            <w:noProof/>
            <w:webHidden/>
          </w:rPr>
          <w:t>90</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229" w:history="1">
        <w:r w:rsidR="002B7921" w:rsidRPr="00423EAE">
          <w:rPr>
            <w:rStyle w:val="Hyperlink"/>
            <w:noProof/>
          </w:rPr>
          <w:t>6.3.2.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Itens</w:t>
        </w:r>
        <w:r w:rsidR="002B7921">
          <w:rPr>
            <w:noProof/>
            <w:webHidden/>
          </w:rPr>
          <w:tab/>
        </w:r>
        <w:r>
          <w:rPr>
            <w:noProof/>
            <w:webHidden/>
          </w:rPr>
          <w:fldChar w:fldCharType="begin"/>
        </w:r>
        <w:r w:rsidR="002B7921">
          <w:rPr>
            <w:noProof/>
            <w:webHidden/>
          </w:rPr>
          <w:instrText xml:space="preserve"> PAGEREF _Toc201408229 \h </w:instrText>
        </w:r>
        <w:r>
          <w:rPr>
            <w:noProof/>
            <w:webHidden/>
          </w:rPr>
        </w:r>
        <w:r>
          <w:rPr>
            <w:noProof/>
            <w:webHidden/>
          </w:rPr>
          <w:fldChar w:fldCharType="separate"/>
        </w:r>
        <w:r w:rsidR="002B7921">
          <w:rPr>
            <w:noProof/>
            <w:webHidden/>
          </w:rPr>
          <w:t>91</w:t>
        </w:r>
        <w:r>
          <w:rPr>
            <w:noProof/>
            <w:webHidden/>
          </w:rPr>
          <w:fldChar w:fldCharType="end"/>
        </w:r>
      </w:hyperlink>
    </w:p>
    <w:p w:rsidR="002B7921" w:rsidRDefault="001B5BED">
      <w:pPr>
        <w:pStyle w:val="TOC3"/>
        <w:rPr>
          <w:rFonts w:asciiTheme="minorHAnsi" w:eastAsiaTheme="minorEastAsia" w:hAnsiTheme="minorHAnsi" w:cstheme="minorBidi"/>
          <w:noProof/>
          <w:kern w:val="0"/>
          <w:sz w:val="22"/>
          <w:szCs w:val="22"/>
          <w:lang w:eastAsia="pt-BR"/>
        </w:rPr>
      </w:pPr>
      <w:hyperlink w:anchor="_Toc201408230" w:history="1">
        <w:r w:rsidR="002B7921" w:rsidRPr="00423EAE">
          <w:rPr>
            <w:rStyle w:val="Hyperlink"/>
            <w:noProof/>
          </w:rPr>
          <w:t>6.3.3.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Habilidades</w:t>
        </w:r>
        <w:r w:rsidR="002B7921">
          <w:rPr>
            <w:noProof/>
            <w:webHidden/>
          </w:rPr>
          <w:tab/>
        </w:r>
        <w:r>
          <w:rPr>
            <w:noProof/>
            <w:webHidden/>
          </w:rPr>
          <w:fldChar w:fldCharType="begin"/>
        </w:r>
        <w:r w:rsidR="002B7921">
          <w:rPr>
            <w:noProof/>
            <w:webHidden/>
          </w:rPr>
          <w:instrText xml:space="preserve"> PAGEREF _Toc201408230 \h </w:instrText>
        </w:r>
        <w:r>
          <w:rPr>
            <w:noProof/>
            <w:webHidden/>
          </w:rPr>
        </w:r>
        <w:r>
          <w:rPr>
            <w:noProof/>
            <w:webHidden/>
          </w:rPr>
          <w:fldChar w:fldCharType="separate"/>
        </w:r>
        <w:r w:rsidR="002B7921">
          <w:rPr>
            <w:noProof/>
            <w:webHidden/>
          </w:rPr>
          <w:t>91</w:t>
        </w:r>
        <w:r>
          <w:rPr>
            <w:noProof/>
            <w:webHidden/>
          </w:rPr>
          <w:fldChar w:fldCharType="end"/>
        </w:r>
      </w:hyperlink>
    </w:p>
    <w:p w:rsidR="002B7921" w:rsidRDefault="001B5BED">
      <w:pPr>
        <w:pStyle w:val="TOC1"/>
        <w:rPr>
          <w:rFonts w:asciiTheme="minorHAnsi" w:eastAsiaTheme="minorEastAsia" w:hAnsiTheme="minorHAnsi" w:cstheme="minorBidi"/>
          <w:noProof/>
          <w:kern w:val="0"/>
          <w:sz w:val="22"/>
          <w:szCs w:val="22"/>
          <w:lang w:eastAsia="pt-BR"/>
        </w:rPr>
      </w:pPr>
      <w:hyperlink w:anchor="_Toc201408231" w:history="1">
        <w:r w:rsidR="002B7921" w:rsidRPr="00423EAE">
          <w:rPr>
            <w:rStyle w:val="Hyperlink"/>
            <w:noProof/>
          </w:rPr>
          <w:t>7.</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ANEXOS</w:t>
        </w:r>
        <w:r w:rsidR="002B7921">
          <w:rPr>
            <w:noProof/>
            <w:webHidden/>
          </w:rPr>
          <w:tab/>
        </w:r>
        <w:r>
          <w:rPr>
            <w:noProof/>
            <w:webHidden/>
          </w:rPr>
          <w:fldChar w:fldCharType="begin"/>
        </w:r>
        <w:r w:rsidR="002B7921">
          <w:rPr>
            <w:noProof/>
            <w:webHidden/>
          </w:rPr>
          <w:instrText xml:space="preserve"> PAGEREF _Toc201408231 \h </w:instrText>
        </w:r>
        <w:r>
          <w:rPr>
            <w:noProof/>
            <w:webHidden/>
          </w:rPr>
        </w:r>
        <w:r>
          <w:rPr>
            <w:noProof/>
            <w:webHidden/>
          </w:rPr>
          <w:fldChar w:fldCharType="separate"/>
        </w:r>
        <w:r w:rsidR="002B7921">
          <w:rPr>
            <w:noProof/>
            <w:webHidden/>
          </w:rPr>
          <w:t>96</w:t>
        </w:r>
        <w:r>
          <w:rPr>
            <w:noProof/>
            <w:webHidden/>
          </w:rPr>
          <w:fldChar w:fldCharType="end"/>
        </w:r>
      </w:hyperlink>
    </w:p>
    <w:p w:rsidR="002B7921" w:rsidRDefault="001B5BED">
      <w:pPr>
        <w:pStyle w:val="TOC2"/>
        <w:rPr>
          <w:rFonts w:asciiTheme="minorHAnsi" w:eastAsiaTheme="minorEastAsia" w:hAnsiTheme="minorHAnsi" w:cstheme="minorBidi"/>
          <w:noProof/>
          <w:kern w:val="0"/>
          <w:sz w:val="22"/>
          <w:lang w:eastAsia="pt-BR"/>
        </w:rPr>
      </w:pPr>
      <w:hyperlink w:anchor="_Toc201408232" w:history="1">
        <w:r w:rsidR="002B7921" w:rsidRPr="00423EAE">
          <w:rPr>
            <w:rStyle w:val="Hyperlink"/>
            <w:noProof/>
          </w:rPr>
          <w:t>7.1.</w:t>
        </w:r>
        <w:r w:rsidR="002B7921">
          <w:rPr>
            <w:rFonts w:asciiTheme="minorHAnsi" w:eastAsiaTheme="minorEastAsia" w:hAnsiTheme="minorHAnsi" w:cstheme="minorBidi"/>
            <w:noProof/>
            <w:kern w:val="0"/>
            <w:sz w:val="22"/>
            <w:lang w:eastAsia="pt-BR"/>
          </w:rPr>
          <w:tab/>
        </w:r>
        <w:r w:rsidR="002B7921" w:rsidRPr="00423EAE">
          <w:rPr>
            <w:rStyle w:val="Hyperlink"/>
            <w:noProof/>
          </w:rPr>
          <w:t>Arquivo de Configuração Touchlib</w:t>
        </w:r>
        <w:r w:rsidR="002B7921">
          <w:rPr>
            <w:noProof/>
            <w:webHidden/>
          </w:rPr>
          <w:tab/>
        </w:r>
        <w:r>
          <w:rPr>
            <w:noProof/>
            <w:webHidden/>
          </w:rPr>
          <w:fldChar w:fldCharType="begin"/>
        </w:r>
        <w:r w:rsidR="002B7921">
          <w:rPr>
            <w:noProof/>
            <w:webHidden/>
          </w:rPr>
          <w:instrText xml:space="preserve"> PAGEREF _Toc201408232 \h </w:instrText>
        </w:r>
        <w:r>
          <w:rPr>
            <w:noProof/>
            <w:webHidden/>
          </w:rPr>
        </w:r>
        <w:r>
          <w:rPr>
            <w:noProof/>
            <w:webHidden/>
          </w:rPr>
          <w:fldChar w:fldCharType="separate"/>
        </w:r>
        <w:r w:rsidR="002B7921">
          <w:rPr>
            <w:noProof/>
            <w:webHidden/>
          </w:rPr>
          <w:t>96</w:t>
        </w:r>
        <w:r>
          <w:rPr>
            <w:noProof/>
            <w:webHidden/>
          </w:rPr>
          <w:fldChar w:fldCharType="end"/>
        </w:r>
      </w:hyperlink>
    </w:p>
    <w:p w:rsidR="00CC15F4" w:rsidRDefault="001B5BED" w:rsidP="007D0EA0">
      <w:pPr>
        <w:pStyle w:val="TOC2"/>
        <w:sectPr w:rsidR="00CC15F4" w:rsidSect="00CC15F4">
          <w:type w:val="evenPage"/>
          <w:pgSz w:w="11905" w:h="16837"/>
          <w:pgMar w:top="1701" w:right="1134" w:bottom="1134" w:left="1701" w:header="720" w:footer="720" w:gutter="0"/>
          <w:cols w:space="720"/>
          <w:docGrid w:linePitch="360"/>
        </w:sectPr>
      </w:pPr>
      <w:r>
        <w:rPr>
          <w:kern w:val="24"/>
        </w:rPr>
        <w:fldChar w:fldCharType="end"/>
      </w:r>
    </w:p>
    <w:p w:rsidR="007E2936" w:rsidRDefault="007E2936" w:rsidP="007E2936">
      <w:pPr>
        <w:pStyle w:val="TtuloCentro"/>
      </w:pPr>
      <w:r>
        <w:lastRenderedPageBreak/>
        <w:t>Lista de Figuras</w:t>
      </w:r>
    </w:p>
    <w:p w:rsidR="002B7921" w:rsidRDefault="001B5BED">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2B7921">
        <w:rPr>
          <w:noProof/>
        </w:rPr>
        <w:t>Figura 1 - Lemur Input Device</w:t>
      </w:r>
      <w:r w:rsidR="002B7921">
        <w:rPr>
          <w:noProof/>
        </w:rPr>
        <w:tab/>
      </w:r>
      <w:r>
        <w:rPr>
          <w:noProof/>
        </w:rPr>
        <w:fldChar w:fldCharType="begin"/>
      </w:r>
      <w:r w:rsidR="002B7921">
        <w:rPr>
          <w:noProof/>
        </w:rPr>
        <w:instrText xml:space="preserve"> PAGEREF _Toc201408233 \h </w:instrText>
      </w:r>
      <w:r>
        <w:rPr>
          <w:noProof/>
        </w:rPr>
      </w:r>
      <w:r>
        <w:rPr>
          <w:noProof/>
        </w:rPr>
        <w:fldChar w:fldCharType="separate"/>
      </w:r>
      <w:r w:rsidR="002B7921">
        <w:rPr>
          <w:noProof/>
        </w:rPr>
        <w:t>17</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2 - IRTaktiks</w:t>
      </w:r>
      <w:r>
        <w:rPr>
          <w:noProof/>
        </w:rPr>
        <w:tab/>
      </w:r>
      <w:r w:rsidR="001B5BED">
        <w:rPr>
          <w:noProof/>
        </w:rPr>
        <w:fldChar w:fldCharType="begin"/>
      </w:r>
      <w:r>
        <w:rPr>
          <w:noProof/>
        </w:rPr>
        <w:instrText xml:space="preserve"> PAGEREF _Toc201408234 \h </w:instrText>
      </w:r>
      <w:r w:rsidR="001B5BED">
        <w:rPr>
          <w:noProof/>
        </w:rPr>
      </w:r>
      <w:r w:rsidR="001B5BED">
        <w:rPr>
          <w:noProof/>
        </w:rPr>
        <w:fldChar w:fldCharType="separate"/>
      </w:r>
      <w:r>
        <w:rPr>
          <w:noProof/>
        </w:rPr>
        <w:t>17</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3 - Visão geral do sistema</w:t>
      </w:r>
      <w:r>
        <w:rPr>
          <w:noProof/>
        </w:rPr>
        <w:tab/>
      </w:r>
      <w:r w:rsidR="001B5BED">
        <w:rPr>
          <w:noProof/>
        </w:rPr>
        <w:fldChar w:fldCharType="begin"/>
      </w:r>
      <w:r>
        <w:rPr>
          <w:noProof/>
        </w:rPr>
        <w:instrText xml:space="preserve"> PAGEREF _Toc201408235 \h </w:instrText>
      </w:r>
      <w:r w:rsidR="001B5BED">
        <w:rPr>
          <w:noProof/>
        </w:rPr>
      </w:r>
      <w:r w:rsidR="001B5BED">
        <w:rPr>
          <w:noProof/>
        </w:rPr>
        <w:fldChar w:fldCharType="separate"/>
      </w:r>
      <w:r>
        <w:rPr>
          <w:noProof/>
        </w:rPr>
        <w:t>18</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4 - Microsoft Surface</w:t>
      </w:r>
      <w:r>
        <w:rPr>
          <w:noProof/>
        </w:rPr>
        <w:tab/>
      </w:r>
      <w:r w:rsidR="001B5BED">
        <w:rPr>
          <w:noProof/>
        </w:rPr>
        <w:fldChar w:fldCharType="begin"/>
      </w:r>
      <w:r>
        <w:rPr>
          <w:noProof/>
        </w:rPr>
        <w:instrText xml:space="preserve"> PAGEREF _Toc201408236 \h </w:instrText>
      </w:r>
      <w:r w:rsidR="001B5BED">
        <w:rPr>
          <w:noProof/>
        </w:rPr>
      </w:r>
      <w:r w:rsidR="001B5BED">
        <w:rPr>
          <w:noProof/>
        </w:rPr>
        <w:fldChar w:fldCharType="separate"/>
      </w:r>
      <w:r>
        <w:rPr>
          <w:noProof/>
        </w:rPr>
        <w:t>20</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5 - Estrutura interna da Microsoft Surface</w:t>
      </w:r>
      <w:r>
        <w:rPr>
          <w:noProof/>
        </w:rPr>
        <w:tab/>
      </w:r>
      <w:r w:rsidR="001B5BED">
        <w:rPr>
          <w:noProof/>
        </w:rPr>
        <w:fldChar w:fldCharType="begin"/>
      </w:r>
      <w:r>
        <w:rPr>
          <w:noProof/>
        </w:rPr>
        <w:instrText xml:space="preserve"> PAGEREF _Toc201408237 \h </w:instrText>
      </w:r>
      <w:r w:rsidR="001B5BED">
        <w:rPr>
          <w:noProof/>
        </w:rPr>
      </w:r>
      <w:r w:rsidR="001B5BED">
        <w:rPr>
          <w:noProof/>
        </w:rPr>
        <w:fldChar w:fldCharType="separate"/>
      </w:r>
      <w:r>
        <w:rPr>
          <w:noProof/>
        </w:rPr>
        <w:t>21</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6 - ReacTable</w:t>
      </w:r>
      <w:r>
        <w:rPr>
          <w:noProof/>
        </w:rPr>
        <w:tab/>
      </w:r>
      <w:r w:rsidR="001B5BED">
        <w:rPr>
          <w:noProof/>
        </w:rPr>
        <w:fldChar w:fldCharType="begin"/>
      </w:r>
      <w:r>
        <w:rPr>
          <w:noProof/>
        </w:rPr>
        <w:instrText xml:space="preserve"> PAGEREF _Toc201408238 \h </w:instrText>
      </w:r>
      <w:r w:rsidR="001B5BED">
        <w:rPr>
          <w:noProof/>
        </w:rPr>
      </w:r>
      <w:r w:rsidR="001B5BED">
        <w:rPr>
          <w:noProof/>
        </w:rPr>
        <w:fldChar w:fldCharType="separate"/>
      </w:r>
      <w:r>
        <w:rPr>
          <w:noProof/>
        </w:rPr>
        <w:t>22</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7 - iPhone</w:t>
      </w:r>
      <w:r>
        <w:rPr>
          <w:noProof/>
        </w:rPr>
        <w:tab/>
      </w:r>
      <w:r w:rsidR="001B5BED">
        <w:rPr>
          <w:noProof/>
        </w:rPr>
        <w:fldChar w:fldCharType="begin"/>
      </w:r>
      <w:r>
        <w:rPr>
          <w:noProof/>
        </w:rPr>
        <w:instrText xml:space="preserve"> PAGEREF _Toc201408239 \h </w:instrText>
      </w:r>
      <w:r w:rsidR="001B5BED">
        <w:rPr>
          <w:noProof/>
        </w:rPr>
      </w:r>
      <w:r w:rsidR="001B5BED">
        <w:rPr>
          <w:noProof/>
        </w:rPr>
        <w:fldChar w:fldCharType="separate"/>
      </w:r>
      <w:r>
        <w:rPr>
          <w:noProof/>
        </w:rPr>
        <w:t>23</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8 - Aumento de imagem no iPhone</w:t>
      </w:r>
      <w:r>
        <w:rPr>
          <w:noProof/>
        </w:rPr>
        <w:tab/>
      </w:r>
      <w:r w:rsidR="001B5BED">
        <w:rPr>
          <w:noProof/>
        </w:rPr>
        <w:fldChar w:fldCharType="begin"/>
      </w:r>
      <w:r>
        <w:rPr>
          <w:noProof/>
        </w:rPr>
        <w:instrText xml:space="preserve"> PAGEREF _Toc201408240 \h </w:instrText>
      </w:r>
      <w:r w:rsidR="001B5BED">
        <w:rPr>
          <w:noProof/>
        </w:rPr>
      </w:r>
      <w:r w:rsidR="001B5BED">
        <w:rPr>
          <w:noProof/>
        </w:rPr>
        <w:fldChar w:fldCharType="separate"/>
      </w:r>
      <w:r>
        <w:rPr>
          <w:noProof/>
        </w:rPr>
        <w:t>24</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9 - Emulador de SNES no iPhone</w:t>
      </w:r>
      <w:r>
        <w:rPr>
          <w:noProof/>
        </w:rPr>
        <w:tab/>
      </w:r>
      <w:r w:rsidR="001B5BED">
        <w:rPr>
          <w:noProof/>
        </w:rPr>
        <w:fldChar w:fldCharType="begin"/>
      </w:r>
      <w:r>
        <w:rPr>
          <w:noProof/>
        </w:rPr>
        <w:instrText xml:space="preserve"> PAGEREF _Toc201408241 \h </w:instrText>
      </w:r>
      <w:r w:rsidR="001B5BED">
        <w:rPr>
          <w:noProof/>
        </w:rPr>
      </w:r>
      <w:r w:rsidR="001B5BED">
        <w:rPr>
          <w:noProof/>
        </w:rPr>
        <w:fldChar w:fldCharType="separate"/>
      </w:r>
      <w:r>
        <w:rPr>
          <w:noProof/>
        </w:rPr>
        <w:t>24</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10 - Exemplo de campanha em andamento</w:t>
      </w:r>
      <w:r>
        <w:rPr>
          <w:noProof/>
        </w:rPr>
        <w:tab/>
      </w:r>
      <w:r w:rsidR="001B5BED">
        <w:rPr>
          <w:noProof/>
        </w:rPr>
        <w:fldChar w:fldCharType="begin"/>
      </w:r>
      <w:r>
        <w:rPr>
          <w:noProof/>
        </w:rPr>
        <w:instrText xml:space="preserve"> PAGEREF _Toc201408242 \h </w:instrText>
      </w:r>
      <w:r w:rsidR="001B5BED">
        <w:rPr>
          <w:noProof/>
        </w:rPr>
      </w:r>
      <w:r w:rsidR="001B5BED">
        <w:rPr>
          <w:noProof/>
        </w:rPr>
        <w:fldChar w:fldCharType="separate"/>
      </w:r>
      <w:r>
        <w:rPr>
          <w:noProof/>
        </w:rPr>
        <w:t>27</w:t>
      </w:r>
      <w:r w:rsidR="001B5BED">
        <w:rPr>
          <w:noProof/>
        </w:rPr>
        <w:fldChar w:fldCharType="end"/>
      </w:r>
    </w:p>
    <w:p w:rsidR="002B7921" w:rsidRPr="002B7921" w:rsidRDefault="002B7921">
      <w:pPr>
        <w:pStyle w:val="TableofFigures"/>
        <w:rPr>
          <w:rFonts w:asciiTheme="minorHAnsi" w:eastAsiaTheme="minorEastAsia" w:hAnsiTheme="minorHAnsi" w:cstheme="minorBidi"/>
          <w:noProof/>
          <w:kern w:val="0"/>
          <w:sz w:val="22"/>
          <w:szCs w:val="22"/>
          <w:lang w:val="en-US" w:eastAsia="pt-BR"/>
        </w:rPr>
      </w:pPr>
      <w:r w:rsidRPr="002B7921">
        <w:rPr>
          <w:noProof/>
          <w:lang w:val="en-US"/>
        </w:rPr>
        <w:t>Figura 11 - Zork (1979)</w:t>
      </w:r>
      <w:r w:rsidRPr="002B7921">
        <w:rPr>
          <w:noProof/>
          <w:lang w:val="en-US"/>
        </w:rPr>
        <w:tab/>
      </w:r>
      <w:r w:rsidR="001B5BED">
        <w:rPr>
          <w:noProof/>
        </w:rPr>
        <w:fldChar w:fldCharType="begin"/>
      </w:r>
      <w:r w:rsidRPr="002B7921">
        <w:rPr>
          <w:noProof/>
          <w:lang w:val="en-US"/>
        </w:rPr>
        <w:instrText xml:space="preserve"> PAGEREF _Toc201408243 \h </w:instrText>
      </w:r>
      <w:r w:rsidR="001B5BED">
        <w:rPr>
          <w:noProof/>
        </w:rPr>
      </w:r>
      <w:r w:rsidR="001B5BED">
        <w:rPr>
          <w:noProof/>
        </w:rPr>
        <w:fldChar w:fldCharType="separate"/>
      </w:r>
      <w:r w:rsidRPr="002B7921">
        <w:rPr>
          <w:noProof/>
          <w:lang w:val="en-US"/>
        </w:rPr>
        <w:t>28</w:t>
      </w:r>
      <w:r w:rsidR="001B5BED">
        <w:rPr>
          <w:noProof/>
        </w:rPr>
        <w:fldChar w:fldCharType="end"/>
      </w:r>
    </w:p>
    <w:p w:rsidR="002B7921" w:rsidRPr="002B7921" w:rsidRDefault="002B7921">
      <w:pPr>
        <w:pStyle w:val="TableofFigures"/>
        <w:rPr>
          <w:rFonts w:asciiTheme="minorHAnsi" w:eastAsiaTheme="minorEastAsia" w:hAnsiTheme="minorHAnsi" w:cstheme="minorBidi"/>
          <w:noProof/>
          <w:kern w:val="0"/>
          <w:sz w:val="22"/>
          <w:szCs w:val="22"/>
          <w:lang w:val="en-US" w:eastAsia="pt-BR"/>
        </w:rPr>
      </w:pPr>
      <w:r w:rsidRPr="002B7921">
        <w:rPr>
          <w:noProof/>
          <w:lang w:val="en-US"/>
        </w:rPr>
        <w:t>Figura 12 - Final Fantasy - Square (1987)</w:t>
      </w:r>
      <w:r w:rsidRPr="002B7921">
        <w:rPr>
          <w:noProof/>
          <w:lang w:val="en-US"/>
        </w:rPr>
        <w:tab/>
      </w:r>
      <w:r w:rsidR="001B5BED">
        <w:rPr>
          <w:noProof/>
        </w:rPr>
        <w:fldChar w:fldCharType="begin"/>
      </w:r>
      <w:r w:rsidRPr="002B7921">
        <w:rPr>
          <w:noProof/>
          <w:lang w:val="en-US"/>
        </w:rPr>
        <w:instrText xml:space="preserve"> PAGEREF _Toc201408244 \h </w:instrText>
      </w:r>
      <w:r w:rsidR="001B5BED">
        <w:rPr>
          <w:noProof/>
        </w:rPr>
      </w:r>
      <w:r w:rsidR="001B5BED">
        <w:rPr>
          <w:noProof/>
        </w:rPr>
        <w:fldChar w:fldCharType="separate"/>
      </w:r>
      <w:r w:rsidRPr="002B7921">
        <w:rPr>
          <w:noProof/>
          <w:lang w:val="en-US"/>
        </w:rPr>
        <w:t>28</w:t>
      </w:r>
      <w:r w:rsidR="001B5BED">
        <w:rPr>
          <w:noProof/>
        </w:rPr>
        <w:fldChar w:fldCharType="end"/>
      </w:r>
    </w:p>
    <w:p w:rsidR="002B7921" w:rsidRPr="002B7921" w:rsidRDefault="002B7921">
      <w:pPr>
        <w:pStyle w:val="TableofFigures"/>
        <w:rPr>
          <w:rFonts w:asciiTheme="minorHAnsi" w:eastAsiaTheme="minorEastAsia" w:hAnsiTheme="minorHAnsi" w:cstheme="minorBidi"/>
          <w:noProof/>
          <w:kern w:val="0"/>
          <w:sz w:val="22"/>
          <w:szCs w:val="22"/>
          <w:lang w:val="en-US" w:eastAsia="pt-BR"/>
        </w:rPr>
      </w:pPr>
      <w:r w:rsidRPr="002B7921">
        <w:rPr>
          <w:noProof/>
          <w:lang w:val="en-US"/>
        </w:rPr>
        <w:t>Figura 13 - Final Fantasy VII - Squaresoft (1997)</w:t>
      </w:r>
      <w:r w:rsidRPr="002B7921">
        <w:rPr>
          <w:noProof/>
          <w:lang w:val="en-US"/>
        </w:rPr>
        <w:tab/>
      </w:r>
      <w:r w:rsidR="001B5BED">
        <w:rPr>
          <w:noProof/>
        </w:rPr>
        <w:fldChar w:fldCharType="begin"/>
      </w:r>
      <w:r w:rsidRPr="002B7921">
        <w:rPr>
          <w:noProof/>
          <w:lang w:val="en-US"/>
        </w:rPr>
        <w:instrText xml:space="preserve"> PAGEREF _Toc201408245 \h </w:instrText>
      </w:r>
      <w:r w:rsidR="001B5BED">
        <w:rPr>
          <w:noProof/>
        </w:rPr>
      </w:r>
      <w:r w:rsidR="001B5BED">
        <w:rPr>
          <w:noProof/>
        </w:rPr>
        <w:fldChar w:fldCharType="separate"/>
      </w:r>
      <w:r w:rsidRPr="002B7921">
        <w:rPr>
          <w:noProof/>
          <w:lang w:val="en-US"/>
        </w:rPr>
        <w:t>29</w:t>
      </w:r>
      <w:r w:rsidR="001B5BED">
        <w:rPr>
          <w:noProof/>
        </w:rPr>
        <w:fldChar w:fldCharType="end"/>
      </w:r>
    </w:p>
    <w:p w:rsidR="002B7921" w:rsidRPr="002B7921" w:rsidRDefault="002B7921">
      <w:pPr>
        <w:pStyle w:val="TableofFigures"/>
        <w:rPr>
          <w:rFonts w:asciiTheme="minorHAnsi" w:eastAsiaTheme="minorEastAsia" w:hAnsiTheme="minorHAnsi" w:cstheme="minorBidi"/>
          <w:noProof/>
          <w:kern w:val="0"/>
          <w:sz w:val="22"/>
          <w:szCs w:val="22"/>
          <w:lang w:val="en-US" w:eastAsia="pt-BR"/>
        </w:rPr>
      </w:pPr>
      <w:r w:rsidRPr="00D74A67">
        <w:rPr>
          <w:noProof/>
          <w:lang w:val="en-US"/>
        </w:rPr>
        <w:t>Figura 14 - World of Warcraft - Blizzard (2004)</w:t>
      </w:r>
      <w:r w:rsidRPr="002B7921">
        <w:rPr>
          <w:noProof/>
          <w:lang w:val="en-US"/>
        </w:rPr>
        <w:tab/>
      </w:r>
      <w:r w:rsidR="001B5BED">
        <w:rPr>
          <w:noProof/>
        </w:rPr>
        <w:fldChar w:fldCharType="begin"/>
      </w:r>
      <w:r w:rsidRPr="002B7921">
        <w:rPr>
          <w:noProof/>
          <w:lang w:val="en-US"/>
        </w:rPr>
        <w:instrText xml:space="preserve"> PAGEREF _Toc201408246 \h </w:instrText>
      </w:r>
      <w:r w:rsidR="001B5BED">
        <w:rPr>
          <w:noProof/>
        </w:rPr>
      </w:r>
      <w:r w:rsidR="001B5BED">
        <w:rPr>
          <w:noProof/>
        </w:rPr>
        <w:fldChar w:fldCharType="separate"/>
      </w:r>
      <w:r w:rsidRPr="002B7921">
        <w:rPr>
          <w:noProof/>
          <w:lang w:val="en-US"/>
        </w:rPr>
        <w:t>29</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15 - Cenário tridimensional isométrico</w:t>
      </w:r>
      <w:r>
        <w:rPr>
          <w:noProof/>
        </w:rPr>
        <w:tab/>
      </w:r>
      <w:r w:rsidR="001B5BED">
        <w:rPr>
          <w:noProof/>
        </w:rPr>
        <w:fldChar w:fldCharType="begin"/>
      </w:r>
      <w:r>
        <w:rPr>
          <w:noProof/>
        </w:rPr>
        <w:instrText xml:space="preserve"> PAGEREF _Toc201408247 \h </w:instrText>
      </w:r>
      <w:r w:rsidR="001B5BED">
        <w:rPr>
          <w:noProof/>
        </w:rPr>
      </w:r>
      <w:r w:rsidR="001B5BED">
        <w:rPr>
          <w:noProof/>
        </w:rPr>
        <w:fldChar w:fldCharType="separate"/>
      </w:r>
      <w:r>
        <w:rPr>
          <w:noProof/>
        </w:rPr>
        <w:t>30</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16 - Personagem e sua área de atuação</w:t>
      </w:r>
      <w:r>
        <w:rPr>
          <w:noProof/>
        </w:rPr>
        <w:tab/>
      </w:r>
      <w:r w:rsidR="001B5BED">
        <w:rPr>
          <w:noProof/>
        </w:rPr>
        <w:fldChar w:fldCharType="begin"/>
      </w:r>
      <w:r>
        <w:rPr>
          <w:noProof/>
        </w:rPr>
        <w:instrText xml:space="preserve"> PAGEREF _Toc201408248 \h </w:instrText>
      </w:r>
      <w:r w:rsidR="001B5BED">
        <w:rPr>
          <w:noProof/>
        </w:rPr>
      </w:r>
      <w:r w:rsidR="001B5BED">
        <w:rPr>
          <w:noProof/>
        </w:rPr>
        <w:fldChar w:fldCharType="separate"/>
      </w:r>
      <w:r>
        <w:rPr>
          <w:noProof/>
        </w:rPr>
        <w:t>30</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17 - Personagem efetuando um ataque</w:t>
      </w:r>
      <w:r>
        <w:rPr>
          <w:noProof/>
        </w:rPr>
        <w:tab/>
      </w:r>
      <w:r w:rsidR="001B5BED">
        <w:rPr>
          <w:noProof/>
        </w:rPr>
        <w:fldChar w:fldCharType="begin"/>
      </w:r>
      <w:r>
        <w:rPr>
          <w:noProof/>
        </w:rPr>
        <w:instrText xml:space="preserve"> PAGEREF _Toc201408249 \h </w:instrText>
      </w:r>
      <w:r w:rsidR="001B5BED">
        <w:rPr>
          <w:noProof/>
        </w:rPr>
      </w:r>
      <w:r w:rsidR="001B5BED">
        <w:rPr>
          <w:noProof/>
        </w:rPr>
        <w:fldChar w:fldCharType="separate"/>
      </w:r>
      <w:r>
        <w:rPr>
          <w:noProof/>
        </w:rPr>
        <w:t>31</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18 - Rear Illumination</w:t>
      </w:r>
      <w:r>
        <w:rPr>
          <w:noProof/>
        </w:rPr>
        <w:tab/>
      </w:r>
      <w:r w:rsidR="001B5BED">
        <w:rPr>
          <w:noProof/>
        </w:rPr>
        <w:fldChar w:fldCharType="begin"/>
      </w:r>
      <w:r>
        <w:rPr>
          <w:noProof/>
        </w:rPr>
        <w:instrText xml:space="preserve"> PAGEREF _Toc201408250 \h </w:instrText>
      </w:r>
      <w:r w:rsidR="001B5BED">
        <w:rPr>
          <w:noProof/>
        </w:rPr>
      </w:r>
      <w:r w:rsidR="001B5BED">
        <w:rPr>
          <w:noProof/>
        </w:rPr>
        <w:fldChar w:fldCharType="separate"/>
      </w:r>
      <w:r>
        <w:rPr>
          <w:noProof/>
        </w:rPr>
        <w:t>33</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19 - Exemplo da detecção de toques utilizando Rear Illumination</w:t>
      </w:r>
      <w:r>
        <w:rPr>
          <w:noProof/>
        </w:rPr>
        <w:tab/>
      </w:r>
      <w:r w:rsidR="001B5BED">
        <w:rPr>
          <w:noProof/>
        </w:rPr>
        <w:fldChar w:fldCharType="begin"/>
      </w:r>
      <w:r>
        <w:rPr>
          <w:noProof/>
        </w:rPr>
        <w:instrText xml:space="preserve"> PAGEREF _Toc201408251 \h </w:instrText>
      </w:r>
      <w:r w:rsidR="001B5BED">
        <w:rPr>
          <w:noProof/>
        </w:rPr>
      </w:r>
      <w:r w:rsidR="001B5BED">
        <w:rPr>
          <w:noProof/>
        </w:rPr>
        <w:fldChar w:fldCharType="separate"/>
      </w:r>
      <w:r>
        <w:rPr>
          <w:noProof/>
        </w:rPr>
        <w:t>33</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20 - Front Illumination</w:t>
      </w:r>
      <w:r>
        <w:rPr>
          <w:noProof/>
        </w:rPr>
        <w:tab/>
      </w:r>
      <w:r w:rsidR="001B5BED">
        <w:rPr>
          <w:noProof/>
        </w:rPr>
        <w:fldChar w:fldCharType="begin"/>
      </w:r>
      <w:r>
        <w:rPr>
          <w:noProof/>
        </w:rPr>
        <w:instrText xml:space="preserve"> PAGEREF _Toc201408252 \h </w:instrText>
      </w:r>
      <w:r w:rsidR="001B5BED">
        <w:rPr>
          <w:noProof/>
        </w:rPr>
      </w:r>
      <w:r w:rsidR="001B5BED">
        <w:rPr>
          <w:noProof/>
        </w:rPr>
        <w:fldChar w:fldCharType="separate"/>
      </w:r>
      <w:r>
        <w:rPr>
          <w:noProof/>
        </w:rPr>
        <w:t>34</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21 - Exemplo da detecção de toques utilizando Front Illumination</w:t>
      </w:r>
      <w:r>
        <w:rPr>
          <w:noProof/>
        </w:rPr>
        <w:tab/>
      </w:r>
      <w:r w:rsidR="001B5BED">
        <w:rPr>
          <w:noProof/>
        </w:rPr>
        <w:fldChar w:fldCharType="begin"/>
      </w:r>
      <w:r>
        <w:rPr>
          <w:noProof/>
        </w:rPr>
        <w:instrText xml:space="preserve"> PAGEREF _Toc201408253 \h </w:instrText>
      </w:r>
      <w:r w:rsidR="001B5BED">
        <w:rPr>
          <w:noProof/>
        </w:rPr>
      </w:r>
      <w:r w:rsidR="001B5BED">
        <w:rPr>
          <w:noProof/>
        </w:rPr>
        <w:fldChar w:fldCharType="separate"/>
      </w:r>
      <w:r>
        <w:rPr>
          <w:noProof/>
        </w:rPr>
        <w:t>34</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22 - Exemplos de reflexão com refração e reflexão total da luz</w:t>
      </w:r>
      <w:r>
        <w:rPr>
          <w:noProof/>
        </w:rPr>
        <w:tab/>
      </w:r>
      <w:r w:rsidR="001B5BED">
        <w:rPr>
          <w:noProof/>
        </w:rPr>
        <w:fldChar w:fldCharType="begin"/>
      </w:r>
      <w:r>
        <w:rPr>
          <w:noProof/>
        </w:rPr>
        <w:instrText xml:space="preserve"> PAGEREF _Toc201408254 \h </w:instrText>
      </w:r>
      <w:r w:rsidR="001B5BED">
        <w:rPr>
          <w:noProof/>
        </w:rPr>
      </w:r>
      <w:r w:rsidR="001B5BED">
        <w:rPr>
          <w:noProof/>
        </w:rPr>
        <w:fldChar w:fldCharType="separate"/>
      </w:r>
      <w:r>
        <w:rPr>
          <w:noProof/>
        </w:rPr>
        <w:t>35</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23 - Reflexão total interna frustrada da luz</w:t>
      </w:r>
      <w:r>
        <w:rPr>
          <w:noProof/>
        </w:rPr>
        <w:tab/>
      </w:r>
      <w:r w:rsidR="001B5BED">
        <w:rPr>
          <w:noProof/>
        </w:rPr>
        <w:fldChar w:fldCharType="begin"/>
      </w:r>
      <w:r>
        <w:rPr>
          <w:noProof/>
        </w:rPr>
        <w:instrText xml:space="preserve"> PAGEREF _Toc201408255 \h </w:instrText>
      </w:r>
      <w:r w:rsidR="001B5BED">
        <w:rPr>
          <w:noProof/>
        </w:rPr>
      </w:r>
      <w:r w:rsidR="001B5BED">
        <w:rPr>
          <w:noProof/>
        </w:rPr>
        <w:fldChar w:fldCharType="separate"/>
      </w:r>
      <w:r>
        <w:rPr>
          <w:noProof/>
        </w:rPr>
        <w:t>35</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24 - Exemplo da detecção de toques utilizando FTIR</w:t>
      </w:r>
      <w:r>
        <w:rPr>
          <w:noProof/>
        </w:rPr>
        <w:tab/>
      </w:r>
      <w:r w:rsidR="001B5BED">
        <w:rPr>
          <w:noProof/>
        </w:rPr>
        <w:fldChar w:fldCharType="begin"/>
      </w:r>
      <w:r>
        <w:rPr>
          <w:noProof/>
        </w:rPr>
        <w:instrText xml:space="preserve"> PAGEREF _Toc201408256 \h </w:instrText>
      </w:r>
      <w:r w:rsidR="001B5BED">
        <w:rPr>
          <w:noProof/>
        </w:rPr>
      </w:r>
      <w:r w:rsidR="001B5BED">
        <w:rPr>
          <w:noProof/>
        </w:rPr>
        <w:fldChar w:fldCharType="separate"/>
      </w:r>
      <w:r>
        <w:rPr>
          <w:noProof/>
        </w:rPr>
        <w:t>36</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25 - ReacTIVision reconhecendo um fiducial</w:t>
      </w:r>
      <w:r>
        <w:rPr>
          <w:noProof/>
        </w:rPr>
        <w:tab/>
      </w:r>
      <w:r w:rsidR="001B5BED">
        <w:rPr>
          <w:noProof/>
        </w:rPr>
        <w:fldChar w:fldCharType="begin"/>
      </w:r>
      <w:r>
        <w:rPr>
          <w:noProof/>
        </w:rPr>
        <w:instrText xml:space="preserve"> PAGEREF _Toc201408257 \h </w:instrText>
      </w:r>
      <w:r w:rsidR="001B5BED">
        <w:rPr>
          <w:noProof/>
        </w:rPr>
      </w:r>
      <w:r w:rsidR="001B5BED">
        <w:rPr>
          <w:noProof/>
        </w:rPr>
        <w:fldChar w:fldCharType="separate"/>
      </w:r>
      <w:r>
        <w:rPr>
          <w:noProof/>
        </w:rPr>
        <w:t>38</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26 - Marcadores fiduciais</w:t>
      </w:r>
      <w:r>
        <w:rPr>
          <w:noProof/>
        </w:rPr>
        <w:tab/>
      </w:r>
      <w:r w:rsidR="001B5BED">
        <w:rPr>
          <w:noProof/>
        </w:rPr>
        <w:fldChar w:fldCharType="begin"/>
      </w:r>
      <w:r>
        <w:rPr>
          <w:noProof/>
        </w:rPr>
        <w:instrText xml:space="preserve"> PAGEREF _Toc201408258 \h </w:instrText>
      </w:r>
      <w:r w:rsidR="001B5BED">
        <w:rPr>
          <w:noProof/>
        </w:rPr>
      </w:r>
      <w:r w:rsidR="001B5BED">
        <w:rPr>
          <w:noProof/>
        </w:rPr>
        <w:fldChar w:fldCharType="separate"/>
      </w:r>
      <w:r>
        <w:rPr>
          <w:noProof/>
        </w:rPr>
        <w:t>39</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27 - Exemplo de interpolação no cálculo da posição do toque</w:t>
      </w:r>
      <w:r>
        <w:rPr>
          <w:noProof/>
        </w:rPr>
        <w:tab/>
      </w:r>
      <w:r w:rsidR="001B5BED">
        <w:rPr>
          <w:noProof/>
        </w:rPr>
        <w:fldChar w:fldCharType="begin"/>
      </w:r>
      <w:r>
        <w:rPr>
          <w:noProof/>
        </w:rPr>
        <w:instrText xml:space="preserve"> PAGEREF _Toc201408259 \h </w:instrText>
      </w:r>
      <w:r w:rsidR="001B5BED">
        <w:rPr>
          <w:noProof/>
        </w:rPr>
      </w:r>
      <w:r w:rsidR="001B5BED">
        <w:rPr>
          <w:noProof/>
        </w:rPr>
        <w:fldChar w:fldCharType="separate"/>
      </w:r>
      <w:r>
        <w:rPr>
          <w:noProof/>
        </w:rPr>
        <w:t>41</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28 - Demonstração do software de calibração</w:t>
      </w:r>
      <w:r>
        <w:rPr>
          <w:noProof/>
        </w:rPr>
        <w:tab/>
      </w:r>
      <w:r w:rsidR="001B5BED">
        <w:rPr>
          <w:noProof/>
        </w:rPr>
        <w:fldChar w:fldCharType="begin"/>
      </w:r>
      <w:r>
        <w:rPr>
          <w:noProof/>
        </w:rPr>
        <w:instrText xml:space="preserve"> PAGEREF _Toc201408260 \h </w:instrText>
      </w:r>
      <w:r w:rsidR="001B5BED">
        <w:rPr>
          <w:noProof/>
        </w:rPr>
      </w:r>
      <w:r w:rsidR="001B5BED">
        <w:rPr>
          <w:noProof/>
        </w:rPr>
        <w:fldChar w:fldCharType="separate"/>
      </w:r>
      <w:r>
        <w:rPr>
          <w:noProof/>
        </w:rPr>
        <w:t>41</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29 - Elementos do jogo</w:t>
      </w:r>
      <w:r>
        <w:rPr>
          <w:noProof/>
        </w:rPr>
        <w:tab/>
      </w:r>
      <w:r w:rsidR="001B5BED">
        <w:rPr>
          <w:noProof/>
        </w:rPr>
        <w:fldChar w:fldCharType="begin"/>
      </w:r>
      <w:r>
        <w:rPr>
          <w:noProof/>
        </w:rPr>
        <w:instrText xml:space="preserve"> PAGEREF _Toc201408261 \h </w:instrText>
      </w:r>
      <w:r w:rsidR="001B5BED">
        <w:rPr>
          <w:noProof/>
        </w:rPr>
      </w:r>
      <w:r w:rsidR="001B5BED">
        <w:rPr>
          <w:noProof/>
        </w:rPr>
        <w:fldChar w:fldCharType="separate"/>
      </w:r>
      <w:r>
        <w:rPr>
          <w:noProof/>
        </w:rPr>
        <w:t>43</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30 - Arquitetura do sistema</w:t>
      </w:r>
      <w:r>
        <w:rPr>
          <w:noProof/>
        </w:rPr>
        <w:tab/>
      </w:r>
      <w:r w:rsidR="001B5BED">
        <w:rPr>
          <w:noProof/>
        </w:rPr>
        <w:fldChar w:fldCharType="begin"/>
      </w:r>
      <w:r>
        <w:rPr>
          <w:noProof/>
        </w:rPr>
        <w:instrText xml:space="preserve"> PAGEREF _Toc201408262 \h </w:instrText>
      </w:r>
      <w:r w:rsidR="001B5BED">
        <w:rPr>
          <w:noProof/>
        </w:rPr>
      </w:r>
      <w:r w:rsidR="001B5BED">
        <w:rPr>
          <w:noProof/>
        </w:rPr>
        <w:fldChar w:fldCharType="separate"/>
      </w:r>
      <w:r>
        <w:rPr>
          <w:noProof/>
        </w:rPr>
        <w:t>45</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31 - Mesa multi-toque utilizada no projeto</w:t>
      </w:r>
      <w:r>
        <w:rPr>
          <w:noProof/>
        </w:rPr>
        <w:tab/>
      </w:r>
      <w:r w:rsidR="001B5BED">
        <w:rPr>
          <w:noProof/>
        </w:rPr>
        <w:fldChar w:fldCharType="begin"/>
      </w:r>
      <w:r>
        <w:rPr>
          <w:noProof/>
        </w:rPr>
        <w:instrText xml:space="preserve"> PAGEREF _Toc201408263 \h </w:instrText>
      </w:r>
      <w:r w:rsidR="001B5BED">
        <w:rPr>
          <w:noProof/>
        </w:rPr>
      </w:r>
      <w:r w:rsidR="001B5BED">
        <w:rPr>
          <w:noProof/>
        </w:rPr>
        <w:fldChar w:fldCharType="separate"/>
      </w:r>
      <w:r>
        <w:rPr>
          <w:noProof/>
        </w:rPr>
        <w:t>46</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32 - Contraste do toque na mesa antes da reestruturação</w:t>
      </w:r>
      <w:r>
        <w:rPr>
          <w:noProof/>
        </w:rPr>
        <w:tab/>
      </w:r>
      <w:r w:rsidR="001B5BED">
        <w:rPr>
          <w:noProof/>
        </w:rPr>
        <w:fldChar w:fldCharType="begin"/>
      </w:r>
      <w:r>
        <w:rPr>
          <w:noProof/>
        </w:rPr>
        <w:instrText xml:space="preserve"> PAGEREF _Toc201408264 \h </w:instrText>
      </w:r>
      <w:r w:rsidR="001B5BED">
        <w:rPr>
          <w:noProof/>
        </w:rPr>
      </w:r>
      <w:r w:rsidR="001B5BED">
        <w:rPr>
          <w:noProof/>
        </w:rPr>
        <w:fldChar w:fldCharType="separate"/>
      </w:r>
      <w:r>
        <w:rPr>
          <w:noProof/>
        </w:rPr>
        <w:t>47</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33 - Parte elétrica após a reestruturação</w:t>
      </w:r>
      <w:r>
        <w:rPr>
          <w:noProof/>
        </w:rPr>
        <w:tab/>
      </w:r>
      <w:r w:rsidR="001B5BED">
        <w:rPr>
          <w:noProof/>
        </w:rPr>
        <w:fldChar w:fldCharType="begin"/>
      </w:r>
      <w:r>
        <w:rPr>
          <w:noProof/>
        </w:rPr>
        <w:instrText xml:space="preserve"> PAGEREF _Toc201408265 \h </w:instrText>
      </w:r>
      <w:r w:rsidR="001B5BED">
        <w:rPr>
          <w:noProof/>
        </w:rPr>
      </w:r>
      <w:r w:rsidR="001B5BED">
        <w:rPr>
          <w:noProof/>
        </w:rPr>
        <w:fldChar w:fldCharType="separate"/>
      </w:r>
      <w:r>
        <w:rPr>
          <w:noProof/>
        </w:rPr>
        <w:t>47</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34 - Representação do circuito elétrico da mesa</w:t>
      </w:r>
      <w:r>
        <w:rPr>
          <w:noProof/>
        </w:rPr>
        <w:tab/>
      </w:r>
      <w:r w:rsidR="001B5BED">
        <w:rPr>
          <w:noProof/>
        </w:rPr>
        <w:fldChar w:fldCharType="begin"/>
      </w:r>
      <w:r>
        <w:rPr>
          <w:noProof/>
        </w:rPr>
        <w:instrText xml:space="preserve"> PAGEREF _Toc201408266 \h </w:instrText>
      </w:r>
      <w:r w:rsidR="001B5BED">
        <w:rPr>
          <w:noProof/>
        </w:rPr>
      </w:r>
      <w:r w:rsidR="001B5BED">
        <w:rPr>
          <w:noProof/>
        </w:rPr>
        <w:fldChar w:fldCharType="separate"/>
      </w:r>
      <w:r>
        <w:rPr>
          <w:noProof/>
        </w:rPr>
        <w:t>48</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35 - Contraste do toque na mesa após reestruturação</w:t>
      </w:r>
      <w:r>
        <w:rPr>
          <w:noProof/>
        </w:rPr>
        <w:tab/>
      </w:r>
      <w:r w:rsidR="001B5BED">
        <w:rPr>
          <w:noProof/>
        </w:rPr>
        <w:fldChar w:fldCharType="begin"/>
      </w:r>
      <w:r>
        <w:rPr>
          <w:noProof/>
        </w:rPr>
        <w:instrText xml:space="preserve"> PAGEREF _Toc201408267 \h </w:instrText>
      </w:r>
      <w:r w:rsidR="001B5BED">
        <w:rPr>
          <w:noProof/>
        </w:rPr>
      </w:r>
      <w:r w:rsidR="001B5BED">
        <w:rPr>
          <w:noProof/>
        </w:rPr>
        <w:fldChar w:fldCharType="separate"/>
      </w:r>
      <w:r>
        <w:rPr>
          <w:noProof/>
        </w:rPr>
        <w:t>49</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36 - Placa de circuito impresso com os resistores de 56Ω e 5,6Ω</w:t>
      </w:r>
      <w:r>
        <w:rPr>
          <w:noProof/>
        </w:rPr>
        <w:tab/>
      </w:r>
      <w:r w:rsidR="001B5BED">
        <w:rPr>
          <w:noProof/>
        </w:rPr>
        <w:fldChar w:fldCharType="begin"/>
      </w:r>
      <w:r>
        <w:rPr>
          <w:noProof/>
        </w:rPr>
        <w:instrText xml:space="preserve"> PAGEREF _Toc201408268 \h </w:instrText>
      </w:r>
      <w:r w:rsidR="001B5BED">
        <w:rPr>
          <w:noProof/>
        </w:rPr>
      </w:r>
      <w:r w:rsidR="001B5BED">
        <w:rPr>
          <w:noProof/>
        </w:rPr>
        <w:fldChar w:fldCharType="separate"/>
      </w:r>
      <w:r>
        <w:rPr>
          <w:noProof/>
        </w:rPr>
        <w:t>49</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37 - Conector com LED e plug de conexão</w:t>
      </w:r>
      <w:r>
        <w:rPr>
          <w:noProof/>
        </w:rPr>
        <w:tab/>
      </w:r>
      <w:r w:rsidR="001B5BED">
        <w:rPr>
          <w:noProof/>
        </w:rPr>
        <w:fldChar w:fldCharType="begin"/>
      </w:r>
      <w:r>
        <w:rPr>
          <w:noProof/>
        </w:rPr>
        <w:instrText xml:space="preserve"> PAGEREF _Toc201408269 \h </w:instrText>
      </w:r>
      <w:r w:rsidR="001B5BED">
        <w:rPr>
          <w:noProof/>
        </w:rPr>
      </w:r>
      <w:r w:rsidR="001B5BED">
        <w:rPr>
          <w:noProof/>
        </w:rPr>
        <w:fldChar w:fldCharType="separate"/>
      </w:r>
      <w:r>
        <w:rPr>
          <w:noProof/>
        </w:rPr>
        <w:t>49</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38 - Toque com e sem o filtro inibidor da luz infravermelha</w:t>
      </w:r>
      <w:r>
        <w:rPr>
          <w:noProof/>
        </w:rPr>
        <w:tab/>
      </w:r>
      <w:r w:rsidR="001B5BED">
        <w:rPr>
          <w:noProof/>
        </w:rPr>
        <w:fldChar w:fldCharType="begin"/>
      </w:r>
      <w:r>
        <w:rPr>
          <w:noProof/>
        </w:rPr>
        <w:instrText xml:space="preserve"> PAGEREF _Toc201408270 \h </w:instrText>
      </w:r>
      <w:r w:rsidR="001B5BED">
        <w:rPr>
          <w:noProof/>
        </w:rPr>
      </w:r>
      <w:r w:rsidR="001B5BED">
        <w:rPr>
          <w:noProof/>
        </w:rPr>
        <w:fldChar w:fldCharType="separate"/>
      </w:r>
      <w:r>
        <w:rPr>
          <w:noProof/>
        </w:rPr>
        <w:t>50</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39 - Toque com e sem o filtro inibidor da luz visível</w:t>
      </w:r>
      <w:r>
        <w:rPr>
          <w:noProof/>
        </w:rPr>
        <w:tab/>
      </w:r>
      <w:r w:rsidR="001B5BED">
        <w:rPr>
          <w:noProof/>
        </w:rPr>
        <w:fldChar w:fldCharType="begin"/>
      </w:r>
      <w:r>
        <w:rPr>
          <w:noProof/>
        </w:rPr>
        <w:instrText xml:space="preserve"> PAGEREF _Toc201408271 \h </w:instrText>
      </w:r>
      <w:r w:rsidR="001B5BED">
        <w:rPr>
          <w:noProof/>
        </w:rPr>
      </w:r>
      <w:r w:rsidR="001B5BED">
        <w:rPr>
          <w:noProof/>
        </w:rPr>
        <w:fldChar w:fldCharType="separate"/>
      </w:r>
      <w:r>
        <w:rPr>
          <w:noProof/>
        </w:rPr>
        <w:t>50</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40 - Microsoft LifeCam VX 6000</w:t>
      </w:r>
      <w:r>
        <w:rPr>
          <w:noProof/>
        </w:rPr>
        <w:tab/>
      </w:r>
      <w:r w:rsidR="001B5BED">
        <w:rPr>
          <w:noProof/>
        </w:rPr>
        <w:fldChar w:fldCharType="begin"/>
      </w:r>
      <w:r>
        <w:rPr>
          <w:noProof/>
        </w:rPr>
        <w:instrText xml:space="preserve"> PAGEREF _Toc201408272 \h </w:instrText>
      </w:r>
      <w:r w:rsidR="001B5BED">
        <w:rPr>
          <w:noProof/>
        </w:rPr>
      </w:r>
      <w:r w:rsidR="001B5BED">
        <w:rPr>
          <w:noProof/>
        </w:rPr>
        <w:fldChar w:fldCharType="separate"/>
      </w:r>
      <w:r>
        <w:rPr>
          <w:noProof/>
        </w:rPr>
        <w:t>50</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41 - Sistema de projeção</w:t>
      </w:r>
      <w:r>
        <w:rPr>
          <w:noProof/>
        </w:rPr>
        <w:tab/>
      </w:r>
      <w:r w:rsidR="001B5BED">
        <w:rPr>
          <w:noProof/>
        </w:rPr>
        <w:fldChar w:fldCharType="begin"/>
      </w:r>
      <w:r>
        <w:rPr>
          <w:noProof/>
        </w:rPr>
        <w:instrText xml:space="preserve"> PAGEREF _Toc201408273 \h </w:instrText>
      </w:r>
      <w:r w:rsidR="001B5BED">
        <w:rPr>
          <w:noProof/>
        </w:rPr>
      </w:r>
      <w:r w:rsidR="001B5BED">
        <w:rPr>
          <w:noProof/>
        </w:rPr>
        <w:fldChar w:fldCharType="separate"/>
      </w:r>
      <w:r>
        <w:rPr>
          <w:noProof/>
        </w:rPr>
        <w:t>50</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42 - Comparativo do toque antes e depois da reestruturação</w:t>
      </w:r>
      <w:r>
        <w:rPr>
          <w:noProof/>
        </w:rPr>
        <w:tab/>
      </w:r>
      <w:r w:rsidR="001B5BED">
        <w:rPr>
          <w:noProof/>
        </w:rPr>
        <w:fldChar w:fldCharType="begin"/>
      </w:r>
      <w:r>
        <w:rPr>
          <w:noProof/>
        </w:rPr>
        <w:instrText xml:space="preserve"> PAGEREF _Toc201408274 \h </w:instrText>
      </w:r>
      <w:r w:rsidR="001B5BED">
        <w:rPr>
          <w:noProof/>
        </w:rPr>
      </w:r>
      <w:r w:rsidR="001B5BED">
        <w:rPr>
          <w:noProof/>
        </w:rPr>
        <w:fldChar w:fldCharType="separate"/>
      </w:r>
      <w:r>
        <w:rPr>
          <w:noProof/>
        </w:rPr>
        <w:t>51</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43 - Copo e circuito com LED usado na iluminação do fiducial</w:t>
      </w:r>
      <w:r>
        <w:rPr>
          <w:noProof/>
        </w:rPr>
        <w:tab/>
      </w:r>
      <w:r w:rsidR="001B5BED">
        <w:rPr>
          <w:noProof/>
        </w:rPr>
        <w:fldChar w:fldCharType="begin"/>
      </w:r>
      <w:r>
        <w:rPr>
          <w:noProof/>
        </w:rPr>
        <w:instrText xml:space="preserve"> PAGEREF _Toc201408275 \h </w:instrText>
      </w:r>
      <w:r w:rsidR="001B5BED">
        <w:rPr>
          <w:noProof/>
        </w:rPr>
      </w:r>
      <w:r w:rsidR="001B5BED">
        <w:rPr>
          <w:noProof/>
        </w:rPr>
        <w:fldChar w:fldCharType="separate"/>
      </w:r>
      <w:r>
        <w:rPr>
          <w:noProof/>
        </w:rPr>
        <w:t>52</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44 - FTIR utilizando anteparo difusor para projeção</w:t>
      </w:r>
      <w:r>
        <w:rPr>
          <w:noProof/>
        </w:rPr>
        <w:tab/>
      </w:r>
      <w:r w:rsidR="001B5BED">
        <w:rPr>
          <w:noProof/>
        </w:rPr>
        <w:fldChar w:fldCharType="begin"/>
      </w:r>
      <w:r>
        <w:rPr>
          <w:noProof/>
        </w:rPr>
        <w:instrText xml:space="preserve"> PAGEREF _Toc201408276 \h </w:instrText>
      </w:r>
      <w:r w:rsidR="001B5BED">
        <w:rPr>
          <w:noProof/>
        </w:rPr>
      </w:r>
      <w:r w:rsidR="001B5BED">
        <w:rPr>
          <w:noProof/>
        </w:rPr>
        <w:fldChar w:fldCharType="separate"/>
      </w:r>
      <w:r>
        <w:rPr>
          <w:noProof/>
        </w:rPr>
        <w:t>52</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45 - Fiduciais sobre papel vegetal e saco plástico</w:t>
      </w:r>
      <w:r>
        <w:rPr>
          <w:noProof/>
        </w:rPr>
        <w:tab/>
      </w:r>
      <w:r w:rsidR="001B5BED">
        <w:rPr>
          <w:noProof/>
        </w:rPr>
        <w:fldChar w:fldCharType="begin"/>
      </w:r>
      <w:r>
        <w:rPr>
          <w:noProof/>
        </w:rPr>
        <w:instrText xml:space="preserve"> PAGEREF _Toc201408277 \h </w:instrText>
      </w:r>
      <w:r w:rsidR="001B5BED">
        <w:rPr>
          <w:noProof/>
        </w:rPr>
      </w:r>
      <w:r w:rsidR="001B5BED">
        <w:rPr>
          <w:noProof/>
        </w:rPr>
        <w:fldChar w:fldCharType="separate"/>
      </w:r>
      <w:r>
        <w:rPr>
          <w:noProof/>
        </w:rPr>
        <w:t>53</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46 - Toque sobre papel vegetal e saco plástico</w:t>
      </w:r>
      <w:r>
        <w:rPr>
          <w:noProof/>
        </w:rPr>
        <w:tab/>
      </w:r>
      <w:r w:rsidR="001B5BED">
        <w:rPr>
          <w:noProof/>
        </w:rPr>
        <w:fldChar w:fldCharType="begin"/>
      </w:r>
      <w:r>
        <w:rPr>
          <w:noProof/>
        </w:rPr>
        <w:instrText xml:space="preserve"> PAGEREF _Toc201408278 \h </w:instrText>
      </w:r>
      <w:r w:rsidR="001B5BED">
        <w:rPr>
          <w:noProof/>
        </w:rPr>
      </w:r>
      <w:r w:rsidR="001B5BED">
        <w:rPr>
          <w:noProof/>
        </w:rPr>
        <w:fldChar w:fldCharType="separate"/>
      </w:r>
      <w:r>
        <w:rPr>
          <w:noProof/>
        </w:rPr>
        <w:t>54</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lastRenderedPageBreak/>
        <w:t>Figura 47 - Protótipo</w:t>
      </w:r>
      <w:r>
        <w:rPr>
          <w:noProof/>
        </w:rPr>
        <w:tab/>
      </w:r>
      <w:r w:rsidR="001B5BED">
        <w:rPr>
          <w:noProof/>
        </w:rPr>
        <w:fldChar w:fldCharType="begin"/>
      </w:r>
      <w:r>
        <w:rPr>
          <w:noProof/>
        </w:rPr>
        <w:instrText xml:space="preserve"> PAGEREF _Toc201408279 \h </w:instrText>
      </w:r>
      <w:r w:rsidR="001B5BED">
        <w:rPr>
          <w:noProof/>
        </w:rPr>
      </w:r>
      <w:r w:rsidR="001B5BED">
        <w:rPr>
          <w:noProof/>
        </w:rPr>
        <w:fldChar w:fldCharType="separate"/>
      </w:r>
      <w:r>
        <w:rPr>
          <w:noProof/>
        </w:rPr>
        <w:t>55</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48 - Versão final</w:t>
      </w:r>
      <w:r>
        <w:rPr>
          <w:noProof/>
        </w:rPr>
        <w:tab/>
      </w:r>
      <w:r w:rsidR="001B5BED">
        <w:rPr>
          <w:noProof/>
        </w:rPr>
        <w:fldChar w:fldCharType="begin"/>
      </w:r>
      <w:r>
        <w:rPr>
          <w:noProof/>
        </w:rPr>
        <w:instrText xml:space="preserve"> PAGEREF _Toc201408280 \h </w:instrText>
      </w:r>
      <w:r w:rsidR="001B5BED">
        <w:rPr>
          <w:noProof/>
        </w:rPr>
      </w:r>
      <w:r w:rsidR="001B5BED">
        <w:rPr>
          <w:noProof/>
        </w:rPr>
        <w:fldChar w:fldCharType="separate"/>
      </w:r>
      <w:r>
        <w:rPr>
          <w:noProof/>
        </w:rPr>
        <w:t>57</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49 - Arquitetura da versão final</w:t>
      </w:r>
      <w:r>
        <w:rPr>
          <w:noProof/>
        </w:rPr>
        <w:tab/>
      </w:r>
      <w:r w:rsidR="001B5BED">
        <w:rPr>
          <w:noProof/>
        </w:rPr>
        <w:fldChar w:fldCharType="begin"/>
      </w:r>
      <w:r>
        <w:rPr>
          <w:noProof/>
        </w:rPr>
        <w:instrText xml:space="preserve"> PAGEREF _Toc201408281 \h </w:instrText>
      </w:r>
      <w:r w:rsidR="001B5BED">
        <w:rPr>
          <w:noProof/>
        </w:rPr>
      </w:r>
      <w:r w:rsidR="001B5BED">
        <w:rPr>
          <w:noProof/>
        </w:rPr>
        <w:fldChar w:fldCharType="separate"/>
      </w:r>
      <w:r>
        <w:rPr>
          <w:noProof/>
        </w:rPr>
        <w:t>58</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50 - Visão do módulo Listener</w:t>
      </w:r>
      <w:r>
        <w:rPr>
          <w:noProof/>
        </w:rPr>
        <w:tab/>
      </w:r>
      <w:r w:rsidR="001B5BED">
        <w:rPr>
          <w:noProof/>
        </w:rPr>
        <w:fldChar w:fldCharType="begin"/>
      </w:r>
      <w:r>
        <w:rPr>
          <w:noProof/>
        </w:rPr>
        <w:instrText xml:space="preserve"> PAGEREF _Toc201408282 \h </w:instrText>
      </w:r>
      <w:r w:rsidR="001B5BED">
        <w:rPr>
          <w:noProof/>
        </w:rPr>
      </w:r>
      <w:r w:rsidR="001B5BED">
        <w:rPr>
          <w:noProof/>
        </w:rPr>
        <w:fldChar w:fldCharType="separate"/>
      </w:r>
      <w:r>
        <w:rPr>
          <w:noProof/>
        </w:rPr>
        <w:t>59</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51 - Exemplo de eventos do módulo Input</w:t>
      </w:r>
      <w:r>
        <w:rPr>
          <w:noProof/>
        </w:rPr>
        <w:tab/>
      </w:r>
      <w:r w:rsidR="001B5BED">
        <w:rPr>
          <w:noProof/>
        </w:rPr>
        <w:fldChar w:fldCharType="begin"/>
      </w:r>
      <w:r>
        <w:rPr>
          <w:noProof/>
        </w:rPr>
        <w:instrText xml:space="preserve"> PAGEREF _Toc201408283 \h </w:instrText>
      </w:r>
      <w:r w:rsidR="001B5BED">
        <w:rPr>
          <w:noProof/>
        </w:rPr>
      </w:r>
      <w:r w:rsidR="001B5BED">
        <w:rPr>
          <w:noProof/>
        </w:rPr>
        <w:fldChar w:fldCharType="separate"/>
      </w:r>
      <w:r>
        <w:rPr>
          <w:noProof/>
        </w:rPr>
        <w:t>60</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52 - Exemplo de utilização de efeitos hlsl</w:t>
      </w:r>
      <w:r>
        <w:rPr>
          <w:noProof/>
        </w:rPr>
        <w:tab/>
      </w:r>
      <w:r w:rsidR="001B5BED">
        <w:rPr>
          <w:noProof/>
        </w:rPr>
        <w:fldChar w:fldCharType="begin"/>
      </w:r>
      <w:r>
        <w:rPr>
          <w:noProof/>
        </w:rPr>
        <w:instrText xml:space="preserve"> PAGEREF _Toc201408284 \h </w:instrText>
      </w:r>
      <w:r w:rsidR="001B5BED">
        <w:rPr>
          <w:noProof/>
        </w:rPr>
      </w:r>
      <w:r w:rsidR="001B5BED">
        <w:rPr>
          <w:noProof/>
        </w:rPr>
        <w:fldChar w:fldCharType="separate"/>
      </w:r>
      <w:r>
        <w:rPr>
          <w:noProof/>
        </w:rPr>
        <w:t>62</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53 - Exemplo de utilização de fonte XML</w:t>
      </w:r>
      <w:r>
        <w:rPr>
          <w:noProof/>
        </w:rPr>
        <w:tab/>
      </w:r>
      <w:r w:rsidR="001B5BED">
        <w:rPr>
          <w:noProof/>
        </w:rPr>
        <w:fldChar w:fldCharType="begin"/>
      </w:r>
      <w:r>
        <w:rPr>
          <w:noProof/>
        </w:rPr>
        <w:instrText xml:space="preserve"> PAGEREF _Toc201408285 \h </w:instrText>
      </w:r>
      <w:r w:rsidR="001B5BED">
        <w:rPr>
          <w:noProof/>
        </w:rPr>
      </w:r>
      <w:r w:rsidR="001B5BED">
        <w:rPr>
          <w:noProof/>
        </w:rPr>
        <w:fldChar w:fldCharType="separate"/>
      </w:r>
      <w:r>
        <w:rPr>
          <w:noProof/>
        </w:rPr>
        <w:t>62</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54 - Exemplo de fonte-textura</w:t>
      </w:r>
      <w:r>
        <w:rPr>
          <w:noProof/>
        </w:rPr>
        <w:tab/>
      </w:r>
      <w:r w:rsidR="001B5BED">
        <w:rPr>
          <w:noProof/>
        </w:rPr>
        <w:fldChar w:fldCharType="begin"/>
      </w:r>
      <w:r>
        <w:rPr>
          <w:noProof/>
        </w:rPr>
        <w:instrText xml:space="preserve"> PAGEREF _Toc201408286 \h </w:instrText>
      </w:r>
      <w:r w:rsidR="001B5BED">
        <w:rPr>
          <w:noProof/>
        </w:rPr>
      </w:r>
      <w:r w:rsidR="001B5BED">
        <w:rPr>
          <w:noProof/>
        </w:rPr>
        <w:fldChar w:fldCharType="separate"/>
      </w:r>
      <w:r>
        <w:rPr>
          <w:noProof/>
        </w:rPr>
        <w:t>63</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55 - Exemplo de uso de fonte-textura</w:t>
      </w:r>
      <w:r>
        <w:rPr>
          <w:noProof/>
        </w:rPr>
        <w:tab/>
      </w:r>
      <w:r w:rsidR="001B5BED">
        <w:rPr>
          <w:noProof/>
        </w:rPr>
        <w:fldChar w:fldCharType="begin"/>
      </w:r>
      <w:r>
        <w:rPr>
          <w:noProof/>
        </w:rPr>
        <w:instrText xml:space="preserve"> PAGEREF _Toc201408287 \h </w:instrText>
      </w:r>
      <w:r w:rsidR="001B5BED">
        <w:rPr>
          <w:noProof/>
        </w:rPr>
      </w:r>
      <w:r w:rsidR="001B5BED">
        <w:rPr>
          <w:noProof/>
        </w:rPr>
        <w:fldChar w:fldCharType="separate"/>
      </w:r>
      <w:r>
        <w:rPr>
          <w:noProof/>
        </w:rPr>
        <w:t>63</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56 - Representação da área visível da cena</w:t>
      </w:r>
      <w:r>
        <w:rPr>
          <w:noProof/>
        </w:rPr>
        <w:tab/>
      </w:r>
      <w:r w:rsidR="001B5BED">
        <w:rPr>
          <w:noProof/>
        </w:rPr>
        <w:fldChar w:fldCharType="begin"/>
      </w:r>
      <w:r>
        <w:rPr>
          <w:noProof/>
        </w:rPr>
        <w:instrText xml:space="preserve"> PAGEREF _Toc201408288 \h </w:instrText>
      </w:r>
      <w:r w:rsidR="001B5BED">
        <w:rPr>
          <w:noProof/>
        </w:rPr>
      </w:r>
      <w:r w:rsidR="001B5BED">
        <w:rPr>
          <w:noProof/>
        </w:rPr>
        <w:fldChar w:fldCharType="separate"/>
      </w:r>
      <w:r>
        <w:rPr>
          <w:noProof/>
        </w:rPr>
        <w:t>64</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57 - Exemplo de sobreposição de sprites</w:t>
      </w:r>
      <w:r>
        <w:rPr>
          <w:noProof/>
        </w:rPr>
        <w:tab/>
      </w:r>
      <w:r w:rsidR="001B5BED">
        <w:rPr>
          <w:noProof/>
        </w:rPr>
        <w:fldChar w:fldCharType="begin"/>
      </w:r>
      <w:r>
        <w:rPr>
          <w:noProof/>
        </w:rPr>
        <w:instrText xml:space="preserve"> PAGEREF _Toc201408289 \h </w:instrText>
      </w:r>
      <w:r w:rsidR="001B5BED">
        <w:rPr>
          <w:noProof/>
        </w:rPr>
      </w:r>
      <w:r w:rsidR="001B5BED">
        <w:rPr>
          <w:noProof/>
        </w:rPr>
        <w:fldChar w:fldCharType="separate"/>
      </w:r>
      <w:r>
        <w:rPr>
          <w:noProof/>
        </w:rPr>
        <w:t>65</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58 - Software Vue xStream 6</w:t>
      </w:r>
      <w:r>
        <w:rPr>
          <w:noProof/>
        </w:rPr>
        <w:tab/>
      </w:r>
      <w:r w:rsidR="001B5BED">
        <w:rPr>
          <w:noProof/>
        </w:rPr>
        <w:fldChar w:fldCharType="begin"/>
      </w:r>
      <w:r>
        <w:rPr>
          <w:noProof/>
        </w:rPr>
        <w:instrText xml:space="preserve"> PAGEREF _Toc201408290 \h </w:instrText>
      </w:r>
      <w:r w:rsidR="001B5BED">
        <w:rPr>
          <w:noProof/>
        </w:rPr>
      </w:r>
      <w:r w:rsidR="001B5BED">
        <w:rPr>
          <w:noProof/>
        </w:rPr>
        <w:fldChar w:fldCharType="separate"/>
      </w:r>
      <w:r>
        <w:rPr>
          <w:noProof/>
        </w:rPr>
        <w:t>66</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59 - Mapa utilizando arquivo de geometria (40Mb)</w:t>
      </w:r>
      <w:r>
        <w:rPr>
          <w:noProof/>
        </w:rPr>
        <w:tab/>
      </w:r>
      <w:r w:rsidR="001B5BED">
        <w:rPr>
          <w:noProof/>
        </w:rPr>
        <w:fldChar w:fldCharType="begin"/>
      </w:r>
      <w:r>
        <w:rPr>
          <w:noProof/>
        </w:rPr>
        <w:instrText xml:space="preserve"> PAGEREF _Toc201408291 \h </w:instrText>
      </w:r>
      <w:r w:rsidR="001B5BED">
        <w:rPr>
          <w:noProof/>
        </w:rPr>
      </w:r>
      <w:r w:rsidR="001B5BED">
        <w:rPr>
          <w:noProof/>
        </w:rPr>
        <w:fldChar w:fldCharType="separate"/>
      </w:r>
      <w:r>
        <w:rPr>
          <w:noProof/>
        </w:rPr>
        <w:t>66</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60 - Mapa usando heightmap e efeito hlsl de mesclagem</w:t>
      </w:r>
      <w:r>
        <w:rPr>
          <w:noProof/>
        </w:rPr>
        <w:tab/>
      </w:r>
      <w:r w:rsidR="001B5BED">
        <w:rPr>
          <w:noProof/>
        </w:rPr>
        <w:fldChar w:fldCharType="begin"/>
      </w:r>
      <w:r>
        <w:rPr>
          <w:noProof/>
        </w:rPr>
        <w:instrText xml:space="preserve"> PAGEREF _Toc201408292 \h </w:instrText>
      </w:r>
      <w:r w:rsidR="001B5BED">
        <w:rPr>
          <w:noProof/>
        </w:rPr>
      </w:r>
      <w:r w:rsidR="001B5BED">
        <w:rPr>
          <w:noProof/>
        </w:rPr>
        <w:fldChar w:fldCharType="separate"/>
      </w:r>
      <w:r>
        <w:rPr>
          <w:noProof/>
        </w:rPr>
        <w:t>67</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61 - Exemplo de utilização de áreas</w:t>
      </w:r>
      <w:r>
        <w:rPr>
          <w:noProof/>
        </w:rPr>
        <w:tab/>
      </w:r>
      <w:r w:rsidR="001B5BED">
        <w:rPr>
          <w:noProof/>
        </w:rPr>
        <w:fldChar w:fldCharType="begin"/>
      </w:r>
      <w:r>
        <w:rPr>
          <w:noProof/>
        </w:rPr>
        <w:instrText xml:space="preserve"> PAGEREF _Toc201408293 \h </w:instrText>
      </w:r>
      <w:r w:rsidR="001B5BED">
        <w:rPr>
          <w:noProof/>
        </w:rPr>
      </w:r>
      <w:r w:rsidR="001B5BED">
        <w:rPr>
          <w:noProof/>
        </w:rPr>
        <w:fldChar w:fldCharType="separate"/>
      </w:r>
      <w:r>
        <w:rPr>
          <w:noProof/>
        </w:rPr>
        <w:t>68</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62 - Áreas com e sem suavização</w:t>
      </w:r>
      <w:r>
        <w:rPr>
          <w:noProof/>
        </w:rPr>
        <w:tab/>
      </w:r>
      <w:r w:rsidR="001B5BED">
        <w:rPr>
          <w:noProof/>
        </w:rPr>
        <w:fldChar w:fldCharType="begin"/>
      </w:r>
      <w:r>
        <w:rPr>
          <w:noProof/>
        </w:rPr>
        <w:instrText xml:space="preserve"> PAGEREF _Toc201408294 \h </w:instrText>
      </w:r>
      <w:r w:rsidR="001B5BED">
        <w:rPr>
          <w:noProof/>
        </w:rPr>
      </w:r>
      <w:r w:rsidR="001B5BED">
        <w:rPr>
          <w:noProof/>
        </w:rPr>
        <w:fldChar w:fldCharType="separate"/>
      </w:r>
      <w:r>
        <w:rPr>
          <w:noProof/>
        </w:rPr>
        <w:t>68</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63 - Fluxo de execução de uma animação</w:t>
      </w:r>
      <w:r>
        <w:rPr>
          <w:noProof/>
        </w:rPr>
        <w:tab/>
      </w:r>
      <w:r w:rsidR="001B5BED">
        <w:rPr>
          <w:noProof/>
        </w:rPr>
        <w:fldChar w:fldCharType="begin"/>
      </w:r>
      <w:r>
        <w:rPr>
          <w:noProof/>
        </w:rPr>
        <w:instrText xml:space="preserve"> PAGEREF _Toc201408295 \h </w:instrText>
      </w:r>
      <w:r w:rsidR="001B5BED">
        <w:rPr>
          <w:noProof/>
        </w:rPr>
      </w:r>
      <w:r w:rsidR="001B5BED">
        <w:rPr>
          <w:noProof/>
        </w:rPr>
        <w:fldChar w:fldCharType="separate"/>
      </w:r>
      <w:r>
        <w:rPr>
          <w:noProof/>
        </w:rPr>
        <w:t>70</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64 - Exemplo de efeito de partículas</w:t>
      </w:r>
      <w:r>
        <w:rPr>
          <w:noProof/>
        </w:rPr>
        <w:tab/>
      </w:r>
      <w:r w:rsidR="001B5BED">
        <w:rPr>
          <w:noProof/>
        </w:rPr>
        <w:fldChar w:fldCharType="begin"/>
      </w:r>
      <w:r>
        <w:rPr>
          <w:noProof/>
        </w:rPr>
        <w:instrText xml:space="preserve"> PAGEREF _Toc201408296 \h </w:instrText>
      </w:r>
      <w:r w:rsidR="001B5BED">
        <w:rPr>
          <w:noProof/>
        </w:rPr>
      </w:r>
      <w:r w:rsidR="001B5BED">
        <w:rPr>
          <w:noProof/>
        </w:rPr>
        <w:fldChar w:fldCharType="separate"/>
      </w:r>
      <w:r>
        <w:rPr>
          <w:noProof/>
        </w:rPr>
        <w:t>71</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65 - Exemplo de exibição de informações</w:t>
      </w:r>
      <w:r>
        <w:rPr>
          <w:noProof/>
        </w:rPr>
        <w:tab/>
      </w:r>
      <w:r w:rsidR="001B5BED">
        <w:rPr>
          <w:noProof/>
        </w:rPr>
        <w:fldChar w:fldCharType="begin"/>
      </w:r>
      <w:r>
        <w:rPr>
          <w:noProof/>
        </w:rPr>
        <w:instrText xml:space="preserve"> PAGEREF _Toc201408297 \h </w:instrText>
      </w:r>
      <w:r w:rsidR="001B5BED">
        <w:rPr>
          <w:noProof/>
        </w:rPr>
      </w:r>
      <w:r w:rsidR="001B5BED">
        <w:rPr>
          <w:noProof/>
        </w:rPr>
        <w:fldChar w:fldCharType="separate"/>
      </w:r>
      <w:r>
        <w:rPr>
          <w:noProof/>
        </w:rPr>
        <w:t>71</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66 - Estrutura organizacional do jogo</w:t>
      </w:r>
      <w:r>
        <w:rPr>
          <w:noProof/>
        </w:rPr>
        <w:tab/>
      </w:r>
      <w:r w:rsidR="001B5BED">
        <w:rPr>
          <w:noProof/>
        </w:rPr>
        <w:fldChar w:fldCharType="begin"/>
      </w:r>
      <w:r>
        <w:rPr>
          <w:noProof/>
        </w:rPr>
        <w:instrText xml:space="preserve"> PAGEREF _Toc201408298 \h </w:instrText>
      </w:r>
      <w:r w:rsidR="001B5BED">
        <w:rPr>
          <w:noProof/>
        </w:rPr>
      </w:r>
      <w:r w:rsidR="001B5BED">
        <w:rPr>
          <w:noProof/>
        </w:rPr>
        <w:fldChar w:fldCharType="separate"/>
      </w:r>
      <w:r>
        <w:rPr>
          <w:noProof/>
        </w:rPr>
        <w:t>73</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67 - Generalização de telas</w:t>
      </w:r>
      <w:r>
        <w:rPr>
          <w:noProof/>
        </w:rPr>
        <w:tab/>
      </w:r>
      <w:r w:rsidR="001B5BED">
        <w:rPr>
          <w:noProof/>
        </w:rPr>
        <w:fldChar w:fldCharType="begin"/>
      </w:r>
      <w:r>
        <w:rPr>
          <w:noProof/>
        </w:rPr>
        <w:instrText xml:space="preserve"> PAGEREF _Toc201408299 \h </w:instrText>
      </w:r>
      <w:r w:rsidR="001B5BED">
        <w:rPr>
          <w:noProof/>
        </w:rPr>
      </w:r>
      <w:r w:rsidR="001B5BED">
        <w:rPr>
          <w:noProof/>
        </w:rPr>
        <w:fldChar w:fldCharType="separate"/>
      </w:r>
      <w:r>
        <w:rPr>
          <w:noProof/>
        </w:rPr>
        <w:t>76</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68 - Menu do jogador e da unidade</w:t>
      </w:r>
      <w:r>
        <w:rPr>
          <w:noProof/>
        </w:rPr>
        <w:tab/>
      </w:r>
      <w:r w:rsidR="001B5BED">
        <w:rPr>
          <w:noProof/>
        </w:rPr>
        <w:fldChar w:fldCharType="begin"/>
      </w:r>
      <w:r>
        <w:rPr>
          <w:noProof/>
        </w:rPr>
        <w:instrText xml:space="preserve"> PAGEREF _Toc201408300 \h </w:instrText>
      </w:r>
      <w:r w:rsidR="001B5BED">
        <w:rPr>
          <w:noProof/>
        </w:rPr>
      </w:r>
      <w:r w:rsidR="001B5BED">
        <w:rPr>
          <w:noProof/>
        </w:rPr>
        <w:fldChar w:fldCharType="separate"/>
      </w:r>
      <w:r>
        <w:rPr>
          <w:noProof/>
        </w:rPr>
        <w:t>78</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69 - Itens e seus respectivos subitens</w:t>
      </w:r>
      <w:r>
        <w:rPr>
          <w:noProof/>
        </w:rPr>
        <w:tab/>
      </w:r>
      <w:r w:rsidR="001B5BED">
        <w:rPr>
          <w:noProof/>
        </w:rPr>
        <w:fldChar w:fldCharType="begin"/>
      </w:r>
      <w:r>
        <w:rPr>
          <w:noProof/>
        </w:rPr>
        <w:instrText xml:space="preserve"> PAGEREF _Toc201408301 \h </w:instrText>
      </w:r>
      <w:r w:rsidR="001B5BED">
        <w:rPr>
          <w:noProof/>
        </w:rPr>
      </w:r>
      <w:r w:rsidR="001B5BED">
        <w:rPr>
          <w:noProof/>
        </w:rPr>
        <w:fldChar w:fldCharType="separate"/>
      </w:r>
      <w:r>
        <w:rPr>
          <w:noProof/>
        </w:rPr>
        <w:t>79</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70 - Fluxo de execução de uma ação através do menu</w:t>
      </w:r>
      <w:r>
        <w:rPr>
          <w:noProof/>
        </w:rPr>
        <w:tab/>
      </w:r>
      <w:r w:rsidR="001B5BED">
        <w:rPr>
          <w:noProof/>
        </w:rPr>
        <w:fldChar w:fldCharType="begin"/>
      </w:r>
      <w:r>
        <w:rPr>
          <w:noProof/>
        </w:rPr>
        <w:instrText xml:space="preserve"> PAGEREF _Toc201408302 \h </w:instrText>
      </w:r>
      <w:r w:rsidR="001B5BED">
        <w:rPr>
          <w:noProof/>
        </w:rPr>
      </w:r>
      <w:r w:rsidR="001B5BED">
        <w:rPr>
          <w:noProof/>
        </w:rPr>
        <w:fldChar w:fldCharType="separate"/>
      </w:r>
      <w:r>
        <w:rPr>
          <w:noProof/>
        </w:rPr>
        <w:t>80</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71 - Unidade movendo-se dentro da área especificada</w:t>
      </w:r>
      <w:r>
        <w:rPr>
          <w:noProof/>
        </w:rPr>
        <w:tab/>
      </w:r>
      <w:r w:rsidR="001B5BED">
        <w:rPr>
          <w:noProof/>
        </w:rPr>
        <w:fldChar w:fldCharType="begin"/>
      </w:r>
      <w:r>
        <w:rPr>
          <w:noProof/>
        </w:rPr>
        <w:instrText xml:space="preserve"> PAGEREF _Toc201408303 \h </w:instrText>
      </w:r>
      <w:r w:rsidR="001B5BED">
        <w:rPr>
          <w:noProof/>
        </w:rPr>
      </w:r>
      <w:r w:rsidR="001B5BED">
        <w:rPr>
          <w:noProof/>
        </w:rPr>
        <w:fldChar w:fldCharType="separate"/>
      </w:r>
      <w:r>
        <w:rPr>
          <w:noProof/>
        </w:rPr>
        <w:t>81</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72 - Máquina de estados do submódulo Mover</w:t>
      </w:r>
      <w:r>
        <w:rPr>
          <w:noProof/>
        </w:rPr>
        <w:tab/>
      </w:r>
      <w:r w:rsidR="001B5BED">
        <w:rPr>
          <w:noProof/>
        </w:rPr>
        <w:fldChar w:fldCharType="begin"/>
      </w:r>
      <w:r>
        <w:rPr>
          <w:noProof/>
        </w:rPr>
        <w:instrText xml:space="preserve"> PAGEREF _Toc201408304 \h </w:instrText>
      </w:r>
      <w:r w:rsidR="001B5BED">
        <w:rPr>
          <w:noProof/>
        </w:rPr>
      </w:r>
      <w:r w:rsidR="001B5BED">
        <w:rPr>
          <w:noProof/>
        </w:rPr>
        <w:fldChar w:fldCharType="separate"/>
      </w:r>
      <w:r>
        <w:rPr>
          <w:noProof/>
        </w:rPr>
        <w:t>82</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73 - Mira sobre uma unidade inimiga</w:t>
      </w:r>
      <w:r>
        <w:rPr>
          <w:noProof/>
        </w:rPr>
        <w:tab/>
      </w:r>
      <w:r w:rsidR="001B5BED">
        <w:rPr>
          <w:noProof/>
        </w:rPr>
        <w:fldChar w:fldCharType="begin"/>
      </w:r>
      <w:r>
        <w:rPr>
          <w:noProof/>
        </w:rPr>
        <w:instrText xml:space="preserve"> PAGEREF _Toc201408305 \h </w:instrText>
      </w:r>
      <w:r w:rsidR="001B5BED">
        <w:rPr>
          <w:noProof/>
        </w:rPr>
      </w:r>
      <w:r w:rsidR="001B5BED">
        <w:rPr>
          <w:noProof/>
        </w:rPr>
        <w:fldChar w:fldCharType="separate"/>
      </w:r>
      <w:r>
        <w:rPr>
          <w:noProof/>
        </w:rPr>
        <w:t>83</w:t>
      </w:r>
      <w:r w:rsidR="001B5BED">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74 - Máquina de estados do submódulo Aim</w:t>
      </w:r>
      <w:r>
        <w:rPr>
          <w:noProof/>
        </w:rPr>
        <w:tab/>
      </w:r>
      <w:r w:rsidR="001B5BED">
        <w:rPr>
          <w:noProof/>
        </w:rPr>
        <w:fldChar w:fldCharType="begin"/>
      </w:r>
      <w:r>
        <w:rPr>
          <w:noProof/>
        </w:rPr>
        <w:instrText xml:space="preserve"> PAGEREF _Toc201408306 \h </w:instrText>
      </w:r>
      <w:r w:rsidR="001B5BED">
        <w:rPr>
          <w:noProof/>
        </w:rPr>
      </w:r>
      <w:r w:rsidR="001B5BED">
        <w:rPr>
          <w:noProof/>
        </w:rPr>
        <w:fldChar w:fldCharType="separate"/>
      </w:r>
      <w:r>
        <w:rPr>
          <w:noProof/>
        </w:rPr>
        <w:t>84</w:t>
      </w:r>
      <w:r w:rsidR="001B5BED">
        <w:rPr>
          <w:noProof/>
        </w:rPr>
        <w:fldChar w:fldCharType="end"/>
      </w:r>
    </w:p>
    <w:p w:rsidR="00664596" w:rsidRDefault="001B5BED"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8861EC" w:rsidRDefault="008861EC" w:rsidP="008861EC">
      <w:pPr>
        <w:pStyle w:val="Heading1"/>
      </w:pPr>
      <w:bookmarkStart w:id="3" w:name="_Toc201408185"/>
      <w:r>
        <w:lastRenderedPageBreak/>
        <w:t>I</w:t>
      </w:r>
      <w:r w:rsidR="00C27EB2">
        <w:t>RTAKTIKS</w:t>
      </w:r>
      <w:bookmarkEnd w:id="3"/>
    </w:p>
    <w:p w:rsidR="00AF506E" w:rsidRDefault="00AF506E" w:rsidP="00AF506E">
      <w:pPr>
        <w:pStyle w:val="Heading2"/>
      </w:pPr>
      <w:bookmarkStart w:id="4" w:name="_Toc201408186"/>
      <w:commentRangeStart w:id="5"/>
      <w:r>
        <w:t>Introdução</w:t>
      </w:r>
      <w:commentRangeEnd w:id="5"/>
      <w:r w:rsidR="00454CF9">
        <w:rPr>
          <w:rStyle w:val="CommentReference"/>
          <w:rFonts w:ascii="Times New Roman" w:hAnsi="Times New Roman" w:cs="Times New Roman"/>
          <w:b w:val="0"/>
          <w:bCs w:val="0"/>
          <w:kern w:val="0"/>
        </w:rPr>
        <w:commentReference w:id="5"/>
      </w:r>
      <w:bookmarkEnd w:id="4"/>
    </w:p>
    <w:p w:rsidR="001E704E" w:rsidRDefault="00AF506E" w:rsidP="001E704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w:t>
      </w:r>
      <w:r w:rsidR="00E50B85">
        <w:t>s</w:t>
      </w:r>
      <w:r w:rsidRPr="00653768">
        <w:t xml:space="preserve"> mundo</w:t>
      </w:r>
      <w:r w:rsidR="00E50B85">
        <w:t>s</w:t>
      </w:r>
      <w:r w:rsidRPr="00653768">
        <w:t xml:space="preserve"> virtua</w:t>
      </w:r>
      <w:r w:rsidR="00E50B85">
        <w:t>is criados pelas aplicações interativas</w:t>
      </w:r>
      <w:r w:rsidRPr="00653768">
        <w:t xml:space="preserve"> cada dia mais real</w:t>
      </w:r>
      <w:r w:rsidR="00E50B85">
        <w:t>ista e atraente</w:t>
      </w:r>
      <w:r w:rsidRPr="00653768">
        <w:t xml:space="preserve">.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203078" w:rsidRPr="00203078" w:rsidRDefault="00203078" w:rsidP="001E704E">
      <w:pPr>
        <w:pStyle w:val="BodyText"/>
      </w:pPr>
      <w:r w:rsidRPr="00203078">
        <w:t xml:space="preserve">Os jogos têm um papel essencial nessa evolução, tanto </w:t>
      </w:r>
      <w:r>
        <w:t>na parte de</w:t>
      </w:r>
      <w:r w:rsidRPr="00203078">
        <w:t xml:space="preserve"> hardware, como por exemplo, processadores, placas de vídeo, memórias e dispositivos de interação; quanto</w:t>
      </w:r>
      <w:r>
        <w:t xml:space="preserve"> na parte </w:t>
      </w:r>
      <w:r w:rsidRPr="00203078">
        <w:t>financeir</w:t>
      </w:r>
      <w:bookmarkStart w:id="6" w:name="11a7a7a55d4936d0__msoanchor_1"/>
      <w:bookmarkEnd w:id="6"/>
      <w:r>
        <w:t>a,</w:t>
      </w:r>
      <w:r w:rsidRPr="00203078">
        <w:t xml:space="preserve"> arrecadando bilhões de dólares todos os anos para a indústria do entr</w:t>
      </w:r>
      <w:r>
        <w:t>etenimento de jogos eletrônicos</w:t>
      </w:r>
      <w:r w:rsidRPr="00203078">
        <w:t>.</w:t>
      </w:r>
    </w:p>
    <w:p w:rsidR="00015B60" w:rsidRPr="00015B60" w:rsidRDefault="00A06E14" w:rsidP="00A06E14">
      <w:pPr>
        <w:pStyle w:val="BodyText"/>
      </w:pPr>
      <w:r>
        <w:t>Tendo como motivação um trabalho realizado por ex-alunos do Centro Universitário Senac, e</w:t>
      </w:r>
      <w:r w:rsidR="00203078">
        <w:t xml:space="preserve">ste trabalho pretende desenvolver um jogo </w:t>
      </w:r>
      <w:r w:rsidR="00015B60">
        <w:t xml:space="preserve">para superfícies multi-toque, </w:t>
      </w:r>
      <w:r w:rsidR="00203078">
        <w:t>buscando aproveitar as possibilidades de</w:t>
      </w:r>
      <w:r w:rsidR="00015B60">
        <w:t>ssa</w:t>
      </w:r>
      <w:r w:rsidR="00203078">
        <w:t xml:space="preserve"> interação</w:t>
      </w:r>
      <w:r w:rsidR="00015B60">
        <w:t xml:space="preserve"> e auxiliar</w:t>
      </w:r>
      <w:r w:rsidR="00203078">
        <w:t xml:space="preserve"> novas pesquisas </w:t>
      </w:r>
      <w:r w:rsidR="001E704E">
        <w:t>na área de interatividade com jogos,</w:t>
      </w:r>
      <w:r w:rsidR="00203078">
        <w:t xml:space="preserve"> desenvolvimento e expansão </w:t>
      </w:r>
      <w:r w:rsidR="001E704E">
        <w:t>da área de jogos eletrônicos.</w:t>
      </w:r>
    </w:p>
    <w:p w:rsidR="00944A96" w:rsidRPr="003F5E06" w:rsidRDefault="00944A96" w:rsidP="00944A96">
      <w:pPr>
        <w:pStyle w:val="Heading2"/>
      </w:pPr>
      <w:bookmarkStart w:id="7" w:name="_Toc201408187"/>
      <w:r>
        <w:t>Interação Multi-toque</w:t>
      </w:r>
      <w:bookmarkEnd w:id="7"/>
    </w:p>
    <w:p w:rsidR="00944A96" w:rsidRDefault="00944A96" w:rsidP="00944A96">
      <w:pPr>
        <w:pStyle w:val="BodyText"/>
      </w:pPr>
      <w:r>
        <w:t xml:space="preserve">É uma técnica de interação homem-computador com utilização de dispositivos periféricos. O multi-toque consiste no reconhecimento de múltiplos toques simultâneos em uma superfície, que pode ser uma tela ou uma mesa com projeção, por exemplo, e sua interpretação através de software. Esse reconhecimento pode ser de posição, pressão ou ângulo (conforme o dispositivo de captura), permitindo que diversos dedos, mãos ou pessoas (dependendo do tamanho do dispositivo) interajam, provendo uma forma rica e intuitiva de interação, como por exemplo, o monitor de operações apresentado no filme </w:t>
      </w:r>
      <w:r w:rsidRPr="003F5E06">
        <w:rPr>
          <w:i/>
        </w:rPr>
        <w:t>Minority Report</w:t>
      </w:r>
      <w:r>
        <w:t>.</w:t>
      </w:r>
    </w:p>
    <w:p w:rsidR="00944A96" w:rsidRDefault="00944A96" w:rsidP="00944A96">
      <w:pPr>
        <w:pStyle w:val="BodyText"/>
      </w:pPr>
      <w:r>
        <w:lastRenderedPageBreak/>
        <w:t xml:space="preserve">Esta tecnologia se popularizou com a ajuda do </w:t>
      </w:r>
      <w:r w:rsidRPr="0044313D">
        <w:rPr>
          <w:i/>
        </w:rPr>
        <w:t>YouTube</w:t>
      </w:r>
      <w:r>
        <w:t xml:space="preserv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Pr>
          <w:rStyle w:val="FootnoteReference"/>
        </w:rPr>
        <w:footnoteReference w:id="2"/>
      </w:r>
      <w:r>
        <w:t xml:space="preserve">, Jeffenson Y. Han; demonstrou seu trabalho de pesquisa de interação multi-toque utilizando uma superfície com display gráfico interativa, permitindo a interação de múltiplos usuários; apresentando implementações elegantes de diversas técnicas e aplicações. Os protótipos de J. Han despertaram o interesse de diversas vertentes de pesquisa sobre essa nova alternativa de interação, populando a Internet com diversos tutoriais e </w:t>
      </w:r>
      <w:r w:rsidRPr="002B6678">
        <w:rPr>
          <w:i/>
        </w:rPr>
        <w:t>weblogs</w:t>
      </w:r>
      <w:r>
        <w:rPr>
          <w:i/>
        </w:rPr>
        <w:t xml:space="preserve"> </w:t>
      </w:r>
      <w:r w:rsidRPr="002B6678">
        <w:t>que tr</w:t>
      </w:r>
      <w:r>
        <w:t>ocam experiências entre estes pesquisadores e fomentam o desenvolvimento de protótipos.</w:t>
      </w:r>
    </w:p>
    <w:p w:rsidR="00944A96" w:rsidRDefault="00944A96" w:rsidP="00944A96">
      <w:pPr>
        <w:pStyle w:val="Heading3"/>
      </w:pPr>
      <w:bookmarkStart w:id="8" w:name="_Toc201408188"/>
      <w:commentRangeStart w:id="9"/>
      <w:r>
        <w:t>História</w:t>
      </w:r>
      <w:commentRangeEnd w:id="9"/>
      <w:r>
        <w:rPr>
          <w:rStyle w:val="CommentReference"/>
          <w:rFonts w:ascii="Times New Roman" w:hAnsi="Times New Roman" w:cs="Times New Roman"/>
          <w:b w:val="0"/>
          <w:bCs w:val="0"/>
          <w:kern w:val="0"/>
        </w:rPr>
        <w:commentReference w:id="9"/>
      </w:r>
      <w:bookmarkEnd w:id="8"/>
    </w:p>
    <w:p w:rsidR="00944A96" w:rsidRDefault="00944A96" w:rsidP="00944A96">
      <w:pPr>
        <w:pStyle w:val="BodyText"/>
      </w:pPr>
      <w:r>
        <w:t xml:space="preserve">O multi-toque teve seu início em 1982, com </w:t>
      </w:r>
      <w:r w:rsidRPr="002B6678">
        <w:rPr>
          <w:i/>
        </w:rPr>
        <w:t>tablets</w:t>
      </w:r>
      <w:r>
        <w:t xml:space="preserve"> feitos na universidade de Toronto e com telas dos laboratórios Bell. Nos anos 90 a universidade de Delaware desenvolveu um sofisticado sistema de reconhecimento de gestos e escrita, base para o </w:t>
      </w:r>
      <w:r w:rsidRPr="0044313D">
        <w:rPr>
          <w:i/>
        </w:rPr>
        <w:t>mouse-pad</w:t>
      </w:r>
      <w:r>
        <w:t xml:space="preserve">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944A96" w:rsidRDefault="00944A96" w:rsidP="00944A96">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2007, a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como sua grande inovação.</w:t>
      </w:r>
    </w:p>
    <w:p w:rsidR="00944A96" w:rsidRDefault="00944A96" w:rsidP="00944A96">
      <w:pPr>
        <w:pStyle w:val="Figura"/>
      </w:pPr>
      <w:r>
        <w:rPr>
          <w:noProof/>
          <w:lang w:eastAsia="pt-BR"/>
        </w:rPr>
        <w:lastRenderedPageBreak/>
        <w:drawing>
          <wp:inline distT="0" distB="0" distL="0" distR="0">
            <wp:extent cx="3714750" cy="2809875"/>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944A96" w:rsidRDefault="00944A96" w:rsidP="00944A96">
      <w:pPr>
        <w:pStyle w:val="Figura"/>
      </w:pPr>
      <w:bookmarkStart w:id="10" w:name="_Toc201408233"/>
      <w:r>
        <w:t xml:space="preserve">Figura </w:t>
      </w:r>
      <w:fldSimple w:instr=" SEQ Figura \* ARABIC ">
        <w:r w:rsidR="00DD4C1E">
          <w:rPr>
            <w:noProof/>
          </w:rPr>
          <w:t>1</w:t>
        </w:r>
      </w:fldSimple>
      <w:r>
        <w:t xml:space="preserve"> - Lemur Input Device</w:t>
      </w:r>
      <w:bookmarkEnd w:id="10"/>
    </w:p>
    <w:p w:rsidR="00325947" w:rsidRDefault="00845750" w:rsidP="00A6167A">
      <w:pPr>
        <w:pStyle w:val="Heading2"/>
      </w:pPr>
      <w:bookmarkStart w:id="11" w:name="_Toc201408189"/>
      <w:r>
        <w:t>Objetivo</w:t>
      </w:r>
      <w:bookmarkEnd w:id="11"/>
    </w:p>
    <w:p w:rsidR="007A4CDB" w:rsidRPr="007A4CDB" w:rsidRDefault="009B3867" w:rsidP="00AB450E">
      <w:pPr>
        <w:pStyle w:val="BodyText"/>
      </w:pPr>
      <w:r>
        <w:t xml:space="preserve">O objetivo deste </w:t>
      </w:r>
      <w:r w:rsidR="00916E0D">
        <w:t>trabalho</w:t>
      </w:r>
      <w:r>
        <w:t xml:space="preserve"> é d</w:t>
      </w:r>
      <w:r w:rsidR="00043D10">
        <w:t>esenvolver</w:t>
      </w:r>
      <w:r w:rsidR="00043D10" w:rsidRPr="008F2A99">
        <w:t xml:space="preserve"> </w:t>
      </w:r>
      <w:r w:rsidR="007A7C7D">
        <w:t xml:space="preserve">para </w:t>
      </w:r>
      <w:r w:rsidR="00454CF9">
        <w:t>um</w:t>
      </w:r>
      <w:r w:rsidR="007A7C7D">
        <w:t xml:space="preserve">a mesa multi-toque </w:t>
      </w:r>
      <w:r w:rsidR="00043D10" w:rsidRPr="008F2A99">
        <w:t xml:space="preserve">um </w:t>
      </w:r>
      <w:r w:rsidR="00043D10" w:rsidRPr="008F2A99">
        <w:rPr>
          <w:i/>
        </w:rPr>
        <w:t>RPG</w:t>
      </w:r>
      <w:r w:rsidR="00043D10" w:rsidRPr="008F2A99">
        <w:t xml:space="preserve"> tático semelhante ao </w:t>
      </w:r>
      <w:r w:rsidR="00043D10">
        <w:t>famoso</w:t>
      </w:r>
      <w:r w:rsidR="00043D10" w:rsidRPr="008F2A99">
        <w:t xml:space="preserve"> </w:t>
      </w:r>
      <w:r w:rsidR="00043D10" w:rsidRPr="008F2A99">
        <w:rPr>
          <w:i/>
        </w:rPr>
        <w:t>Final Fantasy Tactics</w:t>
      </w:r>
      <w:r w:rsidR="00043D10" w:rsidRPr="008F2A99">
        <w:t>,</w:t>
      </w:r>
      <w:r w:rsidR="002C1057">
        <w:t xml:space="preserve"> um universo de fantasia medieval, cuja as batalhas </w:t>
      </w:r>
      <w:r w:rsidR="00043D10" w:rsidRPr="008F2A99">
        <w:t>o jogador controla</w:t>
      </w:r>
      <w:r w:rsidR="00043D10">
        <w:t>rá</w:t>
      </w:r>
      <w:r w:rsidR="00043D10" w:rsidRPr="008F2A99">
        <w:t xml:space="preserve"> vários personagens com características diferentes,</w:t>
      </w:r>
      <w:r w:rsidR="002C1057">
        <w:t xml:space="preserve"> utilizando a melhor tática</w:t>
      </w:r>
      <w:r w:rsidR="00043D10" w:rsidRPr="008F2A99">
        <w:t xml:space="preserve"> </w:t>
      </w:r>
      <w:r w:rsidR="002C1057">
        <w:t>para</w:t>
      </w:r>
      <w:r w:rsidR="00043D10" w:rsidRPr="008F2A99">
        <w:t xml:space="preserve"> derrotar o inimigo através de ataques, magias e itens</w:t>
      </w:r>
      <w:r w:rsidR="007A7C7D">
        <w:t xml:space="preserve">. </w:t>
      </w:r>
      <w:r w:rsidR="00AB450E">
        <w:t>A</w:t>
      </w:r>
      <w:r w:rsidR="00EA4C0C">
        <w:t xml:space="preserve"> composição do cenário de batalha e a disposição dos personagens, juntamente com suas características </w:t>
      </w:r>
      <w:r w:rsidR="008C7D98">
        <w:t xml:space="preserve">influenciam no decorrer da batalha, tentando mesclar a um </w:t>
      </w:r>
      <w:r w:rsidR="008C7D98" w:rsidRPr="008C7D98">
        <w:rPr>
          <w:i/>
        </w:rPr>
        <w:t>RPG</w:t>
      </w:r>
      <w:r w:rsidR="00AB450E">
        <w:t>,</w:t>
      </w:r>
      <w:r w:rsidR="008C7D98">
        <w:t xml:space="preserve"> elementos </w:t>
      </w:r>
      <w:r w:rsidR="00AB450E">
        <w:t xml:space="preserve">base </w:t>
      </w:r>
      <w:r w:rsidR="008C7D98">
        <w:t>dos jogos de estratégia.</w:t>
      </w:r>
    </w:p>
    <w:p w:rsidR="00AB450E" w:rsidRDefault="00AB450E" w:rsidP="00AB450E">
      <w:pPr>
        <w:pStyle w:val="BodyText"/>
      </w:pPr>
      <w:r w:rsidRPr="00AB450E">
        <w:t xml:space="preserve">O jogo </w:t>
      </w:r>
      <w:r>
        <w:t xml:space="preserve">desenvolvido </w:t>
      </w:r>
      <w:r w:rsidRPr="00AB450E">
        <w:t>deve permitir o uso de táticas, como por exemplo</w:t>
      </w:r>
      <w:r w:rsidR="0087562C">
        <w:t>,</w:t>
      </w:r>
      <w:r w:rsidRPr="00AB450E">
        <w:t xml:space="preserve"> se beneficiar de uma determinada </w:t>
      </w:r>
      <w:r>
        <w:t xml:space="preserve">composição de personagens </w:t>
      </w:r>
      <w:r w:rsidRPr="00AB450E">
        <w:t>no campo de batalha para obter vantagens sobre o inimigo.</w:t>
      </w:r>
      <w:r w:rsidR="0087562C">
        <w:t xml:space="preserve"> </w:t>
      </w:r>
      <w:r w:rsidR="00043D10">
        <w:t>O jogo será jogado</w:t>
      </w:r>
      <w:r w:rsidR="00AF7234">
        <w:t xml:space="preserve"> por dois jogadores</w:t>
      </w:r>
      <w:r w:rsidR="00043D10">
        <w:t xml:space="preserve"> sobre uma superfície </w:t>
      </w:r>
      <w:r w:rsidR="00043D10" w:rsidRPr="008F2A99">
        <w:t xml:space="preserve">multi-toque, </w:t>
      </w:r>
      <w:r w:rsidR="007A7C7D">
        <w:t xml:space="preserve">em que </w:t>
      </w:r>
      <w:r w:rsidR="00043D10" w:rsidRPr="008F2A99">
        <w:t xml:space="preserve">o toque </w:t>
      </w:r>
      <w:r w:rsidR="007A7C7D">
        <w:t xml:space="preserve">dos jogadores </w:t>
      </w:r>
      <w:r w:rsidR="00043D10">
        <w:t>será</w:t>
      </w:r>
      <w:r w:rsidR="00043D10" w:rsidRPr="008F2A99">
        <w:t xml:space="preserve"> </w:t>
      </w:r>
      <w:r w:rsidR="00043D10">
        <w:t>utilizado</w:t>
      </w:r>
      <w:r w:rsidR="00043D10" w:rsidRPr="008F2A99">
        <w:t xml:space="preserve"> para </w:t>
      </w:r>
      <w:r w:rsidR="00043D10">
        <w:t>definir</w:t>
      </w:r>
      <w:r w:rsidR="00043D10" w:rsidRPr="008F2A99">
        <w:t xml:space="preserve"> as ações que os personagens devem executar</w:t>
      </w:r>
      <w:r w:rsidR="007A7C7D">
        <w:t xml:space="preserve"> e </w:t>
      </w:r>
      <w:r w:rsidR="007A4CDB">
        <w:t xml:space="preserve">o </w:t>
      </w:r>
      <w:r w:rsidR="007A7C7D">
        <w:t>posicionamento dos elementos no jogo</w:t>
      </w:r>
      <w:r w:rsidR="00043D10" w:rsidRPr="008F2A99">
        <w:t xml:space="preserve">. </w:t>
      </w:r>
      <w:r w:rsidR="002644ED">
        <w:t>As interações</w:t>
      </w:r>
      <w:r w:rsidR="00043D10">
        <w:t xml:space="preserve"> do jogador com seus personagens</w:t>
      </w:r>
      <w:r w:rsidR="002644ED">
        <w:t xml:space="preserve"> se darão</w:t>
      </w:r>
      <w:r w:rsidR="00043D10">
        <w:t xml:space="preserve"> através de </w:t>
      </w:r>
      <w:r>
        <w:t>toques.</w:t>
      </w:r>
    </w:p>
    <w:p w:rsidR="00F46D12" w:rsidRPr="00F46D12" w:rsidRDefault="006B34F0" w:rsidP="009B3572">
      <w:pPr>
        <w:pStyle w:val="Figura"/>
      </w:pPr>
      <w:bookmarkStart w:id="12" w:name="_Toc201408234"/>
      <w:r>
        <w:rPr>
          <w:noProof/>
          <w:lang w:eastAsia="pt-BR"/>
        </w:rPr>
        <w:lastRenderedPageBreak/>
        <w:drawing>
          <wp:inline distT="0" distB="0" distL="0" distR="0">
            <wp:extent cx="4829175" cy="3152775"/>
            <wp:effectExtent l="19050" t="0" r="9525"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4829175" cy="3152775"/>
                    </a:xfrm>
                    <a:prstGeom prst="rect">
                      <a:avLst/>
                    </a:prstGeom>
                    <a:noFill/>
                    <a:ln w="9525">
                      <a:noFill/>
                      <a:miter lim="800000"/>
                      <a:headEnd/>
                      <a:tailEnd/>
                    </a:ln>
                  </pic:spPr>
                </pic:pic>
              </a:graphicData>
            </a:graphic>
          </wp:inline>
        </w:drawing>
      </w:r>
    </w:p>
    <w:p w:rsidR="00304B0B" w:rsidRPr="00F46D12" w:rsidRDefault="00304B0B" w:rsidP="00F46D12">
      <w:pPr>
        <w:pStyle w:val="Figura"/>
      </w:pPr>
      <w:r w:rsidRPr="00F46D12">
        <w:t xml:space="preserve">Figura </w:t>
      </w:r>
      <w:fldSimple w:instr=" SEQ Figura \* ARABIC ">
        <w:r w:rsidR="00DD4C1E">
          <w:rPr>
            <w:noProof/>
          </w:rPr>
          <w:t>2</w:t>
        </w:r>
      </w:fldSimple>
      <w:r w:rsidRPr="00F46D12">
        <w:t xml:space="preserve"> - IRTaktiks</w:t>
      </w:r>
      <w:bookmarkEnd w:id="12"/>
    </w:p>
    <w:p w:rsidR="002644ED" w:rsidRPr="00043D10" w:rsidRDefault="002644ED" w:rsidP="00AB450E">
      <w:pPr>
        <w:pStyle w:val="BodyText"/>
      </w:pPr>
      <w:r>
        <w:t xml:space="preserve">Cada jogador controlará uma quantidade definida de personagens, sendo que cada um destes personagens possui características próprias e únicas que o diferencia dos demais, dando-lhe algumas </w:t>
      </w:r>
      <w:r w:rsidR="007C392A">
        <w:t>vantagens</w:t>
      </w:r>
      <w:r>
        <w:t xml:space="preserve"> e desvantagens. A tática do jogo fica a cargo de utilizar estas características</w:t>
      </w:r>
      <w:r w:rsidR="007A4CDB">
        <w:t>, em conjunto com o cenário,</w:t>
      </w:r>
      <w:r>
        <w:t xml:space="preserve"> da melhor maneira</w:t>
      </w:r>
      <w:r w:rsidR="007A4CDB">
        <w:t xml:space="preserve"> possível</w:t>
      </w:r>
      <w:r>
        <w:t xml:space="preserve"> </w:t>
      </w:r>
      <w:r w:rsidR="00AF7234">
        <w:t>em</w:t>
      </w:r>
      <w:r>
        <w:t xml:space="preserve"> beneficio próprio a fim de derrotar o adversário.</w:t>
      </w:r>
    </w:p>
    <w:p w:rsidR="005908F4" w:rsidRDefault="00AF7234" w:rsidP="005908F4">
      <w:pPr>
        <w:pStyle w:val="BodyText"/>
      </w:pPr>
      <w:r>
        <w:t xml:space="preserve">A superfície multi-toque </w:t>
      </w:r>
      <w:r w:rsidR="00843FE8">
        <w:t xml:space="preserve">que será </w:t>
      </w:r>
      <w:r>
        <w:t xml:space="preserve">utilizada </w:t>
      </w:r>
      <w:r w:rsidR="005908F4">
        <w:t xml:space="preserve">no desenvolvimento do projeto foi desenvolvida por ex-alunos do Centro Universitário Senac, no ano de 2007, sendo tema de um trabalho de conclusão de curso. Trata-se de uma mesa de acrílico que se baseia no princípio da </w:t>
      </w:r>
      <w:r>
        <w:t xml:space="preserve">reflexão total interna frustrada da luz, desenvolvido por </w:t>
      </w:r>
      <w:r w:rsidRPr="00AF7234">
        <w:t>Jeffenson Y. Han</w:t>
      </w:r>
      <w:r w:rsidR="005908F4">
        <w:t>, para permitir a detecção de toques por softwares de visão computacionais.</w:t>
      </w:r>
    </w:p>
    <w:p w:rsidR="00C22EA2" w:rsidRDefault="006A0B4E" w:rsidP="00C22EA2">
      <w:pPr>
        <w:pStyle w:val="BodyText"/>
      </w:pPr>
      <w:r>
        <w:t>As ações que os usuários executarem sobre a mesa, toques</w:t>
      </w:r>
      <w:r w:rsidR="00E5401F">
        <w:t>, por exemplo</w:t>
      </w:r>
      <w:r w:rsidR="00926F64">
        <w:t>;</w:t>
      </w:r>
      <w:r>
        <w:t xml:space="preserve"> é reconhecida através de </w:t>
      </w:r>
      <w:r w:rsidR="00926F64">
        <w:t xml:space="preserve">um </w:t>
      </w:r>
      <w:r>
        <w:t xml:space="preserve">software que analisa imagens enviadas por uma </w:t>
      </w:r>
      <w:r w:rsidRPr="006A0B4E">
        <w:rPr>
          <w:i/>
        </w:rPr>
        <w:t>webcam</w:t>
      </w:r>
      <w:r>
        <w:t xml:space="preserve">. O software processa estas </w:t>
      </w:r>
      <w:r w:rsidR="00926F64">
        <w:t xml:space="preserve">imagens e </w:t>
      </w:r>
      <w:r>
        <w:t xml:space="preserve">envia as informações </w:t>
      </w:r>
      <w:r w:rsidR="00E5401F">
        <w:t xml:space="preserve">extraídas para o jogo, que, com base nestas, </w:t>
      </w:r>
      <w:r>
        <w:t xml:space="preserve">atualiza o </w:t>
      </w:r>
      <w:r w:rsidR="00926F64">
        <w:t xml:space="preserve">seu </w:t>
      </w:r>
      <w:r>
        <w:t>estado</w:t>
      </w:r>
      <w:r w:rsidR="00926F64">
        <w:t xml:space="preserve">. </w:t>
      </w:r>
      <w:r w:rsidR="00E5401F">
        <w:t xml:space="preserve">Por fim, projeta-se o jogo sob a superfície da mesa, para que o </w:t>
      </w:r>
      <w:r>
        <w:t>usuário possu</w:t>
      </w:r>
      <w:r w:rsidR="00E5401F">
        <w:t>a</w:t>
      </w:r>
      <w:r>
        <w:t xml:space="preserve"> a impressão de estar </w:t>
      </w:r>
      <w:r w:rsidR="00E5401F">
        <w:t>interagindo diretamente com o jogo</w:t>
      </w:r>
      <w:r>
        <w:t>.</w:t>
      </w:r>
    </w:p>
    <w:p w:rsidR="00C22EA2" w:rsidRDefault="00C22EA2" w:rsidP="00C22EA2">
      <w:pPr>
        <w:pStyle w:val="Figura"/>
      </w:pPr>
      <w:r>
        <w:rPr>
          <w:noProof/>
          <w:lang w:eastAsia="pt-BR"/>
        </w:rPr>
        <w:lastRenderedPageBreak/>
        <w:drawing>
          <wp:inline distT="0" distB="0" distL="0" distR="0">
            <wp:extent cx="3879598" cy="3635714"/>
            <wp:effectExtent l="19050" t="19050" r="25652" b="2188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3879598" cy="3635714"/>
                    </a:xfrm>
                    <a:prstGeom prst="rect">
                      <a:avLst/>
                    </a:prstGeom>
                    <a:noFill/>
                    <a:ln w="9525">
                      <a:solidFill>
                        <a:schemeClr val="tx1"/>
                      </a:solidFill>
                      <a:miter lim="800000"/>
                      <a:headEnd/>
                      <a:tailEnd/>
                    </a:ln>
                  </pic:spPr>
                </pic:pic>
              </a:graphicData>
            </a:graphic>
          </wp:inline>
        </w:drawing>
      </w:r>
    </w:p>
    <w:p w:rsidR="00C22EA2" w:rsidRDefault="00C22EA2" w:rsidP="00C22EA2">
      <w:pPr>
        <w:pStyle w:val="Figura"/>
      </w:pPr>
      <w:bookmarkStart w:id="13" w:name="_Toc201408235"/>
      <w:r>
        <w:t xml:space="preserve">Figura </w:t>
      </w:r>
      <w:fldSimple w:instr=" SEQ Figura \* ARABIC ">
        <w:r w:rsidR="00DD4C1E">
          <w:rPr>
            <w:noProof/>
          </w:rPr>
          <w:t>3</w:t>
        </w:r>
      </w:fldSimple>
      <w:r>
        <w:t xml:space="preserve"> - Visão geral do sistema</w:t>
      </w:r>
      <w:bookmarkEnd w:id="13"/>
    </w:p>
    <w:p w:rsidR="00AD429B" w:rsidRPr="00AD429B" w:rsidRDefault="00C22EA2" w:rsidP="007C40C2">
      <w:r>
        <w:t xml:space="preserve">Este trabalho está dividido </w:t>
      </w:r>
      <w:r w:rsidR="004E5C10">
        <w:t>em três capítulos principais.</w:t>
      </w:r>
      <w:r>
        <w:t xml:space="preserve"> </w:t>
      </w:r>
      <w:r w:rsidR="004E5C10">
        <w:t>N</w:t>
      </w:r>
      <w:r>
        <w:t>o capítulo a seguir, apresentaremos as bases teóricas utilizadas neste trabalho</w:t>
      </w:r>
      <w:r w:rsidR="00294D10">
        <w:t xml:space="preserve">. Nele </w:t>
      </w:r>
      <w:r w:rsidR="004E5C10">
        <w:t xml:space="preserve">discutiremos </w:t>
      </w:r>
      <w:r w:rsidR="00294D10">
        <w:t xml:space="preserve">sobre os </w:t>
      </w:r>
      <w:r>
        <w:t>dispositivos multi-</w:t>
      </w:r>
      <w:r w:rsidR="004E5C10">
        <w:t xml:space="preserve">toques atuais </w:t>
      </w:r>
      <w:r w:rsidR="00294D10">
        <w:t>e suas principais características</w:t>
      </w:r>
      <w:r>
        <w:t xml:space="preserve">, </w:t>
      </w:r>
      <w:r w:rsidR="00294D10">
        <w:t xml:space="preserve">os </w:t>
      </w:r>
      <w:r>
        <w:t xml:space="preserve">tipos de jogos </w:t>
      </w:r>
      <w:r w:rsidR="004E5C10">
        <w:t xml:space="preserve">relacionados a este projeto e </w:t>
      </w:r>
      <w:r w:rsidR="00294D10">
        <w:t xml:space="preserve">sobre as </w:t>
      </w:r>
      <w:r>
        <w:t xml:space="preserve">ferramentas utilizadas </w:t>
      </w:r>
      <w:r w:rsidR="00294D10">
        <w:t xml:space="preserve">em seu </w:t>
      </w:r>
      <w:r>
        <w:t xml:space="preserve">desenvolvimento. O </w:t>
      </w:r>
      <w:r w:rsidR="00294D10">
        <w:t xml:space="preserve">terceiro </w:t>
      </w:r>
      <w:r>
        <w:t xml:space="preserve">capítulo </w:t>
      </w:r>
      <w:r w:rsidR="00294D10">
        <w:t>descreve o projeto, sua concepção e desenvolvimento,</w:t>
      </w:r>
      <w:r w:rsidR="004E5C10">
        <w:t xml:space="preserve"> além de</w:t>
      </w:r>
      <w:r w:rsidR="00294D10">
        <w:t xml:space="preserve"> problemas e soluções encontradas. O quarto capítulo </w:t>
      </w:r>
      <w:r w:rsidR="004E5C10">
        <w:t>conclui</w:t>
      </w:r>
      <w:r w:rsidR="00294D10">
        <w:t xml:space="preserve"> o trabalho, apresentando os resultados obtidos e possíveis trabalhos futuros.</w:t>
      </w:r>
    </w:p>
    <w:p w:rsidR="00325947" w:rsidRDefault="00FF17BD" w:rsidP="00FF17BD">
      <w:pPr>
        <w:pStyle w:val="Heading1"/>
      </w:pPr>
      <w:bookmarkStart w:id="14" w:name="_Toc201408190"/>
      <w:r>
        <w:lastRenderedPageBreak/>
        <w:t>B</w:t>
      </w:r>
      <w:r w:rsidR="00C27EB2">
        <w:t>ASES TEÓRICAS E TECNOLOGIAS EMPREGADAS</w:t>
      </w:r>
      <w:bookmarkEnd w:id="14"/>
    </w:p>
    <w:p w:rsidR="001566D2" w:rsidRDefault="001566D2" w:rsidP="001566D2">
      <w:pPr>
        <w:pStyle w:val="BodyText"/>
      </w:pPr>
      <w:r>
        <w:t>Neste capítulo serão apresentadas as bases teóricas e as tecnologias empregadas no desenvolvimento do projeto</w:t>
      </w:r>
      <w:r w:rsidR="003148A2">
        <w:t>.</w:t>
      </w:r>
    </w:p>
    <w:p w:rsidR="00944A96" w:rsidRDefault="00944A96" w:rsidP="00284ED0">
      <w:pPr>
        <w:pStyle w:val="Heading2"/>
      </w:pPr>
      <w:bookmarkStart w:id="15" w:name="_Toc201408191"/>
      <w:r>
        <w:t>Dispositivos Multi-toques</w:t>
      </w:r>
      <w:bookmarkEnd w:id="15"/>
    </w:p>
    <w:p w:rsidR="003148A2" w:rsidRPr="003148A2" w:rsidRDefault="003148A2" w:rsidP="003148A2">
      <w:r>
        <w:t xml:space="preserve">Atualmente, a quantidade de dispositivos multi-toque não para de crescer. </w:t>
      </w:r>
      <w:r w:rsidR="00CD1249">
        <w:t>N</w:t>
      </w:r>
      <w:r>
        <w:t xml:space="preserve">ovas </w:t>
      </w:r>
      <w:r w:rsidR="00CD1249">
        <w:t xml:space="preserve">tecnologias e pesquisas são noticias todos os dias, sendo cotada como a forma de interação do futuro. </w:t>
      </w:r>
      <w:r>
        <w:t xml:space="preserve">A seguir </w:t>
      </w:r>
      <w:r w:rsidR="00AE4A66">
        <w:t>exibiremos</w:t>
      </w:r>
      <w:r>
        <w:t xml:space="preserve"> os principais dispositivos multi-toques existentes e suas características, que serviram de inspiração para </w:t>
      </w:r>
      <w:r w:rsidR="00CD1249">
        <w:t>o desenvolvimento deste trabalho.</w:t>
      </w:r>
    </w:p>
    <w:p w:rsidR="00E23F62" w:rsidRDefault="00E23F62" w:rsidP="00E23F62">
      <w:pPr>
        <w:pStyle w:val="Heading3"/>
      </w:pPr>
      <w:bookmarkStart w:id="16" w:name="_Toc201408192"/>
      <w:commentRangeStart w:id="17"/>
      <w:r>
        <w:t>Microsoft Surface</w:t>
      </w:r>
      <w:commentRangeEnd w:id="17"/>
      <w:r>
        <w:rPr>
          <w:rStyle w:val="CommentReference"/>
          <w:rFonts w:ascii="Times New Roman" w:hAnsi="Times New Roman" w:cs="Times New Roman"/>
          <w:b w:val="0"/>
          <w:bCs w:val="0"/>
          <w:kern w:val="0"/>
        </w:rPr>
        <w:commentReference w:id="17"/>
      </w:r>
      <w:bookmarkEnd w:id="16"/>
    </w:p>
    <w:p w:rsidR="00E23F62" w:rsidRPr="003C6BAC" w:rsidRDefault="00E23F62" w:rsidP="00E23F62">
      <w:pPr>
        <w:pStyle w:val="BodyText"/>
      </w:pPr>
      <w:r>
        <w:t xml:space="preserve">Idealizada desde 2001, pela </w:t>
      </w:r>
      <w:r w:rsidRPr="00372761">
        <w:rPr>
          <w:i/>
        </w:rPr>
        <w:t>Microsoft Hardware</w:t>
      </w:r>
      <w:r>
        <w:t xml:space="preserve"> em parceria com a </w:t>
      </w:r>
      <w:r w:rsidRPr="00372761">
        <w:rPr>
          <w:i/>
        </w:rPr>
        <w:t>Microsoft Research</w:t>
      </w:r>
      <w:r>
        <w:t xml:space="preserve">, o </w:t>
      </w:r>
      <w:r w:rsidRPr="00DE3E49">
        <w:rPr>
          <w:i/>
        </w:rPr>
        <w:t>Microsoft Surface Computer</w:t>
      </w:r>
      <w:r>
        <w:t xml:space="preserve"> foi apresentada ao público em abril de 2007 pela </w:t>
      </w:r>
      <w:r w:rsidRPr="003C6BAC">
        <w:rPr>
          <w:i/>
        </w:rPr>
        <w:t>Microsoft</w:t>
      </w:r>
      <w:r>
        <w:t xml:space="preserve"> </w:t>
      </w:r>
      <w:r w:rsidRPr="003C6BAC">
        <w:rPr>
          <w:i/>
        </w:rPr>
        <w:t>Corp</w:t>
      </w:r>
      <w:r>
        <w:t xml:space="preserve"> em parceria com a </w:t>
      </w:r>
      <w:r w:rsidRPr="003C6BAC">
        <w:rPr>
          <w:i/>
        </w:rPr>
        <w:t>AT&amp;T</w:t>
      </w:r>
      <w:r>
        <w:rPr>
          <w:i/>
        </w:rPr>
        <w:t>.</w:t>
      </w:r>
    </w:p>
    <w:p w:rsidR="00E23F62" w:rsidRPr="00BC4BFF" w:rsidRDefault="00E23F62" w:rsidP="00E23F62">
      <w:pPr>
        <w:pStyle w:val="BodyText"/>
      </w:pPr>
      <w:r>
        <w:t xml:space="preserve">Permite através de uma mesa multi-toque a manipulação de imagens, mapas, aplicativos, vídeos e jogos através do toque. Possui a capacidade de reconhecer objetos sobre sua superfície, como celulares, </w:t>
      </w:r>
      <w:r w:rsidRPr="008E6593">
        <w:rPr>
          <w:i/>
        </w:rPr>
        <w:t>palmtops</w:t>
      </w:r>
      <w:r>
        <w:t>, ca</w:t>
      </w:r>
      <w:r w:rsidR="00993C66">
        <w:t>rtões de crédito, entre outros.</w:t>
      </w:r>
    </w:p>
    <w:p w:rsidR="002C0A87" w:rsidRPr="002C0A87" w:rsidRDefault="002C0A87" w:rsidP="002C0A87">
      <w:pPr>
        <w:pStyle w:val="Figura"/>
      </w:pPr>
      <w:r w:rsidRPr="002C0A87">
        <w:rPr>
          <w:noProof/>
          <w:lang w:eastAsia="pt-BR"/>
        </w:rPr>
        <w:drawing>
          <wp:inline distT="0" distB="0" distL="0" distR="0">
            <wp:extent cx="3378994" cy="2628900"/>
            <wp:effectExtent l="19050" t="0" r="0" b="0"/>
            <wp:docPr id="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2"/>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2C0A87" w:rsidRPr="002C0A87" w:rsidRDefault="002C0A87" w:rsidP="002C0A87">
      <w:pPr>
        <w:pStyle w:val="Figura"/>
      </w:pPr>
      <w:bookmarkStart w:id="18" w:name="_Toc201408236"/>
      <w:r w:rsidRPr="002C0A87">
        <w:t xml:space="preserve">Figura </w:t>
      </w:r>
      <w:fldSimple w:instr=" SEQ Figura \* ARABIC ">
        <w:r w:rsidR="00DD4C1E">
          <w:rPr>
            <w:noProof/>
          </w:rPr>
          <w:t>4</w:t>
        </w:r>
      </w:fldSimple>
      <w:r w:rsidRPr="002C0A87">
        <w:t xml:space="preserve"> - Microsoft Surface</w:t>
      </w:r>
      <w:bookmarkEnd w:id="18"/>
    </w:p>
    <w:p w:rsidR="002C0A87" w:rsidRDefault="002C0A87" w:rsidP="00F32C16">
      <w:pPr>
        <w:pStyle w:val="BodyText"/>
      </w:pPr>
      <w:r>
        <w:lastRenderedPageBreak/>
        <w:t xml:space="preserve">É constituída por uma </w:t>
      </w:r>
      <w:r w:rsidR="00CF1582">
        <w:t xml:space="preserve">superfície de acrílico </w:t>
      </w:r>
      <w:r>
        <w:t>de 30 polegadas disposta em forma de mesa</w:t>
      </w:r>
      <w:r w:rsidR="00CF1582">
        <w:t xml:space="preserve">. Suas dimensões são: 56 cm de altura, 53 cm de profundidade, 106 cm de largura. </w:t>
      </w:r>
      <w:r w:rsidR="008419CE">
        <w:t xml:space="preserve">Em sua máxima configuração, embarca um computador com um processador </w:t>
      </w:r>
      <w:r w:rsidR="008419CE" w:rsidRPr="00F32C16">
        <w:rPr>
          <w:i/>
        </w:rPr>
        <w:t>Intel Core Quad Xeon "WoodCrest"</w:t>
      </w:r>
      <w:r w:rsidR="008419CE">
        <w:t xml:space="preserve"> de 2.66GHz</w:t>
      </w:r>
      <w:r w:rsidR="00F32C16">
        <w:t xml:space="preserve">, 4GB de memória RAM DD2 de 1066MHz e um HD de 1TB, de 7200rpm, sob o sistema operacional </w:t>
      </w:r>
      <w:r w:rsidR="00F32C16" w:rsidRPr="00F32C16">
        <w:rPr>
          <w:i/>
        </w:rPr>
        <w:t>Windows Vista</w:t>
      </w:r>
      <w:r w:rsidR="00F32C16">
        <w:t xml:space="preserve">. Possui conectividade </w:t>
      </w:r>
      <w:r w:rsidR="00F32C16" w:rsidRPr="00F32C16">
        <w:rPr>
          <w:i/>
        </w:rPr>
        <w:t>Ethernet</w:t>
      </w:r>
      <w:r w:rsidR="00F32C16">
        <w:t xml:space="preserve"> 10/100/1000, </w:t>
      </w:r>
      <w:r w:rsidR="00F32C16" w:rsidRPr="00F32C16">
        <w:rPr>
          <w:i/>
        </w:rPr>
        <w:t>wireless</w:t>
      </w:r>
      <w:r w:rsidR="00F32C16">
        <w:t xml:space="preserve"> 802.11 b/g e </w:t>
      </w:r>
      <w:r w:rsidR="00F32C16" w:rsidRPr="00F32C16">
        <w:rPr>
          <w:i/>
        </w:rPr>
        <w:t>Bluetooth</w:t>
      </w:r>
      <w:r w:rsidR="00F32C16">
        <w:t xml:space="preserve"> 2.0</w:t>
      </w:r>
      <w:r w:rsidR="00F22565">
        <w:t>, usando-os na comunicação com os aparelhos sobre sua superfície.</w:t>
      </w:r>
    </w:p>
    <w:p w:rsidR="00F32C16" w:rsidRPr="00F32C16" w:rsidRDefault="00F22565" w:rsidP="00F32C16">
      <w:r>
        <w:t>A visão computacional é formada por um canhão de leds infravermelhos direcionados sob a superfície de acrílico.</w:t>
      </w:r>
      <w:r w:rsidR="00A44F34">
        <w:t xml:space="preserve"> </w:t>
      </w:r>
      <w:r>
        <w:t xml:space="preserve">A detecção é feita através do reconhecimento da diferença de iluminação entre o acrílico e os </w:t>
      </w:r>
      <w:r w:rsidR="00A44F34">
        <w:t xml:space="preserve">aparelhos </w:t>
      </w:r>
      <w:r>
        <w:t>sobre este.</w:t>
      </w:r>
      <w:r w:rsidR="00A44F34">
        <w:t xml:space="preserve"> </w:t>
      </w:r>
      <w:r w:rsidR="002E4FBC">
        <w:t>Quatro</w:t>
      </w:r>
      <w:r w:rsidR="00A44F34">
        <w:t xml:space="preserve"> câmeras com resolução de 1920 x 960 obtêm as imagens e enviam ao computador embarcado, responsável por processar as informações e enviar o resultado ao projetor, que </w:t>
      </w:r>
      <w:r w:rsidR="00B24091">
        <w:t xml:space="preserve">mostra </w:t>
      </w:r>
      <w:r w:rsidR="00A44F34">
        <w:t>a imagem sob a superfície de acrílico.</w:t>
      </w:r>
      <w:r w:rsidR="00B24091">
        <w:t xml:space="preserve"> Para que a imagem seja visível, o acrílico possui um material difusor colado à sua superfície.</w:t>
      </w:r>
    </w:p>
    <w:p w:rsidR="002E4FBC" w:rsidRDefault="00875C81" w:rsidP="002E4FBC">
      <w:pPr>
        <w:pStyle w:val="Figura"/>
      </w:pPr>
      <w:r>
        <w:rPr>
          <w:noProof/>
          <w:lang w:eastAsia="pt-BR"/>
        </w:rPr>
        <w:drawing>
          <wp:inline distT="0" distB="0" distL="0" distR="0">
            <wp:extent cx="3357143" cy="2578571"/>
            <wp:effectExtent l="19050" t="19050" r="14707" b="12229"/>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3357143" cy="2578571"/>
                    </a:xfrm>
                    <a:prstGeom prst="rect">
                      <a:avLst/>
                    </a:prstGeom>
                    <a:noFill/>
                    <a:ln w="9525">
                      <a:solidFill>
                        <a:schemeClr val="tx1"/>
                      </a:solidFill>
                      <a:miter lim="800000"/>
                      <a:headEnd/>
                      <a:tailEnd/>
                    </a:ln>
                  </pic:spPr>
                </pic:pic>
              </a:graphicData>
            </a:graphic>
          </wp:inline>
        </w:drawing>
      </w:r>
    </w:p>
    <w:p w:rsidR="00AE4A66" w:rsidRDefault="002E4FBC" w:rsidP="002E4FBC">
      <w:pPr>
        <w:pStyle w:val="Figura"/>
      </w:pPr>
      <w:bookmarkStart w:id="19" w:name="_Toc201408237"/>
      <w:r>
        <w:t xml:space="preserve">Figura </w:t>
      </w:r>
      <w:fldSimple w:instr=" SEQ Figura \* ARABIC ">
        <w:r w:rsidR="00DD4C1E">
          <w:rPr>
            <w:noProof/>
          </w:rPr>
          <w:t>5</w:t>
        </w:r>
      </w:fldSimple>
      <w:r>
        <w:t xml:space="preserve"> - Estrutura interna da </w:t>
      </w:r>
      <w:r w:rsidRPr="002E4FBC">
        <w:t>Microsoft Surface</w:t>
      </w:r>
      <w:bookmarkEnd w:id="19"/>
    </w:p>
    <w:p w:rsidR="00B24091" w:rsidRPr="00B24091" w:rsidRDefault="00993C66" w:rsidP="00B24091">
      <w:pPr>
        <w:pStyle w:val="BodyText"/>
      </w:pPr>
      <w:r>
        <w:t>E</w:t>
      </w:r>
      <w:r w:rsidR="00B24091">
        <w:t xml:space="preserve">m </w:t>
      </w:r>
      <w:r>
        <w:t xml:space="preserve">fase </w:t>
      </w:r>
      <w:r w:rsidR="00B24091">
        <w:t xml:space="preserve">desenvolvimento </w:t>
      </w:r>
      <w:r>
        <w:t xml:space="preserve">pela </w:t>
      </w:r>
      <w:r w:rsidRPr="00993C66">
        <w:rPr>
          <w:i/>
        </w:rPr>
        <w:t>Microsoft</w:t>
      </w:r>
      <w:r w:rsidRPr="00993C66">
        <w:t>,</w:t>
      </w:r>
      <w:r>
        <w:rPr>
          <w:i/>
        </w:rPr>
        <w:t xml:space="preserve"> </w:t>
      </w:r>
      <w:r>
        <w:t xml:space="preserve">existe </w:t>
      </w:r>
      <w:r w:rsidR="00B24091">
        <w:t xml:space="preserve">um </w:t>
      </w:r>
      <w:r w:rsidR="00B24091" w:rsidRPr="00B24091">
        <w:rPr>
          <w:i/>
        </w:rPr>
        <w:t>SDK (Software Development Kit)</w:t>
      </w:r>
      <w:r w:rsidR="00B24091">
        <w:t xml:space="preserve"> próprio para o desenvolvimento de aplicações</w:t>
      </w:r>
      <w:r>
        <w:t xml:space="preserve"> multi-toque. Este </w:t>
      </w:r>
      <w:r w:rsidRPr="00993C66">
        <w:rPr>
          <w:i/>
        </w:rPr>
        <w:t>SDK</w:t>
      </w:r>
      <w:r>
        <w:t xml:space="preserve"> ainda é confidencial e de uso interno da equipe de desenvolvimento da </w:t>
      </w:r>
      <w:r w:rsidRPr="00993C66">
        <w:rPr>
          <w:i/>
        </w:rPr>
        <w:t>Microsoft Surface</w:t>
      </w:r>
      <w:r>
        <w:t>.</w:t>
      </w:r>
    </w:p>
    <w:p w:rsidR="00E23F62" w:rsidRDefault="00E23F62" w:rsidP="00B24091">
      <w:pPr>
        <w:pStyle w:val="BodyText"/>
      </w:pPr>
      <w:r>
        <w:t xml:space="preserve">Revelou-se depois que as capacidades de tratar interação multi-toques demonstradas na </w:t>
      </w:r>
      <w:r w:rsidRPr="00C17C9D">
        <w:rPr>
          <w:i/>
        </w:rPr>
        <w:t>Microsoft Surface</w:t>
      </w:r>
      <w:r>
        <w:t xml:space="preserve"> estarão presentes na próxima versão do Windows (Windows 7), e que fabricantes de </w:t>
      </w:r>
      <w:r w:rsidRPr="00C17C9D">
        <w:rPr>
          <w:i/>
        </w:rPr>
        <w:t>notebooks</w:t>
      </w:r>
      <w:r>
        <w:t xml:space="preserve"> passarão a oferecer produtos com esta funcionalidade.</w:t>
      </w:r>
    </w:p>
    <w:p w:rsidR="00E23F62" w:rsidRDefault="00E23F62" w:rsidP="00E23F62">
      <w:pPr>
        <w:pStyle w:val="Heading3"/>
      </w:pPr>
      <w:bookmarkStart w:id="20" w:name="_Toc201408193"/>
      <w:commentRangeStart w:id="21"/>
      <w:r>
        <w:lastRenderedPageBreak/>
        <w:t>ReacTable</w:t>
      </w:r>
      <w:commentRangeEnd w:id="21"/>
      <w:r>
        <w:rPr>
          <w:rStyle w:val="CommentReference"/>
          <w:rFonts w:ascii="Times New Roman" w:hAnsi="Times New Roman" w:cs="Times New Roman"/>
          <w:b w:val="0"/>
          <w:bCs w:val="0"/>
          <w:kern w:val="0"/>
        </w:rPr>
        <w:commentReference w:id="21"/>
      </w:r>
      <w:bookmarkEnd w:id="20"/>
    </w:p>
    <w:p w:rsidR="00E23F62" w:rsidRDefault="00E23F62" w:rsidP="00E23F62">
      <w:pPr>
        <w:pStyle w:val="BodyText"/>
      </w:pPr>
      <w:r>
        <w:t xml:space="preserve">A </w:t>
      </w:r>
      <w:r w:rsidRPr="0080371E">
        <w:rPr>
          <w:i/>
        </w:rPr>
        <w:t>Reac</w:t>
      </w:r>
      <w:r>
        <w:rPr>
          <w:i/>
        </w:rPr>
        <w:t>T</w:t>
      </w:r>
      <w:r w:rsidRPr="0080371E">
        <w:rPr>
          <w:i/>
        </w:rPr>
        <w:t>able</w:t>
      </w:r>
      <w:r w:rsidRPr="00631109">
        <w:t xml:space="preserve"> </w:t>
      </w:r>
      <w:r>
        <w:t>é um i</w:t>
      </w:r>
      <w:r w:rsidRPr="00631109">
        <w:t xml:space="preserve">nstrumento musical colaborativo, desenvolvido pela Universidade Pompeu Fabra, situada em Barcelona, </w:t>
      </w:r>
      <w:r>
        <w:t xml:space="preserve">que </w:t>
      </w:r>
      <w:r w:rsidRPr="00631109">
        <w:t xml:space="preserve">permite o reconhecimento de objetos e </w:t>
      </w:r>
      <w:r>
        <w:t xml:space="preserve">tem </w:t>
      </w:r>
      <w:r w:rsidRPr="00631109">
        <w:t xml:space="preserve">a possibilidade de </w:t>
      </w:r>
      <w:r>
        <w:t xml:space="preserve">detectar </w:t>
      </w:r>
      <w:r w:rsidRPr="00631109">
        <w:t xml:space="preserve">interação </w:t>
      </w:r>
      <w:r w:rsidR="00993C66" w:rsidRPr="00631109">
        <w:t>multi</w:t>
      </w:r>
      <w:r w:rsidR="00993C66">
        <w:t>u</w:t>
      </w:r>
      <w:r w:rsidR="00993C66" w:rsidRPr="00631109">
        <w:t>suário</w:t>
      </w:r>
      <w:r>
        <w:t xml:space="preserve"> e </w:t>
      </w:r>
      <w:r w:rsidRPr="00631109">
        <w:t>sintetiza</w:t>
      </w:r>
      <w:r>
        <w:t>r</w:t>
      </w:r>
      <w:r w:rsidRPr="00631109">
        <w:t xml:space="preserve"> sons gerados através de fontes, filtros e osciladores. Cada objeto</w:t>
      </w:r>
      <w:r>
        <w:t xml:space="preserve"> colocado sobre sua superfície </w:t>
      </w:r>
      <w:r w:rsidRPr="00631109">
        <w:t xml:space="preserve">é classificado por um software a partir de </w:t>
      </w:r>
      <w:r>
        <w:t>marcadores fiduciais</w:t>
      </w:r>
      <w:r>
        <w:rPr>
          <w:rStyle w:val="FootnoteReference"/>
        </w:rPr>
        <w:footnoteReference w:id="3"/>
      </w:r>
      <w:r>
        <w:t xml:space="preserve"> </w:t>
      </w:r>
      <w:r w:rsidRPr="00631109">
        <w:t>situad</w:t>
      </w:r>
      <w:r>
        <w:t>o</w:t>
      </w:r>
      <w:r w:rsidRPr="00631109">
        <w:t xml:space="preserve">s </w:t>
      </w:r>
      <w:r>
        <w:t xml:space="preserve">em sua superfície </w:t>
      </w:r>
      <w:r w:rsidRPr="00631109">
        <w:t>e capturados por uma câmera. Assim</w:t>
      </w:r>
      <w:r>
        <w:t>,</w:t>
      </w:r>
      <w:r w:rsidRPr="00631109">
        <w:t xml:space="preserve"> cada objeto é classificado como um dos geradores e filtros</w:t>
      </w:r>
      <w:r>
        <w:t xml:space="preserve"> de uma aplicação musical </w:t>
      </w:r>
      <w:r w:rsidRPr="00631109">
        <w:t>obtendo-se como resultado um som único</w:t>
      </w:r>
      <w:r>
        <w:t>,</w:t>
      </w:r>
      <w:r w:rsidRPr="00631109">
        <w:t xml:space="preserve"> </w:t>
      </w:r>
      <w:r>
        <w:t xml:space="preserve">resultado </w:t>
      </w:r>
      <w:r w:rsidRPr="00631109">
        <w:t xml:space="preserve">da interação destes objetos. Este instrumento utiliza como base o software de detecção de fiduciais </w:t>
      </w:r>
      <w:r w:rsidRPr="0080371E">
        <w:rPr>
          <w:i/>
        </w:rPr>
        <w:t>ReacTIVision</w:t>
      </w:r>
      <w:r>
        <w:t xml:space="preserve">, que </w:t>
      </w:r>
      <w:r w:rsidRPr="00631109">
        <w:t>reconhec</w:t>
      </w:r>
      <w:r>
        <w:t>e</w:t>
      </w:r>
      <w:r w:rsidRPr="00631109">
        <w:t xml:space="preserve"> dos objetos sobre a mesa.</w:t>
      </w:r>
      <w:r>
        <w:t xml:space="preserve"> Foi utilizado em shows e apresentações da cantora islandesa Björk, no </w:t>
      </w:r>
      <w:r w:rsidRPr="001619BA">
        <w:rPr>
          <w:i/>
        </w:rPr>
        <w:t>Coachella Festival</w:t>
      </w:r>
      <w:r>
        <w:t>, em 2007 na Califórnia.</w:t>
      </w:r>
    </w:p>
    <w:p w:rsidR="00E23F62" w:rsidRDefault="00E23F62" w:rsidP="00E23F62">
      <w:pPr>
        <w:pStyle w:val="Figura"/>
      </w:pPr>
      <w:r>
        <w:rPr>
          <w:noProof/>
          <w:lang w:eastAsia="pt-BR"/>
        </w:rPr>
        <w:drawing>
          <wp:inline distT="0" distB="0" distL="0" distR="0">
            <wp:extent cx="4162425" cy="2781300"/>
            <wp:effectExtent l="19050" t="0" r="9525" b="0"/>
            <wp:docPr id="3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E23F62" w:rsidRDefault="00E23F62" w:rsidP="00E23F62">
      <w:pPr>
        <w:pStyle w:val="Figura"/>
      </w:pPr>
      <w:bookmarkStart w:id="22" w:name="_Toc201408238"/>
      <w:r>
        <w:t xml:space="preserve">Figura </w:t>
      </w:r>
      <w:fldSimple w:instr=" SEQ Figura \* ARABIC ">
        <w:r w:rsidR="00DD4C1E">
          <w:rPr>
            <w:noProof/>
          </w:rPr>
          <w:t>6</w:t>
        </w:r>
      </w:fldSimple>
      <w:r>
        <w:t xml:space="preserve"> - ReacTable</w:t>
      </w:r>
      <w:bookmarkEnd w:id="22"/>
    </w:p>
    <w:p w:rsidR="00E23F62" w:rsidRDefault="005713D3" w:rsidP="00E23F62">
      <w:pPr>
        <w:pStyle w:val="BodyText"/>
      </w:pPr>
      <w:r>
        <w:t>Trata-se de</w:t>
      </w:r>
      <w:r w:rsidR="00E23F62">
        <w:t xml:space="preserve"> uma mesa redonda e translúcida, utilizada </w:t>
      </w:r>
      <w:r>
        <w:t xml:space="preserve">em </w:t>
      </w:r>
      <w:r w:rsidR="00E23F62">
        <w:t>uma sala escura, aparentando um display iluminado por trás. Sob a mesa, há uma câmera, utilizada na visão computacional, e um projetor conectado a um computador. A parte tangível são peças de acrílico com fiduciais impressos em sua superfície.</w:t>
      </w:r>
    </w:p>
    <w:p w:rsidR="00E23F62" w:rsidRDefault="00E23F62" w:rsidP="00E23F62">
      <w:pPr>
        <w:pStyle w:val="BodyText"/>
      </w:pPr>
      <w:r w:rsidRPr="0080371E">
        <w:t xml:space="preserve">Os diversos tipos de </w:t>
      </w:r>
      <w:r>
        <w:t xml:space="preserve">objetos </w:t>
      </w:r>
      <w:r w:rsidRPr="0080371E">
        <w:t>tangíveis representam diferentes módulos de um sintetizador analógico</w:t>
      </w:r>
      <w:r w:rsidR="005713D3">
        <w:t xml:space="preserve"> sendo que</w:t>
      </w:r>
      <w:r w:rsidRPr="0080371E">
        <w:t xml:space="preserve"> alguns </w:t>
      </w:r>
      <w:r>
        <w:t>podem interferir no funcionamento daqueles que estão à sua volta</w:t>
      </w:r>
      <w:r w:rsidRPr="0080371E">
        <w:t xml:space="preserve">. Quando </w:t>
      </w:r>
      <w:r>
        <w:t xml:space="preserve">um objeto é </w:t>
      </w:r>
      <w:r w:rsidRPr="0080371E">
        <w:t>posicionad</w:t>
      </w:r>
      <w:r>
        <w:t xml:space="preserve">o </w:t>
      </w:r>
      <w:r w:rsidRPr="0080371E">
        <w:t xml:space="preserve">sobre a mesa, em alguns </w:t>
      </w:r>
      <w:r w:rsidRPr="0080371E">
        <w:lastRenderedPageBreak/>
        <w:t>casos</w:t>
      </w:r>
      <w:r>
        <w:t>,</w:t>
      </w:r>
      <w:r w:rsidRPr="0080371E">
        <w:t xml:space="preserve"> aparece</w:t>
      </w:r>
      <w:r>
        <w:t>m</w:t>
      </w:r>
      <w:r w:rsidRPr="0080371E">
        <w:t xml:space="preserve"> controle</w:t>
      </w:r>
      <w:r>
        <w:t xml:space="preserve">s que permitem a mudança, </w:t>
      </w:r>
      <w:r w:rsidR="005713D3">
        <w:t xml:space="preserve">através do </w:t>
      </w:r>
      <w:r>
        <w:t>toque, do comprimento de onda, volume, tons e padrões musicais.</w:t>
      </w:r>
    </w:p>
    <w:p w:rsidR="00E23F62" w:rsidRDefault="00E23F62" w:rsidP="00E23F62">
      <w:pPr>
        <w:pStyle w:val="Heading3"/>
      </w:pPr>
      <w:bookmarkStart w:id="23" w:name="_Toc201408194"/>
      <w:commentRangeStart w:id="24"/>
      <w:r>
        <w:t>iPhone</w:t>
      </w:r>
      <w:commentRangeEnd w:id="24"/>
      <w:r w:rsidR="00570E02">
        <w:rPr>
          <w:rStyle w:val="CommentReference"/>
          <w:rFonts w:ascii="Times New Roman" w:hAnsi="Times New Roman" w:cs="Times New Roman"/>
          <w:b w:val="0"/>
          <w:bCs w:val="0"/>
          <w:kern w:val="0"/>
        </w:rPr>
        <w:commentReference w:id="24"/>
      </w:r>
      <w:bookmarkEnd w:id="23"/>
    </w:p>
    <w:p w:rsidR="00E23F62" w:rsidRDefault="00E23F62" w:rsidP="00E23F62">
      <w:pPr>
        <w:pStyle w:val="BodyText"/>
      </w:pPr>
      <w:r w:rsidRPr="00647B10">
        <w:t xml:space="preserve">O </w:t>
      </w:r>
      <w:r w:rsidRPr="00647B10">
        <w:rPr>
          <w:i/>
        </w:rPr>
        <w:t>iPhone</w:t>
      </w:r>
      <w:r w:rsidRPr="00647B10">
        <w:t xml:space="preserve"> é um </w:t>
      </w:r>
      <w:r w:rsidRPr="00A51D11">
        <w:rPr>
          <w:i/>
        </w:rPr>
        <w:t>smartphone</w:t>
      </w:r>
      <w:r w:rsidRPr="00647B10">
        <w:t xml:space="preserv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rsidR="00376E4B">
        <w:t xml:space="preserve"> de 3</w:t>
      </w:r>
      <w:r w:rsidR="00F57F0A">
        <w:t>,</w:t>
      </w:r>
      <w:r w:rsidR="00376E4B">
        <w:t>5 polegadas</w:t>
      </w:r>
      <w:r>
        <w:t>.</w:t>
      </w:r>
    </w:p>
    <w:p w:rsidR="00E23F62" w:rsidRDefault="00215163" w:rsidP="00E23F62">
      <w:pPr>
        <w:pStyle w:val="Figura"/>
      </w:pPr>
      <w:r>
        <w:rPr>
          <w:i w:val="0"/>
          <w:noProof/>
          <w:lang w:eastAsia="pt-BR"/>
        </w:rPr>
        <w:drawing>
          <wp:inline distT="0" distB="0" distL="0" distR="0">
            <wp:extent cx="2493169" cy="2714625"/>
            <wp:effectExtent l="19050" t="0" r="2381"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srcRect/>
                    <a:stretch>
                      <a:fillRect/>
                    </a:stretch>
                  </pic:blipFill>
                  <pic:spPr bwMode="auto">
                    <a:xfrm>
                      <a:off x="0" y="0"/>
                      <a:ext cx="2493169" cy="2714625"/>
                    </a:xfrm>
                    <a:prstGeom prst="rect">
                      <a:avLst/>
                    </a:prstGeom>
                    <a:noFill/>
                    <a:ln w="9525">
                      <a:noFill/>
                      <a:miter lim="800000"/>
                      <a:headEnd/>
                      <a:tailEnd/>
                    </a:ln>
                  </pic:spPr>
                </pic:pic>
              </a:graphicData>
            </a:graphic>
          </wp:inline>
        </w:drawing>
      </w:r>
    </w:p>
    <w:p w:rsidR="00E23F62" w:rsidRDefault="00E23F62" w:rsidP="00E23F62">
      <w:pPr>
        <w:pStyle w:val="Figura"/>
      </w:pPr>
      <w:bookmarkStart w:id="25" w:name="_Toc201408239"/>
      <w:r>
        <w:t xml:space="preserve">Figura </w:t>
      </w:r>
      <w:fldSimple w:instr=" SEQ Figura \* ARABIC ">
        <w:r w:rsidR="00DD4C1E">
          <w:rPr>
            <w:noProof/>
          </w:rPr>
          <w:t>7</w:t>
        </w:r>
      </w:fldSimple>
      <w:r>
        <w:t xml:space="preserve"> - iPhone</w:t>
      </w:r>
      <w:bookmarkEnd w:id="25"/>
    </w:p>
    <w:p w:rsidR="00E23F62" w:rsidRDefault="00E23F62" w:rsidP="00E23F62">
      <w:pPr>
        <w:pStyle w:val="BodyText"/>
      </w:pPr>
      <w:r>
        <w:t>Possui um p</w:t>
      </w:r>
      <w:r w:rsidRPr="00647B10">
        <w:t xml:space="preserve">rocessador de 620 MHz ARM 1176[2], </w:t>
      </w:r>
      <w:r>
        <w:t>operando em</w:t>
      </w:r>
      <w:r w:rsidRPr="00647B10">
        <w:t xml:space="preserve"> 412</w:t>
      </w:r>
      <w:r>
        <w:t>MH</w:t>
      </w:r>
      <w:r w:rsidRPr="00647B10">
        <w:t>z, 128MB DRAM, armazenamento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6F1FDE" w:rsidRPr="006F1FDE" w:rsidRDefault="00E23F62" w:rsidP="006F1FDE">
      <w:pPr>
        <w:pStyle w:val="BodyText"/>
      </w:pPr>
      <w:r>
        <w:t>O dispositivo</w:t>
      </w:r>
      <w:r w:rsidRPr="00647B10">
        <w:t xml:space="preserve"> </w:t>
      </w:r>
      <w:r>
        <w:t>possui</w:t>
      </w:r>
      <w:r w:rsidRPr="00647B10">
        <w:t xml:space="preserve"> três sensores: </w:t>
      </w:r>
      <w:r>
        <w:t xml:space="preserve">um de </w:t>
      </w:r>
      <w:r w:rsidRPr="00647B10">
        <w:t>proximidade</w:t>
      </w:r>
      <w:r>
        <w:t>,</w:t>
      </w:r>
      <w:r w:rsidRPr="00647B10">
        <w:t xml:space="preserve"> que prev</w:t>
      </w:r>
      <w:r>
        <w:t>i</w:t>
      </w:r>
      <w:r w:rsidRPr="00647B10">
        <w:t>n</w:t>
      </w:r>
      <w:r>
        <w:t xml:space="preserve">e </w:t>
      </w:r>
      <w:r w:rsidRPr="00647B10">
        <w:t>que o rosto ou orelhas interajam com o dispositivo</w:t>
      </w:r>
      <w:r>
        <w:t xml:space="preserve"> enquanto uma chamada é atendida;</w:t>
      </w:r>
      <w:r w:rsidRPr="00647B10">
        <w:t xml:space="preserve"> um de luz ambiente que </w:t>
      </w:r>
      <w:r>
        <w:t xml:space="preserve">altera automaticamente </w:t>
      </w:r>
      <w:r w:rsidRPr="00647B10">
        <w:t>o brilho do display</w:t>
      </w:r>
      <w:r w:rsidR="00F57F0A">
        <w:t>;</w:t>
      </w:r>
      <w:r w:rsidRPr="00647B10">
        <w:t xml:space="preserve"> e </w:t>
      </w:r>
      <w:r w:rsidR="00F57F0A">
        <w:t xml:space="preserve">por último, </w:t>
      </w:r>
      <w:r w:rsidRPr="00647B10">
        <w:t xml:space="preserve">um acelerômetro de </w:t>
      </w:r>
      <w:r w:rsidR="00F57F0A" w:rsidRPr="00647B10">
        <w:t>três</w:t>
      </w:r>
      <w:r w:rsidRPr="00647B10">
        <w:t xml:space="preserve"> eixos, </w:t>
      </w:r>
      <w:r>
        <w:t xml:space="preserve">que de acordo com a </w:t>
      </w:r>
      <w:r w:rsidRPr="00647B10">
        <w:t xml:space="preserve">orientação do </w:t>
      </w:r>
      <w:r>
        <w:t xml:space="preserve">aparelho, </w:t>
      </w:r>
      <w:r w:rsidRPr="00647B10">
        <w:t>muda</w:t>
      </w:r>
      <w:r>
        <w:t xml:space="preserve"> o posicionamento das in</w:t>
      </w:r>
      <w:r w:rsidR="00F57F0A">
        <w:t>formações exibidas em sua tela.</w:t>
      </w:r>
    </w:p>
    <w:p w:rsidR="000213E1" w:rsidRPr="000213E1" w:rsidRDefault="00F57F0A" w:rsidP="000213E1">
      <w:pPr>
        <w:pStyle w:val="BodyText"/>
      </w:pPr>
      <w:r w:rsidRPr="00F57F0A">
        <w:t xml:space="preserve">O </w:t>
      </w:r>
      <w:r w:rsidRPr="00F57F0A">
        <w:rPr>
          <w:i/>
        </w:rPr>
        <w:t>iPhone</w:t>
      </w:r>
      <w:r w:rsidRPr="00F57F0A">
        <w:t xml:space="preserve"> permite</w:t>
      </w:r>
      <w:r w:rsidR="00E25241">
        <w:t xml:space="preserve"> o uso de comandos multi-toque utilizando uma camada de material capacitivo sob sua tela. Esse material capacitivo, responsável por armazenar energia, é organizado de acordo com as coordenadas do sistema </w:t>
      </w:r>
      <w:r w:rsidR="003B5D28">
        <w:t>no formato de uma grade.</w:t>
      </w:r>
    </w:p>
    <w:tbl>
      <w:tblPr>
        <w:tblW w:w="0" w:type="auto"/>
        <w:jc w:val="center"/>
        <w:tblCellSpacing w:w="0" w:type="dxa"/>
        <w:tblCellMar>
          <w:top w:w="45" w:type="dxa"/>
          <w:left w:w="45" w:type="dxa"/>
          <w:bottom w:w="45" w:type="dxa"/>
          <w:right w:w="45" w:type="dxa"/>
        </w:tblCellMar>
        <w:tblLook w:val="04A0"/>
      </w:tblPr>
      <w:tblGrid>
        <w:gridCol w:w="6090"/>
      </w:tblGrid>
      <w:tr w:rsidR="000213E1" w:rsidRPr="009762AA" w:rsidTr="000213E1">
        <w:trPr>
          <w:tblCellSpacing w:w="0" w:type="dxa"/>
          <w:jc w:val="center"/>
        </w:trPr>
        <w:tc>
          <w:tcPr>
            <w:tcW w:w="0" w:type="auto"/>
            <w:vAlign w:val="center"/>
            <w:hideMark/>
          </w:tcPr>
          <w:p w:rsidR="000213E1" w:rsidRDefault="003B5D28" w:rsidP="000213E1">
            <w:pPr>
              <w:pStyle w:val="Figura"/>
            </w:pPr>
            <w:r>
              <w:object w:dxaOrig="6000" w:dyaOrig="78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pt;height:390.75pt" o:ole="">
                  <v:imagedata r:id="rId16" o:title=""/>
                </v:shape>
                <o:OLEObject Type="Embed" ProgID="PBrush" ShapeID="_x0000_i1025" DrawAspect="Content" ObjectID="_1275246285" r:id="rId17"/>
              </w:object>
            </w:r>
          </w:p>
          <w:p w:rsidR="000213E1" w:rsidRPr="009762AA" w:rsidRDefault="000213E1" w:rsidP="003B5D28">
            <w:pPr>
              <w:pStyle w:val="Figura"/>
            </w:pPr>
            <w:r>
              <w:t xml:space="preserve">Figura </w:t>
            </w:r>
            <w:fldSimple w:instr=" SEQ Figura \* ARABIC ">
              <w:r w:rsidR="00DD4C1E">
                <w:rPr>
                  <w:noProof/>
                </w:rPr>
                <w:t>8</w:t>
              </w:r>
            </w:fldSimple>
            <w:r>
              <w:t xml:space="preserve"> - </w:t>
            </w:r>
            <w:r w:rsidR="003B5D28">
              <w:t>Estrutura da tela multi-toque do iPhone</w:t>
            </w:r>
          </w:p>
        </w:tc>
      </w:tr>
    </w:tbl>
    <w:p w:rsidR="000213E1" w:rsidRDefault="003B5D28" w:rsidP="00133003">
      <w:pPr>
        <w:pStyle w:val="BodyText"/>
      </w:pPr>
      <w:r>
        <w:t>Quando o toque acontece, a energia magnética emitida pelo dedo</w:t>
      </w:r>
      <w:r w:rsidR="0048483A">
        <w:t xml:space="preserve"> humano</w:t>
      </w:r>
      <w:r>
        <w:t xml:space="preserve"> é armazenada nos capacitores próximos à região do toque. A energia armazenada pelos é</w:t>
      </w:r>
      <w:r w:rsidR="00133003" w:rsidRPr="00133003">
        <w:t xml:space="preserve"> filtrad</w:t>
      </w:r>
      <w:r>
        <w:t>a</w:t>
      </w:r>
      <w:r w:rsidR="00133003" w:rsidRPr="00133003">
        <w:t xml:space="preserve"> e analisad</w:t>
      </w:r>
      <w:r>
        <w:t>a</w:t>
      </w:r>
      <w:r w:rsidR="00133003" w:rsidRPr="00133003">
        <w:t xml:space="preserve"> </w:t>
      </w:r>
      <w:r w:rsidR="00133003">
        <w:t>por</w:t>
      </w:r>
      <w:r w:rsidR="00133003" w:rsidRPr="00133003">
        <w:t xml:space="preserve"> software, determinando </w:t>
      </w:r>
      <w:r>
        <w:t>a</w:t>
      </w:r>
      <w:r w:rsidR="00133003" w:rsidRPr="00133003">
        <w:t xml:space="preserve">s </w:t>
      </w:r>
      <w:r>
        <w:t xml:space="preserve">propriedades </w:t>
      </w:r>
      <w:r w:rsidR="00133003" w:rsidRPr="00133003">
        <w:t xml:space="preserve">de cada toque, como tamanho e posição na </w:t>
      </w:r>
      <w:r>
        <w:t>tela</w:t>
      </w:r>
      <w:r w:rsidR="0048483A">
        <w:t xml:space="preserve"> do </w:t>
      </w:r>
      <w:r w:rsidR="0048483A" w:rsidRPr="0048483A">
        <w:rPr>
          <w:i/>
        </w:rPr>
        <w:t>iPhone</w:t>
      </w:r>
      <w:r>
        <w:t>.</w:t>
      </w:r>
    </w:p>
    <w:p w:rsidR="00133003" w:rsidRDefault="0040101C" w:rsidP="00133003">
      <w:pPr>
        <w:pStyle w:val="BodyText"/>
      </w:pPr>
      <w:r>
        <w:t>T</w:t>
      </w:r>
      <w:r w:rsidR="0098194E">
        <w:t xml:space="preserve">odas as </w:t>
      </w:r>
      <w:r w:rsidR="00AC5E3E">
        <w:t xml:space="preserve">ações </w:t>
      </w:r>
      <w:r>
        <w:t xml:space="preserve">multi-toque </w:t>
      </w:r>
      <w:r w:rsidR="00AC5E3E">
        <w:t xml:space="preserve">são reconhecidas através de </w:t>
      </w:r>
      <w:r w:rsidR="00AC5E3E" w:rsidRPr="0040101C">
        <w:rPr>
          <w:i/>
        </w:rPr>
        <w:t>gest</w:t>
      </w:r>
      <w:r w:rsidRPr="0040101C">
        <w:rPr>
          <w:i/>
        </w:rPr>
        <w:t>ures</w:t>
      </w:r>
      <w:r>
        <w:t xml:space="preserve"> (</w:t>
      </w:r>
      <w:r w:rsidRPr="0040101C">
        <w:t>gestos</w:t>
      </w:r>
      <w:r>
        <w:t>)</w:t>
      </w:r>
      <w:r w:rsidR="00AC5E3E">
        <w:t xml:space="preserve">. Um exemplo </w:t>
      </w:r>
      <w:r>
        <w:t xml:space="preserve">de seu uso é o </w:t>
      </w:r>
      <w:r w:rsidR="00AC5E3E">
        <w:t xml:space="preserve">utilizado </w:t>
      </w:r>
      <w:r>
        <w:t>no redimensionamento de objetos</w:t>
      </w:r>
      <w:r w:rsidR="00AC5E3E">
        <w:t xml:space="preserve">. </w:t>
      </w:r>
      <w:r>
        <w:t xml:space="preserve">A ampliação é detectável através da separação de dois dedos, enquanto a redução através da aproximação de dois </w:t>
      </w:r>
      <w:r w:rsidR="00AC5E3E">
        <w:t>dedos.</w:t>
      </w:r>
    </w:p>
    <w:p w:rsidR="00376E4B" w:rsidRDefault="00376E4B" w:rsidP="00133003">
      <w:pPr>
        <w:pStyle w:val="Figura"/>
      </w:pPr>
      <w:r>
        <w:rPr>
          <w:noProof/>
          <w:lang w:eastAsia="pt-BR"/>
        </w:rPr>
        <w:lastRenderedPageBreak/>
        <w:drawing>
          <wp:inline distT="0" distB="0" distL="0" distR="0">
            <wp:extent cx="4286250" cy="2009775"/>
            <wp:effectExtent l="19050" t="19050" r="19050" b="28575"/>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rcRect/>
                    <a:stretch>
                      <a:fillRect/>
                    </a:stretch>
                  </pic:blipFill>
                  <pic:spPr bwMode="auto">
                    <a:xfrm>
                      <a:off x="0" y="0"/>
                      <a:ext cx="4286250" cy="2009775"/>
                    </a:xfrm>
                    <a:prstGeom prst="rect">
                      <a:avLst/>
                    </a:prstGeom>
                    <a:noFill/>
                    <a:ln w="9525">
                      <a:solidFill>
                        <a:schemeClr val="tx1"/>
                      </a:solidFill>
                      <a:miter lim="800000"/>
                      <a:headEnd/>
                      <a:tailEnd/>
                    </a:ln>
                  </pic:spPr>
                </pic:pic>
              </a:graphicData>
            </a:graphic>
          </wp:inline>
        </w:drawing>
      </w:r>
    </w:p>
    <w:p w:rsidR="00376E4B" w:rsidRDefault="00376E4B" w:rsidP="00376E4B">
      <w:pPr>
        <w:pStyle w:val="Figura"/>
      </w:pPr>
      <w:bookmarkStart w:id="26" w:name="_Toc201408240"/>
      <w:r>
        <w:t xml:space="preserve">Figura </w:t>
      </w:r>
      <w:fldSimple w:instr=" SEQ Figura \* ARABIC ">
        <w:r w:rsidR="00DD4C1E">
          <w:rPr>
            <w:noProof/>
          </w:rPr>
          <w:t>9</w:t>
        </w:r>
      </w:fldSimple>
      <w:r>
        <w:t xml:space="preserve"> </w:t>
      </w:r>
      <w:r w:rsidR="002B7921">
        <w:t>-</w:t>
      </w:r>
      <w:r>
        <w:t xml:space="preserve"> </w:t>
      </w:r>
      <w:r w:rsidR="0040101C">
        <w:t xml:space="preserve">Gesture de redimensionamento </w:t>
      </w:r>
      <w:r>
        <w:t>no iPhone</w:t>
      </w:r>
      <w:bookmarkEnd w:id="26"/>
    </w:p>
    <w:p w:rsidR="00376E4B" w:rsidRDefault="0040101C" w:rsidP="0040101C">
      <w:pPr>
        <w:pStyle w:val="BodyText"/>
      </w:pPr>
      <w:r>
        <w:t xml:space="preserve">O </w:t>
      </w:r>
      <w:r w:rsidRPr="0048483A">
        <w:rPr>
          <w:i/>
        </w:rPr>
        <w:t>iPhone</w:t>
      </w:r>
      <w:r>
        <w:t xml:space="preserve"> permite o uso de diversos aplicativos, como planilhas, emails, fotos e tocadores de músicas, jogos, emuladores e sistemas </w:t>
      </w:r>
      <w:r w:rsidRPr="0048483A">
        <w:rPr>
          <w:i/>
        </w:rPr>
        <w:t>GPS</w:t>
      </w:r>
      <w:r>
        <w:t xml:space="preserve"> (</w:t>
      </w:r>
      <w:r w:rsidRPr="0048483A">
        <w:rPr>
          <w:i/>
        </w:rPr>
        <w:t>Global Positioning System</w:t>
      </w:r>
      <w:r>
        <w:t>).</w:t>
      </w:r>
    </w:p>
    <w:p w:rsidR="00376E4B" w:rsidRDefault="0040101C" w:rsidP="00376E4B">
      <w:pPr>
        <w:pStyle w:val="Figura"/>
        <w:keepNext/>
      </w:pPr>
      <w:r>
        <w:rPr>
          <w:i w:val="0"/>
          <w:noProof/>
          <w:lang w:eastAsia="pt-BR"/>
        </w:rPr>
        <w:drawing>
          <wp:inline distT="0" distB="0" distL="0" distR="0">
            <wp:extent cx="3429000" cy="1798320"/>
            <wp:effectExtent l="1905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3429000" cy="1798320"/>
                    </a:xfrm>
                    <a:prstGeom prst="rect">
                      <a:avLst/>
                    </a:prstGeom>
                    <a:noFill/>
                    <a:ln w="9525">
                      <a:noFill/>
                      <a:miter lim="800000"/>
                      <a:headEnd/>
                      <a:tailEnd/>
                    </a:ln>
                  </pic:spPr>
                </pic:pic>
              </a:graphicData>
            </a:graphic>
          </wp:inline>
        </w:drawing>
      </w:r>
    </w:p>
    <w:p w:rsidR="00376E4B" w:rsidRDefault="00376E4B" w:rsidP="00376E4B">
      <w:pPr>
        <w:pStyle w:val="Figura"/>
      </w:pPr>
      <w:bookmarkStart w:id="27" w:name="_Toc201408241"/>
      <w:r>
        <w:t xml:space="preserve">Figura </w:t>
      </w:r>
      <w:fldSimple w:instr=" SEQ Figura \* ARABIC ">
        <w:r w:rsidR="00DD4C1E">
          <w:rPr>
            <w:noProof/>
          </w:rPr>
          <w:t>10</w:t>
        </w:r>
      </w:fldSimple>
      <w:r w:rsidR="002B7921">
        <w:t xml:space="preserve"> </w:t>
      </w:r>
      <w:r>
        <w:t>-</w:t>
      </w:r>
      <w:r w:rsidR="002B7921">
        <w:t xml:space="preserve"> </w:t>
      </w:r>
      <w:r w:rsidR="0040101C">
        <w:t>Sistema GPS n</w:t>
      </w:r>
      <w:r>
        <w:t>o iPhone</w:t>
      </w:r>
      <w:bookmarkEnd w:id="27"/>
    </w:p>
    <w:p w:rsidR="00E23F62" w:rsidRDefault="00E23F62" w:rsidP="00E23F62">
      <w:pPr>
        <w:pStyle w:val="Heading2"/>
      </w:pPr>
      <w:bookmarkStart w:id="28" w:name="_Toc201408195"/>
      <w:r>
        <w:t>Jogos e Interatividade</w:t>
      </w:r>
      <w:bookmarkEnd w:id="28"/>
    </w:p>
    <w:p w:rsidR="008028E3" w:rsidRDefault="008028E3" w:rsidP="008028E3">
      <w:pPr>
        <w:pStyle w:val="BodyText"/>
      </w:pPr>
      <w:r w:rsidRPr="00E324BC">
        <w:t xml:space="preserve">Desde os primeiros jogos que </w:t>
      </w:r>
      <w:r>
        <w:t>lançados,</w:t>
      </w:r>
      <w:r w:rsidRPr="00E324BC">
        <w:t xml:space="preserve"> </w:t>
      </w:r>
      <w:r>
        <w:t>novas formas de interação com jogador eram estudadas, de forma a transportar o jogador para dentro do universo do jogo e tornar a interação mais intuitiva e natural. Exemplos dessas pesquisas são os volantes para os jogos de corrida, pistolas para jogos de tiro em primeira pessoa e manches para jogos de aeronaves.</w:t>
      </w:r>
    </w:p>
    <w:p w:rsidR="008028E3" w:rsidRPr="008028E3" w:rsidRDefault="008028E3" w:rsidP="008028E3">
      <w:r>
        <w:t xml:space="preserve">O </w:t>
      </w:r>
      <w:r w:rsidRPr="00F57F0A">
        <w:rPr>
          <w:i/>
        </w:rPr>
        <w:t>IRTaktiks</w:t>
      </w:r>
      <w:r>
        <w:t xml:space="preserve">, por se tratar de um jogo de </w:t>
      </w:r>
      <w:r w:rsidR="00AE4A66">
        <w:t>RPG t</w:t>
      </w:r>
      <w:r>
        <w:t>átic</w:t>
      </w:r>
      <w:r w:rsidR="00AE4A66">
        <w:t>o</w:t>
      </w:r>
      <w:r>
        <w:t xml:space="preserve">, </w:t>
      </w:r>
      <w:r w:rsidR="00AE4A66">
        <w:t>com características de estratégia, motivou o estudo mais profundo destes gêneros de jogos, suas principais características e vertentes.</w:t>
      </w:r>
    </w:p>
    <w:p w:rsidR="005A7093" w:rsidRDefault="005A7093" w:rsidP="005A7093">
      <w:pPr>
        <w:pStyle w:val="Heading3"/>
      </w:pPr>
      <w:bookmarkStart w:id="29" w:name="_Toc201408196"/>
      <w:r>
        <w:lastRenderedPageBreak/>
        <w:t>Jogos de Estratégia</w:t>
      </w:r>
      <w:bookmarkEnd w:id="29"/>
    </w:p>
    <w:p w:rsidR="005A7093" w:rsidRDefault="005A7093" w:rsidP="002E4FBC">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5A7093" w:rsidRDefault="00C84DCB" w:rsidP="005A7093">
      <w:pPr>
        <w:pStyle w:val="BodyText"/>
      </w:pPr>
      <w:r>
        <w:t>Quanto à classificação</w:t>
      </w:r>
      <w:r w:rsidR="005A7093">
        <w:t xml:space="preserve"> temporal,</w:t>
      </w:r>
      <w:r>
        <w:t xml:space="preserve"> pode ser </w:t>
      </w:r>
      <w:r w:rsidR="00FC4DB2">
        <w:t>em tempo real, ou seja,</w:t>
      </w:r>
      <w:r w:rsidR="005A7093">
        <w:t xml:space="preserve"> não existe divisão de tempo ou de permissão para jogadores terminarem suas jogadas. Todos podem agir assim que tomadas às decisões, sem a necessidade de esperar sua vez</w:t>
      </w:r>
      <w:r w:rsidR="00FC4DB2">
        <w:t>.</w:t>
      </w:r>
      <w:r>
        <w:t xml:space="preserve"> </w:t>
      </w:r>
      <w:r w:rsidR="00FC4DB2">
        <w:t>Ou</w:t>
      </w:r>
      <w:r w:rsidR="005A7093">
        <w:t xml:space="preserve"> baseados em turnos; onde cada jogador deve esperar seu momento de agir</w:t>
      </w:r>
      <w:r w:rsidR="00FC4DB2">
        <w:t>, aguardando a ação do adversário</w:t>
      </w:r>
      <w:r w:rsidR="005A7093">
        <w:t xml:space="preserve">. Em alguns jogos, porém, podemos encontrar ambas as características. </w:t>
      </w:r>
      <w:r w:rsidR="00FC4DB2">
        <w:t>Como por exemplo, temos algumas</w:t>
      </w:r>
      <w:r w:rsidR="005A7093">
        <w:t xml:space="preserve"> ações </w:t>
      </w:r>
      <w:r w:rsidR="00FC4DB2">
        <w:t>podem ser</w:t>
      </w:r>
      <w:r w:rsidR="005A7093">
        <w:t xml:space="preserve"> em tempo real e </w:t>
      </w:r>
      <w:r w:rsidR="00FC4DB2">
        <w:t>o quando há</w:t>
      </w:r>
      <w:r w:rsidR="005A7093">
        <w:t xml:space="preserve"> combate</w:t>
      </w:r>
      <w:r w:rsidR="00FC4DB2">
        <w:t xml:space="preserve"> entre jogadores</w:t>
      </w:r>
      <w:r w:rsidR="005A7093">
        <w:t>, as ações mudam para um ambiente de turno.</w:t>
      </w:r>
    </w:p>
    <w:p w:rsidR="005A7093" w:rsidRDefault="005A7093" w:rsidP="005A7093">
      <w:pPr>
        <w:pStyle w:val="BodyText"/>
      </w:pPr>
      <w:r>
        <w:t>Em termos de realidade, trata-se da pureza de estratégia do jogo em relação ao ambiente. Enquanto alguns jogos tentam reproduzir fielmente as guerras napoleônicas, ou as conquistas do império romano</w:t>
      </w:r>
      <w:r w:rsidR="00FC4DB2">
        <w:t>, como no caso dos tabuleiros de wargames</w:t>
      </w:r>
      <w:r>
        <w:t xml:space="preserve">; outros não possuem ligação com o mundo real, como por exemplo: </w:t>
      </w:r>
      <w:r w:rsidR="00FC4DB2">
        <w:t>Go, damas, xadrez, entre outros.</w:t>
      </w:r>
    </w:p>
    <w:p w:rsidR="005A7093" w:rsidRDefault="005A7093" w:rsidP="005A7093">
      <w:pPr>
        <w:pStyle w:val="Heading3"/>
      </w:pPr>
      <w:bookmarkStart w:id="30" w:name="_Toc201408197"/>
      <w:r>
        <w:t>Jogos de RPG</w:t>
      </w:r>
      <w:bookmarkEnd w:id="30"/>
    </w:p>
    <w:p w:rsidR="005A7093" w:rsidRDefault="005A7093" w:rsidP="005A7093">
      <w:pPr>
        <w:pStyle w:val="BodyText"/>
      </w:pPr>
      <w:r w:rsidRPr="00325947">
        <w:rPr>
          <w:i/>
        </w:rPr>
        <w:t>RPG</w:t>
      </w:r>
      <w:r>
        <w:t xml:space="preserve"> é a sigla de </w:t>
      </w:r>
      <w:r w:rsidRPr="00325947">
        <w:rPr>
          <w:i/>
        </w:rPr>
        <w:t>Role Playing Game</w:t>
      </w:r>
      <w:r>
        <w:t>, podendo ser traduzido como jogo de interpretação de papéis,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5A7093" w:rsidRDefault="005A7093" w:rsidP="005A7093">
      <w:pPr>
        <w:pStyle w:val="BodyText"/>
      </w:pPr>
      <w:r>
        <w:t xml:space="preserve">Os </w:t>
      </w:r>
      <w:r w:rsidRPr="00325947">
        <w:rPr>
          <w:i/>
        </w:rPr>
        <w:t>RPGs</w:t>
      </w:r>
      <w:r>
        <w:t xml:space="preserve"> são tipicamente mais colaborativos e sociais do que competitivos. Une seus participantes em um único time que aventura-se como um grupo. Raramente têm ganhadores ou perdedores, tornando-o fundamentalmente diferente de outros jogos de tabuleiro, jogos de cartas, esportes, ou qualquer outro tipo de jogo. Por esses motivos a </w:t>
      </w:r>
      <w:r w:rsidRPr="00AA1314">
        <w:rPr>
          <w:i/>
        </w:rPr>
        <w:t>NASA</w:t>
      </w:r>
      <w:r>
        <w:rPr>
          <w:rStyle w:val="FootnoteReference"/>
        </w:rPr>
        <w:footnoteReference w:id="5"/>
      </w:r>
      <w:r>
        <w:t xml:space="preserve">, em longas missões espaciais, utiliza o </w:t>
      </w:r>
      <w:r w:rsidRPr="00AA1314">
        <w:rPr>
          <w:i/>
        </w:rPr>
        <w:t>RPG</w:t>
      </w:r>
      <w:r>
        <w:t xml:space="preserve"> como forma de </w:t>
      </w:r>
      <w:r>
        <w:lastRenderedPageBreak/>
        <w:t>entretenimento, evitando o conflito entre os tripulantes. Os russos, como alternativa, utilizaram o jogo de xadrez, reduzindo o tédio, estresse e depressão que estas viagens podem causar.</w:t>
      </w:r>
    </w:p>
    <w:p w:rsidR="005A7093" w:rsidRPr="00325947" w:rsidRDefault="005A7093" w:rsidP="005A7093">
      <w:pPr>
        <w:pStyle w:val="BodyText"/>
      </w:pPr>
      <w:r w:rsidRPr="00325947">
        <w:t xml:space="preserve">O </w:t>
      </w:r>
      <w:r w:rsidRPr="00AA1314">
        <w:rPr>
          <w:i/>
        </w:rPr>
        <w:t>RPG</w:t>
      </w:r>
      <w:r w:rsidRPr="00325947">
        <w:t xml:space="preserve"> é um jogo pouco convencional quando compara</w:t>
      </w:r>
      <w:r>
        <w:t>do a</w:t>
      </w:r>
      <w:r w:rsidRPr="00325947">
        <w:t xml:space="preserve">os jogos habituais. Em um teatro, os atores recebem seu </w:t>
      </w:r>
      <w:r w:rsidRPr="00AA1314">
        <w:rPr>
          <w:i/>
        </w:rPr>
        <w:t>script</w:t>
      </w:r>
      <w:r w:rsidRPr="00325947">
        <w:t xml:space="preserve">, </w:t>
      </w:r>
      <w:r>
        <w:t>um</w:t>
      </w:r>
      <w:r w:rsidRPr="00325947">
        <w:t xml:space="preserve"> conjunto de suas ações, gestos e falas, com tudo o que s</w:t>
      </w:r>
      <w:r>
        <w:t>eus</w:t>
      </w:r>
      <w:r w:rsidRPr="00325947">
        <w:t xml:space="preserve"> personagens devem saber</w:t>
      </w:r>
      <w:r>
        <w:t xml:space="preserve"> e fazer</w:t>
      </w:r>
      <w:r w:rsidRPr="00325947">
        <w:t xml:space="preserve">. </w:t>
      </w:r>
      <w:r>
        <w:t>O jogador</w:t>
      </w:r>
      <w:r w:rsidRPr="00325947">
        <w:t xml:space="preserve"> interpreta um personagem de ficção, seguindo o enredo definido </w:t>
      </w:r>
      <w:r>
        <w:t xml:space="preserve">por um </w:t>
      </w:r>
      <w:r w:rsidRPr="00325947">
        <w:t xml:space="preserve">roteiro. </w:t>
      </w:r>
      <w:r>
        <w:t>Em u</w:t>
      </w:r>
      <w:r w:rsidRPr="00325947">
        <w:t xml:space="preserve">m jogo de estratégia, por outro lado, </w:t>
      </w:r>
      <w:r>
        <w:t xml:space="preserve">o jogador </w:t>
      </w:r>
      <w:r w:rsidRPr="00325947">
        <w:t>segu</w:t>
      </w:r>
      <w:r>
        <w:t>e</w:t>
      </w:r>
      <w:r w:rsidRPr="00325947">
        <w:t xml:space="preserve"> um conjunto de regras onde, para vencer, precisa</w:t>
      </w:r>
      <w:r>
        <w:t>m-se</w:t>
      </w:r>
      <w:r w:rsidRPr="00325947">
        <w:t xml:space="preserve"> vencer </w:t>
      </w:r>
      <w:r>
        <w:t xml:space="preserve">os </w:t>
      </w:r>
      <w:r w:rsidRPr="00325947">
        <w:t>desafios impostos p</w:t>
      </w:r>
      <w:r>
        <w:t>elos</w:t>
      </w:r>
      <w:r w:rsidRPr="00325947">
        <w:t xml:space="preserve"> adversários</w:t>
      </w:r>
      <w:r>
        <w:t>. C</w:t>
      </w:r>
      <w:r w:rsidRPr="00325947">
        <w:t xml:space="preserve">ada partida é única, </w:t>
      </w:r>
      <w:r>
        <w:t xml:space="preserve">uma vez que </w:t>
      </w:r>
      <w:r w:rsidRPr="00325947">
        <w:t xml:space="preserve">é impossível prever seus movimentos durante o jogo. No </w:t>
      </w:r>
      <w:r w:rsidRPr="00AA1314">
        <w:rPr>
          <w:i/>
        </w:rPr>
        <w:t>RPG</w:t>
      </w:r>
      <w:r w:rsidRPr="00325947">
        <w:t>, esses dois universos se unem.</w:t>
      </w:r>
    </w:p>
    <w:p w:rsidR="005A7093" w:rsidRPr="00325947" w:rsidRDefault="005A7093" w:rsidP="005A7093">
      <w:pPr>
        <w:pStyle w:val="BodyText"/>
      </w:pPr>
      <w:r>
        <w:t xml:space="preserve">Assim como </w:t>
      </w:r>
      <w:r w:rsidRPr="00325947">
        <w:t xml:space="preserve">um jogo de estratégia, há regras que o definem, e </w:t>
      </w:r>
      <w:r>
        <w:t xml:space="preserve">definem </w:t>
      </w:r>
      <w:r w:rsidRPr="00325947">
        <w:t xml:space="preserve">aquilo que o seu personagem pode ou não pode fazer. A esse conjunto de regras chama-se sistema. </w:t>
      </w:r>
      <w:r>
        <w:t>N</w:t>
      </w:r>
      <w:r w:rsidRPr="00325947">
        <w:t>o teatro, todos os personagens têm uma história, e deve ser interpretado assim como os atores fazem.</w:t>
      </w:r>
      <w:r>
        <w:t xml:space="preserve"> Em um RPG, os jogadores, </w:t>
      </w:r>
      <w:r w:rsidRPr="00325947">
        <w:t>não luta</w:t>
      </w:r>
      <w:r>
        <w:t>m</w:t>
      </w:r>
      <w:r w:rsidRPr="00325947">
        <w:t xml:space="preserve"> </w:t>
      </w:r>
      <w:r>
        <w:t xml:space="preserve">apenas </w:t>
      </w:r>
      <w:r w:rsidRPr="00325947">
        <w:t>contra um adversário específico, mas vivem av</w:t>
      </w:r>
      <w:r>
        <w:t>enturas em um mundo imaginário.</w:t>
      </w:r>
    </w:p>
    <w:p w:rsidR="005A7093" w:rsidRDefault="005A7093" w:rsidP="005A7093">
      <w:pPr>
        <w:pStyle w:val="BodyText"/>
      </w:pPr>
      <w:r>
        <w:t>Assim co</w:t>
      </w:r>
      <w:r w:rsidRPr="00325947">
        <w:t xml:space="preserve">mo romances </w:t>
      </w:r>
      <w:r>
        <w:t xml:space="preserve">e </w:t>
      </w:r>
      <w:r w:rsidRPr="00325947">
        <w:t xml:space="preserve">filmes, </w:t>
      </w:r>
      <w:r w:rsidRPr="00B26AF7">
        <w:rPr>
          <w:i/>
        </w:rPr>
        <w:t>RPGs</w:t>
      </w:r>
      <w:r w:rsidRPr="00325947">
        <w:t xml:space="preserve"> alimentam a imaginação sem limitar o comportamento do jogador a um enredo específico. </w:t>
      </w:r>
      <w:r>
        <w:t>P</w:t>
      </w:r>
      <w:r w:rsidRPr="00325947">
        <w:t xml:space="preserve">ode ser orientado </w:t>
      </w:r>
      <w:r>
        <w:t>a</w:t>
      </w:r>
      <w:r w:rsidRPr="00325947">
        <w:t xml:space="preserve"> um livro de </w:t>
      </w:r>
      <w:r w:rsidRPr="00B26AF7">
        <w:rPr>
          <w:i/>
        </w:rPr>
        <w:t>RPG</w:t>
      </w:r>
      <w:r>
        <w:t>,</w:t>
      </w:r>
      <w:r w:rsidRPr="00325947">
        <w:t xml:space="preserve"> como </w:t>
      </w:r>
      <w:r>
        <w:t>o famoso</w:t>
      </w:r>
      <w:r w:rsidRPr="00325947">
        <w:t xml:space="preserve"> </w:t>
      </w:r>
      <w:r w:rsidRPr="00B26AF7">
        <w:rPr>
          <w:i/>
        </w:rPr>
        <w:t>Dungeons &amp; Dragons</w:t>
      </w:r>
      <w:r>
        <w:t xml:space="preserve">. Além disso, </w:t>
      </w:r>
      <w:r w:rsidRPr="00325947">
        <w:t>o</w:t>
      </w:r>
      <w:r>
        <w:t>s</w:t>
      </w:r>
      <w:r w:rsidRPr="00325947">
        <w:t xml:space="preserve"> jogadores podem desenvolver seu</w:t>
      </w:r>
      <w:r>
        <w:t>s</w:t>
      </w:r>
      <w:r w:rsidRPr="00325947">
        <w:t xml:space="preserve"> próprio</w:t>
      </w:r>
      <w:r>
        <w:t>s</w:t>
      </w:r>
      <w:r w:rsidRPr="00325947">
        <w:t xml:space="preserve"> enredo</w:t>
      </w:r>
      <w:r>
        <w:t>s</w:t>
      </w:r>
      <w:r w:rsidRPr="00325947">
        <w:t xml:space="preserve"> e sistema</w:t>
      </w:r>
      <w:r>
        <w:t xml:space="preserve">s, onde </w:t>
      </w:r>
      <w:r w:rsidRPr="00325947">
        <w:t xml:space="preserve">boa </w:t>
      </w:r>
      <w:r>
        <w:t xml:space="preserve">é baseada em livros. Como exemplo, temos a obra de J. R. R. Tolkien, O </w:t>
      </w:r>
      <w:r w:rsidRPr="00325947">
        <w:t>Senhor dos Anéis, que influ</w:t>
      </w:r>
      <w:r>
        <w:t xml:space="preserve">ência até hoje </w:t>
      </w:r>
      <w:r w:rsidRPr="00325947">
        <w:t xml:space="preserve">a criação de diversos </w:t>
      </w:r>
      <w:r w:rsidRPr="00B26AF7">
        <w:rPr>
          <w:i/>
        </w:rPr>
        <w:t>RPGs</w:t>
      </w:r>
      <w:r w:rsidRPr="00325947">
        <w:t>.</w:t>
      </w:r>
    </w:p>
    <w:p w:rsidR="005A7093" w:rsidRDefault="005A7093" w:rsidP="005A7093">
      <w:pPr>
        <w:pStyle w:val="Heading4"/>
      </w:pPr>
      <w:commentRangeStart w:id="31"/>
      <w:r>
        <w:t>Dungeons &amp; Dragons</w:t>
      </w:r>
      <w:commentRangeEnd w:id="31"/>
      <w:r>
        <w:rPr>
          <w:rStyle w:val="CommentReference"/>
          <w:rFonts w:ascii="Times New Roman" w:hAnsi="Times New Roman" w:cs="Times New Roman"/>
          <w:b w:val="0"/>
          <w:bCs w:val="0"/>
          <w:kern w:val="0"/>
        </w:rPr>
        <w:commentReference w:id="31"/>
      </w:r>
    </w:p>
    <w:p w:rsidR="005A7093" w:rsidRPr="008162A7" w:rsidRDefault="005A7093" w:rsidP="005A7093">
      <w:pPr>
        <w:pStyle w:val="BodyText"/>
      </w:pPr>
      <w:commentRangeStart w:id="32"/>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t>,</w:t>
      </w:r>
      <w:r w:rsidR="000A53D4">
        <w:t xml:space="preserve"> publicado,</w:t>
      </w:r>
      <w:r w:rsidR="008E6FB8">
        <w:t xml:space="preserve"> </w:t>
      </w:r>
      <w:r w:rsidR="000A53D4">
        <w:t>como livro, em 1974 nos EUA</w:t>
      </w:r>
      <w:r>
        <w:t>.</w:t>
      </w:r>
      <w:r w:rsidR="008E6FB8">
        <w:t xml:space="preserve"> Desde então diversas publicações ajudam a retratar este</w:t>
      </w:r>
      <w:r w:rsidRPr="008162A7">
        <w:t xml:space="preserve"> universo </w:t>
      </w:r>
      <w:r>
        <w:t>de fantasia</w:t>
      </w:r>
      <w:r w:rsidR="008E6FB8">
        <w:t xml:space="preserve"> medieval</w:t>
      </w:r>
      <w:r w:rsidRPr="008162A7">
        <w:t xml:space="preserve">. </w:t>
      </w:r>
      <w:r w:rsidR="008E6FB8">
        <w:t>Neste jogo, c</w:t>
      </w:r>
      <w:r w:rsidRPr="008162A7">
        <w:t>ada jogado</w:t>
      </w:r>
      <w:r>
        <w:t xml:space="preserve">r </w:t>
      </w:r>
      <w:r w:rsidR="008E6FB8">
        <w:t>interpreta</w:t>
      </w:r>
      <w:r>
        <w:t xml:space="preserve"> um personagem </w:t>
      </w:r>
      <w:r w:rsidRPr="008162A7">
        <w:t xml:space="preserve">e </w:t>
      </w:r>
      <w:r w:rsidR="008E6FB8">
        <w:t>este pretende a</w:t>
      </w:r>
      <w:r w:rsidRPr="008162A7">
        <w:t xml:space="preserve"> área de atuação</w:t>
      </w:r>
      <w:r w:rsidR="008E6FB8">
        <w:t xml:space="preserve"> dentro deste universo</w:t>
      </w:r>
      <w:r w:rsidRPr="008162A7">
        <w:t xml:space="preserve"> (bardo, monge, guerreiro, entre outros</w:t>
      </w:r>
      <w:r w:rsidR="008E6FB8">
        <w:t>)</w:t>
      </w:r>
      <w:r>
        <w:t xml:space="preserve">. </w:t>
      </w:r>
      <w:r w:rsidR="008E6FB8">
        <w:t>Sempre atuam</w:t>
      </w:r>
      <w:r>
        <w:t xml:space="preserve"> </w:t>
      </w:r>
      <w:r w:rsidRPr="008162A7">
        <w:t>em grupo</w:t>
      </w:r>
      <w:r w:rsidR="008E6FB8">
        <w:t xml:space="preserve"> por um objetivo em comum</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5A7093" w:rsidRDefault="008E6FB8" w:rsidP="005A7093">
      <w:pPr>
        <w:pStyle w:val="BodyText"/>
      </w:pPr>
      <w:r>
        <w:lastRenderedPageBreak/>
        <w:t>A história base da aventura</w:t>
      </w:r>
      <w:r w:rsidR="005A7093" w:rsidRPr="008162A7">
        <w:t xml:space="preserve"> é determinada pelo </w:t>
      </w:r>
      <w:r w:rsidR="005A7093">
        <w:t>M</w:t>
      </w:r>
      <w:r w:rsidR="005A7093" w:rsidRPr="008162A7">
        <w:t>estre</w:t>
      </w:r>
      <w:r w:rsidR="005A7093">
        <w:t>,</w:t>
      </w:r>
      <w:r>
        <w:t xml:space="preserve"> e o</w:t>
      </w:r>
      <w:r w:rsidRPr="008162A7">
        <w:t xml:space="preserve">s resultados das escolhas do grupo </w:t>
      </w:r>
      <w:r>
        <w:t>variam</w:t>
      </w:r>
      <w:r w:rsidR="005A7093">
        <w:t xml:space="preserve"> </w:t>
      </w:r>
      <w:r w:rsidR="005A7093" w:rsidRPr="008162A7">
        <w:t xml:space="preserve">de acordo com as regras e </w:t>
      </w:r>
      <w:r>
        <w:t>da</w:t>
      </w:r>
      <w:r w:rsidR="005A7093">
        <w:t xml:space="preserve"> </w:t>
      </w:r>
      <w:r w:rsidR="005A7093" w:rsidRPr="008162A7">
        <w:t>interpretação</w:t>
      </w:r>
      <w:r>
        <w:t xml:space="preserve"> dos personagens, normalmente </w:t>
      </w:r>
      <w:r w:rsidR="007865C9">
        <w:t>uma ótima</w:t>
      </w:r>
      <w:r>
        <w:t xml:space="preserve"> interpretação é generosamente recompensada</w:t>
      </w:r>
      <w:r w:rsidR="005A7093" w:rsidRPr="008162A7">
        <w:t>. As extensas regras do jogo</w:t>
      </w:r>
      <w:r w:rsidR="005A7093">
        <w:t xml:space="preserve"> </w:t>
      </w:r>
      <w:r w:rsidR="005A7093" w:rsidRPr="008162A7">
        <w:t xml:space="preserve">cobrem </w:t>
      </w:r>
      <w:r w:rsidR="005A7093">
        <w:t xml:space="preserve">diversas </w:t>
      </w:r>
      <w:r w:rsidR="005A7093" w:rsidRPr="008162A7">
        <w:t>áreas como interações sociais, uso</w:t>
      </w:r>
      <w:r w:rsidR="005A7093">
        <w:t>s</w:t>
      </w:r>
      <w:r w:rsidR="005A7093" w:rsidRPr="008162A7">
        <w:t xml:space="preserve"> de magia, combate e o efeito do ambiente nos personagens.</w:t>
      </w:r>
    </w:p>
    <w:p w:rsidR="000C6407" w:rsidRPr="000C6407" w:rsidRDefault="007865C9" w:rsidP="002B7921">
      <w:r>
        <w:t>Alguns jogadores</w:t>
      </w:r>
      <w:r w:rsidR="00CD161E">
        <w:t>, para facilitar a estratégia de combate, utilizam maquetes para composição do cenário e miniaturas caracterizadas como representação dos personagens.</w:t>
      </w:r>
    </w:p>
    <w:p w:rsidR="005A7093" w:rsidRDefault="005A7093" w:rsidP="005A7093">
      <w:pPr>
        <w:pStyle w:val="Figura"/>
      </w:pPr>
      <w:r>
        <w:rPr>
          <w:noProof/>
          <w:lang w:eastAsia="pt-BR"/>
        </w:rPr>
        <w:drawing>
          <wp:inline distT="0" distB="0" distL="0" distR="0">
            <wp:extent cx="3429000" cy="2286000"/>
            <wp:effectExtent l="19050" t="0" r="0" b="0"/>
            <wp:docPr id="26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0"/>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5A7093" w:rsidRDefault="005A7093" w:rsidP="005A7093">
      <w:pPr>
        <w:pStyle w:val="Figura"/>
      </w:pPr>
      <w:bookmarkStart w:id="33" w:name="_Toc201408242"/>
      <w:r>
        <w:t xml:space="preserve">Figura </w:t>
      </w:r>
      <w:fldSimple w:instr=" SEQ Figura \* ARABIC ">
        <w:r w:rsidR="00DD4C1E">
          <w:rPr>
            <w:noProof/>
          </w:rPr>
          <w:t>11</w:t>
        </w:r>
      </w:fldSimple>
      <w:r>
        <w:t xml:space="preserve"> - Exemplo de campanha em andamento</w:t>
      </w:r>
      <w:bookmarkEnd w:id="33"/>
    </w:p>
    <w:commentRangeEnd w:id="32"/>
    <w:p w:rsidR="005A7093" w:rsidRDefault="002E4FBC" w:rsidP="005A7093">
      <w:pPr>
        <w:pStyle w:val="Heading3"/>
      </w:pPr>
      <w:r>
        <w:rPr>
          <w:rStyle w:val="CommentReference"/>
          <w:rFonts w:ascii="Times New Roman" w:hAnsi="Times New Roman" w:cs="Times New Roman"/>
          <w:b w:val="0"/>
          <w:bCs w:val="0"/>
          <w:kern w:val="0"/>
        </w:rPr>
        <w:commentReference w:id="32"/>
      </w:r>
      <w:bookmarkStart w:id="34" w:name="_Toc201408198"/>
      <w:commentRangeStart w:id="35"/>
      <w:r w:rsidR="00FA3118">
        <w:t xml:space="preserve">Jogos </w:t>
      </w:r>
      <w:commentRangeEnd w:id="35"/>
      <w:r w:rsidR="007865C9">
        <w:rPr>
          <w:rStyle w:val="CommentReference"/>
          <w:rFonts w:ascii="Times New Roman" w:hAnsi="Times New Roman" w:cs="Times New Roman"/>
          <w:b w:val="0"/>
          <w:bCs w:val="0"/>
          <w:kern w:val="0"/>
        </w:rPr>
        <w:commentReference w:id="35"/>
      </w:r>
      <w:r w:rsidR="00FA3118">
        <w:t xml:space="preserve">de </w:t>
      </w:r>
      <w:commentRangeStart w:id="36"/>
      <w:r w:rsidR="005A7093">
        <w:t xml:space="preserve">RPG </w:t>
      </w:r>
      <w:r w:rsidR="005A7093" w:rsidRPr="005A7093">
        <w:t>Eletrônicos</w:t>
      </w:r>
      <w:commentRangeEnd w:id="36"/>
      <w:r w:rsidR="005A7093" w:rsidRPr="005A7093">
        <w:rPr>
          <w:rStyle w:val="CommentReference"/>
          <w:sz w:val="24"/>
        </w:rPr>
        <w:commentReference w:id="36"/>
      </w:r>
      <w:bookmarkEnd w:id="34"/>
    </w:p>
    <w:p w:rsidR="005A7093" w:rsidRPr="008F2A99" w:rsidRDefault="005A7093" w:rsidP="005A7093">
      <w:pPr>
        <w:pStyle w:val="BodyText"/>
      </w:pPr>
      <w:r w:rsidRPr="008F2A99">
        <w:t xml:space="preserve">Os primeiros jogos de RPG para computador surgiram no início dos anos 70 baseados na série </w:t>
      </w:r>
      <w:r w:rsidRPr="008F2A99">
        <w:rPr>
          <w:i/>
        </w:rPr>
        <w:t>Dungeons &amp; Dragons</w:t>
      </w:r>
      <w:r w:rsidRPr="008F2A99">
        <w:t>. Ganharam popularidade durante a década de 80 e hoje é um dos g</w:t>
      </w:r>
      <w:r>
        <w:t>ê</w:t>
      </w:r>
      <w:r w:rsidRPr="008F2A99">
        <w:t>n</w:t>
      </w:r>
      <w:r>
        <w:t>e</w:t>
      </w:r>
      <w:r w:rsidRPr="008F2A99">
        <w:t xml:space="preserve">ros de jogos mais populares de todo o planeta. </w:t>
      </w:r>
    </w:p>
    <w:p w:rsidR="005A7093" w:rsidRDefault="005A7093" w:rsidP="005A7093">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5A7093" w:rsidRDefault="005A7093" w:rsidP="005A7093">
      <w:pPr>
        <w:pStyle w:val="BodyText"/>
      </w:pPr>
      <w:r w:rsidRPr="008F2A99">
        <w:t xml:space="preserve">Os primeiros </w:t>
      </w:r>
      <w:r w:rsidRPr="008F2A99">
        <w:rPr>
          <w:i/>
        </w:rPr>
        <w:t>RPGs</w:t>
      </w:r>
      <w:r w:rsidRPr="008F2A99">
        <w:t xml:space="preserve"> criados para computadores eram jogados </w:t>
      </w:r>
      <w:r>
        <w:t xml:space="preserve">em modo texto, </w:t>
      </w:r>
      <w:r w:rsidRPr="008F2A99">
        <w:t xml:space="preserve">onde cada comando determinava </w:t>
      </w:r>
      <w:r>
        <w:t>um</w:t>
      </w:r>
      <w:r w:rsidRPr="008F2A99">
        <w:t xml:space="preserve">a ação que </w:t>
      </w:r>
      <w:r>
        <w:t xml:space="preserve">o personagem deveria executar. </w:t>
      </w:r>
      <w:r w:rsidRPr="008F2A99">
        <w:t xml:space="preserve">A interface era </w:t>
      </w:r>
      <w:r>
        <w:t xml:space="preserve">baseada em caracteres e </w:t>
      </w:r>
      <w:r w:rsidRPr="008F2A99">
        <w:t xml:space="preserve">as ações </w:t>
      </w:r>
      <w:r>
        <w:t xml:space="preserve">que poderiam ser feitas, </w:t>
      </w:r>
      <w:r w:rsidRPr="008F2A99">
        <w:t xml:space="preserve">limitadas a movimentos e ataques </w:t>
      </w:r>
      <w:r>
        <w:t>a</w:t>
      </w:r>
      <w:r w:rsidRPr="008F2A99">
        <w:t xml:space="preserve"> monstros imaginários.</w:t>
      </w:r>
      <w:r>
        <w:t xml:space="preserve"> Um exemplo é o </w:t>
      </w:r>
      <w:r w:rsidRPr="00D60E5D">
        <w:rPr>
          <w:i/>
        </w:rPr>
        <w:t>Zork</w:t>
      </w:r>
      <w:r>
        <w:t xml:space="preserve">, criado em 1979, descendente do </w:t>
      </w:r>
      <w:r w:rsidRPr="00D60E5D">
        <w:rPr>
          <w:i/>
        </w:rPr>
        <w:t>Colossal Cave Adventure</w:t>
      </w:r>
      <w:r>
        <w:t>.</w:t>
      </w:r>
    </w:p>
    <w:p w:rsidR="00FA3118" w:rsidRDefault="00FA3118" w:rsidP="00FA3118">
      <w:pPr>
        <w:pStyle w:val="Figura"/>
      </w:pPr>
      <w:r>
        <w:rPr>
          <w:noProof/>
          <w:lang w:eastAsia="pt-BR"/>
        </w:rPr>
        <w:lastRenderedPageBreak/>
        <w:drawing>
          <wp:inline distT="0" distB="0" distL="0" distR="0">
            <wp:extent cx="3105150" cy="2281238"/>
            <wp:effectExtent l="1905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srcRect/>
                    <a:stretch>
                      <a:fillRect/>
                    </a:stretch>
                  </pic:blipFill>
                  <pic:spPr bwMode="auto">
                    <a:xfrm>
                      <a:off x="0" y="0"/>
                      <a:ext cx="3105150" cy="2281238"/>
                    </a:xfrm>
                    <a:prstGeom prst="rect">
                      <a:avLst/>
                    </a:prstGeom>
                    <a:noFill/>
                    <a:ln w="9525">
                      <a:noFill/>
                      <a:miter lim="800000"/>
                      <a:headEnd/>
                      <a:tailEnd/>
                    </a:ln>
                  </pic:spPr>
                </pic:pic>
              </a:graphicData>
            </a:graphic>
          </wp:inline>
        </w:drawing>
      </w:r>
    </w:p>
    <w:p w:rsidR="00FA3118" w:rsidRPr="00FA3118" w:rsidRDefault="00FA3118" w:rsidP="00FA3118">
      <w:pPr>
        <w:pStyle w:val="Figura"/>
      </w:pPr>
      <w:bookmarkStart w:id="37" w:name="_Toc201408243"/>
      <w:r>
        <w:t xml:space="preserve">Figura </w:t>
      </w:r>
      <w:fldSimple w:instr=" SEQ Figura \* ARABIC ">
        <w:r w:rsidR="00DD4C1E">
          <w:rPr>
            <w:noProof/>
          </w:rPr>
          <w:t>12</w:t>
        </w:r>
      </w:fldSimple>
      <w:r>
        <w:t xml:space="preserve"> - Zork (1979)</w:t>
      </w:r>
      <w:bookmarkEnd w:id="37"/>
    </w:p>
    <w:p w:rsidR="005A7093" w:rsidRPr="008F2A99" w:rsidRDefault="005A7093" w:rsidP="005A7093">
      <w:pPr>
        <w:pStyle w:val="BodyText"/>
      </w:pPr>
      <w:r w:rsidRPr="008F2A99">
        <w:t>Com o início dos videogames em formato console durante a década de 80,</w:t>
      </w:r>
      <w:r>
        <w:t xml:space="preserve"> o gênero </w:t>
      </w:r>
      <w:r w:rsidRPr="008F2A99">
        <w:t>passou a se popularizar e ganhar jogos mais inteligentes e visualmente mais interessantes. O personagem</w:t>
      </w:r>
      <w:r>
        <w:t xml:space="preserve"> destes jogos</w:t>
      </w:r>
      <w:r w:rsidRPr="008F2A99">
        <w:t xml:space="preserve"> agora é </w:t>
      </w:r>
      <w:r>
        <w:t>representado graficamente na tela</w:t>
      </w:r>
      <w:r w:rsidRPr="008F2A99">
        <w:t xml:space="preserve">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5A7093" w:rsidRDefault="005A7093" w:rsidP="005A7093">
      <w:pPr>
        <w:pStyle w:val="Figura"/>
      </w:pPr>
      <w:r w:rsidRPr="008F2A99">
        <w:rPr>
          <w:noProof/>
          <w:lang w:eastAsia="pt-BR"/>
        </w:rPr>
        <w:drawing>
          <wp:inline distT="0" distB="0" distL="0" distR="0">
            <wp:extent cx="2286000" cy="2137410"/>
            <wp:effectExtent l="1905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8" w:name="_Toc200128372"/>
      <w:bookmarkStart w:id="39" w:name="_Toc201408244"/>
      <w:r>
        <w:t xml:space="preserve">Figura </w:t>
      </w:r>
      <w:fldSimple w:instr=" SEQ Figura \* ARABIC ">
        <w:r w:rsidR="00DD4C1E">
          <w:rPr>
            <w:noProof/>
          </w:rPr>
          <w:t>13</w:t>
        </w:r>
      </w:fldSimple>
      <w:r>
        <w:t xml:space="preserve"> - Final Fantasy - Square (1987)</w:t>
      </w:r>
      <w:bookmarkEnd w:id="38"/>
      <w:bookmarkEnd w:id="39"/>
    </w:p>
    <w:p w:rsidR="005A7093" w:rsidRPr="008F2A99" w:rsidRDefault="005A7093" w:rsidP="005A7093">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w:t>
      </w:r>
      <w:r>
        <w:t xml:space="preserve">mais bem trabalhados e com personagens mais realistas e </w:t>
      </w:r>
      <w:r w:rsidRPr="008F2A99">
        <w:t>ações mais complexas, ganharam mais adeptos ao gênero. Grande exemplo desta popularização são os jogos</w:t>
      </w:r>
      <w:r w:rsidR="00F05B6C">
        <w:t>:</w:t>
      </w:r>
      <w:r w:rsidRPr="008F2A99">
        <w:t xml:space="preserve"> </w:t>
      </w:r>
      <w:r w:rsidRPr="008F2A99">
        <w:rPr>
          <w:i/>
        </w:rPr>
        <w:t>Final Fantasy VII</w:t>
      </w:r>
      <w:r w:rsidRPr="008F2A99">
        <w:t xml:space="preserve"> e </w:t>
      </w:r>
      <w:r w:rsidRPr="008F2A99">
        <w:rPr>
          <w:i/>
        </w:rPr>
        <w:t>Final Fantasy VIII</w:t>
      </w:r>
      <w:r w:rsidRPr="008F2A99">
        <w:t xml:space="preserve">, sendo que o primeiro </w:t>
      </w:r>
      <w:r w:rsidR="00F05B6C">
        <w:t>possui</w:t>
      </w:r>
      <w:r w:rsidRPr="008F2A99">
        <w:t xml:space="preserve"> uma continuação em filme.</w:t>
      </w:r>
    </w:p>
    <w:p w:rsidR="005A7093" w:rsidRDefault="005A7093" w:rsidP="005A7093">
      <w:pPr>
        <w:pStyle w:val="Figura"/>
      </w:pPr>
      <w:r w:rsidRPr="008F2A99">
        <w:rPr>
          <w:noProof/>
          <w:lang w:eastAsia="pt-BR"/>
        </w:rPr>
        <w:lastRenderedPageBreak/>
        <w:drawing>
          <wp:inline distT="0" distB="0" distL="0" distR="0">
            <wp:extent cx="3051810" cy="2137410"/>
            <wp:effectExtent l="19050" t="0" r="0" b="0"/>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40" w:name="_Toc200128373"/>
      <w:bookmarkStart w:id="41" w:name="_Toc201408245"/>
      <w:r>
        <w:t xml:space="preserve">Figura </w:t>
      </w:r>
      <w:fldSimple w:instr=" SEQ Figura \* ARABIC ">
        <w:r w:rsidR="00DD4C1E">
          <w:rPr>
            <w:noProof/>
          </w:rPr>
          <w:t>14</w:t>
        </w:r>
      </w:fldSimple>
      <w:r>
        <w:t xml:space="preserve"> - Final Fantasy VII - Squaresoft (1997)</w:t>
      </w:r>
      <w:bookmarkEnd w:id="40"/>
      <w:bookmarkEnd w:id="41"/>
    </w:p>
    <w:p w:rsidR="00506854" w:rsidRPr="00506854" w:rsidRDefault="005A7093" w:rsidP="00506854">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w:t>
      </w:r>
      <w:r>
        <w:t xml:space="preserve"> </w:t>
      </w:r>
      <w:r w:rsidRPr="008F2A99">
        <w:rPr>
          <w:i/>
        </w:rPr>
        <w:t>Ragnarok Online</w:t>
      </w:r>
      <w:r w:rsidRPr="008F2A99">
        <w:t xml:space="preserve">, </w:t>
      </w:r>
      <w:r w:rsidRPr="008F2A99">
        <w:rPr>
          <w:i/>
        </w:rPr>
        <w:t>World of Warcraft</w:t>
      </w:r>
      <w:r w:rsidRPr="008F2A99">
        <w:t xml:space="preserve">, </w:t>
      </w:r>
      <w:r w:rsidRPr="00336BC2">
        <w:rPr>
          <w:i/>
        </w:rPr>
        <w:t>Cabal Online</w:t>
      </w:r>
      <w:r>
        <w:t xml:space="preserve">, </w:t>
      </w:r>
      <w:r w:rsidRPr="008F2A99">
        <w:rPr>
          <w:i/>
        </w:rPr>
        <w:t>Lineage</w:t>
      </w:r>
      <w:r w:rsidRPr="008F2A99">
        <w:t>, entre outros.</w:t>
      </w:r>
    </w:p>
    <w:p w:rsidR="005A7093" w:rsidRDefault="005A7093" w:rsidP="005A7093">
      <w:pPr>
        <w:pStyle w:val="Figura"/>
      </w:pPr>
      <w:r w:rsidRPr="008F2A99">
        <w:rPr>
          <w:noProof/>
          <w:lang w:eastAsia="pt-BR"/>
        </w:rPr>
        <w:drawing>
          <wp:inline distT="0" distB="0" distL="0" distR="0">
            <wp:extent cx="3423920" cy="2360295"/>
            <wp:effectExtent l="19050" t="0" r="5080" b="0"/>
            <wp:docPr id="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5A7093" w:rsidRPr="00F371AF" w:rsidRDefault="005A7093" w:rsidP="005A7093">
      <w:pPr>
        <w:pStyle w:val="Figura"/>
        <w:rPr>
          <w:lang w:val="en-US"/>
        </w:rPr>
      </w:pPr>
      <w:bookmarkStart w:id="42" w:name="_Toc200128374"/>
      <w:bookmarkStart w:id="43" w:name="_Toc201408246"/>
      <w:r w:rsidRPr="00F371AF">
        <w:rPr>
          <w:lang w:val="en-US"/>
        </w:rPr>
        <w:t xml:space="preserve">Figura </w:t>
      </w:r>
      <w:r w:rsidR="001B5BED">
        <w:fldChar w:fldCharType="begin"/>
      </w:r>
      <w:r w:rsidRPr="00F371AF">
        <w:rPr>
          <w:lang w:val="en-US"/>
        </w:rPr>
        <w:instrText xml:space="preserve"> SEQ Figura \* ARABIC </w:instrText>
      </w:r>
      <w:r w:rsidR="001B5BED">
        <w:fldChar w:fldCharType="separate"/>
      </w:r>
      <w:r w:rsidR="00DD4C1E">
        <w:rPr>
          <w:noProof/>
          <w:lang w:val="en-US"/>
        </w:rPr>
        <w:t>15</w:t>
      </w:r>
      <w:r w:rsidR="001B5BED">
        <w:fldChar w:fldCharType="end"/>
      </w:r>
      <w:r w:rsidRPr="00F371AF">
        <w:rPr>
          <w:lang w:val="en-US"/>
        </w:rPr>
        <w:t xml:space="preserve"> - World of Warcraft - Blizzard (2004)</w:t>
      </w:r>
      <w:bookmarkEnd w:id="42"/>
      <w:bookmarkEnd w:id="43"/>
    </w:p>
    <w:p w:rsidR="005A7093" w:rsidRDefault="005A7093" w:rsidP="005A7093">
      <w:pPr>
        <w:pStyle w:val="Heading4"/>
      </w:pPr>
      <w:r>
        <w:t>Final Fantasy Tactics</w:t>
      </w:r>
    </w:p>
    <w:p w:rsidR="00F30AA3" w:rsidRDefault="005A7093" w:rsidP="005A7093">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w:t>
      </w:r>
      <w:r w:rsidR="00F05B6C">
        <w:t>7</w:t>
      </w:r>
      <w:r>
        <w:t>, cuja</w:t>
      </w:r>
      <w:r w:rsidRPr="008E4FED">
        <w:t xml:space="preserve"> </w:t>
      </w:r>
      <w:r w:rsidR="00E27C37">
        <w:t xml:space="preserve">principal </w:t>
      </w:r>
      <w:r w:rsidRPr="008E4FED">
        <w:t>inovação está a cargo d</w:t>
      </w:r>
      <w:r>
        <w:t>e</w:t>
      </w:r>
      <w:r w:rsidR="00E27C37">
        <w:t xml:space="preserve"> seu sistema de jogo, baseado em cenári</w:t>
      </w:r>
      <w:r w:rsidR="00BC6662">
        <w:t>os tridimensionais isométricos.</w:t>
      </w:r>
    </w:p>
    <w:p w:rsidR="009D1321" w:rsidRDefault="00433EDB" w:rsidP="00EE7BC4">
      <w:pPr>
        <w:pStyle w:val="Figura"/>
      </w:pPr>
      <w:r w:rsidRPr="00EE7BC4">
        <w:rPr>
          <w:noProof/>
          <w:lang w:eastAsia="pt-BR"/>
        </w:rPr>
        <w:lastRenderedPageBreak/>
        <w:drawing>
          <wp:inline distT="0" distB="0" distL="0" distR="0">
            <wp:extent cx="4572000" cy="2590800"/>
            <wp:effectExtent l="19050" t="0" r="0" b="0"/>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Default="009D1321" w:rsidP="009D1321">
      <w:pPr>
        <w:pStyle w:val="Figura"/>
      </w:pPr>
      <w:bookmarkStart w:id="44" w:name="_Toc201408247"/>
      <w:r>
        <w:t xml:space="preserve">Figura </w:t>
      </w:r>
      <w:fldSimple w:instr=" SEQ Figura \* ARABIC ">
        <w:r w:rsidR="00DD4C1E">
          <w:rPr>
            <w:noProof/>
          </w:rPr>
          <w:t>16</w:t>
        </w:r>
      </w:fldSimple>
      <w:r>
        <w:t xml:space="preserve"> - Cenário tridimensional isométrico</w:t>
      </w:r>
      <w:bookmarkEnd w:id="44"/>
    </w:p>
    <w:p w:rsidR="005A7093" w:rsidRDefault="005A7093" w:rsidP="005A7093">
      <w:pPr>
        <w:pStyle w:val="BodyText"/>
      </w:pPr>
      <w:r w:rsidRPr="008E4FED">
        <w:t>Diversos fatores externos como o terreno</w:t>
      </w:r>
      <w:r>
        <w:t>, condições climáticas</w:t>
      </w:r>
      <w:r w:rsidRPr="008E4FED">
        <w:t>, disposição e classe dos personagens são fatores decisivos durante a batalha</w:t>
      </w:r>
      <w:r>
        <w:t>. Com isso, todas as ações devem ser pensadas, de maneira estratégica, para que o adversário consiga ser superado.</w:t>
      </w:r>
    </w:p>
    <w:p w:rsidR="00F30AA3" w:rsidRDefault="00F30AA3" w:rsidP="00F30AA3">
      <w:pPr>
        <w:pStyle w:val="BodyText"/>
      </w:pPr>
      <w:r>
        <w:t>Os personagens se movem por um cenário dividido em partes iguais, e o campo de ação de um personagem é determinado por suas características e profissão. O</w:t>
      </w:r>
      <w:r w:rsidR="005A7093" w:rsidRPr="008E4FED">
        <w:t xml:space="preserve">s inimigos somente podem ser atingidos se </w:t>
      </w:r>
      <w:r w:rsidR="005A7093">
        <w:t xml:space="preserve">nele </w:t>
      </w:r>
      <w:r w:rsidR="005A7093" w:rsidRPr="008E4FED">
        <w:t xml:space="preserve">estiverem. </w:t>
      </w:r>
      <w:r w:rsidR="005A7093">
        <w:t xml:space="preserve">Cada atributo do personagem e sua respectiva evolução são baseados em sua </w:t>
      </w:r>
      <w:r>
        <w:t>profissão</w:t>
      </w:r>
      <w:r w:rsidR="005A7093">
        <w:t>. Com isso, as possibilidades de estratégia são imensas, pois cada combinação de classes em diferentes níveis de evolução produz um resultado diferen</w:t>
      </w:r>
      <w:r>
        <w:t>te, com pontos fortes e fracos.</w:t>
      </w:r>
    </w:p>
    <w:p w:rsidR="00BC6662" w:rsidRPr="00BC6662" w:rsidRDefault="00433EDB" w:rsidP="00EE7BC4">
      <w:pPr>
        <w:pStyle w:val="Figura"/>
      </w:pPr>
      <w:r w:rsidRPr="00EE7BC4">
        <w:rPr>
          <w:noProof/>
          <w:lang w:eastAsia="pt-BR"/>
        </w:rPr>
        <w:drawing>
          <wp:inline distT="0" distB="0" distL="0" distR="0">
            <wp:extent cx="4572000" cy="25908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Pr="00BC6662" w:rsidRDefault="00BC6662" w:rsidP="00BC6662">
      <w:pPr>
        <w:pStyle w:val="Figura"/>
      </w:pPr>
      <w:bookmarkStart w:id="45" w:name="_Toc201408248"/>
      <w:r w:rsidRPr="00BC6662">
        <w:t xml:space="preserve">Figura </w:t>
      </w:r>
      <w:fldSimple w:instr=" SEQ Figura \* ARABIC ">
        <w:r w:rsidR="00DD4C1E">
          <w:rPr>
            <w:noProof/>
          </w:rPr>
          <w:t>17</w:t>
        </w:r>
      </w:fldSimple>
      <w:r w:rsidRPr="00BC6662">
        <w:t xml:space="preserve"> - </w:t>
      </w:r>
      <w:r>
        <w:t>Personagem e sua área de atuação</w:t>
      </w:r>
      <w:bookmarkEnd w:id="45"/>
    </w:p>
    <w:p w:rsidR="003E6882" w:rsidRDefault="00F30AA3" w:rsidP="00BC6662">
      <w:pPr>
        <w:pStyle w:val="BodyText"/>
      </w:pPr>
      <w:r>
        <w:lastRenderedPageBreak/>
        <w:t>Existem diversos objetivos de batalha. A mais comum é derrotar todos os inimigos, porém em certas partes do jogo, o objetivo pode se alterar a resgatar algum personagem em outra parte do cenário, proteger um determinado personagem ou matar apenas um inimigo específico.</w:t>
      </w:r>
    </w:p>
    <w:p w:rsidR="009D1321" w:rsidRDefault="00433EDB" w:rsidP="00433EDB">
      <w:pPr>
        <w:pStyle w:val="Figura"/>
      </w:pPr>
      <w:r>
        <w:rPr>
          <w:noProof/>
          <w:lang w:eastAsia="pt-BR"/>
        </w:rPr>
        <w:drawing>
          <wp:inline distT="0" distB="0" distL="0" distR="0">
            <wp:extent cx="4572000" cy="2590800"/>
            <wp:effectExtent l="19050" t="0" r="0" b="0"/>
            <wp:docPr id="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9D1321" w:rsidRPr="009D1321" w:rsidRDefault="009D1321" w:rsidP="00433EDB">
      <w:pPr>
        <w:pStyle w:val="Figura"/>
      </w:pPr>
      <w:bookmarkStart w:id="46" w:name="_Toc201408249"/>
      <w:r>
        <w:t xml:space="preserve">Figura </w:t>
      </w:r>
      <w:fldSimple w:instr=" SEQ Figura \* ARABIC ">
        <w:r w:rsidR="00DD4C1E">
          <w:rPr>
            <w:noProof/>
          </w:rPr>
          <w:t>18</w:t>
        </w:r>
      </w:fldSimple>
      <w:r>
        <w:t xml:space="preserve"> - Personagem </w:t>
      </w:r>
      <w:r w:rsidR="00433EDB">
        <w:t>efetuando um ataque</w:t>
      </w:r>
      <w:bookmarkEnd w:id="46"/>
    </w:p>
    <w:p w:rsidR="00E23F62" w:rsidRDefault="00E23F62" w:rsidP="007C119E">
      <w:pPr>
        <w:pStyle w:val="Heading3"/>
      </w:pPr>
      <w:bookmarkStart w:id="47" w:name="_Toc201408199"/>
      <w:r>
        <w:t>Realidade Virtual</w:t>
      </w:r>
      <w:bookmarkEnd w:id="47"/>
    </w:p>
    <w:p w:rsidR="005A7093" w:rsidRPr="005A7093" w:rsidRDefault="00E23F62" w:rsidP="005A7093">
      <w:pPr>
        <w:pStyle w:val="BodyText"/>
      </w:pPr>
      <w:r w:rsidRPr="0076562A">
        <w:t>Realidade Virtual (RV) é uma interface avançada para aplicações computacionais, onde o usuário pode navegar e interagir, em tempo real, em um ambiente tridimensional gerado por computador, usando dispositivos multis</w:t>
      </w:r>
      <w:r>
        <w:t>ensoriais. (KIRNER &amp; TORI, 2004)</w:t>
      </w:r>
      <w:r w:rsidRPr="0076562A">
        <w:t xml:space="preserve">.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23F62" w:rsidRDefault="00E23F62" w:rsidP="007C119E">
      <w:pPr>
        <w:pStyle w:val="Heading4"/>
      </w:pPr>
      <w:r>
        <w:t>Realidade Aumentada</w:t>
      </w:r>
    </w:p>
    <w:p w:rsidR="00E23F62" w:rsidRDefault="00E23F62" w:rsidP="00E23F62">
      <w:pPr>
        <w:pStyle w:val="BodyText"/>
      </w:pPr>
      <w:r>
        <w:t xml:space="preserve">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um contraste entre real e virtual. Melhor que substituir completamente a realidade, a </w:t>
      </w:r>
      <w:r>
        <w:lastRenderedPageBreak/>
        <w:t>RA permite compor o real sobrepondo o virtual, assim ambos podem coexistir no mesmo espaço (AZUMA, 1997), (AZUMA et. al, 2001).</w:t>
      </w:r>
    </w:p>
    <w:p w:rsidR="00E23F62" w:rsidRPr="00ED0DB2" w:rsidRDefault="00E23F62" w:rsidP="00E23F62">
      <w:pPr>
        <w:pStyle w:val="BodyText"/>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284ED0" w:rsidRDefault="00284ED0" w:rsidP="00B16D21">
      <w:pPr>
        <w:pStyle w:val="Heading2"/>
      </w:pPr>
      <w:bookmarkStart w:id="48" w:name="_Toc201408200"/>
      <w:commentRangeStart w:id="49"/>
      <w:r>
        <w:t>Implementações de Superfícies Multi-toque</w:t>
      </w:r>
      <w:commentRangeEnd w:id="49"/>
      <w:r w:rsidR="005D60AA">
        <w:rPr>
          <w:rStyle w:val="CommentReference"/>
          <w:rFonts w:ascii="Times New Roman" w:hAnsi="Times New Roman" w:cs="Times New Roman"/>
          <w:b w:val="0"/>
          <w:bCs w:val="0"/>
          <w:kern w:val="0"/>
        </w:rPr>
        <w:commentReference w:id="49"/>
      </w:r>
      <w:bookmarkEnd w:id="48"/>
    </w:p>
    <w:p w:rsidR="002A520D" w:rsidRDefault="00F3670E" w:rsidP="00A22D55">
      <w:r>
        <w:t>Atualmente, e</w:t>
      </w:r>
      <w:r w:rsidR="003B147E">
        <w:t xml:space="preserve">xistem diversas técnicas para a </w:t>
      </w:r>
      <w:r>
        <w:t xml:space="preserve">detecção de toques em superfícies, desde </w:t>
      </w:r>
      <w:r w:rsidR="003B147E">
        <w:t xml:space="preserve">a </w:t>
      </w:r>
      <w:r>
        <w:t xml:space="preserve">análise de uma imagem </w:t>
      </w:r>
      <w:r w:rsidR="003B147E">
        <w:t>pura, utilização de sensores medidores de pressão</w:t>
      </w:r>
      <w:r>
        <w:t>,</w:t>
      </w:r>
      <w:r w:rsidR="00FF2863">
        <w:t xml:space="preserve"> utilização de um </w:t>
      </w:r>
      <w:r w:rsidR="00FF2863" w:rsidRPr="00FF2863">
        <w:rPr>
          <w:i/>
        </w:rPr>
        <w:t>grid</w:t>
      </w:r>
      <w:r>
        <w:rPr>
          <w:i/>
        </w:rPr>
        <w:t>s</w:t>
      </w:r>
      <w:r w:rsidR="00FF2863">
        <w:t xml:space="preserve"> de filamentos eletrônicos, onde o toque </w:t>
      </w:r>
      <w:r>
        <w:t xml:space="preserve">simplesmente fecha </w:t>
      </w:r>
      <w:r w:rsidR="008C3152">
        <w:t xml:space="preserve">faz com que os filamentos entrem em contato e propagem a corrente elétrica; até </w:t>
      </w:r>
      <w:r w:rsidR="002A520D">
        <w:t xml:space="preserve">complexa </w:t>
      </w:r>
      <w:r w:rsidR="008C3152">
        <w:t xml:space="preserve">utilização de </w:t>
      </w:r>
      <w:r w:rsidR="002A520D">
        <w:t>circuitos capacitores que armazenam a energia elétrica emitida pelo corpo humano, quando o toque ocorre.</w:t>
      </w:r>
    </w:p>
    <w:p w:rsidR="005D1FE1" w:rsidRDefault="008A7E7F" w:rsidP="00A22D55">
      <w:r>
        <w:t>As</w:t>
      </w:r>
      <w:r w:rsidR="003B147E">
        <w:t xml:space="preserve"> </w:t>
      </w:r>
      <w:r w:rsidR="002A520D">
        <w:t>mais simples</w:t>
      </w:r>
      <w:r w:rsidR="003B147E">
        <w:t xml:space="preserve"> </w:t>
      </w:r>
      <w:r w:rsidR="00493210">
        <w:t xml:space="preserve">e baratas </w:t>
      </w:r>
      <w:r w:rsidR="003B147E">
        <w:t>técnicas ficam a cargo da utilização de iluminação infravermelh</w:t>
      </w:r>
      <w:r w:rsidR="00FF2863">
        <w:t>a</w:t>
      </w:r>
      <w:r w:rsidR="005D1FE1">
        <w:t>, sobre uma superfície de acrílico com um material difusor</w:t>
      </w:r>
      <w:r w:rsidR="00FF2863">
        <w:t xml:space="preserve">, de forma que a luz ambiente não influencie </w:t>
      </w:r>
      <w:r>
        <w:t>sua</w:t>
      </w:r>
      <w:r w:rsidR="00FF2863">
        <w:t xml:space="preserve"> detecção.</w:t>
      </w:r>
      <w:r w:rsidR="002A520D">
        <w:t xml:space="preserve"> </w:t>
      </w:r>
      <w:r w:rsidR="005D1FE1">
        <w:t xml:space="preserve">O material difusor é necessário para além de permitir a visualização da projeção, </w:t>
      </w:r>
      <w:r w:rsidR="00BE295B">
        <w:t>auxilia na difusão da iluminação infravermelha.</w:t>
      </w:r>
    </w:p>
    <w:p w:rsidR="00493210" w:rsidRDefault="00493210" w:rsidP="00A22D55">
      <w:r>
        <w:t xml:space="preserve">Esta técnica </w:t>
      </w:r>
      <w:r w:rsidR="008A7E7F">
        <w:t>está</w:t>
      </w:r>
      <w:r>
        <w:t xml:space="preserve"> sendo bastante utilizada no desenvolvimento de protótipos por todo o mundo.</w:t>
      </w:r>
      <w:r w:rsidR="008A7E7F">
        <w:t xml:space="preserve"> Há dois modos principais de utilização: Iluminação Difusa (</w:t>
      </w:r>
      <w:r w:rsidR="008A7E7F" w:rsidRPr="008A7E7F">
        <w:rPr>
          <w:i/>
        </w:rPr>
        <w:t>Diffused Illumination</w:t>
      </w:r>
      <w:r w:rsidR="008A7E7F">
        <w:t>) e Reflexão Total Interna Frustrada da Luz (</w:t>
      </w:r>
      <w:r w:rsidR="008A7E7F" w:rsidRPr="008A7E7F">
        <w:rPr>
          <w:i/>
        </w:rPr>
        <w:t>FTIR</w:t>
      </w:r>
      <w:r w:rsidR="008A7E7F">
        <w:t>).</w:t>
      </w:r>
    </w:p>
    <w:p w:rsidR="00A22D55" w:rsidRPr="00A22D55" w:rsidRDefault="00493210" w:rsidP="00570E02">
      <w:r>
        <w:t>A mesa multi-</w:t>
      </w:r>
      <w:r w:rsidR="008A7E7F">
        <w:t>toque utilizada neste trabalho foi construída baseando-se n</w:t>
      </w:r>
      <w:r w:rsidR="00D9244C">
        <w:t>as</w:t>
      </w:r>
      <w:r w:rsidR="008A7E7F">
        <w:t xml:space="preserve"> técnica</w:t>
      </w:r>
      <w:r w:rsidR="00D9244C">
        <w:t>s</w:t>
      </w:r>
      <w:r w:rsidR="008A7E7F">
        <w:t xml:space="preserve"> </w:t>
      </w:r>
      <w:r w:rsidR="00570E02">
        <w:t xml:space="preserve">de iluminação infravermelha, mais especificamente a </w:t>
      </w:r>
      <w:r w:rsidR="00570E02" w:rsidRPr="00570E02">
        <w:rPr>
          <w:i/>
        </w:rPr>
        <w:t>FTIR</w:t>
      </w:r>
      <w:r w:rsidR="00570E02">
        <w:t>.</w:t>
      </w:r>
    </w:p>
    <w:p w:rsidR="00284ED0" w:rsidRDefault="00284ED0" w:rsidP="00284ED0">
      <w:pPr>
        <w:pStyle w:val="Heading3"/>
      </w:pPr>
      <w:bookmarkStart w:id="50" w:name="_Toc201408201"/>
      <w:r>
        <w:t xml:space="preserve">Iluminação </w:t>
      </w:r>
      <w:r w:rsidR="00A22D55">
        <w:t>Difusa</w:t>
      </w:r>
      <w:r>
        <w:t xml:space="preserve"> (</w:t>
      </w:r>
      <w:r w:rsidR="00A22D55">
        <w:t>Diffused</w:t>
      </w:r>
      <w:r>
        <w:t xml:space="preserve"> Illumination)</w:t>
      </w:r>
      <w:bookmarkEnd w:id="50"/>
    </w:p>
    <w:p w:rsidR="00284ED0" w:rsidRDefault="00570E02" w:rsidP="003E6882">
      <w:pPr>
        <w:pStyle w:val="BodyText"/>
      </w:pPr>
      <w:r>
        <w:t xml:space="preserve">Consiste na iluminação da superfície onde ocorrerá o toque por um canhão de </w:t>
      </w:r>
      <w:r w:rsidRPr="00570E02">
        <w:rPr>
          <w:i/>
        </w:rPr>
        <w:t>LEDs</w:t>
      </w:r>
      <w:r>
        <w:t xml:space="preserve"> infravermelhos. </w:t>
      </w:r>
      <w:r w:rsidR="00AD4A57">
        <w:t xml:space="preserve">Quando a iluminação acontece sob a superfície é </w:t>
      </w:r>
      <w:r w:rsidR="00986D91">
        <w:t xml:space="preserve">dado o nome de </w:t>
      </w:r>
      <w:r w:rsidR="001616B1">
        <w:rPr>
          <w:i/>
        </w:rPr>
        <w:t>Rear</w:t>
      </w:r>
      <w:r w:rsidR="0019005C" w:rsidRPr="0019005C">
        <w:rPr>
          <w:i/>
        </w:rPr>
        <w:t xml:space="preserve"> Illumination</w:t>
      </w:r>
      <w:r w:rsidR="00AD4A57">
        <w:t>. Já quando a iluminação acontece sobre a superfície é designad</w:t>
      </w:r>
      <w:r w:rsidR="00986D91">
        <w:t>o</w:t>
      </w:r>
      <w:r w:rsidR="00AD4A57">
        <w:t xml:space="preserve"> de </w:t>
      </w:r>
      <w:r w:rsidR="001616B1">
        <w:rPr>
          <w:i/>
        </w:rPr>
        <w:t>Front</w:t>
      </w:r>
      <w:r w:rsidR="0019005C" w:rsidRPr="0019005C">
        <w:rPr>
          <w:i/>
        </w:rPr>
        <w:t xml:space="preserve"> Illumination</w:t>
      </w:r>
      <w:r w:rsidR="00AD4A57">
        <w:t>.</w:t>
      </w:r>
    </w:p>
    <w:p w:rsidR="00BF670C" w:rsidRPr="00BF670C" w:rsidRDefault="00BF670C" w:rsidP="00BF670C">
      <w:r>
        <w:lastRenderedPageBreak/>
        <w:t xml:space="preserve">Na </w:t>
      </w:r>
      <w:r w:rsidRPr="00BF670C">
        <w:rPr>
          <w:i/>
        </w:rPr>
        <w:t>Rear Illumination</w:t>
      </w:r>
      <w:r>
        <w:t>, quando um toque acontece sobre a superfície, a luz infravermelha emitida é refletida em todas as direções</w:t>
      </w:r>
      <w:r w:rsidR="00BE295B">
        <w:t>, com o auxílio do material difusor do acrílico</w:t>
      </w:r>
      <w:r w:rsidR="001A4913">
        <w:t>.</w:t>
      </w:r>
      <w:r w:rsidR="00C27EB2">
        <w:t xml:space="preserve"> Esta luz refletida é lida por um software com o auxílio de uma </w:t>
      </w:r>
      <w:r w:rsidR="00C27EB2" w:rsidRPr="00C27EB2">
        <w:rPr>
          <w:i/>
        </w:rPr>
        <w:t>webcam</w:t>
      </w:r>
      <w:r w:rsidR="00C27EB2">
        <w:t xml:space="preserve">, </w:t>
      </w:r>
      <w:r w:rsidR="00BE295B">
        <w:t xml:space="preserve">que </w:t>
      </w:r>
      <w:r w:rsidR="0054113D">
        <w:t xml:space="preserve">transforma essas reflexões em pontos brancos, </w:t>
      </w:r>
      <w:r w:rsidR="00C27EB2">
        <w:t>determina</w:t>
      </w:r>
      <w:r w:rsidR="0054113D">
        <w:t>ndo</w:t>
      </w:r>
      <w:r w:rsidR="00C27EB2">
        <w:t xml:space="preserve"> a posição </w:t>
      </w:r>
      <w:r w:rsidR="00C75CAE">
        <w:t>onde o toque ocorreu.</w:t>
      </w:r>
    </w:p>
    <w:p w:rsidR="00454AD1" w:rsidRDefault="001A4913" w:rsidP="00BF670C">
      <w:pPr>
        <w:pStyle w:val="Figura"/>
      </w:pPr>
      <w:r>
        <w:rPr>
          <w:noProof/>
          <w:lang w:eastAsia="pt-BR"/>
        </w:rPr>
        <w:drawing>
          <wp:inline distT="0" distB="0" distL="0" distR="0">
            <wp:extent cx="4478572" cy="2171429"/>
            <wp:effectExtent l="19050" t="19050" r="17228" b="19321"/>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srcRect/>
                    <a:stretch>
                      <a:fillRect/>
                    </a:stretch>
                  </pic:blipFill>
                  <pic:spPr bwMode="auto">
                    <a:xfrm>
                      <a:off x="0" y="0"/>
                      <a:ext cx="4478572" cy="2171429"/>
                    </a:xfrm>
                    <a:prstGeom prst="rect">
                      <a:avLst/>
                    </a:prstGeom>
                    <a:noFill/>
                    <a:ln w="9525">
                      <a:solidFill>
                        <a:schemeClr val="tx1"/>
                      </a:solidFill>
                      <a:miter lim="800000"/>
                      <a:headEnd/>
                      <a:tailEnd/>
                    </a:ln>
                  </pic:spPr>
                </pic:pic>
              </a:graphicData>
            </a:graphic>
          </wp:inline>
        </w:drawing>
      </w:r>
    </w:p>
    <w:p w:rsidR="00B46244" w:rsidRDefault="00454AD1" w:rsidP="00BF670C">
      <w:pPr>
        <w:pStyle w:val="Figura"/>
      </w:pPr>
      <w:bookmarkStart w:id="51" w:name="_Toc201408250"/>
      <w:r>
        <w:t xml:space="preserve">Figura </w:t>
      </w:r>
      <w:fldSimple w:instr=" SEQ Figura \* ARABIC ">
        <w:r w:rsidR="00DD4C1E">
          <w:rPr>
            <w:noProof/>
          </w:rPr>
          <w:t>19</w:t>
        </w:r>
      </w:fldSimple>
      <w:r>
        <w:t xml:space="preserve"> - </w:t>
      </w:r>
      <w:r w:rsidR="00BF670C">
        <w:t>Rear Illumination</w:t>
      </w:r>
      <w:bookmarkEnd w:id="51"/>
    </w:p>
    <w:p w:rsidR="0054113D" w:rsidRDefault="0054113D" w:rsidP="0054113D">
      <w:pPr>
        <w:pStyle w:val="Figura"/>
      </w:pPr>
      <w:r>
        <w:rPr>
          <w:noProof/>
          <w:lang w:eastAsia="pt-BR"/>
        </w:rPr>
        <w:drawing>
          <wp:inline distT="0" distB="0" distL="0" distR="0">
            <wp:extent cx="4220000" cy="2226667"/>
            <wp:effectExtent l="19050" t="0" r="9100"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a:stretch>
                      <a:fillRect/>
                    </a:stretch>
                  </pic:blipFill>
                  <pic:spPr bwMode="auto">
                    <a:xfrm>
                      <a:off x="0" y="0"/>
                      <a:ext cx="4220000" cy="2226667"/>
                    </a:xfrm>
                    <a:prstGeom prst="rect">
                      <a:avLst/>
                    </a:prstGeom>
                    <a:noFill/>
                    <a:ln w="9525">
                      <a:noFill/>
                      <a:miter lim="800000"/>
                      <a:headEnd/>
                      <a:tailEnd/>
                    </a:ln>
                  </pic:spPr>
                </pic:pic>
              </a:graphicData>
            </a:graphic>
          </wp:inline>
        </w:drawing>
      </w:r>
    </w:p>
    <w:p w:rsidR="0054113D" w:rsidRPr="0054113D" w:rsidRDefault="0054113D" w:rsidP="0054113D">
      <w:pPr>
        <w:pStyle w:val="Figura"/>
      </w:pPr>
      <w:bookmarkStart w:id="52" w:name="_Toc201408251"/>
      <w:r>
        <w:t xml:space="preserve">Figura </w:t>
      </w:r>
      <w:fldSimple w:instr=" SEQ Figura \* ARABIC ">
        <w:r w:rsidR="00DD4C1E">
          <w:rPr>
            <w:noProof/>
          </w:rPr>
          <w:t>20</w:t>
        </w:r>
      </w:fldSimple>
      <w:r>
        <w:t xml:space="preserve"> - Exemplo da detecção de toques utilizando Rear Illumination</w:t>
      </w:r>
      <w:bookmarkEnd w:id="52"/>
    </w:p>
    <w:p w:rsidR="00C75CAE" w:rsidRDefault="00345DF4" w:rsidP="00C75CAE">
      <w:r>
        <w:t>Utilizando</w:t>
      </w:r>
      <w:r w:rsidR="00183B0A">
        <w:t xml:space="preserve"> </w:t>
      </w:r>
      <w:r w:rsidR="00183B0A" w:rsidRPr="00183B0A">
        <w:rPr>
          <w:i/>
        </w:rPr>
        <w:t>Front Illumination</w:t>
      </w:r>
      <w:r w:rsidR="00183B0A">
        <w:t xml:space="preserve">, </w:t>
      </w:r>
      <w:r w:rsidR="00137702">
        <w:t>quando o dedo encosta a superfície da mesa, este produz uma sombra</w:t>
      </w:r>
      <w:r w:rsidR="00426621">
        <w:t xml:space="preserve"> na superfície </w:t>
      </w:r>
      <w:r>
        <w:t xml:space="preserve">difusora </w:t>
      </w:r>
      <w:r w:rsidR="00426621">
        <w:t xml:space="preserve">que está completamente iluminada. </w:t>
      </w:r>
      <w:r>
        <w:t xml:space="preserve">A imagem é obtida pela </w:t>
      </w:r>
      <w:r w:rsidRPr="00345DF4">
        <w:rPr>
          <w:i/>
        </w:rPr>
        <w:t>webcam</w:t>
      </w:r>
      <w:r>
        <w:t xml:space="preserve"> e repassada para o software responsável por identificar os toques. A</w:t>
      </w:r>
      <w:r w:rsidR="00426621">
        <w:t>través d</w:t>
      </w:r>
      <w:r>
        <w:t>e</w:t>
      </w:r>
      <w:r w:rsidR="00426621">
        <w:t xml:space="preserve"> </w:t>
      </w:r>
      <w:r>
        <w:t xml:space="preserve">algoritmos, </w:t>
      </w:r>
      <w:r w:rsidR="0054113D">
        <w:t xml:space="preserve">o software transforma a sombra em </w:t>
      </w:r>
      <w:r>
        <w:t xml:space="preserve">pontos brancos, </w:t>
      </w:r>
      <w:r w:rsidR="0054113D">
        <w:t xml:space="preserve">determinando a posição dos </w:t>
      </w:r>
      <w:r>
        <w:t>toques.</w:t>
      </w:r>
    </w:p>
    <w:p w:rsidR="00183B0A" w:rsidRDefault="00183B0A" w:rsidP="00183B0A">
      <w:pPr>
        <w:pStyle w:val="Figura"/>
      </w:pPr>
      <w:r>
        <w:rPr>
          <w:noProof/>
          <w:lang w:eastAsia="pt-BR"/>
        </w:rPr>
        <w:lastRenderedPageBreak/>
        <w:drawing>
          <wp:inline distT="0" distB="0" distL="0" distR="0">
            <wp:extent cx="4358296" cy="2821429"/>
            <wp:effectExtent l="19050" t="19050" r="23204" b="17021"/>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0"/>
                    <a:srcRect/>
                    <a:stretch>
                      <a:fillRect/>
                    </a:stretch>
                  </pic:blipFill>
                  <pic:spPr bwMode="auto">
                    <a:xfrm>
                      <a:off x="0" y="0"/>
                      <a:ext cx="4358296" cy="2821429"/>
                    </a:xfrm>
                    <a:prstGeom prst="rect">
                      <a:avLst/>
                    </a:prstGeom>
                    <a:noFill/>
                    <a:ln w="9525">
                      <a:solidFill>
                        <a:schemeClr val="tx1"/>
                      </a:solidFill>
                      <a:miter lim="800000"/>
                      <a:headEnd/>
                      <a:tailEnd/>
                    </a:ln>
                  </pic:spPr>
                </pic:pic>
              </a:graphicData>
            </a:graphic>
          </wp:inline>
        </w:drawing>
      </w:r>
    </w:p>
    <w:p w:rsidR="00183B0A" w:rsidRDefault="00183B0A" w:rsidP="00183B0A">
      <w:pPr>
        <w:pStyle w:val="Figura"/>
      </w:pPr>
      <w:bookmarkStart w:id="53" w:name="_Toc201408252"/>
      <w:r>
        <w:t xml:space="preserve">Figura </w:t>
      </w:r>
      <w:fldSimple w:instr=" SEQ Figura \* ARABIC ">
        <w:r w:rsidR="00DD4C1E">
          <w:rPr>
            <w:noProof/>
          </w:rPr>
          <w:t>21</w:t>
        </w:r>
      </w:fldSimple>
      <w:r>
        <w:t xml:space="preserve"> - Front Illumination</w:t>
      </w:r>
      <w:bookmarkEnd w:id="53"/>
    </w:p>
    <w:p w:rsidR="00932D6F" w:rsidRPr="00345DF4" w:rsidRDefault="00932D6F" w:rsidP="00345DF4">
      <w:pPr>
        <w:pStyle w:val="Figura"/>
      </w:pPr>
      <w:r w:rsidRPr="00345DF4">
        <w:rPr>
          <w:noProof/>
          <w:lang w:eastAsia="pt-BR"/>
        </w:rPr>
        <w:drawing>
          <wp:inline distT="0" distB="0" distL="0" distR="0">
            <wp:extent cx="3645715" cy="2766446"/>
            <wp:effectExtent l="1905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3645715" cy="2766446"/>
                    </a:xfrm>
                    <a:prstGeom prst="rect">
                      <a:avLst/>
                    </a:prstGeom>
                    <a:noFill/>
                    <a:ln w="9525">
                      <a:noFill/>
                      <a:miter lim="800000"/>
                      <a:headEnd/>
                      <a:tailEnd/>
                    </a:ln>
                  </pic:spPr>
                </pic:pic>
              </a:graphicData>
            </a:graphic>
          </wp:inline>
        </w:drawing>
      </w:r>
    </w:p>
    <w:p w:rsidR="00932D6F" w:rsidRPr="00345DF4" w:rsidRDefault="00932D6F" w:rsidP="00345DF4">
      <w:pPr>
        <w:pStyle w:val="Figura"/>
      </w:pPr>
      <w:bookmarkStart w:id="54" w:name="_Toc201408253"/>
      <w:r w:rsidRPr="00345DF4">
        <w:t xml:space="preserve">Figura </w:t>
      </w:r>
      <w:fldSimple w:instr=" SEQ Figura \* ARABIC ">
        <w:r w:rsidR="00DD4C1E">
          <w:rPr>
            <w:noProof/>
          </w:rPr>
          <w:t>22</w:t>
        </w:r>
      </w:fldSimple>
      <w:r w:rsidRPr="00345DF4">
        <w:t xml:space="preserve"> - </w:t>
      </w:r>
      <w:r w:rsidR="00345DF4" w:rsidRPr="00345DF4">
        <w:t xml:space="preserve">Exemplo da </w:t>
      </w:r>
      <w:r w:rsidRPr="00345DF4">
        <w:t>detecção d</w:t>
      </w:r>
      <w:r w:rsidR="00D9244C">
        <w:t>e</w:t>
      </w:r>
      <w:r w:rsidRPr="00345DF4">
        <w:t xml:space="preserve"> toque</w:t>
      </w:r>
      <w:r w:rsidR="00D9244C">
        <w:t>s</w:t>
      </w:r>
      <w:r w:rsidRPr="00345DF4">
        <w:t xml:space="preserve"> utilizando Front Illumination</w:t>
      </w:r>
      <w:bookmarkEnd w:id="54"/>
    </w:p>
    <w:p w:rsidR="00B16D21" w:rsidRDefault="00B16D21" w:rsidP="00284ED0">
      <w:pPr>
        <w:pStyle w:val="Heading3"/>
      </w:pPr>
      <w:bookmarkStart w:id="55" w:name="_Toc201408202"/>
      <w:commentRangeStart w:id="56"/>
      <w:r>
        <w:t>Reflexão Total Interna Frustrada da Luz</w:t>
      </w:r>
      <w:r w:rsidR="002B2D5D">
        <w:t xml:space="preserve"> (FTIR)</w:t>
      </w:r>
      <w:commentRangeEnd w:id="56"/>
      <w:r w:rsidR="002D1A2E">
        <w:rPr>
          <w:rStyle w:val="CommentReference"/>
          <w:rFonts w:ascii="Times New Roman" w:hAnsi="Times New Roman" w:cs="Times New Roman"/>
          <w:b w:val="0"/>
          <w:bCs w:val="0"/>
          <w:kern w:val="0"/>
        </w:rPr>
        <w:commentReference w:id="56"/>
      </w:r>
      <w:bookmarkEnd w:id="55"/>
    </w:p>
    <w:p w:rsidR="00D440AB" w:rsidRDefault="00A10A51" w:rsidP="00D440AB">
      <w:pPr>
        <w:pStyle w:val="BodyText"/>
      </w:pPr>
      <w:r>
        <w:t xml:space="preserve">A reflexão da luz é o fenômeno físico em que um feixe de luz incide sobre uma determinada superfície e é refletida para o mesmo meio de propagação de origem. Quando a reflexão é total, todas as partículas </w:t>
      </w:r>
      <w:r w:rsidR="00D440AB">
        <w:t xml:space="preserve">do feixe </w:t>
      </w:r>
      <w:r>
        <w:t>de luz são redirecionadas ao meio de propagação de origem, ao contrário da parcial, onde algumas partículas atravessam a interface entre os meios de propagação, ocorrendo um desvio no ângulo de incidência do feixe de luz</w:t>
      </w:r>
      <w:r w:rsidR="00D440AB">
        <w:t xml:space="preserve"> emitido, chamado de refração.</w:t>
      </w:r>
    </w:p>
    <w:p w:rsidR="00A10A51" w:rsidRDefault="00D440AB" w:rsidP="00D440AB">
      <w:pPr>
        <w:pStyle w:val="BodyText"/>
      </w:pPr>
      <w:r>
        <w:t>O fator que determina se uma reflexão será total ou parcial é o ângulo de incidência sobre a interface entre os meios de propagação</w:t>
      </w:r>
      <w:r w:rsidR="00664178">
        <w:t xml:space="preserve"> que </w:t>
      </w:r>
      <w:r>
        <w:t xml:space="preserve">possuem um ângulo </w:t>
      </w:r>
      <w:r w:rsidR="00664178">
        <w:lastRenderedPageBreak/>
        <w:t xml:space="preserve">crítico. Quando o feixe de luz incide com ângulo superior ao ângulo crítico (em relação à interface), ocorre reflexão parcial, e o feixe de luz é refratado. Quando o ângulo é menor, </w:t>
      </w:r>
      <w:r w:rsidR="00095667">
        <w:t>ocorre a reflexão total e o feixe de luz é refletido para o meio de propagação de origem.</w:t>
      </w:r>
    </w:p>
    <w:p w:rsidR="00464D7A" w:rsidRDefault="00B17201" w:rsidP="00B17201">
      <w:pPr>
        <w:pStyle w:val="Figura"/>
      </w:pPr>
      <w:r>
        <w:rPr>
          <w:noProof/>
          <w:lang w:eastAsia="pt-BR"/>
        </w:rPr>
        <w:drawing>
          <wp:inline distT="0" distB="0" distL="0" distR="0">
            <wp:extent cx="4557143" cy="1521831"/>
            <wp:effectExtent l="19050" t="19050" r="14857" b="21219"/>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4557143" cy="1521831"/>
                    </a:xfrm>
                    <a:prstGeom prst="rect">
                      <a:avLst/>
                    </a:prstGeom>
                    <a:noFill/>
                    <a:ln w="9525">
                      <a:solidFill>
                        <a:schemeClr val="tx1"/>
                      </a:solidFill>
                      <a:miter lim="800000"/>
                      <a:headEnd/>
                      <a:tailEnd/>
                    </a:ln>
                  </pic:spPr>
                </pic:pic>
              </a:graphicData>
            </a:graphic>
          </wp:inline>
        </w:drawing>
      </w:r>
    </w:p>
    <w:p w:rsidR="00095667" w:rsidRPr="00095667" w:rsidRDefault="00464D7A" w:rsidP="00B17201">
      <w:pPr>
        <w:pStyle w:val="Figura"/>
      </w:pPr>
      <w:bookmarkStart w:id="57" w:name="_Toc201408254"/>
      <w:r>
        <w:t xml:space="preserve">Figura </w:t>
      </w:r>
      <w:fldSimple w:instr=" SEQ Figura \* ARABIC ">
        <w:r w:rsidR="00DD4C1E">
          <w:rPr>
            <w:noProof/>
          </w:rPr>
          <w:t>23</w:t>
        </w:r>
      </w:fldSimple>
      <w:r>
        <w:t xml:space="preserve"> - Exemplos de </w:t>
      </w:r>
      <w:r w:rsidR="00B17201">
        <w:t>r</w:t>
      </w:r>
      <w:r>
        <w:t>eflexão</w:t>
      </w:r>
      <w:r w:rsidR="00B17201">
        <w:t xml:space="preserve"> com refração e reflexão total da luz</w:t>
      </w:r>
      <w:bookmarkEnd w:id="57"/>
    </w:p>
    <w:p w:rsidR="00225841" w:rsidRDefault="00225841" w:rsidP="00D440AB">
      <w:pPr>
        <w:pStyle w:val="BodyText"/>
      </w:pPr>
      <w:r>
        <w:t xml:space="preserve">O </w:t>
      </w:r>
      <w:r w:rsidR="003A380F">
        <w:t xml:space="preserve">pesquisador J. Y. Han, durante suas pesquisas sobre técnicas de interação multi-toque, </w:t>
      </w:r>
      <w:r>
        <w:t xml:space="preserve">percebeu que a pele é um material difusor, ou seja, quando um feixe de luz que seria refletido totalmente entra em contato com a pele, ele é difundido em todas as direções. </w:t>
      </w:r>
      <w:r w:rsidR="00293434">
        <w:t>A esse efeito de difundir a luz que seria totalmente refletida, se deu o nome de reflexão total interna frustrada da luz.</w:t>
      </w:r>
    </w:p>
    <w:p w:rsidR="002B2D5D" w:rsidRDefault="00293434" w:rsidP="00D440AB">
      <w:pPr>
        <w:pStyle w:val="BodyText"/>
      </w:pPr>
      <w:r>
        <w:t>Transpondo a teoria para a aplicação em interfaces multi-toque, c</w:t>
      </w:r>
      <w:r w:rsidR="004029C3">
        <w:t xml:space="preserve">onsiste em iluminar as laterais de uma superfície de acrílico com diversos </w:t>
      </w:r>
      <w:r w:rsidR="004029C3" w:rsidRPr="00293434">
        <w:rPr>
          <w:i/>
        </w:rPr>
        <w:t>LEDs</w:t>
      </w:r>
      <w:r w:rsidR="004029C3">
        <w:t xml:space="preserve"> infravermelhos. A luz emitida fica presa dentro do acrílico devido ao fenômeno da reflexão total da luz. Quando </w:t>
      </w:r>
      <w:r>
        <w:t>o</w:t>
      </w:r>
      <w:r w:rsidR="004029C3">
        <w:t xml:space="preserve"> dedo toca a superfície da mesa,</w:t>
      </w:r>
      <w:r>
        <w:t xml:space="preserve"> a luz é difundida para baixo, onde uma </w:t>
      </w:r>
      <w:r w:rsidRPr="00293434">
        <w:rPr>
          <w:i/>
        </w:rPr>
        <w:t>webcam</w:t>
      </w:r>
      <w:r>
        <w:t xml:space="preserve"> obtém imagens</w:t>
      </w:r>
      <w:r w:rsidR="00D440AB">
        <w:t>.</w:t>
      </w:r>
      <w:r>
        <w:t xml:space="preserve"> Essa difusão é reconhecida como pontos brancos na imag</w:t>
      </w:r>
      <w:r w:rsidR="00835F7D">
        <w:t>em capturada e a posição dos toques é facilmente detectada.</w:t>
      </w:r>
    </w:p>
    <w:p w:rsidR="00961F47" w:rsidRDefault="00961F47" w:rsidP="00961F47">
      <w:pPr>
        <w:pStyle w:val="Figura"/>
      </w:pPr>
      <w:r>
        <w:rPr>
          <w:noProof/>
          <w:lang w:eastAsia="pt-BR"/>
        </w:rPr>
        <w:drawing>
          <wp:inline distT="0" distB="0" distL="0" distR="0">
            <wp:extent cx="3900000" cy="2164859"/>
            <wp:effectExtent l="19050" t="19050" r="24300" b="25891"/>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3900000" cy="2164859"/>
                    </a:xfrm>
                    <a:prstGeom prst="rect">
                      <a:avLst/>
                    </a:prstGeom>
                    <a:noFill/>
                    <a:ln w="9525">
                      <a:solidFill>
                        <a:schemeClr val="tx1"/>
                      </a:solidFill>
                      <a:miter lim="800000"/>
                      <a:headEnd/>
                      <a:tailEnd/>
                    </a:ln>
                  </pic:spPr>
                </pic:pic>
              </a:graphicData>
            </a:graphic>
          </wp:inline>
        </w:drawing>
      </w:r>
    </w:p>
    <w:p w:rsidR="00961F47" w:rsidRDefault="00961F47" w:rsidP="00961F47">
      <w:pPr>
        <w:pStyle w:val="Figura"/>
      </w:pPr>
      <w:bookmarkStart w:id="58" w:name="_Toc201408255"/>
      <w:r>
        <w:t xml:space="preserve">Figura </w:t>
      </w:r>
      <w:fldSimple w:instr=" SEQ Figura \* ARABIC ">
        <w:r w:rsidR="00DD4C1E">
          <w:rPr>
            <w:noProof/>
          </w:rPr>
          <w:t>24</w:t>
        </w:r>
      </w:fldSimple>
      <w:r>
        <w:t xml:space="preserve"> - Reflexão total interna frustrada da luz</w:t>
      </w:r>
      <w:bookmarkEnd w:id="58"/>
    </w:p>
    <w:p w:rsidR="008D2E83" w:rsidRDefault="008D2E83" w:rsidP="008D2E83">
      <w:pPr>
        <w:pStyle w:val="Figura"/>
      </w:pPr>
      <w:r>
        <w:rPr>
          <w:noProof/>
          <w:lang w:eastAsia="pt-BR"/>
        </w:rPr>
        <w:lastRenderedPageBreak/>
        <w:drawing>
          <wp:inline distT="0" distB="0" distL="0" distR="0">
            <wp:extent cx="3600953" cy="2737867"/>
            <wp:effectExtent l="19050" t="0" r="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srcRect/>
                    <a:stretch>
                      <a:fillRect/>
                    </a:stretch>
                  </pic:blipFill>
                  <pic:spPr bwMode="auto">
                    <a:xfrm>
                      <a:off x="0" y="0"/>
                      <a:ext cx="3600953" cy="2737867"/>
                    </a:xfrm>
                    <a:prstGeom prst="rect">
                      <a:avLst/>
                    </a:prstGeom>
                    <a:noFill/>
                    <a:ln w="9525">
                      <a:noFill/>
                      <a:miter lim="800000"/>
                      <a:headEnd/>
                      <a:tailEnd/>
                    </a:ln>
                  </pic:spPr>
                </pic:pic>
              </a:graphicData>
            </a:graphic>
          </wp:inline>
        </w:drawing>
      </w:r>
    </w:p>
    <w:p w:rsidR="008D2E83" w:rsidRPr="008D2E83" w:rsidRDefault="008D2E83" w:rsidP="008D2E83">
      <w:pPr>
        <w:pStyle w:val="Figura"/>
      </w:pPr>
      <w:bookmarkStart w:id="59" w:name="_Toc201408256"/>
      <w:r>
        <w:t xml:space="preserve">Figura </w:t>
      </w:r>
      <w:fldSimple w:instr=" SEQ Figura \* ARABIC ">
        <w:r w:rsidR="00DD4C1E">
          <w:rPr>
            <w:noProof/>
          </w:rPr>
          <w:t>25</w:t>
        </w:r>
      </w:fldSimple>
      <w:r>
        <w:t xml:space="preserve"> - Exemplo da detecção de toques utilizando FTIR</w:t>
      </w:r>
      <w:bookmarkEnd w:id="59"/>
    </w:p>
    <w:p w:rsidR="00604236" w:rsidRDefault="00604236" w:rsidP="00737335">
      <w:pPr>
        <w:pStyle w:val="Heading2"/>
      </w:pPr>
      <w:bookmarkStart w:id="60" w:name="_Toc201408203"/>
      <w:r>
        <w:t>Tecnologias Utilizadas</w:t>
      </w:r>
      <w:bookmarkEnd w:id="60"/>
    </w:p>
    <w:p w:rsidR="00E1606F" w:rsidRDefault="00E65D6A" w:rsidP="00547FAC">
      <w:r>
        <w:t>Para o reconhecimento de toques sobre a superfície da mesa multi-toque, alguns softwares foram utilizados.</w:t>
      </w:r>
      <w:r w:rsidR="00E1606F">
        <w:t xml:space="preserve"> Com</w:t>
      </w:r>
      <w:r w:rsidR="00623888">
        <w:t xml:space="preserve"> </w:t>
      </w:r>
      <w:r w:rsidR="00E1606F">
        <w:t xml:space="preserve">a grande quantidade de superfícies multi-toque sendo desenvolvidas, um padrão para o armazenamento das informações e sua integração com outras aplicações foi sendo adotado pelos desenvolvedores de software. </w:t>
      </w:r>
    </w:p>
    <w:p w:rsidR="00623888" w:rsidRDefault="00E1606F" w:rsidP="00547FAC">
      <w:r>
        <w:t xml:space="preserve">Durante o projeto da </w:t>
      </w:r>
      <w:r w:rsidRPr="00E1606F">
        <w:rPr>
          <w:i/>
        </w:rPr>
        <w:t>reacTable</w:t>
      </w:r>
      <w:r>
        <w:t xml:space="preserve">, desenvolveu-se um protocolo capaz de armazenar informações sobre toques e objetos </w:t>
      </w:r>
      <w:r w:rsidR="009908CF">
        <w:t xml:space="preserve">em qualquer superfície multi-toque. A esse protocolo deu-se o nome de </w:t>
      </w:r>
      <w:r w:rsidR="009908CF" w:rsidRPr="009908CF">
        <w:rPr>
          <w:i/>
        </w:rPr>
        <w:t>TUIO</w:t>
      </w:r>
      <w:r w:rsidR="009908CF">
        <w:t xml:space="preserve">. Porém o software responsável pela identificação de toques e fiduciais, o </w:t>
      </w:r>
      <w:r w:rsidR="009908CF" w:rsidRPr="009908CF">
        <w:rPr>
          <w:i/>
        </w:rPr>
        <w:t>reacTIVision</w:t>
      </w:r>
      <w:r w:rsidR="009908CF">
        <w:t xml:space="preserve">, necessitava conversar com o aplicativo que gerava os sons e efeitos. Para efetuar esta comunicação de mensagens do protocolo </w:t>
      </w:r>
      <w:r w:rsidR="009908CF" w:rsidRPr="00657E09">
        <w:rPr>
          <w:i/>
        </w:rPr>
        <w:t>TUIO</w:t>
      </w:r>
      <w:r w:rsidR="009908CF">
        <w:t xml:space="preserve">, a equipe da </w:t>
      </w:r>
      <w:r w:rsidR="009908CF" w:rsidRPr="00FE147C">
        <w:rPr>
          <w:i/>
        </w:rPr>
        <w:t>reacTable</w:t>
      </w:r>
      <w:r w:rsidR="009908CF">
        <w:t xml:space="preserve"> decidiu utilizar o protocolo </w:t>
      </w:r>
      <w:r w:rsidR="009908CF" w:rsidRPr="00657E09">
        <w:rPr>
          <w:i/>
        </w:rPr>
        <w:t>OSC</w:t>
      </w:r>
      <w:r w:rsidR="009908CF">
        <w:t xml:space="preserve"> (</w:t>
      </w:r>
      <w:r w:rsidR="00FE147C" w:rsidRPr="00FE147C">
        <w:rPr>
          <w:i/>
        </w:rPr>
        <w:t xml:space="preserve">Open Sound </w:t>
      </w:r>
      <w:r w:rsidR="002D1A2E">
        <w:rPr>
          <w:i/>
        </w:rPr>
        <w:t>Control</w:t>
      </w:r>
      <w:r w:rsidR="009908CF">
        <w:t>)</w:t>
      </w:r>
      <w:r w:rsidR="00FE147C">
        <w:t>, que permitia ser meio de transporte para outros protocolos.</w:t>
      </w:r>
    </w:p>
    <w:p w:rsidR="00FE147C" w:rsidRDefault="00FE147C" w:rsidP="00547FAC">
      <w:r>
        <w:t xml:space="preserve">Após o desenvolvimento do </w:t>
      </w:r>
      <w:r w:rsidRPr="00FE147C">
        <w:rPr>
          <w:i/>
        </w:rPr>
        <w:t>reacTIVision</w:t>
      </w:r>
      <w:r>
        <w:t xml:space="preserve">, diversos softwares com o propósito de identificação de toques foram desenvolvidos. A grande maioria buscou seguir o mesmo padrão, </w:t>
      </w:r>
      <w:r w:rsidR="00657E09">
        <w:t xml:space="preserve">ou seja, mensagens </w:t>
      </w:r>
      <w:r w:rsidR="00657E09" w:rsidRPr="00657E09">
        <w:rPr>
          <w:i/>
        </w:rPr>
        <w:t>TUIO</w:t>
      </w:r>
      <w:r w:rsidR="00657E09">
        <w:t xml:space="preserve"> sob o protocolo </w:t>
      </w:r>
      <w:r w:rsidR="00657E09" w:rsidRPr="00657E09">
        <w:rPr>
          <w:i/>
        </w:rPr>
        <w:t>OSC</w:t>
      </w:r>
      <w:r w:rsidR="00657E09">
        <w:t>, tornando-os padrão no desenvolvimento de aplicações multi-toque.</w:t>
      </w:r>
    </w:p>
    <w:p w:rsidR="00657E09" w:rsidRPr="00E65D6A" w:rsidRDefault="00657E09" w:rsidP="00547FAC">
      <w:r>
        <w:t xml:space="preserve">O software de reconhecimento do toques </w:t>
      </w:r>
      <w:r w:rsidRPr="00C73955">
        <w:rPr>
          <w:i/>
        </w:rPr>
        <w:t>Touchlib</w:t>
      </w:r>
      <w:r>
        <w:t xml:space="preserve">, foi o escolhido para </w:t>
      </w:r>
      <w:r w:rsidR="00C73955">
        <w:t>o controle da mesa multi-toque</w:t>
      </w:r>
      <w:r>
        <w:t xml:space="preserve"> devido à </w:t>
      </w:r>
      <w:r w:rsidR="00C73955">
        <w:t>sua</w:t>
      </w:r>
      <w:r w:rsidR="0061533E">
        <w:t xml:space="preserve"> estabilidade, número de funcionalidades </w:t>
      </w:r>
      <w:r>
        <w:lastRenderedPageBreak/>
        <w:t>e uso dos padrões propostos</w:t>
      </w:r>
      <w:r w:rsidR="00C73955">
        <w:t>. Isso permite que o jogo funcione corretamente em qualquer superfície multi-toque que siga os padrões propostos, aumentando sua interoperabilidade com outros projetos.</w:t>
      </w:r>
    </w:p>
    <w:p w:rsidR="00737335" w:rsidRDefault="007C392A" w:rsidP="00604236">
      <w:pPr>
        <w:pStyle w:val="Heading3"/>
      </w:pPr>
      <w:bookmarkStart w:id="61" w:name="_Toc201408204"/>
      <w:commentRangeStart w:id="62"/>
      <w:r>
        <w:t>OSC</w:t>
      </w:r>
      <w:commentRangeEnd w:id="62"/>
      <w:r w:rsidR="002D1A2E">
        <w:rPr>
          <w:rStyle w:val="CommentReference"/>
          <w:rFonts w:ascii="Times New Roman" w:hAnsi="Times New Roman" w:cs="Times New Roman"/>
          <w:b w:val="0"/>
          <w:bCs w:val="0"/>
          <w:kern w:val="0"/>
        </w:rPr>
        <w:commentReference w:id="62"/>
      </w:r>
      <w:bookmarkEnd w:id="61"/>
    </w:p>
    <w:p w:rsidR="004556D4" w:rsidRPr="004556D4" w:rsidRDefault="004556D4" w:rsidP="006C2F42">
      <w:pPr>
        <w:pStyle w:val="BodyText"/>
      </w:pPr>
      <w:r>
        <w:t xml:space="preserve">O </w:t>
      </w:r>
      <w:r w:rsidRPr="004556D4">
        <w:rPr>
          <w:i/>
        </w:rPr>
        <w:t xml:space="preserve">Open Sound </w:t>
      </w:r>
      <w:r w:rsidR="002D1A2E">
        <w:rPr>
          <w:i/>
        </w:rPr>
        <w:t>Control</w:t>
      </w:r>
      <w:r w:rsidRPr="004556D4">
        <w:rPr>
          <w:i/>
        </w:rPr>
        <w:t xml:space="preserve">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604236">
      <w:pPr>
        <w:pStyle w:val="Heading4"/>
      </w:pPr>
      <w:r>
        <w:t>OSCpack</w:t>
      </w:r>
    </w:p>
    <w:p w:rsidR="006C2F42" w:rsidRDefault="006C2F42" w:rsidP="003E6882">
      <w:pPr>
        <w:pStyle w:val="BodyText"/>
      </w:pPr>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3E6882">
      <w:pPr>
        <w:pStyle w:val="BodyText"/>
      </w:pPr>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604236">
      <w:pPr>
        <w:pStyle w:val="Heading3"/>
      </w:pPr>
      <w:bookmarkStart w:id="63" w:name="_Toc201408205"/>
      <w:commentRangeStart w:id="64"/>
      <w:r>
        <w:t>TUIO</w:t>
      </w:r>
      <w:commentRangeEnd w:id="64"/>
      <w:r w:rsidR="002D1A2E">
        <w:rPr>
          <w:rStyle w:val="CommentReference"/>
          <w:rFonts w:ascii="Times New Roman" w:hAnsi="Times New Roman" w:cs="Times New Roman"/>
          <w:b w:val="0"/>
          <w:bCs w:val="0"/>
          <w:kern w:val="0"/>
        </w:rPr>
        <w:commentReference w:id="64"/>
      </w:r>
      <w:bookmarkEnd w:id="63"/>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3E6882" w:rsidRDefault="00CE01EB" w:rsidP="003E6882">
      <w:pPr>
        <w:pStyle w:val="BodyText"/>
      </w:pPr>
      <w:r>
        <w:t>A mensagem carrega diversas informações sobre a interação. As principais são: sessão, identificador da interação, posição no espaço 2D ou 3D, ângulo, vetor de movimento, vetor de rotação, aceleração de movimento, aceleração de rotação.</w:t>
      </w:r>
    </w:p>
    <w:p w:rsidR="00AF506E" w:rsidRDefault="00B16D21" w:rsidP="00604236">
      <w:pPr>
        <w:pStyle w:val="Heading3"/>
      </w:pPr>
      <w:bookmarkStart w:id="65" w:name="_Toc201408206"/>
      <w:commentRangeStart w:id="66"/>
      <w:r>
        <w:lastRenderedPageBreak/>
        <w:t>ReacTIVision</w:t>
      </w:r>
      <w:commentRangeEnd w:id="66"/>
      <w:r w:rsidR="006734D9">
        <w:rPr>
          <w:rStyle w:val="CommentReference"/>
          <w:rFonts w:ascii="Times New Roman" w:hAnsi="Times New Roman" w:cs="Times New Roman"/>
          <w:b w:val="0"/>
          <w:bCs w:val="0"/>
          <w:kern w:val="0"/>
        </w:rPr>
        <w:commentReference w:id="66"/>
      </w:r>
      <w:bookmarkEnd w:id="65"/>
    </w:p>
    <w:p w:rsidR="00B16D21" w:rsidRPr="00B76648" w:rsidRDefault="00B16D21" w:rsidP="001D60CB">
      <w:pPr>
        <w:pStyle w:val="BodyText"/>
      </w:pPr>
      <w:r>
        <w:t xml:space="preserve">O </w:t>
      </w:r>
      <w:r w:rsidRPr="00B16D21">
        <w:rPr>
          <w:i/>
        </w:rPr>
        <w:t>ReacTIVision</w:t>
      </w:r>
      <w:r>
        <w:t xml:space="preserve"> é um aplicativo </w:t>
      </w:r>
      <w:r w:rsidRPr="00547FAC">
        <w:rPr>
          <w:i/>
        </w:rPr>
        <w:t>open source</w:t>
      </w:r>
      <w:r>
        <w:t xml:space="preserv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67" w:name="_Toc201408257"/>
      <w:r w:rsidRPr="00E0517D">
        <w:t xml:space="preserve">Figura </w:t>
      </w:r>
      <w:fldSimple w:instr=" SEQ Figura \* ARABIC ">
        <w:r w:rsidR="00DD4C1E">
          <w:rPr>
            <w:noProof/>
          </w:rPr>
          <w:t>26</w:t>
        </w:r>
      </w:fldSimple>
      <w:r w:rsidRPr="00E0517D">
        <w:t xml:space="preserve"> </w:t>
      </w:r>
      <w:r w:rsidR="005122C3">
        <w:t>-</w:t>
      </w:r>
      <w:r w:rsidRPr="00E0517D">
        <w:t xml:space="preserve"> ReacTIVision reconhecendo um fiducial</w:t>
      </w:r>
      <w:bookmarkEnd w:id="67"/>
    </w:p>
    <w:p w:rsidR="00E0517D" w:rsidRDefault="00737335" w:rsidP="001D60CB">
      <w:pPr>
        <w:pStyle w:val="BodyText"/>
      </w:pPr>
      <w:r>
        <w:t xml:space="preserve">Os marcadores fiduciais reconhecidos pelo </w:t>
      </w:r>
      <w:r w:rsidRPr="00737335">
        <w:rPr>
          <w:i/>
        </w:rPr>
        <w:t>ReacTIVision</w:t>
      </w:r>
      <w:r>
        <w:t>, são gerados por um algoritmo.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1D1EF9" w:rsidRDefault="001D1EF9" w:rsidP="001D1EF9">
      <w:pPr>
        <w:pStyle w:val="Figura"/>
      </w:pPr>
      <w:r>
        <w:rPr>
          <w:noProof/>
          <w:lang w:eastAsia="pt-BR"/>
        </w:rPr>
        <w:lastRenderedPageBreak/>
        <w:drawing>
          <wp:inline distT="0" distB="0" distL="0" distR="0">
            <wp:extent cx="3267075" cy="2457450"/>
            <wp:effectExtent l="19050" t="19050" r="2857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srcRect/>
                    <a:stretch>
                      <a:fillRect/>
                    </a:stretch>
                  </pic:blipFill>
                  <pic:spPr bwMode="auto">
                    <a:xfrm>
                      <a:off x="0" y="0"/>
                      <a:ext cx="3267075" cy="2457450"/>
                    </a:xfrm>
                    <a:prstGeom prst="rect">
                      <a:avLst/>
                    </a:prstGeom>
                    <a:noFill/>
                    <a:ln w="9525">
                      <a:solidFill>
                        <a:schemeClr val="tx1"/>
                      </a:solidFill>
                      <a:miter lim="800000"/>
                      <a:headEnd/>
                      <a:tailEnd/>
                    </a:ln>
                  </pic:spPr>
                </pic:pic>
              </a:graphicData>
            </a:graphic>
          </wp:inline>
        </w:drawing>
      </w:r>
    </w:p>
    <w:p w:rsidR="001D1EF9" w:rsidRPr="001D1EF9" w:rsidRDefault="001D1EF9" w:rsidP="001D1EF9">
      <w:pPr>
        <w:pStyle w:val="Figura"/>
      </w:pPr>
      <w:bookmarkStart w:id="68" w:name="_Toc201408258"/>
      <w:r>
        <w:t xml:space="preserve">Figura </w:t>
      </w:r>
      <w:fldSimple w:instr=" SEQ Figura \* ARABIC ">
        <w:r w:rsidR="00DD4C1E">
          <w:rPr>
            <w:noProof/>
          </w:rPr>
          <w:t>27</w:t>
        </w:r>
      </w:fldSimple>
      <w:r>
        <w:t xml:space="preserve"> - Marcadores fiduciais</w:t>
      </w:r>
      <w:bookmarkEnd w:id="68"/>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604236">
      <w:pPr>
        <w:pStyle w:val="Heading3"/>
      </w:pPr>
      <w:bookmarkStart w:id="69" w:name="_Toc201408207"/>
      <w:commentRangeStart w:id="70"/>
      <w:r>
        <w:t>Touch</w:t>
      </w:r>
      <w:r w:rsidR="00B075E3">
        <w:t>l</w:t>
      </w:r>
      <w:r>
        <w:t>ib</w:t>
      </w:r>
      <w:commentRangeEnd w:id="70"/>
      <w:r w:rsidR="003B4EBB">
        <w:rPr>
          <w:rStyle w:val="CommentReference"/>
          <w:rFonts w:ascii="Times New Roman" w:hAnsi="Times New Roman" w:cs="Times New Roman"/>
          <w:b w:val="0"/>
          <w:bCs w:val="0"/>
          <w:kern w:val="0"/>
        </w:rPr>
        <w:commentReference w:id="70"/>
      </w:r>
      <w:bookmarkEnd w:id="69"/>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permite a integração</w:t>
      </w:r>
      <w:r w:rsidR="0061533E">
        <w:t xml:space="preserve"> com demais aplicativos</w:t>
      </w:r>
      <w:r w:rsidR="00221E1E">
        <w:t xml:space="preserve"> através do protocolo </w:t>
      </w:r>
      <w:r w:rsidR="00221E1E" w:rsidRPr="00A04C6C">
        <w:rPr>
          <w:i/>
        </w:rPr>
        <w:t>TUIO</w:t>
      </w:r>
      <w:r w:rsidR="00221E1E">
        <w:t xml:space="preserve">, sob o protocolo OSC, utilizando a biblioteca </w:t>
      </w:r>
      <w:r w:rsidR="00221E1E" w:rsidRPr="00221E1E">
        <w:rPr>
          <w:i/>
        </w:rPr>
        <w:t>oscpack</w:t>
      </w:r>
      <w:r w:rsidR="00221E1E">
        <w:t>.</w:t>
      </w:r>
    </w:p>
    <w:p w:rsidR="00F4416D" w:rsidRDefault="0061533E" w:rsidP="00F4416D">
      <w:pPr>
        <w:pStyle w:val="BodyText"/>
      </w:pPr>
      <w:r>
        <w:t xml:space="preserve">O </w:t>
      </w:r>
      <w:r w:rsidRPr="0061533E">
        <w:rPr>
          <w:i/>
        </w:rPr>
        <w:t>Touchlib</w:t>
      </w:r>
      <w:r w:rsidR="005B6168">
        <w:t xml:space="preserve"> aplica filtros nas imagens recebidas, a fim de melhorar a percepção de toques. </w:t>
      </w:r>
      <w:r w:rsidR="00F4416D" w:rsidRPr="00683B20">
        <w:t xml:space="preserve">Atualmente esta biblioteca trabalha apenas </w:t>
      </w:r>
      <w:r w:rsidR="005B6168">
        <w:t xml:space="preserve">na plataforma </w:t>
      </w:r>
      <w:r w:rsidR="00F4416D" w:rsidRPr="00652F22">
        <w:rPr>
          <w:i/>
        </w:rPr>
        <w:t>Windows</w:t>
      </w:r>
      <w:r w:rsidR="005B6168">
        <w:t xml:space="preserve">, </w:t>
      </w:r>
      <w:r w:rsidR="005B6168">
        <w:lastRenderedPageBreak/>
        <w:t xml:space="preserve">porém </w:t>
      </w:r>
      <w:r w:rsidR="00001E9C">
        <w:t xml:space="preserve">existem </w:t>
      </w:r>
      <w:r w:rsidR="005B6168">
        <w:t xml:space="preserve">esforços sendo realizados </w:t>
      </w:r>
      <w:r w:rsidR="00F4416D" w:rsidRPr="00683B20">
        <w:t>para portá</w:t>
      </w:r>
      <w:r w:rsidR="00F4416D">
        <w:t>-</w:t>
      </w:r>
      <w:r w:rsidR="00F4416D" w:rsidRPr="00683B20">
        <w:t>la para outras plataformas</w:t>
      </w:r>
      <w:r w:rsidR="005B6168">
        <w:t xml:space="preserve">, como </w:t>
      </w:r>
      <w:r w:rsidR="005B6168" w:rsidRPr="00652F22">
        <w:rPr>
          <w:i/>
        </w:rPr>
        <w:t>Mac</w:t>
      </w:r>
      <w:r w:rsidR="005B6168">
        <w:t xml:space="preserve"> e </w:t>
      </w:r>
      <w:r w:rsidR="005B6168" w:rsidRPr="00652F22">
        <w:rPr>
          <w:i/>
        </w:rPr>
        <w:t>Linux</w:t>
      </w:r>
      <w:r w:rsidR="00F4416D" w:rsidRPr="00683B20">
        <w:t>.</w:t>
      </w:r>
    </w:p>
    <w:p w:rsidR="00961F47" w:rsidRDefault="005B6168" w:rsidP="00A60E9F">
      <w:pPr>
        <w:pStyle w:val="Heading4"/>
      </w:pPr>
      <w:r>
        <w:t>Configuração</w:t>
      </w:r>
      <w:r w:rsidR="00AC3DDB">
        <w:t xml:space="preserve"> e Calibração</w:t>
      </w:r>
    </w:p>
    <w:p w:rsidR="00AC3DDB" w:rsidRDefault="00AC3DDB" w:rsidP="00AC3DDB">
      <w:pPr>
        <w:pStyle w:val="BodyText"/>
      </w:pPr>
      <w:r>
        <w:t xml:space="preserve">Para que o software funcione corretamente, é necessário que sua configuração seja feita, através de um aplicativo de calibração pronto enviado junto com o </w:t>
      </w:r>
      <w:r w:rsidRPr="00AC3DDB">
        <w:rPr>
          <w:i/>
        </w:rPr>
        <w:t>Touchlib</w:t>
      </w:r>
      <w:r>
        <w:t xml:space="preserve">. </w:t>
      </w:r>
      <w:r w:rsidR="00B159DF">
        <w:t>A configuração</w:t>
      </w:r>
      <w:r>
        <w:t xml:space="preserve"> define a área aplicável do software sobre a superfície multi-toque</w:t>
      </w:r>
      <w:r w:rsidR="00B159DF">
        <w:t>, os filtros que serão utilizados e seus valores</w:t>
      </w:r>
      <w:r>
        <w:t>.</w:t>
      </w:r>
    </w:p>
    <w:p w:rsidR="00B159DF" w:rsidRDefault="005B6168" w:rsidP="00B159DF">
      <w:pPr>
        <w:pStyle w:val="BodyText"/>
      </w:pPr>
      <w:r>
        <w:t xml:space="preserve">Ao executar o aplicativo de </w:t>
      </w:r>
      <w:r w:rsidR="00486C1D">
        <w:t>calibração</w:t>
      </w:r>
      <w:r>
        <w:t>, divers</w:t>
      </w:r>
      <w:r w:rsidR="00486C1D">
        <w:t>a</w:t>
      </w:r>
      <w:r>
        <w:t xml:space="preserve">s </w:t>
      </w:r>
      <w:r w:rsidR="00486C1D">
        <w:t xml:space="preserve">janelas exibem </w:t>
      </w:r>
      <w:r w:rsidR="00B159DF">
        <w:t xml:space="preserve">cada um dos filtros disponíveis aplicados à imagem obtida pela </w:t>
      </w:r>
      <w:r w:rsidR="00B159DF" w:rsidRPr="00B159DF">
        <w:rPr>
          <w:i/>
        </w:rPr>
        <w:t>webcam</w:t>
      </w:r>
      <w:r w:rsidR="00B159DF">
        <w:t>.</w:t>
      </w:r>
      <w:r w:rsidR="00486C1D">
        <w:t xml:space="preserve"> Alterando-se os valores dos filtros é possível obter uma imagem nítida do toque.</w:t>
      </w:r>
      <w:r w:rsidR="00B159DF">
        <w:t xml:space="preserve"> Após a configuração dos filtros, o aplicativo de calibração é iniciado. </w:t>
      </w:r>
    </w:p>
    <w:p w:rsidR="00513AAC" w:rsidRDefault="00486C1D" w:rsidP="004556D4">
      <w:pPr>
        <w:pStyle w:val="BodyText"/>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w:t>
      </w:r>
      <w:r w:rsidR="002D1A2E">
        <w:t xml:space="preserve">O </w:t>
      </w:r>
      <w:r w:rsidR="002D1A2E" w:rsidRPr="002D1A2E">
        <w:rPr>
          <w:i/>
        </w:rPr>
        <w:t>Touchlib</w:t>
      </w:r>
      <w:r w:rsidR="002D1A2E">
        <w:t xml:space="preserve"> limiariza e segmenta a imagem obtida pela </w:t>
      </w:r>
      <w:r w:rsidR="002D1A2E" w:rsidRPr="002D1A2E">
        <w:rPr>
          <w:i/>
        </w:rPr>
        <w:t>webcam</w:t>
      </w:r>
      <w:r w:rsidR="002D1A2E">
        <w:t xml:space="preserve"> e a divide em 20 imagens menores.</w:t>
      </w:r>
      <w:r w:rsidR="00513AAC">
        <w:t xml:space="preserve"> </w:t>
      </w:r>
      <w:r w:rsidR="00513AAC" w:rsidRPr="00513AAC">
        <w:t>Quando um toque é detectado, sua posição é calculada através de uma interpolação linear apenas na respectiva fatia de imagem. Isso permite que a câmera não necessite estar perpendicular à superfície de projeção, pois a distorção provocada é compensada via software.</w:t>
      </w:r>
    </w:p>
    <w:p w:rsidR="0027468E" w:rsidRPr="00F25AAC" w:rsidRDefault="00F25AAC" w:rsidP="00F25AAC">
      <w:pPr>
        <w:pStyle w:val="Figura"/>
      </w:pPr>
      <w:r w:rsidRPr="00F25AAC">
        <w:rPr>
          <w:noProof/>
          <w:lang w:eastAsia="pt-BR"/>
        </w:rPr>
        <w:lastRenderedPageBreak/>
        <w:drawing>
          <wp:inline distT="0" distB="0" distL="0" distR="0">
            <wp:extent cx="3486150" cy="401955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7"/>
                    <a:srcRect/>
                    <a:stretch>
                      <a:fillRect/>
                    </a:stretch>
                  </pic:blipFill>
                  <pic:spPr bwMode="auto">
                    <a:xfrm>
                      <a:off x="0" y="0"/>
                      <a:ext cx="3486150" cy="4019550"/>
                    </a:xfrm>
                    <a:prstGeom prst="rect">
                      <a:avLst/>
                    </a:prstGeom>
                    <a:noFill/>
                    <a:ln w="9525">
                      <a:noFill/>
                      <a:miter lim="800000"/>
                      <a:headEnd/>
                      <a:tailEnd/>
                    </a:ln>
                  </pic:spPr>
                </pic:pic>
              </a:graphicData>
            </a:graphic>
          </wp:inline>
        </w:drawing>
      </w:r>
    </w:p>
    <w:p w:rsidR="00AA0254" w:rsidRPr="00F25AAC" w:rsidRDefault="0027468E" w:rsidP="00F25AAC">
      <w:pPr>
        <w:pStyle w:val="Figura"/>
      </w:pPr>
      <w:bookmarkStart w:id="71" w:name="_Toc201408259"/>
      <w:r w:rsidRPr="00F25AAC">
        <w:t xml:space="preserve">Figura </w:t>
      </w:r>
      <w:fldSimple w:instr=" SEQ Figura \* ARABIC ">
        <w:r w:rsidR="00DD4C1E">
          <w:rPr>
            <w:noProof/>
          </w:rPr>
          <w:t>28</w:t>
        </w:r>
      </w:fldSimple>
      <w:r w:rsidRPr="00F25AAC">
        <w:t xml:space="preserve"> - Exemplo de interpolação no cálculo da posição do toque</w:t>
      </w:r>
      <w:bookmarkEnd w:id="71"/>
    </w:p>
    <w:p w:rsidR="00AA0254" w:rsidRDefault="00513AAC" w:rsidP="004556D4">
      <w:pPr>
        <w:pStyle w:val="BodyText"/>
      </w:pPr>
      <w:r>
        <w:t xml:space="preserve">Ao executar o aplicativo de calibração, </w:t>
      </w:r>
      <w:r w:rsidR="00AA0254">
        <w:t xml:space="preserve">uma representação dessas </w:t>
      </w:r>
      <w:r>
        <w:t xml:space="preserve">20 </w:t>
      </w:r>
      <w:r w:rsidR="00AA0254">
        <w:t>subdivisões é exibida</w:t>
      </w:r>
      <w:r w:rsidR="002316C4">
        <w:t>, através de cruzes verdes</w:t>
      </w:r>
      <w:r>
        <w:t xml:space="preserve">. Projetando-se essa </w:t>
      </w:r>
      <w:r w:rsidR="00AA0254">
        <w:t>representação</w:t>
      </w:r>
      <w:r>
        <w:t xml:space="preserve"> sobre a superfície multi-toqu</w:t>
      </w:r>
      <w:r w:rsidR="00AA0254">
        <w:t>e que deverá ser controlada</w:t>
      </w:r>
      <w:r>
        <w:t xml:space="preserve">, é possível </w:t>
      </w:r>
      <w:r w:rsidR="00AA0254">
        <w:t xml:space="preserve">relacionar determinada posição da mesa com os diversos </w:t>
      </w:r>
      <w:r>
        <w:t xml:space="preserve">vértices destas </w:t>
      </w:r>
      <w:r w:rsidR="00AA0254">
        <w:t>subdivisões</w:t>
      </w:r>
      <w:r w:rsidR="002316C4">
        <w:t xml:space="preserve">, </w:t>
      </w:r>
      <w:r w:rsidR="00C50AA1">
        <w:t>parametrizando a interpolação realizada.</w:t>
      </w:r>
    </w:p>
    <w:p w:rsidR="002316C4" w:rsidRDefault="002316C4" w:rsidP="002316C4">
      <w:pPr>
        <w:pStyle w:val="Figura"/>
      </w:pPr>
    </w:p>
    <w:p w:rsidR="006B34F0" w:rsidRDefault="006B34F0" w:rsidP="002316C4">
      <w:pPr>
        <w:pStyle w:val="Figura"/>
      </w:pPr>
      <w:bookmarkStart w:id="72" w:name="_Toc201408260"/>
      <w:r>
        <w:rPr>
          <w:noProof/>
          <w:lang w:eastAsia="pt-BR"/>
        </w:rPr>
        <w:drawing>
          <wp:inline distT="0" distB="0" distL="0" distR="0">
            <wp:extent cx="3314700" cy="2247900"/>
            <wp:effectExtent l="1905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srcRect/>
                    <a:stretch>
                      <a:fillRect/>
                    </a:stretch>
                  </pic:blipFill>
                  <pic:spPr bwMode="auto">
                    <a:xfrm>
                      <a:off x="0" y="0"/>
                      <a:ext cx="3314700" cy="2247900"/>
                    </a:xfrm>
                    <a:prstGeom prst="rect">
                      <a:avLst/>
                    </a:prstGeom>
                    <a:noFill/>
                    <a:ln w="9525">
                      <a:noFill/>
                      <a:miter lim="800000"/>
                      <a:headEnd/>
                      <a:tailEnd/>
                    </a:ln>
                  </pic:spPr>
                </pic:pic>
              </a:graphicData>
            </a:graphic>
          </wp:inline>
        </w:drawing>
      </w:r>
    </w:p>
    <w:p w:rsidR="00C60C85" w:rsidRDefault="002316C4" w:rsidP="002316C4">
      <w:pPr>
        <w:pStyle w:val="Figura"/>
      </w:pPr>
      <w:r>
        <w:t xml:space="preserve">Figura </w:t>
      </w:r>
      <w:fldSimple w:instr=" SEQ Figura \* ARABIC ">
        <w:r w:rsidR="00DD4C1E">
          <w:rPr>
            <w:noProof/>
          </w:rPr>
          <w:t>29</w:t>
        </w:r>
      </w:fldSimple>
      <w:r>
        <w:t xml:space="preserve"> - Demonstração do software de calibração</w:t>
      </w:r>
      <w:bookmarkEnd w:id="72"/>
    </w:p>
    <w:p w:rsidR="00C60C85" w:rsidRPr="00C60C85" w:rsidRDefault="00AA0254" w:rsidP="0001638B">
      <w:pPr>
        <w:pStyle w:val="BodyText"/>
      </w:pPr>
      <w:r>
        <w:lastRenderedPageBreak/>
        <w:t xml:space="preserve">O resultado final da configuração é um arquivo XML, com os valores de todos os vértices e os filtros e seus respectivos valores. Este arquivo deve </w:t>
      </w:r>
      <w:r w:rsidR="00C60C85">
        <w:t xml:space="preserve">ser movido para o mesmo diretório onde se encontra o </w:t>
      </w:r>
      <w:r w:rsidR="00C60C85" w:rsidRPr="00C60C85">
        <w:rPr>
          <w:i/>
        </w:rPr>
        <w:t>Touchlib</w:t>
      </w:r>
      <w:r w:rsidR="00C60C85">
        <w:t>, de forma que este leia as novas configurações quando executado.</w:t>
      </w:r>
      <w:r w:rsidR="0001638B">
        <w:t xml:space="preserve"> Um exemplo deste arquivo encontra-se nos anexos.</w:t>
      </w:r>
    </w:p>
    <w:p w:rsidR="00B16D21" w:rsidRDefault="00B16D21" w:rsidP="00604236">
      <w:pPr>
        <w:pStyle w:val="Heading3"/>
      </w:pPr>
      <w:bookmarkStart w:id="73" w:name="_Toc201408208"/>
      <w:commentRangeStart w:id="74"/>
      <w:commentRangeStart w:id="75"/>
      <w:commentRangeStart w:id="76"/>
      <w:r>
        <w:t xml:space="preserve">Microsoft </w:t>
      </w:r>
      <w:commentRangeEnd w:id="74"/>
      <w:r w:rsidR="00684F9E">
        <w:rPr>
          <w:rStyle w:val="CommentReference"/>
          <w:rFonts w:ascii="Times New Roman" w:hAnsi="Times New Roman" w:cs="Times New Roman"/>
          <w:b w:val="0"/>
          <w:bCs w:val="0"/>
          <w:kern w:val="0"/>
        </w:rPr>
        <w:commentReference w:id="74"/>
      </w:r>
      <w:r>
        <w:t>XNA</w:t>
      </w:r>
      <w:commentRangeEnd w:id="75"/>
      <w:r w:rsidR="003B4EBB">
        <w:rPr>
          <w:rStyle w:val="CommentReference"/>
          <w:rFonts w:ascii="Times New Roman" w:hAnsi="Times New Roman" w:cs="Times New Roman"/>
          <w:b w:val="0"/>
          <w:bCs w:val="0"/>
          <w:kern w:val="0"/>
        </w:rPr>
        <w:commentReference w:id="75"/>
      </w:r>
      <w:bookmarkEnd w:id="73"/>
    </w:p>
    <w:p w:rsidR="0027472C" w:rsidRPr="00ED0DB2" w:rsidRDefault="0027472C" w:rsidP="0027472C">
      <w:pPr>
        <w:pStyle w:val="AFazer"/>
      </w:pPr>
      <w:r>
        <w:t>A fazer...</w:t>
      </w:r>
    </w:p>
    <w:commentRangeEnd w:id="76"/>
    <w:p w:rsidR="00B16D21" w:rsidRDefault="00684F9E" w:rsidP="003C5A3B">
      <w:pPr>
        <w:pStyle w:val="Heading1"/>
      </w:pPr>
      <w:r>
        <w:rPr>
          <w:rStyle w:val="CommentReference"/>
          <w:rFonts w:ascii="Times New Roman" w:hAnsi="Times New Roman" w:cs="Times New Roman"/>
          <w:b w:val="0"/>
          <w:bCs w:val="0"/>
          <w:caps w:val="0"/>
          <w:kern w:val="0"/>
        </w:rPr>
        <w:lastRenderedPageBreak/>
        <w:commentReference w:id="76"/>
      </w:r>
      <w:bookmarkStart w:id="77" w:name="_Toc201408209"/>
      <w:commentRangeStart w:id="78"/>
      <w:r w:rsidR="00C27EB2">
        <w:t>PROJETO</w:t>
      </w:r>
      <w:commentRangeEnd w:id="78"/>
      <w:r w:rsidR="004526D4">
        <w:rPr>
          <w:rStyle w:val="CommentReference"/>
          <w:rFonts w:ascii="Times New Roman" w:hAnsi="Times New Roman" w:cs="Times New Roman"/>
          <w:b w:val="0"/>
          <w:bCs w:val="0"/>
          <w:caps w:val="0"/>
          <w:kern w:val="0"/>
        </w:rPr>
        <w:commentReference w:id="78"/>
      </w:r>
      <w:bookmarkEnd w:id="77"/>
    </w:p>
    <w:p w:rsidR="004526D4" w:rsidRDefault="004526D4" w:rsidP="004526D4">
      <w:pPr>
        <w:pStyle w:val="BodyText"/>
      </w:pPr>
      <w:r>
        <w:t xml:space="preserve">Este capítulo aborda </w:t>
      </w:r>
      <w:r w:rsidR="00446CA7">
        <w:t>questões sobre o desenvolvimento do projeto, sua concepção, arquitetura, dificuldades e soluções encontradas.</w:t>
      </w:r>
    </w:p>
    <w:p w:rsidR="004526D4" w:rsidRDefault="004526D4" w:rsidP="004526D4">
      <w:pPr>
        <w:pStyle w:val="Heading2"/>
      </w:pPr>
      <w:bookmarkStart w:id="79" w:name="_Toc201408210"/>
      <w:r>
        <w:t>Concepção</w:t>
      </w:r>
      <w:bookmarkEnd w:id="79"/>
    </w:p>
    <w:p w:rsidR="0078154E" w:rsidRDefault="00446CA7" w:rsidP="0078154E">
      <w:pPr>
        <w:pStyle w:val="BodyText"/>
        <w:rPr>
          <w:szCs w:val="16"/>
        </w:rPr>
      </w:pPr>
      <w:r w:rsidRPr="00446CA7">
        <w:rPr>
          <w:szCs w:val="16"/>
        </w:rPr>
        <w:t xml:space="preserve">O jogo desenvolvido é um </w:t>
      </w:r>
      <w:r w:rsidRPr="002D2F43">
        <w:rPr>
          <w:i/>
          <w:szCs w:val="16"/>
        </w:rPr>
        <w:t>RPG</w:t>
      </w:r>
      <w:r w:rsidRPr="00446CA7">
        <w:rPr>
          <w:szCs w:val="16"/>
        </w:rPr>
        <w:t xml:space="preserve"> tático semelhante ao </w:t>
      </w:r>
      <w:r w:rsidRPr="00D64ACA">
        <w:rPr>
          <w:i/>
          <w:szCs w:val="16"/>
        </w:rPr>
        <w:t>Final Fantasy Tactics</w:t>
      </w:r>
      <w:r w:rsidRPr="00446CA7">
        <w:rPr>
          <w:szCs w:val="16"/>
        </w:rPr>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2D2F43" w:rsidRDefault="002D2F43" w:rsidP="0078154E">
      <w:pPr>
        <w:pStyle w:val="BodyText"/>
        <w:rPr>
          <w:noProof/>
          <w:lang w:eastAsia="pt-BR"/>
        </w:rPr>
      </w:pPr>
      <w:r>
        <w:rPr>
          <w:szCs w:val="16"/>
        </w:rPr>
        <w:t>O jogo d</w:t>
      </w:r>
      <w:r w:rsidR="0078154E" w:rsidRPr="00446CA7">
        <w:rPr>
          <w:szCs w:val="16"/>
        </w:rPr>
        <w:t>eve ser jogado por dois jogadores, sendo que cada jogador terá várias unidades de combate. Cada uma possui diversos atributos que quando configurados tornam-na única e diferente das demais em vários aspectos. Além de atributos, as unidades possuem classes que lhe</w:t>
      </w:r>
      <w:r w:rsidR="0078154E" w:rsidRPr="00D64ACA">
        <w:t>s</w:t>
      </w:r>
      <w:r w:rsidR="0078154E" w:rsidRPr="00446CA7">
        <w:rPr>
          <w:szCs w:val="16"/>
        </w:rPr>
        <w:t xml:space="preserve"> dão características, vantagens, desvantagens e ações diferentes ampliando as possibilidades de estratégia de cada um dos times. O objetivo é derrotar todas as unidades do jogador adversário, utilizando as características de cada unidade de combate e suas respectivas ações</w:t>
      </w:r>
      <w:r w:rsidR="0078154E">
        <w:rPr>
          <w:szCs w:val="16"/>
        </w:rPr>
        <w:t xml:space="preserve"> em conjunto com o cenário onde a batalha acontece.</w:t>
      </w:r>
    </w:p>
    <w:p w:rsidR="002D2F43" w:rsidRPr="002D2F43" w:rsidRDefault="002D2F43" w:rsidP="002D2F43">
      <w:pPr>
        <w:pStyle w:val="Figura"/>
      </w:pPr>
      <w:r w:rsidRPr="002D2F43">
        <w:rPr>
          <w:noProof/>
          <w:lang w:eastAsia="pt-BR"/>
        </w:rPr>
        <w:drawing>
          <wp:inline distT="0" distB="0" distL="0" distR="0">
            <wp:extent cx="5121355" cy="3205715"/>
            <wp:effectExtent l="19050" t="19050" r="22145" b="1373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srcRect/>
                    <a:stretch>
                      <a:fillRect/>
                    </a:stretch>
                  </pic:blipFill>
                  <pic:spPr bwMode="auto">
                    <a:xfrm>
                      <a:off x="0" y="0"/>
                      <a:ext cx="5121355" cy="3205715"/>
                    </a:xfrm>
                    <a:prstGeom prst="rect">
                      <a:avLst/>
                    </a:prstGeom>
                    <a:noFill/>
                    <a:ln w="9525">
                      <a:solidFill>
                        <a:schemeClr val="tx1"/>
                      </a:solidFill>
                      <a:miter lim="800000"/>
                      <a:headEnd/>
                      <a:tailEnd/>
                    </a:ln>
                  </pic:spPr>
                </pic:pic>
              </a:graphicData>
            </a:graphic>
          </wp:inline>
        </w:drawing>
      </w:r>
      <w:r w:rsidRPr="002D2F43">
        <w:t xml:space="preserve"> </w:t>
      </w:r>
    </w:p>
    <w:p w:rsidR="002D2F43" w:rsidRPr="002D2F43" w:rsidRDefault="002D2F43" w:rsidP="002D2F43">
      <w:pPr>
        <w:pStyle w:val="Figura"/>
      </w:pPr>
      <w:bookmarkStart w:id="80" w:name="_Toc201408261"/>
      <w:r w:rsidRPr="002D2F43">
        <w:t xml:space="preserve">Figura </w:t>
      </w:r>
      <w:fldSimple w:instr=" SEQ Figura \* ARABIC ">
        <w:r w:rsidR="00DD4C1E">
          <w:rPr>
            <w:noProof/>
          </w:rPr>
          <w:t>30</w:t>
        </w:r>
      </w:fldSimple>
      <w:r w:rsidRPr="002D2F43">
        <w:t xml:space="preserve"> - Elementos do jogo</w:t>
      </w:r>
      <w:bookmarkEnd w:id="80"/>
    </w:p>
    <w:p w:rsidR="00446CA7" w:rsidRPr="00446CA7" w:rsidRDefault="00446CA7" w:rsidP="00446CA7">
      <w:pPr>
        <w:pStyle w:val="BodyText"/>
      </w:pPr>
      <w:r w:rsidRPr="00446CA7">
        <w:rPr>
          <w:szCs w:val="16"/>
        </w:rPr>
        <w:lastRenderedPageBreak/>
        <w:t xml:space="preserve">Transpondo a idéia do jogo para uma mesa multi-toque, decidimos utilizar objetos físicos para representar os personagens no campo de batalha e o toque seria utilizado para interagir com as ações que os personagens deveriam executar. </w:t>
      </w:r>
      <w:r w:rsidR="00D64ACA">
        <w:rPr>
          <w:szCs w:val="16"/>
        </w:rPr>
        <w:t>P</w:t>
      </w:r>
      <w:r w:rsidRPr="00446CA7">
        <w:rPr>
          <w:szCs w:val="16"/>
        </w:rPr>
        <w:t xml:space="preserve">ara a detecção de objetos utilizaríamos </w:t>
      </w:r>
      <w:r w:rsidR="00D64ACA">
        <w:rPr>
          <w:szCs w:val="16"/>
        </w:rPr>
        <w:t xml:space="preserve">os </w:t>
      </w:r>
      <w:r w:rsidRPr="00446CA7">
        <w:rPr>
          <w:szCs w:val="16"/>
        </w:rPr>
        <w:t>fiduciais</w:t>
      </w:r>
      <w:r w:rsidR="00D64ACA">
        <w:rPr>
          <w:szCs w:val="16"/>
        </w:rPr>
        <w:t xml:space="preserve"> utilizados pela </w:t>
      </w:r>
      <w:r w:rsidR="00D64ACA" w:rsidRPr="00D64ACA">
        <w:rPr>
          <w:i/>
          <w:szCs w:val="16"/>
        </w:rPr>
        <w:t>reacTable</w:t>
      </w:r>
      <w:r w:rsidRPr="00446CA7">
        <w:rPr>
          <w:szCs w:val="16"/>
        </w:rPr>
        <w:t>,</w:t>
      </w:r>
      <w:r w:rsidR="00D64ACA">
        <w:rPr>
          <w:szCs w:val="16"/>
        </w:rPr>
        <w:t xml:space="preserve"> porém </w:t>
      </w:r>
      <w:r w:rsidRPr="00446CA7">
        <w:rPr>
          <w:szCs w:val="16"/>
        </w:rPr>
        <w:t>devido a problemas em sua detecção</w:t>
      </w:r>
      <w:r w:rsidR="00D64ACA">
        <w:rPr>
          <w:szCs w:val="16"/>
        </w:rPr>
        <w:t>, explicados neste capítulo</w:t>
      </w:r>
      <w:r w:rsidRPr="00446CA7">
        <w:rPr>
          <w:szCs w:val="16"/>
        </w:rPr>
        <w:t>, o controle dos personagens também ficou a cargo do toque.</w:t>
      </w:r>
      <w:r w:rsidR="00D64ACA">
        <w:rPr>
          <w:szCs w:val="16"/>
        </w:rPr>
        <w:t xml:space="preserve"> Já para o toque, utilizamos o software </w:t>
      </w:r>
      <w:r w:rsidR="00D64ACA" w:rsidRPr="00D64ACA">
        <w:rPr>
          <w:i/>
          <w:szCs w:val="16"/>
        </w:rPr>
        <w:t>Touchlib</w:t>
      </w:r>
      <w:r w:rsidR="00D64ACA">
        <w:rPr>
          <w:szCs w:val="16"/>
        </w:rPr>
        <w:t>.</w:t>
      </w:r>
    </w:p>
    <w:p w:rsidR="00446CA7" w:rsidRPr="00446CA7" w:rsidRDefault="00D64ACA" w:rsidP="00D30396">
      <w:pPr>
        <w:pStyle w:val="BodyText"/>
      </w:pPr>
      <w:r>
        <w:t>I</w:t>
      </w:r>
      <w:r w:rsidR="00446CA7" w:rsidRPr="00446CA7">
        <w:t>sso</w:t>
      </w:r>
      <w:r>
        <w:t xml:space="preserve"> deu a</w:t>
      </w:r>
      <w:r w:rsidR="00446CA7" w:rsidRPr="00446CA7">
        <w:t xml:space="preserve">o jogo portabilidade, uma vez que não é </w:t>
      </w:r>
      <w:r>
        <w:t xml:space="preserve">mais </w:t>
      </w:r>
      <w:r w:rsidR="00446CA7" w:rsidRPr="00446CA7">
        <w:t>necessário utilizar</w:t>
      </w:r>
      <w:r>
        <w:t>-se</w:t>
      </w:r>
      <w:r w:rsidR="00446CA7" w:rsidRPr="00446CA7">
        <w:t xml:space="preserve"> </w:t>
      </w:r>
      <w:r>
        <w:t xml:space="preserve">de </w:t>
      </w:r>
      <w:r w:rsidR="00446CA7" w:rsidRPr="00446CA7">
        <w:t xml:space="preserve">uma mesa para jogá-lo. Qualquer </w:t>
      </w:r>
      <w:r>
        <w:t>interface</w:t>
      </w:r>
      <w:r w:rsidR="00446CA7" w:rsidRPr="00446CA7">
        <w:t xml:space="preserve"> multi-toque em qualquer posição é suficiente para interagir com o jogo.</w:t>
      </w:r>
    </w:p>
    <w:p w:rsidR="005908F4" w:rsidRDefault="002D2F43" w:rsidP="005908F4">
      <w:pPr>
        <w:pStyle w:val="BodyText"/>
      </w:pPr>
      <w:r>
        <w:t xml:space="preserve">A mesa </w:t>
      </w:r>
      <w:r w:rsidR="00227EDC">
        <w:t xml:space="preserve">multi-toque é controlada </w:t>
      </w:r>
      <w:r w:rsidR="003224DA">
        <w:t xml:space="preserve">pelo software de reconhecimento de toques, </w:t>
      </w:r>
      <w:r w:rsidR="003224DA" w:rsidRPr="003224DA">
        <w:rPr>
          <w:i/>
        </w:rPr>
        <w:t>Touchlib</w:t>
      </w:r>
      <w:r w:rsidR="003224DA">
        <w:t xml:space="preserve">. Como dito anteriormente, </w:t>
      </w:r>
      <w:r w:rsidR="005908F4">
        <w:t xml:space="preserve">utiliza o protocolo </w:t>
      </w:r>
      <w:r w:rsidR="005908F4" w:rsidRPr="00FF17BD">
        <w:rPr>
          <w:i/>
        </w:rPr>
        <w:t>TUIO</w:t>
      </w:r>
      <w:r w:rsidR="005908F4">
        <w:t xml:space="preserve"> juntamente com o protocolo </w:t>
      </w:r>
      <w:r w:rsidR="005908F4" w:rsidRPr="00FF17BD">
        <w:rPr>
          <w:i/>
        </w:rPr>
        <w:t>OSC</w:t>
      </w:r>
      <w:r w:rsidR="005908F4">
        <w:t xml:space="preserve"> para se comunicar com </w:t>
      </w:r>
      <w:r w:rsidR="003224DA">
        <w:t xml:space="preserve">aplicativos externos, no caso </w:t>
      </w:r>
      <w:r w:rsidR="005908F4">
        <w:t xml:space="preserve">o jogo. O conjunto de bibliotecas </w:t>
      </w:r>
      <w:r w:rsidR="005908F4">
        <w:rPr>
          <w:i/>
        </w:rPr>
        <w:t>oscp</w:t>
      </w:r>
      <w:r w:rsidR="005908F4" w:rsidRPr="00B16D21">
        <w:rPr>
          <w:i/>
        </w:rPr>
        <w:t>ack</w:t>
      </w:r>
      <w:r w:rsidR="005908F4">
        <w:t xml:space="preserve">, que implementa o protocolo </w:t>
      </w:r>
      <w:r w:rsidR="005908F4" w:rsidRPr="00B16D21">
        <w:rPr>
          <w:i/>
        </w:rPr>
        <w:t>OSC</w:t>
      </w:r>
      <w:r w:rsidR="005908F4">
        <w:t xml:space="preserve">, será utilizado para efetuar a comunicação </w:t>
      </w:r>
      <w:r w:rsidR="003224DA">
        <w:t>entre</w:t>
      </w:r>
      <w:r w:rsidR="00DC36C3">
        <w:t xml:space="preserve"> os </w:t>
      </w:r>
      <w:r w:rsidR="005908F4">
        <w:t>softwares envolvidos</w:t>
      </w:r>
      <w:r w:rsidR="003224DA">
        <w:t xml:space="preserve"> (</w:t>
      </w:r>
      <w:r w:rsidR="003224DA" w:rsidRPr="003224DA">
        <w:rPr>
          <w:i/>
        </w:rPr>
        <w:t>Touchlib</w:t>
      </w:r>
      <w:r w:rsidR="003224DA">
        <w:t xml:space="preserve"> e jogo)</w:t>
      </w:r>
      <w:r w:rsidR="005908F4">
        <w:t>.</w:t>
      </w:r>
    </w:p>
    <w:p w:rsidR="005908F4" w:rsidRDefault="005908F4" w:rsidP="005908F4">
      <w:pPr>
        <w:pStyle w:val="BodyText"/>
      </w:pPr>
      <w:r>
        <w:t xml:space="preserve">O desenvolvimento do jogo se dará através do desenvolvimento de um protótipo inicial e uma versão final. Para agilizar o desenvolvimento do jogo, facilitar </w:t>
      </w:r>
      <w:r w:rsidR="003224DA">
        <w:t>su</w:t>
      </w:r>
      <w:r>
        <w:t xml:space="preserve">a integração e deixá-lo mais robusto, confiável e </w:t>
      </w:r>
      <w:r w:rsidR="003224DA">
        <w:t>de rápida manutenção</w:t>
      </w:r>
      <w:r w:rsidRPr="00DC36C3">
        <w:t xml:space="preserve">, </w:t>
      </w:r>
      <w:r w:rsidR="00DC36C3" w:rsidRPr="00DC36C3">
        <w:t xml:space="preserve">o </w:t>
      </w:r>
      <w:r w:rsidR="00DC36C3" w:rsidRPr="00DC36C3">
        <w:rPr>
          <w:i/>
        </w:rPr>
        <w:t>framework</w:t>
      </w:r>
      <w:r w:rsidRPr="00DC36C3">
        <w:t xml:space="preserve">, </w:t>
      </w:r>
      <w:r w:rsidRPr="00DC36C3">
        <w:rPr>
          <w:i/>
        </w:rPr>
        <w:t>Microsoft XNA 2.0</w:t>
      </w:r>
      <w:r w:rsidRPr="00DC36C3">
        <w:t xml:space="preserve"> foi utilizad</w:t>
      </w:r>
      <w:r w:rsidR="003224DA">
        <w:t>o</w:t>
      </w:r>
      <w:r w:rsidRPr="00DC36C3">
        <w:t>.</w:t>
      </w:r>
    </w:p>
    <w:p w:rsidR="00D30396" w:rsidRDefault="005908F4" w:rsidP="005908F4">
      <w:pPr>
        <w:pStyle w:val="BodyText"/>
      </w:pPr>
      <w:r>
        <w:t>As ações que os usuários executarem sobre a mesa, como o toque de um ou mais dedos sobre sua superfície</w:t>
      </w:r>
      <w:r w:rsidR="00D30396">
        <w:t>,</w:t>
      </w:r>
      <w:r>
        <w:t xml:space="preserve"> será reconhecida pelo </w:t>
      </w:r>
      <w:r w:rsidR="00206E17" w:rsidRPr="00206E17">
        <w:rPr>
          <w:i/>
        </w:rPr>
        <w:t>Touchlib</w:t>
      </w:r>
      <w:r>
        <w:t xml:space="preserve"> através da análise das imagens enviadas por uma </w:t>
      </w:r>
      <w:r w:rsidRPr="00B76648">
        <w:rPr>
          <w:i/>
        </w:rPr>
        <w:t>webcam</w:t>
      </w:r>
      <w:r>
        <w:t xml:space="preserve">. </w:t>
      </w:r>
      <w:r w:rsidR="00D30396">
        <w:t xml:space="preserve">o </w:t>
      </w:r>
      <w:r w:rsidR="00D30396" w:rsidRPr="00D30396">
        <w:rPr>
          <w:i/>
        </w:rPr>
        <w:t>Touchlib</w:t>
      </w:r>
      <w:r>
        <w:t xml:space="preserve"> processa as informações e envia uma mensagem </w:t>
      </w:r>
      <w:r w:rsidRPr="00FF17BD">
        <w:rPr>
          <w:i/>
        </w:rPr>
        <w:t>TUIO</w:t>
      </w:r>
      <w:r>
        <w:t xml:space="preserve"> para cada dedo sobre a mesa, contendo as informações como posição, ângulo de movimentação, velocidades calculadas entre outras</w:t>
      </w:r>
      <w:r w:rsidR="00D30396">
        <w:t>.</w:t>
      </w:r>
    </w:p>
    <w:p w:rsidR="00455D2F" w:rsidRDefault="005908F4" w:rsidP="005908F4">
      <w:pPr>
        <w:pStyle w:val="BodyText"/>
      </w:pPr>
      <w:r>
        <w:t xml:space="preserve">Estas mensagens </w:t>
      </w:r>
      <w:r w:rsidRPr="00FF17BD">
        <w:rPr>
          <w:i/>
        </w:rPr>
        <w:t>TUIO</w:t>
      </w:r>
      <w:r>
        <w:t xml:space="preserve"> são empacotadas </w:t>
      </w:r>
      <w:r w:rsidR="00206E17">
        <w:t xml:space="preserve">dentro de </w:t>
      </w:r>
      <w:r>
        <w:t xml:space="preserve">envelopes </w:t>
      </w:r>
      <w:r w:rsidRPr="00FF17BD">
        <w:rPr>
          <w:i/>
        </w:rPr>
        <w:t>OSC</w:t>
      </w:r>
      <w:r>
        <w:t xml:space="preserve"> e enviadas </w:t>
      </w:r>
      <w:r w:rsidR="00206E17">
        <w:t xml:space="preserve">através da biblioteca </w:t>
      </w:r>
      <w:r w:rsidR="00206E17" w:rsidRPr="00206E17">
        <w:rPr>
          <w:i/>
        </w:rPr>
        <w:t>oscpack</w:t>
      </w:r>
      <w:r w:rsidR="00206E17">
        <w:t xml:space="preserve">, </w:t>
      </w:r>
      <w:r>
        <w:t xml:space="preserve">para a </w:t>
      </w:r>
      <w:r w:rsidR="00EC789B">
        <w:t>aplicação cliente, no caso o j</w:t>
      </w:r>
      <w:r w:rsidR="00455D2F">
        <w:t>ogo</w:t>
      </w:r>
      <w:r>
        <w:t>.</w:t>
      </w:r>
      <w:r w:rsidR="00455D2F">
        <w:t xml:space="preserve"> </w:t>
      </w:r>
      <w:r>
        <w:t xml:space="preserve">O jogo </w:t>
      </w:r>
      <w:r w:rsidR="00D30396">
        <w:t>decodifica</w:t>
      </w:r>
      <w:r>
        <w:t xml:space="preserve"> </w:t>
      </w:r>
      <w:r w:rsidR="00206E17">
        <w:t xml:space="preserve">o envelope </w:t>
      </w:r>
      <w:r w:rsidR="00206E17" w:rsidRPr="00206E17">
        <w:rPr>
          <w:i/>
        </w:rPr>
        <w:t>OSC</w:t>
      </w:r>
      <w:r w:rsidR="00455D2F">
        <w:t>,</w:t>
      </w:r>
      <w:r w:rsidR="00D30396">
        <w:t xml:space="preserve"> </w:t>
      </w:r>
      <w:r w:rsidR="00455D2F">
        <w:t xml:space="preserve">utilizando também a biblioteca </w:t>
      </w:r>
      <w:r w:rsidR="00455D2F" w:rsidRPr="00455D2F">
        <w:rPr>
          <w:i/>
        </w:rPr>
        <w:t>oscpack</w:t>
      </w:r>
      <w:r w:rsidR="00455D2F">
        <w:t xml:space="preserve">; </w:t>
      </w:r>
      <w:r w:rsidR="00D30396">
        <w:t>e</w:t>
      </w:r>
      <w:r w:rsidR="00206E17">
        <w:t xml:space="preserve"> obtém a mensagem </w:t>
      </w:r>
      <w:r w:rsidR="00206E17" w:rsidRPr="00206E17">
        <w:rPr>
          <w:i/>
        </w:rPr>
        <w:t>TUIO</w:t>
      </w:r>
      <w:r w:rsidR="00206E17">
        <w:t xml:space="preserve"> </w:t>
      </w:r>
      <w:r w:rsidR="00455D2F">
        <w:t xml:space="preserve">original, </w:t>
      </w:r>
      <w:r w:rsidR="00206E17">
        <w:t xml:space="preserve">juntamente com as </w:t>
      </w:r>
      <w:r>
        <w:t xml:space="preserve">informações </w:t>
      </w:r>
      <w:r w:rsidR="00206E17">
        <w:t>sobre os toques</w:t>
      </w:r>
      <w:r w:rsidR="00455D2F">
        <w:t xml:space="preserve">. </w:t>
      </w:r>
    </w:p>
    <w:p w:rsidR="005908F4" w:rsidRDefault="00455D2F" w:rsidP="005908F4">
      <w:pPr>
        <w:pStyle w:val="BodyText"/>
      </w:pPr>
      <w:r>
        <w:t xml:space="preserve">Para cada ação efetuada na mesa, um evento é disparado pelo módulo </w:t>
      </w:r>
      <w:r w:rsidRPr="00455D2F">
        <w:rPr>
          <w:i/>
        </w:rPr>
        <w:t>Input</w:t>
      </w:r>
      <w:r>
        <w:t xml:space="preserve">. </w:t>
      </w:r>
      <w:r w:rsidR="00082986">
        <w:t>Estes eventos sensibilizam os diversos componentes do jogo que se atualizam.</w:t>
      </w:r>
      <w:r w:rsidR="00206E17">
        <w:t xml:space="preserve"> </w:t>
      </w:r>
      <w:r w:rsidR="00082986">
        <w:t>Finalmente, o</w:t>
      </w:r>
      <w:r w:rsidR="00206E17">
        <w:t xml:space="preserve"> jogo é </w:t>
      </w:r>
      <w:r w:rsidR="005908F4">
        <w:t xml:space="preserve">projetado </w:t>
      </w:r>
      <w:r w:rsidR="00206E17">
        <w:t xml:space="preserve">com o auxílio de um </w:t>
      </w:r>
      <w:r w:rsidR="005908F4">
        <w:t xml:space="preserve">projetor sob a </w:t>
      </w:r>
      <w:r w:rsidR="00082986">
        <w:t xml:space="preserve">superfície da </w:t>
      </w:r>
      <w:r w:rsidR="005908F4">
        <w:lastRenderedPageBreak/>
        <w:t>mesa. Com isso</w:t>
      </w:r>
      <w:r w:rsidR="00727567">
        <w:t>,</w:t>
      </w:r>
      <w:r w:rsidR="005908F4">
        <w:t xml:space="preserve"> o usuário possui a impressão de estar manipulando diretamente os objetos do jogo.</w:t>
      </w:r>
    </w:p>
    <w:p w:rsidR="005908F4" w:rsidRDefault="00EC789B" w:rsidP="005908F4">
      <w:pPr>
        <w:pStyle w:val="Figura"/>
      </w:pPr>
      <w:r>
        <w:rPr>
          <w:noProof/>
          <w:lang w:eastAsia="pt-BR"/>
        </w:rPr>
        <w:drawing>
          <wp:inline distT="0" distB="0" distL="0" distR="0">
            <wp:extent cx="4435459" cy="6300953"/>
            <wp:effectExtent l="19050" t="19050" r="22241" b="23647"/>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srcRect/>
                    <a:stretch>
                      <a:fillRect/>
                    </a:stretch>
                  </pic:blipFill>
                  <pic:spPr bwMode="auto">
                    <a:xfrm>
                      <a:off x="0" y="0"/>
                      <a:ext cx="4435459" cy="6300953"/>
                    </a:xfrm>
                    <a:prstGeom prst="rect">
                      <a:avLst/>
                    </a:prstGeom>
                    <a:noFill/>
                    <a:ln w="9525">
                      <a:solidFill>
                        <a:schemeClr val="tx1"/>
                      </a:solidFill>
                      <a:miter lim="800000"/>
                      <a:headEnd/>
                      <a:tailEnd/>
                    </a:ln>
                  </pic:spPr>
                </pic:pic>
              </a:graphicData>
            </a:graphic>
          </wp:inline>
        </w:drawing>
      </w:r>
    </w:p>
    <w:p w:rsidR="005908F4" w:rsidRDefault="005908F4" w:rsidP="005908F4">
      <w:pPr>
        <w:pStyle w:val="Figura"/>
      </w:pPr>
      <w:bookmarkStart w:id="81" w:name="_Toc200128375"/>
      <w:bookmarkStart w:id="82" w:name="_Toc201408262"/>
      <w:r>
        <w:t xml:space="preserve">Figura </w:t>
      </w:r>
      <w:fldSimple w:instr=" SEQ Figura \* ARABIC ">
        <w:r w:rsidR="00DD4C1E">
          <w:rPr>
            <w:noProof/>
          </w:rPr>
          <w:t>31</w:t>
        </w:r>
      </w:fldSimple>
      <w:r>
        <w:t xml:space="preserve"> - </w:t>
      </w:r>
      <w:r w:rsidR="00EC789B">
        <w:t xml:space="preserve">Arquitetura </w:t>
      </w:r>
      <w:r>
        <w:t>do sistema</w:t>
      </w:r>
      <w:bookmarkEnd w:id="81"/>
      <w:bookmarkEnd w:id="82"/>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w:t>
      </w:r>
      <w:r w:rsidR="00C72B70">
        <w:t xml:space="preserve"> e melhorar o contraste entre as regiões detectáveis como toques</w:t>
      </w:r>
      <w:r>
        <w:t xml:space="preserve">. </w:t>
      </w:r>
      <w:r w:rsidR="00C72B70">
        <w:t>Também fo</w:t>
      </w:r>
      <w:r w:rsidR="006F3795">
        <w:t>ram</w:t>
      </w:r>
      <w:r w:rsidR="00C72B70">
        <w:t xml:space="preserve"> parte</w:t>
      </w:r>
      <w:r w:rsidR="006F3795">
        <w:t>s</w:t>
      </w:r>
      <w:r w:rsidR="00C72B70">
        <w:t xml:space="preserve"> da reestruturação, a</w:t>
      </w:r>
      <w:r>
        <w:t xml:space="preserve"> incorporação </w:t>
      </w:r>
      <w:r>
        <w:lastRenderedPageBreak/>
        <w:t>de uma superfície</w:t>
      </w:r>
      <w:r w:rsidR="00C72B70">
        <w:t xml:space="preserve"> difusora</w:t>
      </w:r>
      <w:r>
        <w:t xml:space="preserve"> de projeção</w:t>
      </w:r>
      <w:r w:rsidR="00C72B70">
        <w:t>, necessária para a visualização da projeção do jogo;</w:t>
      </w:r>
      <w:r>
        <w:t xml:space="preserve"> alteração da </w:t>
      </w:r>
      <w:r w:rsidRPr="00252E64">
        <w:rPr>
          <w:i/>
        </w:rPr>
        <w:t>webcam</w:t>
      </w:r>
      <w:r>
        <w:t>, responsável pela captura de ima</w:t>
      </w:r>
      <w:r w:rsidR="00527297">
        <w:t>gens para a visão computacional,</w:t>
      </w:r>
      <w:r w:rsidR="006F3795">
        <w:t xml:space="preserve"> pa</w:t>
      </w:r>
      <w:r w:rsidR="00C51D3F">
        <w:t xml:space="preserve">ra uma com maior campo de visão; </w:t>
      </w:r>
      <w:r w:rsidR="00527297">
        <w:t>e adição e configuração d</w:t>
      </w:r>
      <w:r w:rsidR="00C51D3F">
        <w:t>o</w:t>
      </w:r>
      <w:r w:rsidR="00527297">
        <w:t xml:space="preserve"> software responsáve</w:t>
      </w:r>
      <w:r w:rsidR="00C51D3F">
        <w:t>l</w:t>
      </w:r>
      <w:r w:rsidR="006F3795">
        <w:t xml:space="preserve"> pelo reconhecimento d</w:t>
      </w:r>
      <w:r w:rsidR="00C51D3F">
        <w:t>os</w:t>
      </w:r>
      <w:r w:rsidR="006F3795">
        <w:t xml:space="preserve"> toques</w:t>
      </w:r>
      <w:r w:rsidR="00527297">
        <w:t>.</w:t>
      </w:r>
    </w:p>
    <w:p w:rsidR="00527297" w:rsidRDefault="00527297" w:rsidP="001D60CB">
      <w:pPr>
        <w:pStyle w:val="BodyText"/>
      </w:pPr>
      <w:r>
        <w:t xml:space="preserve">O desenvolvimento do jogo aconteceu através de um protótipo inicial, com a finalidade de validar a arquitetura, as tecnologias empregadas, softwares e </w:t>
      </w:r>
      <w:r w:rsidRPr="00252E64">
        <w:rPr>
          <w:i/>
        </w:rPr>
        <w:t>frameworks</w:t>
      </w:r>
      <w:r>
        <w:t xml:space="preserve"> utilizados; seguido da versão final onde os requisitos e objetivos foram </w:t>
      </w:r>
      <w:r w:rsidR="00D800F3">
        <w:t>atingidos</w:t>
      </w:r>
      <w:r>
        <w:t>.</w:t>
      </w:r>
    </w:p>
    <w:p w:rsidR="00737335" w:rsidRDefault="00527297" w:rsidP="00527297">
      <w:pPr>
        <w:pStyle w:val="Heading2"/>
      </w:pPr>
      <w:bookmarkStart w:id="83" w:name="_Toc201408211"/>
      <w:r>
        <w:t>Adequação da Mesa</w:t>
      </w:r>
      <w:bookmarkEnd w:id="83"/>
    </w:p>
    <w:p w:rsidR="00C27352" w:rsidRDefault="00C27352" w:rsidP="00C27352">
      <w:pPr>
        <w:pStyle w:val="Heading3"/>
      </w:pPr>
      <w:bookmarkStart w:id="84" w:name="_Toc201408212"/>
      <w:commentRangeStart w:id="85"/>
      <w:r>
        <w:t>Estrutura</w:t>
      </w:r>
      <w:commentRangeEnd w:id="85"/>
      <w:r w:rsidR="00F92616">
        <w:rPr>
          <w:rStyle w:val="CommentReference"/>
          <w:rFonts w:ascii="Times New Roman" w:hAnsi="Times New Roman" w:cs="Times New Roman"/>
          <w:b w:val="0"/>
          <w:bCs w:val="0"/>
          <w:kern w:val="0"/>
        </w:rPr>
        <w:commentReference w:id="85"/>
      </w:r>
      <w:bookmarkEnd w:id="84"/>
    </w:p>
    <w:p w:rsidR="003E6882" w:rsidRDefault="00480393" w:rsidP="003E6882">
      <w:pPr>
        <w:pStyle w:val="BodyText"/>
      </w:pPr>
      <w:r>
        <w:t xml:space="preserve">A mesa multi-toque é formada por uma superfície de acrílico transparente de aproximadamente 1,2m x 1,6m, acoplada a um suporte de madeira sobre rodas, </w:t>
      </w:r>
      <w:r w:rsidR="000558FD">
        <w:t xml:space="preserve">que </w:t>
      </w:r>
      <w:r>
        <w:t>facilita seu deslocamento. Possui 47 entradas para</w:t>
      </w:r>
      <w:r w:rsidR="001F0E20">
        <w:t xml:space="preserve"> </w:t>
      </w:r>
      <w:r w:rsidR="00C51D3F" w:rsidRPr="00C51D3F">
        <w:rPr>
          <w:i/>
        </w:rPr>
        <w:t>LED</w:t>
      </w:r>
      <w:r w:rsidR="001F0E20" w:rsidRPr="00C51D3F">
        <w:rPr>
          <w:i/>
        </w:rPr>
        <w:t>s</w:t>
      </w:r>
      <w:r w:rsidR="001F0E20">
        <w:t xml:space="preserve"> infrave</w:t>
      </w:r>
      <w:r w:rsidR="00864005">
        <w:t xml:space="preserve">rmelhos, de modo que </w:t>
      </w:r>
      <w:r w:rsidR="00E2040F">
        <w:t>a luz percorra o interior do acrílico</w:t>
      </w:r>
      <w:r w:rsidR="00D51ADB">
        <w:t xml:space="preserve"> capturada de acordo </w:t>
      </w:r>
      <w:r w:rsidR="00C51D3F">
        <w:t xml:space="preserve">com </w:t>
      </w:r>
      <w:r w:rsidR="00D51ADB">
        <w:t>o</w:t>
      </w:r>
      <w:r w:rsidR="00E2040F">
        <w:t xml:space="preserve"> princípio da reflexão total interna frustrada da luz.</w:t>
      </w:r>
      <w:r w:rsidR="006E29DC">
        <w:t xml:space="preserve"> Estas entradas são dispostas pelos quatro lados da mesa, intensificando a propagação da iluminação dos </w:t>
      </w:r>
      <w:r w:rsidR="00C51D3F" w:rsidRPr="00C51D3F">
        <w:rPr>
          <w:i/>
        </w:rPr>
        <w:t>LEDs</w:t>
      </w:r>
      <w:r w:rsidR="004166D5">
        <w:t>, em direção ao centro do acrílico.</w:t>
      </w:r>
    </w:p>
    <w:p w:rsidR="00A51C35" w:rsidRDefault="006B34F0" w:rsidP="00C51D3F">
      <w:pPr>
        <w:pStyle w:val="Figura"/>
      </w:pPr>
      <w:r>
        <w:rPr>
          <w:noProof/>
          <w:lang w:eastAsia="pt-BR"/>
        </w:rPr>
        <w:drawing>
          <wp:inline distT="0" distB="0" distL="0" distR="0">
            <wp:extent cx="4943475" cy="2647950"/>
            <wp:effectExtent l="19050" t="0" r="9525"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srcRect/>
                    <a:stretch>
                      <a:fillRect/>
                    </a:stretch>
                  </pic:blipFill>
                  <pic:spPr bwMode="auto">
                    <a:xfrm>
                      <a:off x="0" y="0"/>
                      <a:ext cx="4943475" cy="2647950"/>
                    </a:xfrm>
                    <a:prstGeom prst="rect">
                      <a:avLst/>
                    </a:prstGeom>
                    <a:noFill/>
                    <a:ln w="9525">
                      <a:noFill/>
                      <a:miter lim="800000"/>
                      <a:headEnd/>
                      <a:tailEnd/>
                    </a:ln>
                  </pic:spPr>
                </pic:pic>
              </a:graphicData>
            </a:graphic>
          </wp:inline>
        </w:drawing>
      </w:r>
    </w:p>
    <w:p w:rsidR="00C51D3F" w:rsidRPr="00C51D3F" w:rsidRDefault="00C51D3F" w:rsidP="00C51D3F">
      <w:pPr>
        <w:pStyle w:val="Figura"/>
      </w:pPr>
      <w:bookmarkStart w:id="86" w:name="_Toc201408263"/>
      <w:r>
        <w:t xml:space="preserve">Figura </w:t>
      </w:r>
      <w:fldSimple w:instr=" SEQ Figura \* ARABIC ">
        <w:r w:rsidR="00DD4C1E">
          <w:rPr>
            <w:noProof/>
          </w:rPr>
          <w:t>32</w:t>
        </w:r>
      </w:fldSimple>
      <w:r>
        <w:t xml:space="preserve"> - Mesa multi-toque</w:t>
      </w:r>
      <w:r w:rsidR="00A51C35">
        <w:t xml:space="preserve"> utilizada no projeto</w:t>
      </w:r>
      <w:bookmarkEnd w:id="86"/>
    </w:p>
    <w:p w:rsidR="00881491" w:rsidRDefault="00D05CAF" w:rsidP="00BD5501">
      <w:pPr>
        <w:pStyle w:val="BodyText"/>
      </w:pPr>
      <w:r>
        <w:t xml:space="preserve">Anteriormente, a mesa não atendia todas as necessidades do projeto, pois o reconhecimento do toque somente era possível pressionando o dedo </w:t>
      </w:r>
      <w:r w:rsidR="00D51ADB">
        <w:t xml:space="preserve">com </w:t>
      </w:r>
      <w:r>
        <w:t>força</w:t>
      </w:r>
      <w:r w:rsidR="006E29DC">
        <w:t xml:space="preserve"> considerável</w:t>
      </w:r>
      <w:r>
        <w:t xml:space="preserve"> sobre sua superfície</w:t>
      </w:r>
      <w:r w:rsidR="002B3F13">
        <w:t>, próximo às suas laterais</w:t>
      </w:r>
      <w:r>
        <w:t xml:space="preserve">. Isso acontecia devido à </w:t>
      </w:r>
      <w:r>
        <w:lastRenderedPageBreak/>
        <w:t xml:space="preserve">intensidade da iluminação dos </w:t>
      </w:r>
      <w:r w:rsidR="00D51ADB" w:rsidRPr="00881491">
        <w:rPr>
          <w:i/>
        </w:rPr>
        <w:t>LEDs</w:t>
      </w:r>
      <w:r w:rsidR="00D51ADB">
        <w:t xml:space="preserve"> </w:t>
      </w:r>
      <w:r>
        <w:t>ser insuficiente para percorrer toda a superfície</w:t>
      </w:r>
      <w:r w:rsidR="006E29DC">
        <w:t xml:space="preserve"> do acrílico</w:t>
      </w:r>
      <w:r w:rsidR="00881491">
        <w:t xml:space="preserve"> e formar um bom contraste nas áreas detectáveis como toque</w:t>
      </w:r>
      <w:r>
        <w:t xml:space="preserve">. </w:t>
      </w:r>
    </w:p>
    <w:p w:rsidR="007435D1" w:rsidRDefault="00E32396" w:rsidP="00BD5501">
      <w:pPr>
        <w:pStyle w:val="BodyText"/>
      </w:pPr>
      <w:r>
        <w:t>A</w:t>
      </w:r>
      <w:r w:rsidR="00881491">
        <w:t xml:space="preserve"> mesa possuía 47</w:t>
      </w:r>
      <w:r w:rsidR="007435D1">
        <w:t xml:space="preserve"> </w:t>
      </w:r>
      <w:r w:rsidR="007435D1" w:rsidRPr="007435D1">
        <w:rPr>
          <w:i/>
        </w:rPr>
        <w:t>LEDs</w:t>
      </w:r>
      <w:r w:rsidR="007435D1">
        <w:t xml:space="preserve"> </w:t>
      </w:r>
      <w:r>
        <w:t xml:space="preserve">com </w:t>
      </w:r>
      <w:r w:rsidR="001E144C" w:rsidRPr="001E144C">
        <w:t>tensão de barreira de potencial de 1,</w:t>
      </w:r>
      <w:r w:rsidR="001E144C">
        <w:t>5</w:t>
      </w:r>
      <w:r w:rsidR="001E144C" w:rsidRPr="001E144C">
        <w:t>V</w:t>
      </w:r>
      <w:r w:rsidR="001E144C">
        <w:t xml:space="preserve">, </w:t>
      </w:r>
      <w:r w:rsidR="007435D1">
        <w:t xml:space="preserve">alimentados por uma fonte de 9V. Para cada </w:t>
      </w:r>
      <w:r w:rsidR="007435D1" w:rsidRPr="007435D1">
        <w:rPr>
          <w:i/>
        </w:rPr>
        <w:t>LED</w:t>
      </w:r>
      <w:r w:rsidR="007435D1">
        <w:t>, existia um resistor de 150</w:t>
      </w:r>
      <w:r w:rsidR="007435D1">
        <w:rPr>
          <w:rFonts w:cs="Arial"/>
        </w:rPr>
        <w:t>Ω</w:t>
      </w:r>
      <w:r w:rsidR="007435D1">
        <w:t xml:space="preserve"> ligado em série. Todos os ramos formados </w:t>
      </w:r>
      <w:r w:rsidR="00F92616">
        <w:t>estavam ligados em paralelo, limitando a corrente elétrica em cada ramo em torno de 52mA.</w:t>
      </w:r>
    </w:p>
    <w:p w:rsidR="006A34E6" w:rsidRPr="006A34E6" w:rsidRDefault="006A34E6" w:rsidP="006A34E6">
      <w:pPr>
        <w:pStyle w:val="Figura"/>
      </w:pPr>
      <w:r w:rsidRPr="006A34E6">
        <w:rPr>
          <w:noProof/>
          <w:lang w:eastAsia="pt-BR"/>
        </w:rPr>
        <w:drawing>
          <wp:inline distT="0" distB="0" distL="0" distR="0">
            <wp:extent cx="2952750" cy="2038350"/>
            <wp:effectExtent l="19050" t="0" r="0" b="0"/>
            <wp:docPr id="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srcRect/>
                    <a:stretch>
                      <a:fillRect/>
                    </a:stretch>
                  </pic:blipFill>
                  <pic:spPr bwMode="auto">
                    <a:xfrm>
                      <a:off x="0" y="0"/>
                      <a:ext cx="2952750" cy="2038350"/>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87" w:name="_Toc201408264"/>
      <w:r w:rsidRPr="006A34E6">
        <w:t xml:space="preserve">Figura </w:t>
      </w:r>
      <w:fldSimple w:instr=" SEQ Figura \* ARABIC ">
        <w:r w:rsidR="00DD4C1E">
          <w:rPr>
            <w:noProof/>
          </w:rPr>
          <w:t>33</w:t>
        </w:r>
      </w:fldSimple>
      <w:r w:rsidRPr="006A34E6">
        <w:t xml:space="preserve"> - Contraste do toque na mesa antes da reestruturação</w:t>
      </w:r>
      <w:bookmarkEnd w:id="87"/>
    </w:p>
    <w:p w:rsidR="00C27352" w:rsidRDefault="00D93512" w:rsidP="00355DC6">
      <w:pPr>
        <w:pStyle w:val="BodyText"/>
      </w:pPr>
      <w:r>
        <w:t xml:space="preserve">Para </w:t>
      </w:r>
      <w:r w:rsidR="004F7DED">
        <w:t>melhorar o contraste no centro da mesa e facilitar a manutenção</w:t>
      </w:r>
      <w:r>
        <w:t xml:space="preserve">, a parte elétrica </w:t>
      </w:r>
      <w:r w:rsidR="002B3F13">
        <w:t xml:space="preserve">foi completamente reestruturada. </w:t>
      </w:r>
      <w:r w:rsidR="00DA4D58">
        <w:t xml:space="preserve">Inicialmente, </w:t>
      </w:r>
      <w:r w:rsidR="004F7DED">
        <w:t xml:space="preserve">tínhamos o objetivo de apenas substituir os componentes eletrônicos utilizados. </w:t>
      </w:r>
      <w:r w:rsidR="002E6ED2">
        <w:t>Os novos resistores teriam menos resistência que os de 150</w:t>
      </w:r>
      <w:r w:rsidR="002E6ED2" w:rsidRPr="002E6ED2">
        <w:t>Ω</w:t>
      </w:r>
      <w:r w:rsidR="002E6ED2">
        <w:t xml:space="preserve">, </w:t>
      </w:r>
      <w:r w:rsidR="002C33B0">
        <w:t xml:space="preserve">a fonte teria de maior tensão e potência. Com isso, </w:t>
      </w:r>
      <w:r w:rsidR="002E6ED2">
        <w:t xml:space="preserve">a corrente elétrica nos </w:t>
      </w:r>
      <w:r w:rsidR="002E6ED2" w:rsidRPr="002E6ED2">
        <w:rPr>
          <w:i/>
        </w:rPr>
        <w:t>LEDs</w:t>
      </w:r>
      <w:r w:rsidR="00355DC6">
        <w:t xml:space="preserve"> aumentaria e c</w:t>
      </w:r>
      <w:r w:rsidR="000C3249">
        <w:t>onseq</w:t>
      </w:r>
      <w:r w:rsidR="008B2724">
        <w:t>ü</w:t>
      </w:r>
      <w:r w:rsidR="000C3249">
        <w:t>entemente</w:t>
      </w:r>
      <w:r w:rsidR="005B5900">
        <w:t xml:space="preserve"> a intensidade da iluminação.</w:t>
      </w:r>
    </w:p>
    <w:p w:rsidR="00355DC6" w:rsidRDefault="00DA4D58" w:rsidP="001D60CB">
      <w:pPr>
        <w:pStyle w:val="BodyText"/>
      </w:pPr>
      <w:r>
        <w:t xml:space="preserve">Devido </w:t>
      </w:r>
      <w:r w:rsidR="00355DC6">
        <w:t>a</w:t>
      </w:r>
      <w:r>
        <w:t xml:space="preserve"> problemas de destruição por parte de terceiros</w:t>
      </w:r>
      <w:r w:rsidR="006E368F">
        <w:t xml:space="preserve"> </w:t>
      </w:r>
      <w:r w:rsidR="0024442E" w:rsidRPr="00355DC6">
        <w:t>não-identificados</w:t>
      </w:r>
      <w:r w:rsidR="00355DC6">
        <w:t>,</w:t>
      </w:r>
      <w:r w:rsidR="0024442E" w:rsidRPr="00355DC6">
        <w:t xml:space="preserve"> que esporadicamente freqüentavam o laboratório em que o projeto era desenvolvido</w:t>
      </w:r>
      <w:r w:rsidRPr="00355DC6">
        <w:t>, fios e co</w:t>
      </w:r>
      <w:r>
        <w:t xml:space="preserve">nexões </w:t>
      </w:r>
      <w:r w:rsidR="000C3249">
        <w:t xml:space="preserve">também </w:t>
      </w:r>
      <w:r>
        <w:t xml:space="preserve">tiveram que ser </w:t>
      </w:r>
      <w:r w:rsidR="008A3891">
        <w:t>trocados</w:t>
      </w:r>
      <w:r>
        <w:t>.</w:t>
      </w:r>
      <w:r w:rsidR="00C27352">
        <w:t xml:space="preserve"> </w:t>
      </w:r>
      <w:r w:rsidR="00355DC6">
        <w:t xml:space="preserve">Para evitar novas depredações, uma capa protetora de tecido foi providenciada </w:t>
      </w:r>
      <w:r w:rsidR="004B7682">
        <w:t>pelo Centro Universitário Senac.</w:t>
      </w:r>
    </w:p>
    <w:p w:rsidR="00D05CAF" w:rsidRDefault="00DA4D58" w:rsidP="001D60CB">
      <w:pPr>
        <w:pStyle w:val="BodyText"/>
      </w:pPr>
      <w:r>
        <w:t>P</w:t>
      </w:r>
      <w:r w:rsidR="000C3249">
        <w:t xml:space="preserve">ara facilitar a manutenção, </w:t>
      </w:r>
      <w:r w:rsidR="008A3891">
        <w:t xml:space="preserve">evitando dificuldades de reparos após eventuais </w:t>
      </w:r>
      <w:r w:rsidR="000C3249">
        <w:t>novas depredações</w:t>
      </w:r>
      <w:r w:rsidR="004B7682">
        <w:t>;</w:t>
      </w:r>
      <w:r w:rsidR="000C3249">
        <w:t xml:space="preserve"> decidimos tornar todas as ligações completamente modulares</w:t>
      </w:r>
      <w:r w:rsidR="004B7682">
        <w:t xml:space="preserve"> e</w:t>
      </w:r>
      <w:r w:rsidR="000C3249">
        <w:t xml:space="preserve"> de fácil substituição, pois não seria utilizada nenhuma solda ou cola na fixação dos componentes.</w:t>
      </w:r>
    </w:p>
    <w:p w:rsidR="006E1295" w:rsidRPr="00CA5CE7" w:rsidRDefault="00F641DA" w:rsidP="00CA5CE7">
      <w:pPr>
        <w:pStyle w:val="Figura"/>
      </w:pPr>
      <w:r>
        <w:rPr>
          <w:noProof/>
          <w:lang w:eastAsia="pt-BR"/>
        </w:rPr>
        <w:lastRenderedPageBreak/>
        <w:drawing>
          <wp:inline distT="0" distB="0" distL="0" distR="0">
            <wp:extent cx="3048000" cy="2286000"/>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A5CE7" w:rsidRPr="00CA5CE7" w:rsidRDefault="006E1295" w:rsidP="00CA5CE7">
      <w:pPr>
        <w:pStyle w:val="Figura"/>
      </w:pPr>
      <w:bookmarkStart w:id="88" w:name="_Toc200128377"/>
      <w:bookmarkStart w:id="89" w:name="_Toc201408265"/>
      <w:r w:rsidRPr="00CA5CE7">
        <w:t xml:space="preserve">Figura </w:t>
      </w:r>
      <w:fldSimple w:instr=" SEQ Figura \* ARABIC ">
        <w:r w:rsidR="00DD4C1E">
          <w:rPr>
            <w:noProof/>
          </w:rPr>
          <w:t>34</w:t>
        </w:r>
      </w:fldSimple>
      <w:r w:rsidR="00CA5CE7" w:rsidRPr="00CA5CE7">
        <w:t xml:space="preserve"> </w:t>
      </w:r>
      <w:r w:rsidR="00DE66C3">
        <w:t>-</w:t>
      </w:r>
      <w:r w:rsidR="00CA5CE7" w:rsidRPr="00CA5CE7">
        <w:t xml:space="preserve"> </w:t>
      </w:r>
      <w:r w:rsidR="004B7682">
        <w:t>P</w:t>
      </w:r>
      <w:r w:rsidR="00CA5CE7" w:rsidRPr="00CA5CE7">
        <w:t>arte elétrica</w:t>
      </w:r>
      <w:bookmarkEnd w:id="88"/>
      <w:r w:rsidR="004B7682">
        <w:t xml:space="preserve"> após a reestruturação</w:t>
      </w:r>
      <w:bookmarkEnd w:id="89"/>
    </w:p>
    <w:p w:rsidR="00720B1C" w:rsidRDefault="00A51C35" w:rsidP="001D60CB">
      <w:pPr>
        <w:pStyle w:val="BodyText"/>
      </w:pPr>
      <w:r>
        <w:t>Após a reestruturação</w:t>
      </w:r>
      <w:r w:rsidR="006B2008">
        <w:t xml:space="preserve">, a mesa conta com 47 </w:t>
      </w:r>
      <w:r w:rsidRPr="00A51C35">
        <w:rPr>
          <w:i/>
        </w:rPr>
        <w:t>LED</w:t>
      </w:r>
      <w:r w:rsidR="006B2008" w:rsidRPr="00A51C35">
        <w:rPr>
          <w:i/>
        </w:rPr>
        <w:t>s</w:t>
      </w:r>
      <w:r w:rsidR="006B2008">
        <w:t xml:space="preserve"> infravermelhos de alto brilho, com corrente elétrica de trabalho de 100mA</w:t>
      </w:r>
      <w:r w:rsidR="008436B3">
        <w:t xml:space="preserve"> e tensão de barreira de potencial de 1,2V</w:t>
      </w:r>
      <w:r w:rsidR="006B2008">
        <w:t xml:space="preserve">, subdivididos em 10 </w:t>
      </w:r>
      <w:r w:rsidR="001E144C">
        <w:t>ramos</w:t>
      </w:r>
      <w:r w:rsidR="006B2008">
        <w:t xml:space="preserve">. Cada </w:t>
      </w:r>
      <w:r w:rsidR="001E144C">
        <w:t>ramo</w:t>
      </w:r>
      <w:r w:rsidR="006B2008">
        <w:t xml:space="preserve"> </w:t>
      </w:r>
      <w:r w:rsidR="008436B3">
        <w:t>possui</w:t>
      </w:r>
      <w:r w:rsidR="006B2008">
        <w:t xml:space="preserve"> dois resistores</w:t>
      </w:r>
      <w:r w:rsidR="001E144C">
        <w:t>:</w:t>
      </w:r>
      <w:r w:rsidR="006B2008">
        <w:t xml:space="preserve"> um de 56</w:t>
      </w:r>
      <w:r w:rsidR="006B2008">
        <w:rPr>
          <w:rFonts w:cs="Arial"/>
        </w:rPr>
        <w:t>Ω</w:t>
      </w:r>
      <w:r w:rsidR="006B2008">
        <w:t xml:space="preserve"> e outro de 5,6</w:t>
      </w:r>
      <w:r w:rsidR="006B2008">
        <w:rPr>
          <w:rFonts w:cs="Arial"/>
        </w:rPr>
        <w:t>Ω</w:t>
      </w:r>
      <w:r w:rsidR="006B2008">
        <w:t xml:space="preserve"> ligados em s</w:t>
      </w:r>
      <w:r w:rsidR="008436B3">
        <w:t>é</w:t>
      </w:r>
      <w:r w:rsidR="006B2008">
        <w:t>rie</w:t>
      </w:r>
      <w:r w:rsidR="008436B3">
        <w:t xml:space="preserve">, limitando a corrente de 5 </w:t>
      </w:r>
      <w:r w:rsidR="00F57918" w:rsidRPr="00F57918">
        <w:rPr>
          <w:i/>
        </w:rPr>
        <w:t>LEDs</w:t>
      </w:r>
      <w:r w:rsidR="008436B3">
        <w:t xml:space="preserve"> ligados em série. </w:t>
      </w:r>
      <w:r w:rsidR="006E0150">
        <w:t>O último ramo</w:t>
      </w:r>
      <w:r w:rsidR="004A0042">
        <w:t xml:space="preserve"> </w:t>
      </w:r>
      <w:r w:rsidR="008436B3">
        <w:t xml:space="preserve">por possuir </w:t>
      </w:r>
      <w:r w:rsidR="004A0042">
        <w:t>apenas 2</w:t>
      </w:r>
      <w:r w:rsidR="008436B3">
        <w:t xml:space="preserve"> </w:t>
      </w:r>
      <w:r w:rsidR="004A0042" w:rsidRPr="004A0042">
        <w:rPr>
          <w:i/>
        </w:rPr>
        <w:t>LED</w:t>
      </w:r>
      <w:r w:rsidR="008436B3" w:rsidRPr="004A0042">
        <w:rPr>
          <w:i/>
        </w:rPr>
        <w:t>s</w:t>
      </w:r>
      <w:r w:rsidR="008436B3">
        <w:t xml:space="preserve">, </w:t>
      </w:r>
      <w:r w:rsidR="004A0042">
        <w:t xml:space="preserve">conta com </w:t>
      </w:r>
      <w:r w:rsidR="008436B3">
        <w:t xml:space="preserve">dois resistores </w:t>
      </w:r>
      <w:r w:rsidR="00720B1C">
        <w:t>de 56</w:t>
      </w:r>
      <w:r w:rsidR="00720B1C">
        <w:rPr>
          <w:rFonts w:cs="Arial"/>
        </w:rPr>
        <w:t>Ω</w:t>
      </w:r>
      <w:r w:rsidR="004A0042">
        <w:rPr>
          <w:rFonts w:cs="Arial"/>
        </w:rPr>
        <w:t xml:space="preserve"> ligados em série</w:t>
      </w:r>
      <w:r w:rsidR="00720B1C">
        <w:t>.</w:t>
      </w:r>
    </w:p>
    <w:p w:rsidR="005B5900" w:rsidRPr="005B5900" w:rsidRDefault="00466C02" w:rsidP="005B5900">
      <w:pPr>
        <w:pStyle w:val="Figura"/>
      </w:pPr>
      <w:r>
        <w:rPr>
          <w:noProof/>
          <w:lang w:eastAsia="pt-BR"/>
        </w:rPr>
        <w:drawing>
          <wp:inline distT="0" distB="0" distL="0" distR="0">
            <wp:extent cx="4321429" cy="4080476"/>
            <wp:effectExtent l="19050" t="0" r="2921"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srcRect/>
                    <a:stretch>
                      <a:fillRect/>
                    </a:stretch>
                  </pic:blipFill>
                  <pic:spPr bwMode="auto">
                    <a:xfrm>
                      <a:off x="0" y="0"/>
                      <a:ext cx="4321429" cy="4080476"/>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90" w:name="_Toc200128378"/>
      <w:bookmarkStart w:id="91" w:name="_Toc201408266"/>
      <w:r w:rsidRPr="005B5900">
        <w:t xml:space="preserve">Figura </w:t>
      </w:r>
      <w:fldSimple w:instr=" SEQ Figura \* ARABIC ">
        <w:r w:rsidR="00DD4C1E">
          <w:rPr>
            <w:noProof/>
          </w:rPr>
          <w:t>35</w:t>
        </w:r>
      </w:fldSimple>
      <w:r w:rsidRPr="005B5900">
        <w:t xml:space="preserve"> </w:t>
      </w:r>
      <w:r w:rsidR="00DE66C3">
        <w:t>-</w:t>
      </w:r>
      <w:r w:rsidRPr="005B5900">
        <w:t xml:space="preserve"> Representação </w:t>
      </w:r>
      <w:r>
        <w:t>d</w:t>
      </w:r>
      <w:r w:rsidRPr="005B5900">
        <w:t>o circuito elétrico da mesa</w:t>
      </w:r>
      <w:bookmarkEnd w:id="90"/>
      <w:bookmarkEnd w:id="91"/>
    </w:p>
    <w:p w:rsidR="00E258FF" w:rsidRDefault="00720B1C" w:rsidP="001D60CB">
      <w:pPr>
        <w:pStyle w:val="BodyText"/>
      </w:pPr>
      <w:r>
        <w:lastRenderedPageBreak/>
        <w:t>N</w:t>
      </w:r>
      <w:r w:rsidR="003C3B80">
        <w:t xml:space="preserve">o ramo </w:t>
      </w:r>
      <w:r w:rsidR="0024538C">
        <w:t>que possui</w:t>
      </w:r>
      <w:r>
        <w:t xml:space="preserve"> 5 </w:t>
      </w:r>
      <w:r w:rsidR="003C3B80" w:rsidRPr="003C3B80">
        <w:rPr>
          <w:i/>
        </w:rPr>
        <w:t>LED</w:t>
      </w:r>
      <w:r w:rsidRPr="003C3B80">
        <w:rPr>
          <w:i/>
        </w:rPr>
        <w:t>s</w:t>
      </w:r>
      <w:r>
        <w:t xml:space="preserve">, a corrente elétrica aumentou para 97mA, enquanto na </w:t>
      </w:r>
      <w:r w:rsidR="00567380">
        <w:t>de</w:t>
      </w:r>
      <w:r>
        <w:t xml:space="preserve"> 2 </w:t>
      </w:r>
      <w:r w:rsidR="003C3B80" w:rsidRPr="003C3B80">
        <w:rPr>
          <w:i/>
        </w:rPr>
        <w:t>LEDs</w:t>
      </w:r>
      <w:r>
        <w:t xml:space="preserve">, </w:t>
      </w:r>
      <w:r w:rsidR="00567380">
        <w:t>para</w:t>
      </w:r>
      <w:r>
        <w:t xml:space="preserve"> 84mA.</w:t>
      </w:r>
      <w:r w:rsidR="0080081C">
        <w:t xml:space="preserve"> Como a intensidade de iluminação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 id="_x0000_i1026" type="#_x0000_t75" style="width:114.75pt;height:54pt" o:ole="">
                  <v:imagedata r:id="rId45" o:title=""/>
                </v:shape>
                <o:OLEObject Type="Embed" ProgID="Equation.3" ShapeID="_x0000_i1026" DrawAspect="Content" ObjectID="_1275246286" r:id="rId46"/>
              </w:object>
            </w:r>
          </w:p>
          <w:p w:rsidR="00846B7D" w:rsidRPr="00846B7D" w:rsidRDefault="00846B7D" w:rsidP="00846B7D">
            <w:r w:rsidRPr="005F5B07">
              <w:rPr>
                <w:position w:val="-100"/>
              </w:rPr>
              <w:object w:dxaOrig="3640" w:dyaOrig="2100">
                <v:shape id="_x0000_i1027" type="#_x0000_t75" style="width:182.25pt;height:105pt" o:ole="">
                  <v:imagedata r:id="rId47" o:title=""/>
                </v:shape>
                <o:OLEObject Type="Embed" ProgID="Equation.3" ShapeID="_x0000_i1027" DrawAspect="Content" ObjectID="_1275246287" r:id="rId48"/>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8" type="#_x0000_t75" style="width:94.5pt;height:33.75pt" o:ole="">
                  <v:imagedata r:id="rId49" o:title=""/>
                </v:shape>
                <o:OLEObject Type="Embed" ProgID="Equation.3" ShapeID="_x0000_i1028" DrawAspect="Content" ObjectID="_1275246288" r:id="rId50"/>
              </w:object>
            </w:r>
          </w:p>
          <w:p w:rsidR="005B5900" w:rsidRDefault="00846B7D" w:rsidP="00DE43CD">
            <w:pPr>
              <w:pStyle w:val="BodyText"/>
              <w:rPr>
                <w:rStyle w:val="Refdecomentrio1"/>
              </w:rPr>
            </w:pPr>
            <w:r w:rsidRPr="00DE43CD">
              <w:rPr>
                <w:rStyle w:val="Refdecomentrio1"/>
                <w:position w:val="-28"/>
              </w:rPr>
              <w:object w:dxaOrig="2100" w:dyaOrig="680">
                <v:shape id="_x0000_i1029" type="#_x0000_t75" style="width:105pt;height:33.75pt" o:ole="">
                  <v:imagedata r:id="rId51" o:title=""/>
                </v:shape>
                <o:OLEObject Type="Embed" ProgID="Equation.3" ShapeID="_x0000_i1029" DrawAspect="Content" ObjectID="_1275246289" r:id="rId52"/>
              </w:object>
            </w:r>
          </w:p>
          <w:p w:rsidR="00DE43CD" w:rsidRDefault="00846B7D" w:rsidP="00DE43CD">
            <w:pPr>
              <w:pStyle w:val="BodyText"/>
              <w:rPr>
                <w:rStyle w:val="Refdecomentrio1"/>
              </w:rPr>
            </w:pPr>
            <w:r w:rsidRPr="004166D5">
              <w:rPr>
                <w:rStyle w:val="Refdecomentrio1"/>
                <w:position w:val="-78"/>
              </w:rPr>
              <w:object w:dxaOrig="4060" w:dyaOrig="1719">
                <v:shape id="_x0000_i1030" type="#_x0000_t75" style="width:202.5pt;height:86.25pt" o:ole="">
                  <v:imagedata r:id="rId53" o:title=""/>
                </v:shape>
                <o:OLEObject Type="Embed" ProgID="Equation.3" ShapeID="_x0000_i1030" DrawAspect="Content" ObjectID="_1275246290" r:id="rId54"/>
              </w:object>
            </w:r>
          </w:p>
        </w:tc>
      </w:tr>
    </w:tbl>
    <w:p w:rsidR="00D01882" w:rsidRDefault="00D01882" w:rsidP="00D01882">
      <w:pPr>
        <w:pStyle w:val="Figura"/>
      </w:pPr>
      <w:r>
        <w:rPr>
          <w:noProof/>
          <w:lang w:eastAsia="pt-BR"/>
        </w:rPr>
        <w:drawing>
          <wp:inline distT="0" distB="0" distL="0" distR="0">
            <wp:extent cx="3209925" cy="239077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srcRect/>
                    <a:stretch>
                      <a:fillRect/>
                    </a:stretch>
                  </pic:blipFill>
                  <pic:spPr bwMode="auto">
                    <a:xfrm>
                      <a:off x="0" y="0"/>
                      <a:ext cx="3209925" cy="2390775"/>
                    </a:xfrm>
                    <a:prstGeom prst="rect">
                      <a:avLst/>
                    </a:prstGeom>
                    <a:noFill/>
                    <a:ln w="9525">
                      <a:noFill/>
                      <a:miter lim="800000"/>
                      <a:headEnd/>
                      <a:tailEnd/>
                    </a:ln>
                  </pic:spPr>
                </pic:pic>
              </a:graphicData>
            </a:graphic>
          </wp:inline>
        </w:drawing>
      </w:r>
    </w:p>
    <w:p w:rsidR="006A34E6" w:rsidRDefault="00D01882" w:rsidP="00D01882">
      <w:pPr>
        <w:pStyle w:val="Figura"/>
      </w:pPr>
      <w:bookmarkStart w:id="92" w:name="_Toc201408267"/>
      <w:r>
        <w:t xml:space="preserve">Figura </w:t>
      </w:r>
      <w:fldSimple w:instr=" SEQ Figura \* ARABIC ">
        <w:r w:rsidR="00DD4C1E">
          <w:rPr>
            <w:noProof/>
          </w:rPr>
          <w:t>36</w:t>
        </w:r>
      </w:fldSimple>
      <w:r>
        <w:t xml:space="preserve"> - </w:t>
      </w:r>
      <w:r w:rsidR="006A34E6" w:rsidRPr="00D01882">
        <w:t xml:space="preserve">Contraste do toque na mesa </w:t>
      </w:r>
      <w:r>
        <w:t>após</w:t>
      </w:r>
      <w:r w:rsidR="006A34E6" w:rsidRPr="00D01882">
        <w:t xml:space="preserve"> reestruturação</w:t>
      </w:r>
      <w:bookmarkEnd w:id="92"/>
    </w:p>
    <w:p w:rsidR="00E258FF" w:rsidRDefault="008B2724" w:rsidP="00BD5501">
      <w:pPr>
        <w:pStyle w:val="BodyText"/>
      </w:pPr>
      <w:r>
        <w:t xml:space="preserve">Para cada </w:t>
      </w:r>
      <w:r w:rsidR="00567380">
        <w:t>ramo do circuito elétrico,</w:t>
      </w:r>
      <w:r>
        <w:t xml:space="preserve"> o</w:t>
      </w:r>
      <w:r w:rsidR="00846B7D">
        <w:t xml:space="preserve">s resistores em série foram montados sobre uma placa de circuito impresso, de modo a facilitar </w:t>
      </w:r>
      <w:r w:rsidR="00BC230B">
        <w:t xml:space="preserve">seu acoplamento </w:t>
      </w:r>
      <w:r w:rsidR="006E1295">
        <w:t>à me</w:t>
      </w:r>
      <w:r>
        <w:t xml:space="preserve">sa e eliminar </w:t>
      </w:r>
      <w:r w:rsidR="00567380">
        <w:t xml:space="preserve">as </w:t>
      </w:r>
      <w:r>
        <w:t>ligações feitas através de soldagem.</w:t>
      </w:r>
    </w:p>
    <w:p w:rsidR="001A24EB" w:rsidRDefault="00A522C3" w:rsidP="001A24EB">
      <w:pPr>
        <w:pStyle w:val="Figura"/>
      </w:pPr>
      <w:r>
        <w:rPr>
          <w:noProof/>
          <w:lang w:eastAsia="pt-BR"/>
        </w:rPr>
        <w:lastRenderedPageBreak/>
        <w:drawing>
          <wp:inline distT="0" distB="0" distL="0" distR="0">
            <wp:extent cx="2990850" cy="1933575"/>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srcRect/>
                    <a:stretch>
                      <a:fillRect/>
                    </a:stretch>
                  </pic:blipFill>
                  <pic:spPr bwMode="auto">
                    <a:xfrm>
                      <a:off x="0" y="0"/>
                      <a:ext cx="2990850" cy="1933575"/>
                    </a:xfrm>
                    <a:prstGeom prst="rect">
                      <a:avLst/>
                    </a:prstGeom>
                    <a:noFill/>
                    <a:ln w="9525">
                      <a:noFill/>
                      <a:miter lim="800000"/>
                      <a:headEnd/>
                      <a:tailEnd/>
                    </a:ln>
                  </pic:spPr>
                </pic:pic>
              </a:graphicData>
            </a:graphic>
          </wp:inline>
        </w:drawing>
      </w:r>
    </w:p>
    <w:p w:rsidR="00567380" w:rsidRDefault="001A24EB" w:rsidP="00567380">
      <w:pPr>
        <w:pStyle w:val="Figura"/>
      </w:pPr>
      <w:bookmarkStart w:id="93" w:name="_Toc200128379"/>
      <w:bookmarkStart w:id="94" w:name="_Toc201408268"/>
      <w:r>
        <w:t xml:space="preserve">Figura </w:t>
      </w:r>
      <w:fldSimple w:instr=" SEQ Figura \* ARABIC ">
        <w:r w:rsidR="00DD4C1E">
          <w:rPr>
            <w:noProof/>
          </w:rPr>
          <w:t>37</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93"/>
      <w:bookmarkEnd w:id="94"/>
    </w:p>
    <w:p w:rsidR="00567380" w:rsidRDefault="00567380" w:rsidP="00567380">
      <w:r>
        <w:t xml:space="preserve">Os </w:t>
      </w:r>
      <w:r w:rsidRPr="00567380">
        <w:rPr>
          <w:i/>
        </w:rPr>
        <w:t>LEDs</w:t>
      </w:r>
      <w:r>
        <w:t xml:space="preserve"> foram acoplados à mesa </w:t>
      </w:r>
      <w:r w:rsidR="006A34E6">
        <w:t xml:space="preserve">utilizando conectores modulares. Com isso, quando houver alguma queima, é possível efetuar a troca sem maiores problemas e ferramentas, como um ferro de solda, por exemplo. Estes conectores são ligados à fiação elétrica e à placa de circuito impresso através de </w:t>
      </w:r>
      <w:r w:rsidR="006A34E6" w:rsidRPr="006A34E6">
        <w:rPr>
          <w:i/>
        </w:rPr>
        <w:t>plugs</w:t>
      </w:r>
      <w:r w:rsidR="006A34E6">
        <w:t>.</w:t>
      </w:r>
    </w:p>
    <w:p w:rsidR="006A34E6" w:rsidRDefault="007A4916" w:rsidP="006A34E6">
      <w:pPr>
        <w:pStyle w:val="Figura"/>
      </w:pPr>
      <w:r>
        <w:rPr>
          <w:noProof/>
          <w:lang w:eastAsia="pt-BR"/>
        </w:rPr>
        <w:drawing>
          <wp:inline distT="0" distB="0" distL="0" distR="0">
            <wp:extent cx="2742857" cy="2057143"/>
            <wp:effectExtent l="19050" t="0" r="343"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srcRect/>
                    <a:stretch>
                      <a:fillRect/>
                    </a:stretch>
                  </pic:blipFill>
                  <pic:spPr bwMode="auto">
                    <a:xfrm>
                      <a:off x="0" y="0"/>
                      <a:ext cx="2742857" cy="2057143"/>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95" w:name="_Toc201408269"/>
      <w:r>
        <w:t xml:space="preserve">Figura </w:t>
      </w:r>
      <w:fldSimple w:instr=" SEQ Figura \* ARABIC ">
        <w:r w:rsidR="00DD4C1E">
          <w:rPr>
            <w:noProof/>
          </w:rPr>
          <w:t>38</w:t>
        </w:r>
      </w:fldSimple>
      <w:r>
        <w:t xml:space="preserve"> - Conector com LED</w:t>
      </w:r>
      <w:bookmarkEnd w:id="95"/>
    </w:p>
    <w:p w:rsidR="00CA5CE7" w:rsidRDefault="00CA5CE7" w:rsidP="00CA5CE7">
      <w:pPr>
        <w:pStyle w:val="Heading3"/>
      </w:pPr>
      <w:bookmarkStart w:id="96" w:name="_Toc201408213"/>
      <w:r>
        <w:t>Visão Computacional</w:t>
      </w:r>
      <w:bookmarkEnd w:id="96"/>
    </w:p>
    <w:p w:rsidR="00E258FF" w:rsidRDefault="00A33FBC" w:rsidP="008A1201">
      <w:pPr>
        <w:pStyle w:val="BodyText"/>
      </w:pPr>
      <w:r w:rsidRPr="008A1201">
        <w:t>Pa</w:t>
      </w:r>
      <w:r w:rsidR="008A1201" w:rsidRPr="008A1201">
        <w:t xml:space="preserve">ra obter as imagens dos toques </w:t>
      </w:r>
      <w:r w:rsidRPr="008A1201">
        <w:t xml:space="preserve">foi utilizada uma webcam </w:t>
      </w:r>
      <w:r w:rsidRPr="00271D5E">
        <w:rPr>
          <w:i/>
        </w:rPr>
        <w:t>Microsoft LifeCam VX-6000</w:t>
      </w:r>
      <w:r w:rsidRPr="008A1201">
        <w:t xml:space="preserve">. A escolha desta </w:t>
      </w:r>
      <w:r w:rsidR="007C4B86" w:rsidRPr="008A1201">
        <w:rPr>
          <w:i/>
          <w:szCs w:val="16"/>
        </w:rPr>
        <w:t>webcam</w:t>
      </w:r>
      <w:r w:rsidRPr="008A1201">
        <w:t xml:space="preserve"> se deu ao fato de possuir </w:t>
      </w:r>
      <w:r w:rsidR="00D21062" w:rsidRPr="008A1201">
        <w:t xml:space="preserve">ângulo de </w:t>
      </w:r>
      <w:r w:rsidRPr="008A1201">
        <w:t xml:space="preserve">visão </w:t>
      </w:r>
      <w:r w:rsidR="008A1201" w:rsidRPr="008A1201">
        <w:t xml:space="preserve">com </w:t>
      </w:r>
      <w:r w:rsidRPr="008A1201">
        <w:t>71º</w:t>
      </w:r>
      <w:r w:rsidR="00C6046F" w:rsidRPr="008A1201">
        <w:t xml:space="preserve">, sensor CCD </w:t>
      </w:r>
      <w:r w:rsidR="00D21062" w:rsidRPr="008A1201">
        <w:t>(</w:t>
      </w:r>
      <w:r w:rsidR="007C4B86" w:rsidRPr="008A1201">
        <w:rPr>
          <w:i/>
          <w:szCs w:val="16"/>
        </w:rPr>
        <w:t>charge coupled device</w:t>
      </w:r>
      <w:r w:rsidR="007C4B86" w:rsidRPr="008A1201">
        <w:rPr>
          <w:szCs w:val="16"/>
        </w:rPr>
        <w:t>)</w:t>
      </w:r>
      <w:r w:rsidR="00D21062" w:rsidRPr="008A1201">
        <w:t xml:space="preserve"> </w:t>
      </w:r>
      <w:r w:rsidR="00C6046F" w:rsidRPr="008A1201">
        <w:t xml:space="preserve">com resolução de 800px por 600px e taxa de </w:t>
      </w:r>
      <w:r w:rsidR="008A1201">
        <w:t>atualização</w:t>
      </w:r>
      <w:r w:rsidR="00C6046F" w:rsidRPr="008A1201">
        <w:t xml:space="preserve"> de 30fps</w:t>
      </w:r>
      <w:r w:rsidR="00D21062" w:rsidRPr="008A1201">
        <w:t xml:space="preserve"> (</w:t>
      </w:r>
      <w:r w:rsidR="007C4B86" w:rsidRPr="008A1201">
        <w:rPr>
          <w:i/>
        </w:rPr>
        <w:t>quadros por segundo</w:t>
      </w:r>
      <w:r w:rsidR="00D21062" w:rsidRPr="008A1201">
        <w:t>)</w:t>
      </w:r>
      <w:r w:rsidR="00C6046F" w:rsidRPr="008A1201">
        <w:t>.</w:t>
      </w:r>
    </w:p>
    <w:p w:rsidR="00271D5E" w:rsidRDefault="00271D5E" w:rsidP="001D60CB">
      <w:pPr>
        <w:pStyle w:val="BodyText"/>
      </w:pPr>
      <w:r>
        <w:t xml:space="preserve">Esta </w:t>
      </w:r>
      <w:r w:rsidRPr="00271D5E">
        <w:rPr>
          <w:i/>
        </w:rPr>
        <w:t>webcam</w:t>
      </w:r>
      <w:r>
        <w:t xml:space="preserve"> veio de fábrica com um filtro que inicia a passagem da luz infravermelha. Para a correta utilização neste projeto, este filtro teve que ser removido para que as imagens dos toques, que somente são visíveis ao espectro de luz infravermelha; pudessem ser passadas ao </w:t>
      </w:r>
      <w:r w:rsidRPr="00271D5E">
        <w:rPr>
          <w:i/>
        </w:rPr>
        <w:t>Touchlib</w:t>
      </w:r>
      <w:r>
        <w:t>.</w:t>
      </w:r>
    </w:p>
    <w:p w:rsidR="004F3DF4" w:rsidRDefault="004F3DF4" w:rsidP="004F3DF4">
      <w:pPr>
        <w:pStyle w:val="Figura"/>
      </w:pPr>
    </w:p>
    <w:p w:rsidR="00E3422D" w:rsidRDefault="00E3422D" w:rsidP="004F3DF4">
      <w:pPr>
        <w:pStyle w:val="Figura"/>
      </w:pPr>
      <w:bookmarkStart w:id="97" w:name="_Toc201408270"/>
      <w:r>
        <w:t xml:space="preserve">Figura </w:t>
      </w:r>
      <w:fldSimple w:instr=" SEQ Figura \* ARABIC ">
        <w:r w:rsidR="00DD4C1E">
          <w:rPr>
            <w:noProof/>
          </w:rPr>
          <w:t>39</w:t>
        </w:r>
      </w:fldSimple>
      <w:r>
        <w:t xml:space="preserve"> - </w:t>
      </w:r>
      <w:r w:rsidR="004A589C">
        <w:t>Toque</w:t>
      </w:r>
      <w:r>
        <w:t xml:space="preserve"> com e sem o filtro </w:t>
      </w:r>
      <w:r w:rsidR="004F3DF4">
        <w:t>inibidor d</w:t>
      </w:r>
      <w:r w:rsidR="00532C41">
        <w:t>a</w:t>
      </w:r>
      <w:r w:rsidR="004F3DF4">
        <w:t xml:space="preserve"> luz infravermelha</w:t>
      </w:r>
      <w:bookmarkEnd w:id="97"/>
    </w:p>
    <w:p w:rsidR="00271D5E" w:rsidRPr="00271D5E" w:rsidRDefault="00271D5E" w:rsidP="00271D5E">
      <w:r>
        <w:lastRenderedPageBreak/>
        <w:t xml:space="preserve">Para que pudéssemos ter uma imagem dos toques sem influências da iluminação externa, foi </w:t>
      </w:r>
      <w:r w:rsidR="00E3422D">
        <w:t xml:space="preserve">adicionado à câmera um filtro que somente permite a passagem do espectro de luz infravermelha. </w:t>
      </w:r>
      <w:r w:rsidR="004F3DF4">
        <w:t>O</w:t>
      </w:r>
      <w:r w:rsidR="00E3422D">
        <w:t xml:space="preserve"> filtro </w:t>
      </w:r>
      <w:r w:rsidR="004F3DF4">
        <w:t xml:space="preserve">utilizado foi um </w:t>
      </w:r>
      <w:r w:rsidR="00E3422D">
        <w:t>filme fotográfico.</w:t>
      </w:r>
    </w:p>
    <w:p w:rsidR="00532C41" w:rsidRDefault="00532C41" w:rsidP="00532C41">
      <w:pPr>
        <w:pStyle w:val="Figura"/>
      </w:pPr>
    </w:p>
    <w:p w:rsidR="004F3DF4" w:rsidRDefault="004F3DF4" w:rsidP="00532C41">
      <w:pPr>
        <w:pStyle w:val="Figura"/>
      </w:pPr>
      <w:bookmarkStart w:id="98" w:name="_Toc201408271"/>
      <w:r>
        <w:t xml:space="preserve">Figura </w:t>
      </w:r>
      <w:fldSimple w:instr=" SEQ Figura \* ARABIC ">
        <w:r w:rsidR="00DD4C1E">
          <w:rPr>
            <w:noProof/>
          </w:rPr>
          <w:t>40</w:t>
        </w:r>
      </w:fldSimple>
      <w:r>
        <w:t xml:space="preserve"> - </w:t>
      </w:r>
      <w:r w:rsidR="004A589C">
        <w:t>Toque</w:t>
      </w:r>
      <w:r>
        <w:t xml:space="preserve"> com e sem o filtro </w:t>
      </w:r>
      <w:r w:rsidR="00532C41">
        <w:t>inibidor da luz visível</w:t>
      </w:r>
      <w:bookmarkEnd w:id="98"/>
    </w:p>
    <w:p w:rsidR="004A589C" w:rsidRPr="004A589C" w:rsidRDefault="00216C21" w:rsidP="004A589C">
      <w:pPr>
        <w:pStyle w:val="Figura"/>
      </w:pPr>
      <w:r>
        <w:rPr>
          <w:noProof/>
          <w:lang w:eastAsia="pt-BR"/>
        </w:rPr>
        <w:drawing>
          <wp:inline distT="0" distB="0" distL="0" distR="0">
            <wp:extent cx="3295650" cy="24765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srcRect/>
                    <a:stretch>
                      <a:fillRect/>
                    </a:stretch>
                  </pic:blipFill>
                  <pic:spPr bwMode="auto">
                    <a:xfrm>
                      <a:off x="0" y="0"/>
                      <a:ext cx="3295650" cy="2476500"/>
                    </a:xfrm>
                    <a:prstGeom prst="rect">
                      <a:avLst/>
                    </a:prstGeom>
                    <a:noFill/>
                    <a:ln w="9525">
                      <a:noFill/>
                      <a:miter lim="800000"/>
                      <a:headEnd/>
                      <a:tailEnd/>
                    </a:ln>
                  </pic:spPr>
                </pic:pic>
              </a:graphicData>
            </a:graphic>
          </wp:inline>
        </w:drawing>
      </w:r>
    </w:p>
    <w:p w:rsidR="00E258FF" w:rsidRPr="004A589C" w:rsidRDefault="004A589C" w:rsidP="004A589C">
      <w:pPr>
        <w:pStyle w:val="Figura"/>
      </w:pPr>
      <w:bookmarkStart w:id="99" w:name="_Toc201408272"/>
      <w:r w:rsidRPr="004A589C">
        <w:t xml:space="preserve">Figura </w:t>
      </w:r>
      <w:fldSimple w:instr=" SEQ Figura \* ARABIC ">
        <w:r w:rsidR="00DD4C1E">
          <w:rPr>
            <w:noProof/>
          </w:rPr>
          <w:t>41</w:t>
        </w:r>
      </w:fldSimple>
      <w:r w:rsidRPr="004A589C">
        <w:t xml:space="preserve"> - Microsoft LifeCam VX 6000</w:t>
      </w:r>
      <w:bookmarkEnd w:id="99"/>
    </w:p>
    <w:p w:rsidR="000558FD" w:rsidRDefault="000558FD" w:rsidP="001D60CB">
      <w:pPr>
        <w:pStyle w:val="BodyText"/>
      </w:pPr>
      <w:r>
        <w:t xml:space="preserve">A </w:t>
      </w:r>
      <w:r w:rsidRPr="000558FD">
        <w:rPr>
          <w:i/>
        </w:rPr>
        <w:t>webcam</w:t>
      </w:r>
      <w:r>
        <w:t xml:space="preserve"> </w:t>
      </w:r>
      <w:r w:rsidR="004A3670">
        <w:t>fica</w:t>
      </w:r>
      <w:r>
        <w:t xml:space="preserve"> posiciona sob a mesa olhando para o acrílico, de modo a obter as imagens dos toques.</w:t>
      </w:r>
      <w:r w:rsidR="00A428B5">
        <w:t xml:space="preserve"> Por possuir um ângulo de visão maior que às convencionais, pode ser colocada a uma distância maior em relação ao acrílico e mesmo assim cobrir uma área da mesa maior ou equivalente.</w:t>
      </w:r>
    </w:p>
    <w:p w:rsidR="001C099D" w:rsidRDefault="001C099D" w:rsidP="00BD5501">
      <w:pPr>
        <w:pStyle w:val="BodyText"/>
      </w:pPr>
      <w:r>
        <w:t xml:space="preserve">A </w:t>
      </w:r>
      <w:r w:rsidR="00E258FF">
        <w:t xml:space="preserve">projeção </w:t>
      </w:r>
      <w:r>
        <w:t xml:space="preserve">é feita </w:t>
      </w:r>
      <w:r w:rsidR="004A3670">
        <w:t>com</w:t>
      </w:r>
      <w:r>
        <w:t xml:space="preserve"> um projetor de resolução </w:t>
      </w:r>
      <w:r w:rsidR="004A3670">
        <w:t>800</w:t>
      </w:r>
      <w:r>
        <w:t xml:space="preserve">px por </w:t>
      </w:r>
      <w:r w:rsidR="004A3670">
        <w:t>600</w:t>
      </w:r>
      <w:r>
        <w:t xml:space="preserve">px e um espelho. A imagem é </w:t>
      </w:r>
      <w:r w:rsidR="004A3670">
        <w:t xml:space="preserve">projetada no espelho que </w:t>
      </w:r>
      <w:r w:rsidR="00D534C3">
        <w:t>re</w:t>
      </w:r>
      <w:r>
        <w:t>direciona</w:t>
      </w:r>
      <w:r w:rsidR="00D534C3">
        <w:t xml:space="preserve"> a imagem para a superfície inferior do acrílico. </w:t>
      </w:r>
      <w:r>
        <w:t>Para que a projeção possa ser vista pelo usuário da mesa</w:t>
      </w:r>
      <w:r w:rsidR="00120026">
        <w:t xml:space="preserve"> é necessário um material difusor posicionado sob a superfície do acrílico</w:t>
      </w:r>
      <w:r>
        <w:t>.</w:t>
      </w:r>
    </w:p>
    <w:p w:rsidR="003A0199" w:rsidRDefault="003A0199" w:rsidP="003A0199">
      <w:pPr>
        <w:pStyle w:val="Figura"/>
      </w:pPr>
      <w:r>
        <w:rPr>
          <w:noProof/>
          <w:lang w:eastAsia="pt-BR"/>
        </w:rPr>
        <w:lastRenderedPageBreak/>
        <w:drawing>
          <wp:inline distT="0" distB="0" distL="0" distR="0">
            <wp:extent cx="3428572" cy="2571429"/>
            <wp:effectExtent l="19050" t="0" r="428"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srcRect/>
                    <a:stretch>
                      <a:fillRect/>
                    </a:stretch>
                  </pic:blipFill>
                  <pic:spPr bwMode="auto">
                    <a:xfrm>
                      <a:off x="0" y="0"/>
                      <a:ext cx="3428572" cy="2571429"/>
                    </a:xfrm>
                    <a:prstGeom prst="rect">
                      <a:avLst/>
                    </a:prstGeom>
                    <a:noFill/>
                    <a:ln w="9525">
                      <a:noFill/>
                      <a:miter lim="800000"/>
                      <a:headEnd/>
                      <a:tailEnd/>
                    </a:ln>
                  </pic:spPr>
                </pic:pic>
              </a:graphicData>
            </a:graphic>
          </wp:inline>
        </w:drawing>
      </w:r>
    </w:p>
    <w:p w:rsidR="003A0199" w:rsidRPr="00A428B5" w:rsidRDefault="003A0199" w:rsidP="003A0199">
      <w:pPr>
        <w:pStyle w:val="Figura"/>
      </w:pPr>
      <w:bookmarkStart w:id="100" w:name="_Toc201408273"/>
      <w:r>
        <w:t xml:space="preserve">Figura </w:t>
      </w:r>
      <w:fldSimple w:instr=" SEQ Figura \* ARABIC ">
        <w:r w:rsidR="00DD4C1E">
          <w:rPr>
            <w:noProof/>
          </w:rPr>
          <w:t>42</w:t>
        </w:r>
      </w:fldSimple>
      <w:r>
        <w:t xml:space="preserve"> - Sistema de projeção</w:t>
      </w:r>
      <w:bookmarkEnd w:id="100"/>
    </w:p>
    <w:p w:rsidR="003A0199"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4A3670">
        <w:rPr>
          <w:rStyle w:val="FootnoteReference"/>
        </w:rPr>
        <w:footnoteReference w:id="9"/>
      </w:r>
      <w:r w:rsidR="00C65278">
        <w:t xml:space="preserve">. </w:t>
      </w:r>
      <w:r w:rsidR="00955343">
        <w:t>Como e</w:t>
      </w:r>
      <w:r w:rsidR="00C65278">
        <w:t xml:space="preserve">ste material não </w:t>
      </w:r>
      <w:r w:rsidR="00955343">
        <w:t xml:space="preserve">é </w:t>
      </w:r>
      <w:r w:rsidR="00B26FA3">
        <w:t xml:space="preserve">encontrado </w:t>
      </w:r>
      <w:r w:rsidR="00C65278">
        <w:t xml:space="preserve">facilmente no Brasil, sua utilização </w:t>
      </w:r>
      <w:r w:rsidR="00955343">
        <w:t xml:space="preserve">foi </w:t>
      </w:r>
      <w:r w:rsidR="00C65278">
        <w:t xml:space="preserve">descartada. </w:t>
      </w:r>
      <w:r w:rsidR="00955343">
        <w:t>Para substituir o material difusor, f</w:t>
      </w:r>
      <w:r w:rsidR="00B26FA3">
        <w:t>oram realizados testes</w:t>
      </w:r>
      <w:r w:rsidR="00955343">
        <w:t xml:space="preserve"> </w:t>
      </w:r>
      <w:r w:rsidR="00B26FA3">
        <w:t>utilizando papel vegetal e sacolas plásticas</w:t>
      </w:r>
      <w:r w:rsidR="002B0366">
        <w:t xml:space="preserve"> brancas</w:t>
      </w:r>
      <w:r w:rsidR="00240A74">
        <w:t xml:space="preserve"> de polietileno</w:t>
      </w:r>
      <w:r w:rsidR="003A0199">
        <w:t>.</w:t>
      </w:r>
    </w:p>
    <w:p w:rsidR="00E258FF" w:rsidRDefault="00C65278" w:rsidP="004F7149">
      <w:pPr>
        <w:pStyle w:val="BodyText"/>
      </w:pPr>
      <w:r>
        <w:t>Testes</w:t>
      </w:r>
      <w:r w:rsidR="00240A74" w:rsidRPr="00240A74">
        <w:t xml:space="preserve"> </w:t>
      </w:r>
      <w:r w:rsidR="00240A74">
        <w:t>realizados, descritos a seguir,</w:t>
      </w:r>
      <w:r w:rsidR="00F76AB5">
        <w:t xml:space="preserve"> </w:t>
      </w:r>
      <w:r>
        <w:t xml:space="preserve">indicaram que </w:t>
      </w:r>
      <w:r w:rsidR="00240A74">
        <w:t xml:space="preserve">os </w:t>
      </w:r>
      <w:r w:rsidR="00120026">
        <w:t>sacos plásticos forneceram</w:t>
      </w:r>
      <w:r>
        <w:t xml:space="preserve"> </w:t>
      </w:r>
      <w:r w:rsidR="00120026">
        <w:t>maior nitidez na</w:t>
      </w:r>
      <w:r w:rsidR="00240A74">
        <w:t xml:space="preserve"> detecção dos toques</w:t>
      </w:r>
      <w:r w:rsidR="00B26FA3">
        <w:t>, em relação ao papel vegetal</w:t>
      </w:r>
      <w:r>
        <w:t xml:space="preserve">. </w:t>
      </w:r>
      <w:r w:rsidR="003C7395">
        <w:t>E</w:t>
      </w:r>
      <w:r w:rsidR="00120026">
        <w:t xml:space="preserve">ste material </w:t>
      </w:r>
      <w:r>
        <w:t xml:space="preserve">não </w:t>
      </w:r>
      <w:r w:rsidR="00120026">
        <w:t>foi encontrado no tamanho necessário</w:t>
      </w:r>
      <w:r w:rsidR="003C7395">
        <w:t xml:space="preserve"> para cobrir uma área razoável da mesa</w:t>
      </w:r>
      <w:r w:rsidR="00CB57FC">
        <w:t xml:space="preserve"> e foi também descartado.</w:t>
      </w:r>
      <w:r w:rsidR="003C7395">
        <w:t xml:space="preserve"> </w:t>
      </w:r>
      <w:r w:rsidR="00CB57FC">
        <w:t xml:space="preserve">Com isso, </w:t>
      </w:r>
      <w:r w:rsidR="00B26FA3">
        <w:t xml:space="preserve">o papel vegetal foi adotado como </w:t>
      </w:r>
      <w:r w:rsidR="00D130CC">
        <w:t>anteparo de projeção</w:t>
      </w:r>
      <w:r w:rsidR="00B26FA3">
        <w:t>.</w:t>
      </w:r>
    </w:p>
    <w:p w:rsidR="003A0199" w:rsidRDefault="003A0199" w:rsidP="003A0199">
      <w:pPr>
        <w:pStyle w:val="Figura"/>
      </w:pPr>
      <w:r>
        <w:rPr>
          <w:noProof/>
          <w:lang w:eastAsia="pt-BR"/>
        </w:rPr>
        <w:drawing>
          <wp:inline distT="0" distB="0" distL="0" distR="0">
            <wp:extent cx="3295650" cy="2476500"/>
            <wp:effectExtent l="1905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3295650" cy="2476500"/>
                    </a:xfrm>
                    <a:prstGeom prst="rect">
                      <a:avLst/>
                    </a:prstGeom>
                    <a:noFill/>
                    <a:ln w="9525">
                      <a:noFill/>
                      <a:miter lim="800000"/>
                      <a:headEnd/>
                      <a:tailEnd/>
                    </a:ln>
                  </pic:spPr>
                </pic:pic>
              </a:graphicData>
            </a:graphic>
          </wp:inline>
        </w:drawing>
      </w:r>
    </w:p>
    <w:p w:rsidR="003A0199" w:rsidRPr="003A0199" w:rsidRDefault="003A0199" w:rsidP="003A0199">
      <w:pPr>
        <w:pStyle w:val="Figura"/>
      </w:pPr>
      <w:r>
        <w:t xml:space="preserve">Figura </w:t>
      </w:r>
      <w:fldSimple w:instr=" SEQ Figura \* ARABIC ">
        <w:r w:rsidR="00DD4C1E">
          <w:rPr>
            <w:noProof/>
          </w:rPr>
          <w:t>43</w:t>
        </w:r>
      </w:fldSimple>
      <w:r>
        <w:t xml:space="preserve"> - Papel vegetal como anteparo de projeção</w:t>
      </w:r>
    </w:p>
    <w:p w:rsidR="00737335" w:rsidRDefault="00FD3ADF" w:rsidP="00FD3ADF">
      <w:pPr>
        <w:pStyle w:val="Heading3"/>
      </w:pPr>
      <w:bookmarkStart w:id="101" w:name="_Toc201408214"/>
      <w:r>
        <w:lastRenderedPageBreak/>
        <w:t>Testes e Dificuldades Encontradas</w:t>
      </w:r>
      <w:bookmarkEnd w:id="101"/>
    </w:p>
    <w:p w:rsidR="00297085" w:rsidRDefault="00297085" w:rsidP="003E6882">
      <w:pPr>
        <w:pStyle w:val="BodyText"/>
      </w:pPr>
      <w:r>
        <w:t>A primeira dificuldade encontrada no desenvolvimento do projeto foi o baixo contraste entre as regiões compreendidas como toques na mesa desenvolvida pelos ex-alunos do Centro Universitário Senac. Optou-se por reestruturar toda a parte elétrica, trocando os seus componentes elétricos de modo a melhorar este contraste. Com um contraste maior, não é necessária força para interagir</w:t>
      </w:r>
      <w:r w:rsidR="00BA45F6">
        <w:t xml:space="preserve"> com a superfície, além de permitir uma leitura mais precisa por parte do software </w:t>
      </w:r>
      <w:r w:rsidR="00BA45F6" w:rsidRPr="00BA45F6">
        <w:rPr>
          <w:i/>
        </w:rPr>
        <w:t>Touchlib</w:t>
      </w:r>
      <w:r w:rsidR="00BA45F6">
        <w:t>.</w:t>
      </w:r>
    </w:p>
    <w:p w:rsidR="00623825" w:rsidRPr="00CB57FC" w:rsidRDefault="00CB57FC" w:rsidP="00CB57FC">
      <w:pPr>
        <w:pStyle w:val="Figura"/>
      </w:pPr>
      <w:r w:rsidRPr="00CB57FC">
        <w:rPr>
          <w:noProof/>
          <w:lang w:eastAsia="pt-BR"/>
        </w:rPr>
        <w:drawing>
          <wp:inline distT="0" distB="0" distL="0" distR="0">
            <wp:extent cx="5753100" cy="2466975"/>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srcRect/>
                    <a:stretch>
                      <a:fillRect/>
                    </a:stretch>
                  </pic:blipFill>
                  <pic:spPr bwMode="auto">
                    <a:xfrm>
                      <a:off x="0" y="0"/>
                      <a:ext cx="5753100" cy="2466975"/>
                    </a:xfrm>
                    <a:prstGeom prst="rect">
                      <a:avLst/>
                    </a:prstGeom>
                    <a:noFill/>
                    <a:ln w="9525">
                      <a:noFill/>
                      <a:miter lim="800000"/>
                      <a:headEnd/>
                      <a:tailEnd/>
                    </a:ln>
                  </pic:spPr>
                </pic:pic>
              </a:graphicData>
            </a:graphic>
          </wp:inline>
        </w:drawing>
      </w:r>
    </w:p>
    <w:p w:rsidR="00737335" w:rsidRPr="00CB57FC" w:rsidRDefault="00623825" w:rsidP="00CB57FC">
      <w:pPr>
        <w:pStyle w:val="Figura"/>
      </w:pPr>
      <w:bookmarkStart w:id="102" w:name="_Toc200128381"/>
      <w:bookmarkStart w:id="103" w:name="_Toc201408274"/>
      <w:r w:rsidRPr="00CB57FC">
        <w:t xml:space="preserve">Figura </w:t>
      </w:r>
      <w:fldSimple w:instr=" SEQ Figura \* ARABIC ">
        <w:r w:rsidR="00DD4C1E">
          <w:rPr>
            <w:noProof/>
          </w:rPr>
          <w:t>44</w:t>
        </w:r>
      </w:fldSimple>
      <w:r w:rsidRPr="00CB57FC">
        <w:t xml:space="preserve"> </w:t>
      </w:r>
      <w:r w:rsidR="00DE66C3" w:rsidRPr="00CB57FC">
        <w:t>-</w:t>
      </w:r>
      <w:r w:rsidR="00E47AD3" w:rsidRPr="00CB57FC">
        <w:t xml:space="preserve"> </w:t>
      </w:r>
      <w:r w:rsidR="00BA45F6">
        <w:t>Comparativo do t</w:t>
      </w:r>
      <w:r w:rsidRPr="00CB57FC">
        <w:t>oque antes e depois da reestruturação</w:t>
      </w:r>
      <w:bookmarkEnd w:id="102"/>
      <w:bookmarkEnd w:id="103"/>
    </w:p>
    <w:p w:rsidR="00BA45F6" w:rsidRDefault="0076337F" w:rsidP="001D60CB">
      <w:pPr>
        <w:pStyle w:val="BodyText"/>
      </w:pPr>
      <w:r>
        <w:t>Uma</w:t>
      </w:r>
      <w:r w:rsidR="00BA45F6">
        <w:t xml:space="preserve"> das maiores </w:t>
      </w:r>
      <w:r>
        <w:t>dificuldade</w:t>
      </w:r>
      <w:r w:rsidR="00BA45F6">
        <w:t>s</w:t>
      </w:r>
      <w:r>
        <w:t xml:space="preserve"> </w:t>
      </w:r>
      <w:r w:rsidR="00BA45F6">
        <w:t xml:space="preserve">encontradas </w:t>
      </w:r>
      <w:r>
        <w:t>no desenvolvimento d</w:t>
      </w:r>
      <w:r w:rsidR="00BA45F6">
        <w:t>o</w:t>
      </w:r>
      <w:r>
        <w:t xml:space="preserve"> </w:t>
      </w:r>
      <w:r w:rsidR="00BA45F6">
        <w:t>projeto</w:t>
      </w:r>
      <w:r>
        <w:t xml:space="preserve"> foi o reconhecimento de </w:t>
      </w:r>
      <w:r w:rsidR="0005023C">
        <w:t xml:space="preserve">marcadores </w:t>
      </w:r>
      <w:r>
        <w:t>fiduciais</w:t>
      </w:r>
      <w:r w:rsidR="0005023C">
        <w:t xml:space="preserve"> d</w:t>
      </w:r>
      <w:r w:rsidR="00BA45F6">
        <w:t>o</w:t>
      </w:r>
      <w:r w:rsidR="0005023C">
        <w:t xml:space="preserve"> </w:t>
      </w:r>
      <w:r w:rsidR="00BA45F6" w:rsidRPr="00BA45F6">
        <w:rPr>
          <w:i/>
        </w:rPr>
        <w:t>R</w:t>
      </w:r>
      <w:r w:rsidR="0005023C" w:rsidRPr="00BA45F6">
        <w:rPr>
          <w:i/>
        </w:rPr>
        <w:t>eac</w:t>
      </w:r>
      <w:r w:rsidR="00BA45F6" w:rsidRPr="00BA45F6">
        <w:rPr>
          <w:i/>
        </w:rPr>
        <w:t>TIV</w:t>
      </w:r>
      <w:r w:rsidR="0005023C" w:rsidRPr="00BA45F6">
        <w:rPr>
          <w:i/>
        </w:rPr>
        <w:t>ision</w:t>
      </w:r>
      <w:r w:rsidR="0005023C">
        <w:t>, que acabaram sendo eliminados da concepção do projeto</w:t>
      </w:r>
      <w:r>
        <w:t xml:space="preserve">. A projeção sobre o acrílico </w:t>
      </w:r>
      <w:r w:rsidR="0005023C">
        <w:t xml:space="preserve">causa muitas variações de iluminação, o que </w:t>
      </w:r>
      <w:r>
        <w:t xml:space="preserve">inviabilizava a detecção </w:t>
      </w:r>
      <w:r w:rsidR="0005023C">
        <w:t>destes fiduciais em imagens de uma câmera captando luz no espectro visível</w:t>
      </w:r>
      <w:r w:rsidR="00BA45F6">
        <w:t>.</w:t>
      </w:r>
    </w:p>
    <w:p w:rsidR="00737335" w:rsidRDefault="00903D22" w:rsidP="001D60CB">
      <w:pPr>
        <w:pStyle w:val="BodyText"/>
      </w:pPr>
      <w:r>
        <w:t xml:space="preserve">Para resolver este problema, os fiduciais seriam </w:t>
      </w:r>
      <w:r w:rsidR="0005023C">
        <w:t xml:space="preserve">eram </w:t>
      </w:r>
      <w:r>
        <w:t xml:space="preserve">iluminados por </w:t>
      </w:r>
      <w:r w:rsidR="00BA45F6">
        <w:t xml:space="preserve">um </w:t>
      </w:r>
      <w:r w:rsidR="0005023C" w:rsidRPr="00BA45F6">
        <w:rPr>
          <w:i/>
        </w:rPr>
        <w:t>LED</w:t>
      </w:r>
      <w:r w:rsidR="0005023C">
        <w:t xml:space="preserve"> </w:t>
      </w:r>
      <w:r>
        <w:t>infravermelho</w:t>
      </w:r>
      <w:r w:rsidR="0005023C">
        <w:t xml:space="preserve">, de maneira a </w:t>
      </w:r>
      <w:r w:rsidR="00BA45F6">
        <w:t xml:space="preserve">deixar o marcador </w:t>
      </w:r>
      <w:r w:rsidR="0005023C">
        <w:t xml:space="preserve">discernível na imagem </w:t>
      </w:r>
      <w:r w:rsidR="00BA45F6">
        <w:t xml:space="preserve">obtida pela </w:t>
      </w:r>
      <w:r w:rsidR="000E795C" w:rsidRPr="000E795C">
        <w:rPr>
          <w:i/>
        </w:rPr>
        <w:t>webcam</w:t>
      </w:r>
      <w:r w:rsidR="000E795C">
        <w:t>,</w:t>
      </w:r>
      <w:r w:rsidR="0005023C">
        <w:t xml:space="preserve"> mesmo quando há incidência de luz do projetor sobre ele</w:t>
      </w:r>
      <w:r w:rsidR="002E0C6D">
        <w:t>.</w:t>
      </w:r>
      <w:r w:rsidR="00C26F31">
        <w:t xml:space="preserve"> </w:t>
      </w:r>
      <w:r w:rsidR="0005023C">
        <w:t xml:space="preserve">Um circuito com </w:t>
      </w:r>
      <w:r w:rsidR="000E795C">
        <w:t>o</w:t>
      </w:r>
      <w:r w:rsidR="0005023C">
        <w:t xml:space="preserve"> </w:t>
      </w:r>
      <w:r w:rsidR="0005023C" w:rsidRPr="000E795C">
        <w:rPr>
          <w:i/>
        </w:rPr>
        <w:t>LED</w:t>
      </w:r>
      <w:r w:rsidR="0005023C">
        <w:t xml:space="preserve"> infravermelho foi encaixado no fundo de um copo de isopor, que funciona como difusor da luz e auxilia na iluminação</w:t>
      </w:r>
      <w:r w:rsidR="00F76AB5">
        <w:t xml:space="preserve">. O fiducial fica sobre a mesa, dentro do copo, sendo iluminado pelo </w:t>
      </w:r>
      <w:r w:rsidR="000E795C" w:rsidRPr="000E795C">
        <w:rPr>
          <w:i/>
        </w:rPr>
        <w:t>LED</w:t>
      </w:r>
      <w:r w:rsidR="00F76AB5">
        <w:t>, através de um furo no topo do copo.</w:t>
      </w:r>
    </w:p>
    <w:p w:rsidR="002E0C6D" w:rsidRDefault="002C102D" w:rsidP="002E0C6D">
      <w:pPr>
        <w:pStyle w:val="Figura"/>
      </w:pPr>
      <w:r>
        <w:rPr>
          <w:noProof/>
          <w:lang w:eastAsia="pt-BR"/>
        </w:rPr>
        <w:lastRenderedPageBreak/>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A030CB" w:rsidRDefault="002E0C6D" w:rsidP="00CF1492">
      <w:pPr>
        <w:pStyle w:val="Figura"/>
      </w:pPr>
      <w:bookmarkStart w:id="104" w:name="_Toc200128382"/>
      <w:bookmarkStart w:id="105" w:name="_Toc201408275"/>
      <w:r>
        <w:t xml:space="preserve">Figura </w:t>
      </w:r>
      <w:fldSimple w:instr=" SEQ Figura \* ARABIC ">
        <w:r w:rsidR="00DD4C1E">
          <w:rPr>
            <w:noProof/>
          </w:rPr>
          <w:t>45</w:t>
        </w:r>
      </w:fldSimple>
      <w:r>
        <w:t xml:space="preserve"> </w:t>
      </w:r>
      <w:r w:rsidR="00DE66C3">
        <w:t>-</w:t>
      </w:r>
      <w:r>
        <w:t xml:space="preserve"> </w:t>
      </w:r>
      <w:r w:rsidR="000E795C">
        <w:t>Copo e circuito com LED</w:t>
      </w:r>
      <w:r w:rsidR="002C102D">
        <w:t xml:space="preserve"> </w:t>
      </w:r>
      <w:r w:rsidR="00C26F31">
        <w:t>usado na iluminação</w:t>
      </w:r>
      <w:bookmarkEnd w:id="104"/>
      <w:r w:rsidR="000E795C">
        <w:t xml:space="preserve"> do fiducial</w:t>
      </w:r>
      <w:bookmarkEnd w:id="105"/>
    </w:p>
    <w:p w:rsidR="002B0366" w:rsidRDefault="006947C5" w:rsidP="00A73D20">
      <w:pPr>
        <w:pStyle w:val="BodyText"/>
      </w:pPr>
      <w:r w:rsidRPr="006947C5">
        <w:t xml:space="preserve">Utilizando este </w:t>
      </w:r>
      <w:r>
        <w:t>circuito</w:t>
      </w:r>
      <w:r w:rsidRPr="006947C5">
        <w:t>, os testes utilizando anteparos</w:t>
      </w:r>
      <w:r w:rsidR="007E52A9">
        <w:t xml:space="preserve"> difusores</w:t>
      </w:r>
      <w:r w:rsidRPr="006947C5">
        <w:t xml:space="preserve"> de projeção </w:t>
      </w:r>
      <w:r>
        <w:t xml:space="preserve">que ficam sob a superfície do </w:t>
      </w:r>
      <w:r w:rsidRPr="006947C5">
        <w:t>acrílico</w:t>
      </w:r>
      <w:r>
        <w:t>,</w:t>
      </w:r>
      <w:r w:rsidRPr="006947C5">
        <w:t xml:space="preserve"> de maneira a que os usuários possam ver as imagens </w:t>
      </w:r>
      <w:r>
        <w:t xml:space="preserve">projetadas </w:t>
      </w:r>
      <w:r w:rsidRPr="006947C5">
        <w:t xml:space="preserve">do jogo puderam ser iniciados. </w:t>
      </w:r>
      <w:r w:rsidR="002B0366">
        <w:t xml:space="preserve">Foram utilizados dois materiais nos testes: papel vegetal e sacos plásticos brancos de polietileno. Estes anteparos </w:t>
      </w:r>
      <w:r w:rsidR="007E52A9">
        <w:t xml:space="preserve">difusores são </w:t>
      </w:r>
      <w:r w:rsidR="002B0366">
        <w:t xml:space="preserve">colocados sob a superfície de acrílico. </w:t>
      </w:r>
      <w:r w:rsidR="000733AE">
        <w:t>Caso fosse</w:t>
      </w:r>
      <w:r w:rsidR="007E52A9">
        <w:t>m</w:t>
      </w:r>
      <w:r w:rsidR="000733AE">
        <w:t xml:space="preserve"> colocado</w:t>
      </w:r>
      <w:r w:rsidR="007E52A9">
        <w:t>s</w:t>
      </w:r>
      <w:r w:rsidR="000733AE">
        <w:t xml:space="preserve"> sobre a superfície, a frustração da luz refletida dentro do acrílico não aconteceria.</w:t>
      </w:r>
      <w:r w:rsidR="00D76626">
        <w:t xml:space="preserve"> Estes materiais foram escolhidos devido ao fato de serem semitransparentes, permitindo que a luz infravermelha o ultrapasse e que a projeção seja visível.</w:t>
      </w:r>
    </w:p>
    <w:p w:rsidR="002A5836" w:rsidRDefault="00EA623E" w:rsidP="002A5836">
      <w:pPr>
        <w:pStyle w:val="Figura"/>
      </w:pPr>
      <w:r>
        <w:rPr>
          <w:noProof/>
          <w:lang w:eastAsia="pt-BR"/>
        </w:rPr>
        <w:drawing>
          <wp:inline distT="0" distB="0" distL="0" distR="0">
            <wp:extent cx="5200650" cy="26670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
                    <a:srcRect/>
                    <a:stretch>
                      <a:fillRect/>
                    </a:stretch>
                  </pic:blipFill>
                  <pic:spPr bwMode="auto">
                    <a:xfrm>
                      <a:off x="0" y="0"/>
                      <a:ext cx="5200650" cy="2667000"/>
                    </a:xfrm>
                    <a:prstGeom prst="rect">
                      <a:avLst/>
                    </a:prstGeom>
                    <a:noFill/>
                    <a:ln w="9525">
                      <a:noFill/>
                      <a:miter lim="800000"/>
                      <a:headEnd/>
                      <a:tailEnd/>
                    </a:ln>
                  </pic:spPr>
                </pic:pic>
              </a:graphicData>
            </a:graphic>
          </wp:inline>
        </w:drawing>
      </w:r>
    </w:p>
    <w:p w:rsidR="000733AE" w:rsidRDefault="002A5836" w:rsidP="002A5836">
      <w:pPr>
        <w:pStyle w:val="Figura"/>
      </w:pPr>
      <w:bookmarkStart w:id="106" w:name="_Toc201408276"/>
      <w:r>
        <w:t xml:space="preserve">Figura </w:t>
      </w:r>
      <w:fldSimple w:instr=" SEQ Figura \* ARABIC ">
        <w:r w:rsidR="00DD4C1E">
          <w:rPr>
            <w:noProof/>
          </w:rPr>
          <w:t>46</w:t>
        </w:r>
      </w:fldSimple>
      <w:r>
        <w:t xml:space="preserve"> - FTIR utiliza</w:t>
      </w:r>
      <w:r w:rsidR="00EA623E">
        <w:t xml:space="preserve">ndo </w:t>
      </w:r>
      <w:r>
        <w:t>anteparo difusor para projeção</w:t>
      </w:r>
      <w:bookmarkEnd w:id="106"/>
    </w:p>
    <w:p w:rsidR="00301B85" w:rsidRDefault="006947C5" w:rsidP="0052616C">
      <w:pPr>
        <w:pStyle w:val="BodyText"/>
      </w:pPr>
      <w:r w:rsidRPr="006947C5">
        <w:t xml:space="preserve">A detecção do fiducial </w:t>
      </w:r>
      <w:r w:rsidR="00803001">
        <w:t>foi</w:t>
      </w:r>
      <w:r w:rsidRPr="006947C5">
        <w:t xml:space="preserve"> apenas possível nas imagens captadas pela </w:t>
      </w:r>
      <w:r w:rsidRPr="002B0366">
        <w:rPr>
          <w:i/>
        </w:rPr>
        <w:t>webcam</w:t>
      </w:r>
      <w:r w:rsidRPr="006947C5">
        <w:t xml:space="preserve"> quando foi usado como </w:t>
      </w:r>
      <w:r w:rsidR="00803001">
        <w:t xml:space="preserve">material de </w:t>
      </w:r>
      <w:r w:rsidRPr="006947C5">
        <w:t xml:space="preserve">anteparo </w:t>
      </w:r>
      <w:r w:rsidR="00803001">
        <w:t xml:space="preserve">os </w:t>
      </w:r>
      <w:r w:rsidRPr="006947C5">
        <w:t xml:space="preserve">sacos plásticos brancos </w:t>
      </w:r>
      <w:r w:rsidR="00803001">
        <w:t xml:space="preserve">de </w:t>
      </w:r>
      <w:r w:rsidRPr="006947C5">
        <w:lastRenderedPageBreak/>
        <w:t>polietileno</w:t>
      </w:r>
      <w:r w:rsidR="00803001">
        <w:t>. Utilizando o papel vegetal, a imagem do fiducial era distorcida e borrada, inviabilizando a sua detecção</w:t>
      </w:r>
      <w:r w:rsidR="00F56E1D">
        <w:t>.</w:t>
      </w:r>
      <w:r w:rsidRPr="006947C5">
        <w:t xml:space="preserve"> Outra limitação </w:t>
      </w:r>
      <w:r w:rsidR="00F56E1D">
        <w:t xml:space="preserve">da utilização </w:t>
      </w:r>
      <w:r w:rsidRPr="006947C5">
        <w:t>dos fiduciais foi a distância que a câmera deveria estar d</w:t>
      </w:r>
      <w:r w:rsidR="0004335D">
        <w:t xml:space="preserve">a superfície do acrílico para reconhecer </w:t>
      </w:r>
      <w:r w:rsidRPr="006947C5">
        <w:t>o fiducial</w:t>
      </w:r>
      <w:r w:rsidR="0004335D">
        <w:t xml:space="preserve">. Utilizando uma câmera convencional de resolução de 640px por 480px, com ângulo de visão de 45º, essa distância era de </w:t>
      </w:r>
      <w:r w:rsidRPr="006947C5">
        <w:t>25 cm</w:t>
      </w:r>
      <w:r w:rsidR="0052616C">
        <w:t>.</w:t>
      </w:r>
    </w:p>
    <w:p w:rsidR="00301B85" w:rsidRDefault="006947C5" w:rsidP="00301B85">
      <w:r w:rsidRPr="006947C5">
        <w:t xml:space="preserve">A essa distância é </w:t>
      </w:r>
      <w:r w:rsidR="0004335D">
        <w:t xml:space="preserve">inviável a </w:t>
      </w:r>
      <w:r w:rsidRPr="006947C5">
        <w:t>execu</w:t>
      </w:r>
      <w:r w:rsidR="0004335D">
        <w:t>ção de</w:t>
      </w:r>
      <w:r w:rsidRPr="006947C5">
        <w:t xml:space="preserve"> qualquer aplicação, pois a área </w:t>
      </w:r>
      <w:r w:rsidR="0004335D">
        <w:t xml:space="preserve">útil da mesa ficaria em torno de </w:t>
      </w:r>
      <w:r w:rsidR="008E2F0A">
        <w:t>625</w:t>
      </w:r>
      <w:r w:rsidR="0004335D">
        <w:t>cm²</w:t>
      </w:r>
      <w:r w:rsidR="008E2F0A">
        <w:t xml:space="preserve"> (25 cm x 25 cm); muito pouco quando comparado à área total d</w:t>
      </w:r>
      <w:r w:rsidR="0094282F">
        <w:t>o</w:t>
      </w:r>
      <w:r w:rsidR="008E2F0A">
        <w:t xml:space="preserve"> </w:t>
      </w:r>
      <w:r w:rsidR="0094282F">
        <w:t>acrílico</w:t>
      </w:r>
      <w:r w:rsidR="008E2F0A">
        <w:t xml:space="preserve"> que é de </w:t>
      </w:r>
      <w:r w:rsidR="008E2F0A" w:rsidRPr="008E2F0A">
        <w:t>1920</w:t>
      </w:r>
      <w:r w:rsidR="0094282F">
        <w:t>0</w:t>
      </w:r>
      <w:r w:rsidR="007D0DE5">
        <w:t>c</w:t>
      </w:r>
      <w:r w:rsidR="008E2F0A">
        <w:t>m².</w:t>
      </w:r>
      <w:r w:rsidR="007D0DE5">
        <w:t xml:space="preserve"> Este teste não foi refeito utilizando a </w:t>
      </w:r>
      <w:r w:rsidR="007C4134">
        <w:t xml:space="preserve">webcam VX 6000, pois </w:t>
      </w:r>
      <w:r w:rsidR="00D76626">
        <w:t>esta apenas esteve disponível após grande parte do desenvolvimento do jogo baseando-se apenas em toques.</w:t>
      </w:r>
    </w:p>
    <w:p w:rsidR="0052616C" w:rsidRDefault="006947C5" w:rsidP="00301B85">
      <w:r w:rsidRPr="006947C5">
        <w:t>Com base nestes testes</w:t>
      </w:r>
      <w:r w:rsidR="007423B0">
        <w:t xml:space="preserve"> realizados </w:t>
      </w:r>
      <w:r w:rsidRPr="006947C5">
        <w:t>e n</w:t>
      </w:r>
      <w:r w:rsidR="007423B0">
        <w:t>a</w:t>
      </w:r>
      <w:r w:rsidRPr="006947C5">
        <w:t>s limitações</w:t>
      </w:r>
      <w:r w:rsidR="007423B0">
        <w:t xml:space="preserve"> encontradas</w:t>
      </w:r>
      <w:r w:rsidRPr="006947C5">
        <w:t>, o uso de fiduciais foi descartado d</w:t>
      </w:r>
      <w:r w:rsidR="007423B0">
        <w:t xml:space="preserve">a concepção do </w:t>
      </w:r>
      <w:r w:rsidRPr="006947C5">
        <w:t>projeto</w:t>
      </w:r>
      <w:r w:rsidR="007423B0">
        <w:t xml:space="preserve"> e decidimos apenas utilizar os toques como modo de interação</w:t>
      </w:r>
      <w:r w:rsidRPr="006947C5">
        <w:t>.</w:t>
      </w:r>
    </w:p>
    <w:p w:rsidR="0052616C" w:rsidRPr="0052616C" w:rsidRDefault="0052616C" w:rsidP="0052616C">
      <w:pPr>
        <w:pStyle w:val="Figura"/>
      </w:pPr>
      <w:r w:rsidRPr="0052616C">
        <w:rPr>
          <w:noProof/>
          <w:lang w:eastAsia="pt-BR"/>
        </w:rPr>
        <w:drawing>
          <wp:inline distT="0" distB="0" distL="0" distR="0">
            <wp:extent cx="5314950" cy="2238375"/>
            <wp:effectExtent l="19050" t="0" r="0" b="0"/>
            <wp:docPr id="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4"/>
                    <a:srcRect/>
                    <a:stretch>
                      <a:fillRect/>
                    </a:stretch>
                  </pic:blipFill>
                  <pic:spPr bwMode="auto">
                    <a:xfrm>
                      <a:off x="0" y="0"/>
                      <a:ext cx="5314950" cy="2238375"/>
                    </a:xfrm>
                    <a:prstGeom prst="rect">
                      <a:avLst/>
                    </a:prstGeom>
                    <a:noFill/>
                    <a:ln w="9525">
                      <a:noFill/>
                      <a:miter lim="800000"/>
                      <a:headEnd/>
                      <a:tailEnd/>
                    </a:ln>
                  </pic:spPr>
                </pic:pic>
              </a:graphicData>
            </a:graphic>
          </wp:inline>
        </w:drawing>
      </w:r>
      <w:bookmarkStart w:id="107" w:name="_Toc200128383"/>
      <w:r w:rsidRPr="0052616C">
        <w:t xml:space="preserve"> </w:t>
      </w:r>
    </w:p>
    <w:p w:rsidR="0052616C" w:rsidRPr="0052616C" w:rsidRDefault="0052616C" w:rsidP="0052616C">
      <w:pPr>
        <w:pStyle w:val="Figura"/>
      </w:pPr>
      <w:bookmarkStart w:id="108" w:name="_Toc201408277"/>
      <w:r w:rsidRPr="0052616C">
        <w:t xml:space="preserve">Figura </w:t>
      </w:r>
      <w:fldSimple w:instr=" SEQ Figura \* ARABIC ">
        <w:r w:rsidR="00DD4C1E">
          <w:rPr>
            <w:noProof/>
          </w:rPr>
          <w:t>47</w:t>
        </w:r>
      </w:fldSimple>
      <w:r w:rsidRPr="0052616C">
        <w:t xml:space="preserve"> - Fiduciais sobre papel vegetal e</w:t>
      </w:r>
      <w:r w:rsidR="00710EF7">
        <w:t xml:space="preserve"> saco</w:t>
      </w:r>
      <w:r w:rsidRPr="0052616C">
        <w:t xml:space="preserve"> plástico</w:t>
      </w:r>
      <w:bookmarkEnd w:id="107"/>
      <w:bookmarkEnd w:id="108"/>
    </w:p>
    <w:p w:rsidR="00A030CB" w:rsidRDefault="00F56E1D" w:rsidP="00301B85">
      <w:r>
        <w:t xml:space="preserve">Em relação ao toque não </w:t>
      </w:r>
      <w:r w:rsidR="005F775B">
        <w:t>houve</w:t>
      </w:r>
      <w:r>
        <w:t xml:space="preserve"> problemas</w:t>
      </w:r>
      <w:r w:rsidR="000C144D">
        <w:t xml:space="preserve"> de detecção utilizando </w:t>
      </w:r>
      <w:r w:rsidR="005F775B">
        <w:t>anteparos difusores</w:t>
      </w:r>
      <w:r>
        <w:t xml:space="preserve">, pois </w:t>
      </w:r>
      <w:r w:rsidR="005F775B">
        <w:t xml:space="preserve">em </w:t>
      </w:r>
      <w:r>
        <w:t xml:space="preserve">ambos </w:t>
      </w:r>
      <w:r w:rsidR="005F775B">
        <w:t xml:space="preserve">os materiais (papel vegetal e saco plástico) </w:t>
      </w:r>
      <w:r>
        <w:t>foram detectados</w:t>
      </w:r>
      <w:r w:rsidR="005F775B">
        <w:t xml:space="preserve"> corretamente com a </w:t>
      </w:r>
      <w:r w:rsidR="005F775B" w:rsidRPr="005F775B">
        <w:rPr>
          <w:i/>
        </w:rPr>
        <w:t>webcam</w:t>
      </w:r>
      <w:r w:rsidR="005F775B">
        <w:t xml:space="preserve"> </w:t>
      </w:r>
      <w:r w:rsidR="001B034E">
        <w:t xml:space="preserve">convencional. Utilizando a VX 6000, a distância em relação à superfície do acrílico em que utilizamos a </w:t>
      </w:r>
      <w:r w:rsidR="001B034E" w:rsidRPr="001B034E">
        <w:t>webcam</w:t>
      </w:r>
      <w:r w:rsidR="001B034E">
        <w:t xml:space="preserve"> foi </w:t>
      </w:r>
      <w:r w:rsidR="00A650AE">
        <w:t xml:space="preserve">de </w:t>
      </w:r>
      <w:r w:rsidR="00811006">
        <w:t>85 cm</w:t>
      </w:r>
      <w:r w:rsidR="00A650AE">
        <w:t xml:space="preserve">. A esta distância a área útil da mesa ficou em torno de </w:t>
      </w:r>
      <w:r w:rsidR="00811006">
        <w:t>5720</w:t>
      </w:r>
      <w:r w:rsidR="00A650AE">
        <w:t>cm² (</w:t>
      </w:r>
      <w:r w:rsidR="00811006">
        <w:t xml:space="preserve">65 </w:t>
      </w:r>
      <w:r w:rsidR="00A650AE">
        <w:t xml:space="preserve">cm x </w:t>
      </w:r>
      <w:r w:rsidR="00811006">
        <w:t xml:space="preserve">88 </w:t>
      </w:r>
      <w:r w:rsidR="00A650AE">
        <w:t xml:space="preserve">cm). </w:t>
      </w:r>
    </w:p>
    <w:p w:rsidR="00710EF7" w:rsidRDefault="00710EF7" w:rsidP="00710EF7">
      <w:pPr>
        <w:pStyle w:val="Figura"/>
      </w:pPr>
      <w:r>
        <w:rPr>
          <w:noProof/>
          <w:lang w:eastAsia="pt-BR"/>
        </w:rPr>
        <w:lastRenderedPageBreak/>
        <w:drawing>
          <wp:inline distT="0" distB="0" distL="0" distR="0">
            <wp:extent cx="4381500" cy="169545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a:srcRect/>
                    <a:stretch>
                      <a:fillRect/>
                    </a:stretch>
                  </pic:blipFill>
                  <pic:spPr bwMode="auto">
                    <a:xfrm>
                      <a:off x="0" y="0"/>
                      <a:ext cx="4381500" cy="1695450"/>
                    </a:xfrm>
                    <a:prstGeom prst="rect">
                      <a:avLst/>
                    </a:prstGeom>
                    <a:noFill/>
                    <a:ln w="9525">
                      <a:noFill/>
                      <a:miter lim="800000"/>
                      <a:headEnd/>
                      <a:tailEnd/>
                    </a:ln>
                  </pic:spPr>
                </pic:pic>
              </a:graphicData>
            </a:graphic>
          </wp:inline>
        </w:drawing>
      </w:r>
    </w:p>
    <w:p w:rsidR="00A650AE" w:rsidRPr="00A650AE" w:rsidRDefault="00710EF7" w:rsidP="00710EF7">
      <w:pPr>
        <w:pStyle w:val="Figura"/>
      </w:pPr>
      <w:bookmarkStart w:id="109" w:name="_Toc201408278"/>
      <w:r>
        <w:t xml:space="preserve">Figura </w:t>
      </w:r>
      <w:fldSimple w:instr=" SEQ Figura \* ARABIC ">
        <w:r w:rsidR="00DD4C1E">
          <w:rPr>
            <w:noProof/>
          </w:rPr>
          <w:t>48</w:t>
        </w:r>
      </w:fldSimple>
      <w:r>
        <w:t xml:space="preserve"> - Toque sobre papel vegetal e saco plástico</w:t>
      </w:r>
      <w:bookmarkEnd w:id="109"/>
    </w:p>
    <w:p w:rsidR="00FD2D6A" w:rsidRPr="00FD2D6A" w:rsidRDefault="00D559C4" w:rsidP="00FD2D6A">
      <w:pPr>
        <w:pStyle w:val="Heading2"/>
      </w:pPr>
      <w:bookmarkStart w:id="110" w:name="_Toc201408215"/>
      <w:r>
        <w:t>Jogo</w:t>
      </w:r>
      <w:bookmarkEnd w:id="110"/>
    </w:p>
    <w:p w:rsidR="00FD2D6A" w:rsidRPr="00FD2D6A" w:rsidRDefault="00D800F3" w:rsidP="001D60CB">
      <w:pPr>
        <w:pStyle w:val="BodyText"/>
      </w:pPr>
      <w:r>
        <w:t>Uma</w:t>
      </w:r>
      <w:r w:rsidR="00FD2D6A" w:rsidRPr="00FD2D6A">
        <w:t xml:space="preserve"> </w:t>
      </w:r>
      <w:r>
        <w:t xml:space="preserve">das </w:t>
      </w:r>
      <w:r w:rsidR="00FD2D6A" w:rsidRPr="00FD2D6A">
        <w:t>primeira</w:t>
      </w:r>
      <w:r>
        <w:t>s</w:t>
      </w:r>
      <w:r w:rsidR="00FD2D6A" w:rsidRPr="00FD2D6A">
        <w:t xml:space="preserve"> etapa</w:t>
      </w:r>
      <w:r>
        <w:t>s n</w:t>
      </w:r>
      <w:r w:rsidR="00FD2D6A" w:rsidRPr="00FD2D6A">
        <w:t>o desenvolvimento do jogo foi escolher qual seria o ambiente de desenvolvimento. A escolha deveria ser baseada nas funcionalidades de comunicação das bibliotecas utilizadas para o reconhecimento dos toques e objetos sobr</w:t>
      </w:r>
      <w:r w:rsidR="00397A7C">
        <w:t>e a mesa.</w:t>
      </w:r>
    </w:p>
    <w:p w:rsidR="006D62D3" w:rsidRDefault="00FD2D6A" w:rsidP="001D60CB">
      <w:pPr>
        <w:pStyle w:val="BodyText"/>
      </w:pPr>
      <w:r w:rsidRPr="00FD2D6A">
        <w:t xml:space="preserve">Como utilizamos o software </w:t>
      </w:r>
      <w:r w:rsidRPr="00FD2D6A">
        <w:rPr>
          <w:i/>
        </w:rPr>
        <w:t>Touchlib</w:t>
      </w:r>
      <w:r w:rsidRPr="00FD2D6A">
        <w:t xml:space="preserve"> para o reconhecimento de toques, e pelo fato de</w:t>
      </w:r>
      <w:r w:rsidR="006D62D3">
        <w:t xml:space="preserve">ste utilizar uma </w:t>
      </w:r>
      <w:r w:rsidRPr="00FD2D6A">
        <w:t>arquitetura de comunicação</w:t>
      </w:r>
      <w:r w:rsidR="006D62D3">
        <w:t xml:space="preserve"> baseada no protocolo </w:t>
      </w:r>
      <w:r w:rsidR="006D62D3" w:rsidRPr="006D62D3">
        <w:rPr>
          <w:i/>
        </w:rPr>
        <w:t>TUIO</w:t>
      </w:r>
      <w:r w:rsidR="006D62D3">
        <w:t xml:space="preserve"> juntamente com o </w:t>
      </w:r>
      <w:r w:rsidR="006D62D3" w:rsidRPr="006D62D3">
        <w:rPr>
          <w:i/>
        </w:rPr>
        <w:t>OSC</w:t>
      </w:r>
      <w:r w:rsidR="006D62D3">
        <w:rPr>
          <w:i/>
        </w:rPr>
        <w:t>,</w:t>
      </w:r>
      <w:r w:rsidRPr="00FD2D6A">
        <w:t xml:space="preserve"> </w:t>
      </w:r>
      <w:r w:rsidR="006D62D3">
        <w:t>através da</w:t>
      </w:r>
      <w:r w:rsidRPr="00FD2D6A">
        <w:t xml:space="preserve"> biblioteca, </w:t>
      </w:r>
      <w:r w:rsidRPr="00FD2D6A">
        <w:rPr>
          <w:i/>
        </w:rPr>
        <w:t>oscpack</w:t>
      </w:r>
      <w:r w:rsidR="006D62D3">
        <w:t>;</w:t>
      </w:r>
      <w:r w:rsidRPr="00FD2D6A">
        <w:t xml:space="preserve"> o jogo poderia ser desenvolvido em praticamente qualquer ambiente.</w:t>
      </w:r>
      <w:r w:rsidR="006D62D3">
        <w:t xml:space="preserve"> Isso devido ao fato de existir diversas implementações do protocolo </w:t>
      </w:r>
      <w:r w:rsidR="006D62D3" w:rsidRPr="009D77DA">
        <w:rPr>
          <w:i/>
        </w:rPr>
        <w:t>OSC</w:t>
      </w:r>
      <w:r w:rsidR="006D62D3">
        <w:t>, em diversas plataformas e linguagens de programação.</w:t>
      </w:r>
    </w:p>
    <w:p w:rsidR="007C467F" w:rsidRDefault="00FD2D6A" w:rsidP="001D60CB">
      <w:pPr>
        <w:pStyle w:val="BodyText"/>
      </w:pPr>
      <w:r w:rsidRPr="00FD2D6A">
        <w:t>Dessa forma</w:t>
      </w:r>
      <w:r w:rsidR="007C467F">
        <w:t>,</w:t>
      </w:r>
      <w:r w:rsidRPr="00FD2D6A">
        <w:t xml:space="preserve"> a escolha foi baseada apenas em qual ambiente a produtividade seria maior e qual </w:t>
      </w:r>
      <w:r w:rsidR="007C467F">
        <w:t xml:space="preserve">proveria </w:t>
      </w:r>
      <w:r w:rsidRPr="00FD2D6A">
        <w:t>mais recursos</w:t>
      </w:r>
      <w:r w:rsidR="009172F1">
        <w:t xml:space="preserve">, como controle de versões, </w:t>
      </w:r>
      <w:r w:rsidR="007C467F">
        <w:t xml:space="preserve">gerenciadores de conteúdo e linguagens com suporte a programação orientada a objetos. </w:t>
      </w:r>
      <w:r w:rsidRPr="00FD2D6A">
        <w:t xml:space="preserve">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uma vez que a </w:t>
      </w:r>
      <w:r w:rsidR="007C467F" w:rsidRPr="007C467F">
        <w:rPr>
          <w:i/>
        </w:rPr>
        <w:t>IDE</w:t>
      </w:r>
      <w:r w:rsidR="007C467F">
        <w:t xml:space="preserve"> de desenvolvimento seria o </w:t>
      </w:r>
      <w:r w:rsidR="007C467F" w:rsidRPr="007C467F">
        <w:rPr>
          <w:i/>
        </w:rPr>
        <w:t>Microsoft Visual Studio</w:t>
      </w:r>
      <w:r w:rsidR="007C467F">
        <w:t xml:space="preserve"> e </w:t>
      </w:r>
      <w:r w:rsidRPr="00FD2D6A">
        <w:t xml:space="preserve">linguagem de programação adotada seria </w:t>
      </w:r>
      <w:r w:rsidRPr="00FD2D6A">
        <w:rPr>
          <w:i/>
        </w:rPr>
        <w:t>C#</w:t>
      </w:r>
      <w:r w:rsidR="00EC7722">
        <w:t>, bastante conhecida dos integrantes do grupo.</w:t>
      </w:r>
    </w:p>
    <w:p w:rsidR="00FD2D6A" w:rsidRPr="001D60CB" w:rsidRDefault="00FD2D6A" w:rsidP="001D60CB">
      <w:pPr>
        <w:pStyle w:val="BodyText"/>
      </w:pPr>
      <w:r w:rsidRPr="00FD2D6A">
        <w:t xml:space="preserve">O projeto do jogo, como dito anteriormente, consistiu no desenvolvimento de um protótipo seguido da versão final. Antes do desenvolvimento do protótipo, um módulo de comunicação entre o jogo e </w:t>
      </w:r>
      <w:r w:rsidR="00EC7722">
        <w:t xml:space="preserve">o software que controla a detecção dos toques sobre a </w:t>
      </w:r>
      <w:r w:rsidRPr="00FD2D6A">
        <w:t>mesa</w:t>
      </w:r>
      <w:r w:rsidR="00EC7722">
        <w:t xml:space="preserve"> (</w:t>
      </w:r>
      <w:r w:rsidR="00EC7722" w:rsidRPr="00EC7722">
        <w:rPr>
          <w:i/>
        </w:rPr>
        <w:t>Touchlib</w:t>
      </w:r>
      <w:r w:rsidR="00EC7722">
        <w:t>)</w:t>
      </w:r>
      <w:r w:rsidRPr="00FD2D6A">
        <w:t xml:space="preserve"> foi projetado e desenvolvido. Dessa forma, futuros </w:t>
      </w:r>
      <w:r w:rsidRPr="00FD2D6A">
        <w:lastRenderedPageBreak/>
        <w:t>problemas de integração seriam eliminados, uma vez que a construção do jogo levaria este módulo de comunicação em consideração</w:t>
      </w:r>
      <w:r w:rsidR="00EC7722">
        <w:t>, sem alterá-lo.</w:t>
      </w:r>
    </w:p>
    <w:p w:rsidR="00FD2D6A" w:rsidRDefault="00FD2D6A" w:rsidP="001D60CB">
      <w:pPr>
        <w:pStyle w:val="BodyText"/>
      </w:pPr>
      <w:r w:rsidRPr="00FD2D6A">
        <w:t xml:space="preserve">Foi decidido que este módulo utilizaria eventos para representar as interações dos usuários com a mesa. Com isso, o projeto do jogo foi simplificado e modularizado. </w:t>
      </w:r>
      <w:r w:rsidR="00B74B2F">
        <w:t>O</w:t>
      </w:r>
      <w:r w:rsidRPr="00FD2D6A">
        <w:t xml:space="preserve"> serviço que lê</w:t>
      </w:r>
      <w:r w:rsidR="00B74B2F">
        <w:t xml:space="preserve"> as informações contidas nas </w:t>
      </w:r>
      <w:r w:rsidRPr="00FD2D6A">
        <w:t xml:space="preserve">mensagens </w:t>
      </w:r>
      <w:r w:rsidR="00B74B2F" w:rsidRPr="009D77DA">
        <w:rPr>
          <w:i/>
        </w:rPr>
        <w:t>OSC+</w:t>
      </w:r>
      <w:r w:rsidRPr="009D77DA">
        <w:rPr>
          <w:i/>
        </w:rPr>
        <w:t>TUIO</w:t>
      </w:r>
      <w:r w:rsidRPr="00FD2D6A">
        <w:t xml:space="preserve"> e dispara os eventos, é executado em uma </w:t>
      </w:r>
      <w:r w:rsidRPr="00FD2D6A">
        <w:rPr>
          <w:i/>
        </w:rPr>
        <w:t>thread</w:t>
      </w:r>
      <w:r w:rsidRPr="00FD2D6A">
        <w:t xml:space="preserve"> apartada</w:t>
      </w:r>
      <w:r w:rsidR="00B74B2F">
        <w:t>;</w:t>
      </w:r>
      <w:r w:rsidRPr="00FD2D6A">
        <w:t xml:space="preserve"> aumentando o desempenho do </w:t>
      </w:r>
      <w:r w:rsidR="00B74B2F">
        <w:t xml:space="preserve">módulo </w:t>
      </w:r>
      <w:r w:rsidRPr="00FD2D6A">
        <w:t>de comunicação.</w:t>
      </w:r>
    </w:p>
    <w:p w:rsidR="00FD2D6A" w:rsidRPr="00FD2D6A" w:rsidRDefault="00FD2D6A" w:rsidP="00076E68">
      <w:pPr>
        <w:pStyle w:val="Heading3"/>
      </w:pPr>
      <w:bookmarkStart w:id="111" w:name="_Toc201408216"/>
      <w:r w:rsidRPr="00FD2D6A">
        <w:t>Protótipo</w:t>
      </w:r>
      <w:bookmarkEnd w:id="111"/>
    </w:p>
    <w:p w:rsidR="00FD2D6A" w:rsidRDefault="00FD2D6A" w:rsidP="001D60CB">
      <w:pPr>
        <w:pStyle w:val="BodyText"/>
      </w:pPr>
      <w:r w:rsidRPr="00FD2D6A">
        <w:t xml:space="preserve">O protótipo foi desenvolvido com o intuito de validar as tecnologias empregadas na concepção do projeto. Teve como foco de desenvolvimento a </w:t>
      </w:r>
      <w:r w:rsidR="009D77DA">
        <w:t>transmissão e reconhecimento</w:t>
      </w:r>
      <w:r w:rsidRPr="00FD2D6A">
        <w:t xml:space="preserve"> d</w:t>
      </w:r>
      <w:r w:rsidR="009D77DA">
        <w:t>as</w:t>
      </w:r>
      <w:r w:rsidRPr="00FD2D6A">
        <w:t xml:space="preserve"> mensagens </w:t>
      </w:r>
      <w:r w:rsidR="009D77DA" w:rsidRPr="009D77DA">
        <w:rPr>
          <w:i/>
        </w:rPr>
        <w:t>OSC+</w:t>
      </w:r>
      <w:r w:rsidRPr="009D77DA">
        <w:rPr>
          <w:i/>
        </w:rPr>
        <w:t>TUIO</w:t>
      </w:r>
      <w:r w:rsidRPr="00FD2D6A">
        <w:t xml:space="preserve">, geração de eventos </w:t>
      </w:r>
      <w:r w:rsidR="00F949FD">
        <w:t>no software em decorrência de a</w:t>
      </w:r>
      <w:r w:rsidRPr="00FD2D6A">
        <w:t>ç</w:t>
      </w:r>
      <w:r w:rsidR="00F949FD">
        <w:t>ões</w:t>
      </w:r>
      <w:r w:rsidRPr="00FD2D6A">
        <w:t xml:space="preserve"> realizada</w:t>
      </w:r>
      <w:r w:rsidR="00F949FD">
        <w:t>s</w:t>
      </w:r>
      <w:r w:rsidRPr="00FD2D6A">
        <w:t xml:space="preserve"> na mesa</w:t>
      </w:r>
      <w:r w:rsidR="00F949FD">
        <w:t xml:space="preserve"> pelos usuários</w:t>
      </w:r>
      <w:r w:rsidR="009D77DA">
        <w:t>;</w:t>
      </w:r>
      <w:r w:rsidRPr="00FD2D6A">
        <w:t xml:space="preserve"> e criação de um simples </w:t>
      </w:r>
      <w:r w:rsidR="009D77DA">
        <w:t xml:space="preserve">protótipo de </w:t>
      </w:r>
      <w:r w:rsidRPr="00FD2D6A">
        <w:t xml:space="preserve">jogo utilizando o </w:t>
      </w:r>
      <w:r w:rsidR="0065708A">
        <w:rPr>
          <w:i/>
        </w:rPr>
        <w:t>Microsoft</w:t>
      </w:r>
      <w:r w:rsidRPr="00FD2D6A">
        <w:rPr>
          <w:i/>
        </w:rPr>
        <w:t xml:space="preserve"> XNA</w:t>
      </w:r>
      <w:r w:rsidRPr="00FD2D6A">
        <w:t>. Desta forma, após o desenvolvimento do protótipo, estaríamos seguros quanto à escolha do</w:t>
      </w:r>
      <w:r w:rsidR="009D77DA">
        <w:t>s</w:t>
      </w:r>
      <w:r w:rsidRPr="00FD2D6A">
        <w:t xml:space="preserve"> softwares escolhidos para o reconhecimento dos toques, bem como d</w:t>
      </w:r>
      <w:r w:rsidR="009D77DA">
        <w:t xml:space="preserve">o </w:t>
      </w:r>
      <w:r w:rsidR="009D77DA" w:rsidRPr="009D77DA">
        <w:rPr>
          <w:i/>
        </w:rPr>
        <w:t>framework</w:t>
      </w:r>
      <w:r w:rsidRPr="00FD2D6A">
        <w:t xml:space="preserve"> </w:t>
      </w:r>
      <w:r w:rsidR="009D77DA">
        <w:t>utilizado no</w:t>
      </w:r>
      <w:r w:rsidRPr="00FD2D6A">
        <w:t xml:space="preserve"> desenvolvimento do jogo.</w:t>
      </w:r>
    </w:p>
    <w:p w:rsidR="007F64B1" w:rsidRDefault="007F64B1" w:rsidP="007F64B1">
      <w:pPr>
        <w:pStyle w:val="Figura"/>
      </w:pPr>
      <w:r>
        <w:rPr>
          <w:noProof/>
          <w:lang w:eastAsia="pt-BR"/>
        </w:rPr>
        <w:drawing>
          <wp:inline distT="0" distB="0" distL="0" distR="0">
            <wp:extent cx="3820952" cy="3595237"/>
            <wp:effectExtent l="19050" t="19050" r="27148" b="24263"/>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srcRect/>
                    <a:stretch>
                      <a:fillRect/>
                    </a:stretch>
                  </pic:blipFill>
                  <pic:spPr bwMode="auto">
                    <a:xfrm>
                      <a:off x="0" y="0"/>
                      <a:ext cx="3820952" cy="3595237"/>
                    </a:xfrm>
                    <a:prstGeom prst="rect">
                      <a:avLst/>
                    </a:prstGeom>
                    <a:noFill/>
                    <a:ln w="9525">
                      <a:solidFill>
                        <a:schemeClr val="tx1"/>
                      </a:solidFill>
                      <a:miter lim="800000"/>
                      <a:headEnd/>
                      <a:tailEnd/>
                    </a:ln>
                  </pic:spPr>
                </pic:pic>
              </a:graphicData>
            </a:graphic>
          </wp:inline>
        </w:drawing>
      </w:r>
    </w:p>
    <w:p w:rsidR="007F64B1" w:rsidRDefault="007F64B1" w:rsidP="007F64B1">
      <w:pPr>
        <w:pStyle w:val="Figura"/>
      </w:pPr>
      <w:bookmarkStart w:id="112" w:name="_Toc200128385"/>
      <w:bookmarkStart w:id="113" w:name="_Toc201408279"/>
      <w:r>
        <w:t xml:space="preserve">Figura </w:t>
      </w:r>
      <w:fldSimple w:instr=" SEQ Figura \* ARABIC ">
        <w:r w:rsidR="00DD4C1E">
          <w:rPr>
            <w:noProof/>
          </w:rPr>
          <w:t>49</w:t>
        </w:r>
      </w:fldSimple>
      <w:r>
        <w:t xml:space="preserve"> - Protótipo</w:t>
      </w:r>
      <w:bookmarkEnd w:id="112"/>
      <w:bookmarkEnd w:id="113"/>
    </w:p>
    <w:p w:rsidR="00801D68" w:rsidRDefault="00F166D4" w:rsidP="00801D68">
      <w:pPr>
        <w:pStyle w:val="BodyText"/>
      </w:pPr>
      <w:r>
        <w:lastRenderedPageBreak/>
        <w:t>O desenvolvimento deste protótipo f</w:t>
      </w:r>
      <w:r w:rsidR="00FD2D6A" w:rsidRPr="00FD2D6A">
        <w:t xml:space="preserve">oi de extrema importância, pois possibilitou uma visão geral do problema que seria </w:t>
      </w:r>
      <w:r>
        <w:t>d</w:t>
      </w:r>
      <w:r w:rsidR="00FD2D6A" w:rsidRPr="00FD2D6A">
        <w:t>esenvolver um jogo com inúmer</w:t>
      </w:r>
      <w:r w:rsidR="00801D68">
        <w:t>a</w:t>
      </w:r>
      <w:r w:rsidR="009975F7">
        <w:t>s</w:t>
      </w:r>
      <w:r w:rsidR="00FD2D6A" w:rsidRPr="00FD2D6A">
        <w:t xml:space="preserve"> </w:t>
      </w:r>
      <w:r w:rsidR="00801D68">
        <w:t>características</w:t>
      </w:r>
      <w:r w:rsidR="009975F7">
        <w:t xml:space="preserve">, como por exemplo, atributos de personagens, classes, efeitos, animações, </w:t>
      </w:r>
      <w:r w:rsidR="00801D68">
        <w:t xml:space="preserve">cenários, entre outros. </w:t>
      </w:r>
    </w:p>
    <w:p w:rsidR="007F64B1" w:rsidRDefault="00801D68" w:rsidP="00801D68">
      <w:pPr>
        <w:pStyle w:val="BodyText"/>
      </w:pPr>
      <w:r>
        <w:t xml:space="preserve">As funcionalidades do protótipo eram baseadas na interação entre as unidades. Cada unidade era representada por um fiducial do </w:t>
      </w:r>
      <w:r w:rsidR="007F64B1" w:rsidRPr="007F64B1">
        <w:rPr>
          <w:i/>
        </w:rPr>
        <w:t>R</w:t>
      </w:r>
      <w:r w:rsidRPr="007F64B1">
        <w:rPr>
          <w:i/>
        </w:rPr>
        <w:t>eacTIVision</w:t>
      </w:r>
      <w:r>
        <w:t xml:space="preserve"> que eram posicionadas sobre o acrílico da mesa, sem material difusor, de modo a permitir a detecção. A interação com as ações da unidade, como atacar e usar itens, eram através do toque. </w:t>
      </w:r>
      <w:r w:rsidR="007F64B1">
        <w:t xml:space="preserve">Os fiduciais eram detectados pelo </w:t>
      </w:r>
      <w:r w:rsidR="007F64B1" w:rsidRPr="007F64B1">
        <w:rPr>
          <w:i/>
        </w:rPr>
        <w:t>ReacTIVision</w:t>
      </w:r>
      <w:r w:rsidR="007F64B1">
        <w:t xml:space="preserve"> e os toques pelo </w:t>
      </w:r>
      <w:r w:rsidR="007F64B1" w:rsidRPr="007F64B1">
        <w:rPr>
          <w:i/>
        </w:rPr>
        <w:t>Touchlib</w:t>
      </w:r>
      <w:r w:rsidR="007F64B1">
        <w:t>.</w:t>
      </w:r>
    </w:p>
    <w:p w:rsidR="007F64B1" w:rsidRDefault="007F64B1" w:rsidP="001D60CB">
      <w:pPr>
        <w:pStyle w:val="BodyText"/>
      </w:pPr>
      <w:r>
        <w:t xml:space="preserve">Ao desenvolver de maneira simples, a interação entre as unidades, verificou-se que a formação de times, adição de inúmeras características e ações diferentes para as unidades, além de um cenário tridimensional e animações seriam </w:t>
      </w:r>
      <w:r w:rsidR="006E0881">
        <w:t>custosas em complexidade e tempo</w:t>
      </w:r>
      <w:r>
        <w:t>, caso a arquitetura do jogo não fosse bem planejada.</w:t>
      </w:r>
    </w:p>
    <w:p w:rsidR="00DD4C1E" w:rsidRPr="00FD2D6A" w:rsidRDefault="00FD2D6A" w:rsidP="00DD4C1E">
      <w:pPr>
        <w:pStyle w:val="BodyText"/>
      </w:pPr>
      <w:r w:rsidRPr="00FD2D6A">
        <w:t>Os testes realizados em cima do protótipo se mostraram satisfatórios</w:t>
      </w:r>
      <w:r w:rsidR="00DD4C1E">
        <w:t>, como era de se esperar, devido à insignificante complexidade do mesmo. O tempo de resposta para o reconhecimento de uma ação foi o critério adotado para os testes. Utilizando cinco fiduciais, as ações sobre estes, como movimentação e rotacionamento foram instantâneos. O toque e a projeção sobre o anteparo difusor, devido a não reestruturação da mesa a tempo, não foram escopo do teste realizado.</w:t>
      </w:r>
    </w:p>
    <w:p w:rsidR="00DD4C1E" w:rsidRDefault="00DD4C1E" w:rsidP="00DD4C1E">
      <w:pPr>
        <w:pStyle w:val="Figura"/>
      </w:pPr>
    </w:p>
    <w:p w:rsidR="00DD4C1E" w:rsidRDefault="00DD4C1E" w:rsidP="00DD4C1E">
      <w:pPr>
        <w:pStyle w:val="Figura"/>
      </w:pPr>
      <w:r>
        <w:t xml:space="preserve">Figura </w:t>
      </w:r>
      <w:fldSimple w:instr=" SEQ Figura \* ARABIC ">
        <w:r>
          <w:rPr>
            <w:noProof/>
          </w:rPr>
          <w:t>50</w:t>
        </w:r>
      </w:fldSimple>
      <w:r>
        <w:t xml:space="preserve"> - Execução do protótipo</w:t>
      </w:r>
    </w:p>
    <w:p w:rsidR="00DD4C1E" w:rsidRPr="00DD4C1E" w:rsidRDefault="00FD2D6A" w:rsidP="00DD4C1E">
      <w:pPr>
        <w:pStyle w:val="BodyText"/>
      </w:pPr>
      <w:r w:rsidRPr="00FD2D6A">
        <w:t xml:space="preserve">A </w:t>
      </w:r>
      <w:r w:rsidR="00DD4C1E">
        <w:t xml:space="preserve">base da </w:t>
      </w:r>
      <w:r w:rsidRPr="00FD2D6A">
        <w:t xml:space="preserve">arquitetura do protótipo </w:t>
      </w:r>
      <w:r w:rsidR="00DD4C1E">
        <w:t>é</w:t>
      </w:r>
      <w:r w:rsidR="00227DE5">
        <w:t xml:space="preserve"> similar à adotada </w:t>
      </w:r>
      <w:r w:rsidR="00DD4C1E">
        <w:t>na versão final e será explicada a seguir.</w:t>
      </w:r>
    </w:p>
    <w:p w:rsidR="00FD2D6A" w:rsidRPr="00FD2D6A" w:rsidRDefault="00FD2D6A" w:rsidP="00076E68">
      <w:pPr>
        <w:pStyle w:val="Heading3"/>
      </w:pPr>
      <w:bookmarkStart w:id="114" w:name="_Toc201408217"/>
      <w:r w:rsidRPr="00FD2D6A">
        <w:t>Versão Final</w:t>
      </w:r>
      <w:bookmarkEnd w:id="114"/>
    </w:p>
    <w:p w:rsidR="00596C6E" w:rsidRDefault="00FD2D6A" w:rsidP="004E04FD">
      <w:pPr>
        <w:pStyle w:val="BodyText"/>
      </w:pPr>
      <w:r w:rsidRPr="00FD2D6A">
        <w:t xml:space="preserve">O desenvolvimento da versão final teve como foco principal sua arquitetura. Foi </w:t>
      </w:r>
      <w:r w:rsidR="00DD4C1E">
        <w:t xml:space="preserve">projetada </w:t>
      </w:r>
      <w:r w:rsidRPr="00FD2D6A">
        <w:t xml:space="preserve">de modo a deixar o jogo </w:t>
      </w:r>
      <w:r w:rsidR="00DD4C1E">
        <w:t xml:space="preserve">o mais leve e </w:t>
      </w:r>
      <w:r w:rsidRPr="00FD2D6A">
        <w:t>rápido possível</w:t>
      </w:r>
      <w:r w:rsidR="00DD4C1E">
        <w:t xml:space="preserve">, além de possibilitar a agregação de novas funcionalidades </w:t>
      </w:r>
      <w:r w:rsidR="004E04FD">
        <w:t>rapidamente e de maneira robusta. U</w:t>
      </w:r>
      <w:r w:rsidR="00DD4C1E">
        <w:t xml:space="preserve">tilizando </w:t>
      </w:r>
      <w:r w:rsidR="00596C6E">
        <w:t xml:space="preserve">reuso de módulos, </w:t>
      </w:r>
      <w:r w:rsidR="00DD4C1E">
        <w:t xml:space="preserve">processamento da placa de vídeo em </w:t>
      </w:r>
      <w:r w:rsidR="004E04FD">
        <w:t xml:space="preserve">conjunto </w:t>
      </w:r>
      <w:r w:rsidR="00DD4C1E">
        <w:t>com o do computador</w:t>
      </w:r>
      <w:r w:rsidR="004E04FD">
        <w:t xml:space="preserve">, </w:t>
      </w:r>
      <w:r w:rsidR="00596C6E">
        <w:t>cachê de texturas e imagens, e atualizações de componentes somente quando necessário; obteve-se velocidade de execução e manutenção</w:t>
      </w:r>
      <w:r w:rsidRPr="00FD2D6A">
        <w:t xml:space="preserve">, sem comprometer a qualidade </w:t>
      </w:r>
      <w:r w:rsidR="00596C6E">
        <w:t>d</w:t>
      </w:r>
      <w:r w:rsidRPr="00FD2D6A">
        <w:t>os requisitos propostos</w:t>
      </w:r>
      <w:r w:rsidR="00341903">
        <w:t>.</w:t>
      </w:r>
    </w:p>
    <w:p w:rsidR="00FD2D6A" w:rsidRPr="00FD2D6A" w:rsidRDefault="00FD2D6A" w:rsidP="004E04FD">
      <w:pPr>
        <w:pStyle w:val="BodyText"/>
      </w:pPr>
      <w:r w:rsidRPr="00FD2D6A">
        <w:lastRenderedPageBreak/>
        <w:t>A arquitetura foi dividida em diversos módulos, a fim de facilitar a implementação e extensão de funcionalidades, uma vez que com padrões definidos, a adição de novas funcionalidades é bastante fácil e ágil.</w:t>
      </w:r>
    </w:p>
    <w:p w:rsidR="00B94D7A" w:rsidRDefault="00FD2D6A" w:rsidP="00B94D7A">
      <w:pPr>
        <w:pStyle w:val="Figura"/>
      </w:pPr>
      <w:r w:rsidRPr="00FD2D6A">
        <w:rPr>
          <w:noProof/>
          <w:lang w:eastAsia="pt-BR"/>
        </w:rPr>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115" w:name="_Toc200128386"/>
      <w:bookmarkStart w:id="116" w:name="_Toc201408280"/>
      <w:r>
        <w:t xml:space="preserve">Figura </w:t>
      </w:r>
      <w:fldSimple w:instr=" SEQ Figura \* ARABIC ">
        <w:r w:rsidR="00DD4C1E">
          <w:rPr>
            <w:noProof/>
          </w:rPr>
          <w:t>51</w:t>
        </w:r>
      </w:fldSimple>
      <w:r>
        <w:t xml:space="preserve"> - Versão </w:t>
      </w:r>
      <w:r w:rsidR="00E47AD3">
        <w:t>f</w:t>
      </w:r>
      <w:r>
        <w:t>inal</w:t>
      </w:r>
      <w:bookmarkEnd w:id="115"/>
      <w:bookmarkEnd w:id="116"/>
    </w:p>
    <w:p w:rsidR="00FD2D6A" w:rsidRPr="001D60CB" w:rsidRDefault="00FD2D6A" w:rsidP="001D60CB">
      <w:pPr>
        <w:pStyle w:val="BodyText"/>
      </w:pPr>
      <w:r w:rsidRPr="00FD2D6A">
        <w:t xml:space="preserve">A arquitetura interna no </w:t>
      </w:r>
      <w:r w:rsidRPr="00FD2D6A">
        <w:rPr>
          <w:i/>
        </w:rPr>
        <w:t>XNA</w:t>
      </w:r>
      <w:r w:rsidRPr="00FD2D6A">
        <w:t xml:space="preserve"> é centralizada na classe </w:t>
      </w:r>
      <w:r w:rsidRPr="00FD2D6A">
        <w:rPr>
          <w:i/>
        </w:rPr>
        <w:t>Game</w:t>
      </w:r>
      <w:r w:rsidRPr="00FD2D6A">
        <w:t xml:space="preserve">, que provê métodos para atualização e desenho de objetos, além de possuir uma lista de </w:t>
      </w:r>
      <w:r w:rsidRPr="00FD2D6A">
        <w:rPr>
          <w:i/>
        </w:rPr>
        <w:t>GameComponents</w:t>
      </w:r>
      <w:r w:rsidRPr="00FD2D6A">
        <w:t xml:space="preserve"> e </w:t>
      </w:r>
      <w:r w:rsidRPr="00FD2D6A">
        <w:rPr>
          <w:i/>
        </w:rPr>
        <w:t>Services</w:t>
      </w:r>
      <w:r w:rsidRPr="00FD2D6A">
        <w:t xml:space="preserve">, que são atualizados e desenhados automaticamente pela classe </w:t>
      </w:r>
      <w:r w:rsidRPr="00FD2D6A">
        <w:rPr>
          <w:i/>
        </w:rPr>
        <w:t>Game</w:t>
      </w:r>
      <w:r w:rsidRPr="00FD2D6A">
        <w:t xml:space="preserve">. Internamente, o </w:t>
      </w:r>
      <w:r w:rsidRPr="00FD2D6A">
        <w:rPr>
          <w:i/>
        </w:rPr>
        <w:t>XNA</w:t>
      </w:r>
      <w:r w:rsidRPr="00FD2D6A">
        <w:t xml:space="preserve"> cria uma </w:t>
      </w:r>
      <w:r w:rsidRPr="00FD2D6A">
        <w:rPr>
          <w:i/>
        </w:rPr>
        <w:t>thread</w:t>
      </w:r>
      <w:r w:rsidRPr="00FD2D6A">
        <w:t xml:space="preserve"> para cada componente e serviço, não havendo, portanto, uma ordem prevista de execução. A vantagem desta arquitetura é a velocidade na execução, uma vez que várias </w:t>
      </w:r>
      <w:r w:rsidRPr="00FD2D6A">
        <w:rPr>
          <w:i/>
        </w:rPr>
        <w:t>threads</w:t>
      </w:r>
      <w:r w:rsidRPr="00FD2D6A">
        <w:t xml:space="preserve"> executando paralelamente se beneficiam dos processadores </w:t>
      </w:r>
      <w:r w:rsidRPr="00FD2D6A">
        <w:rPr>
          <w:i/>
        </w:rPr>
        <w:t>multi-</w:t>
      </w:r>
      <w:r w:rsidR="00B94D7A" w:rsidRPr="00FD2D6A">
        <w:rPr>
          <w:i/>
        </w:rPr>
        <w:t>core</w:t>
      </w:r>
      <w:r w:rsidR="00B94D7A">
        <w:rPr>
          <w:i/>
        </w:rPr>
        <w:t xml:space="preserve">, </w:t>
      </w:r>
      <w:r w:rsidRPr="00FD2D6A">
        <w:t>bastante comuns hoje em dia.</w:t>
      </w:r>
    </w:p>
    <w:p w:rsidR="00E7712A" w:rsidRPr="00E7712A" w:rsidRDefault="00FD2D6A" w:rsidP="0024538C">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117" w:name="_Toc200128387"/>
      <w:bookmarkStart w:id="118" w:name="_Toc201408281"/>
      <w:r>
        <w:t xml:space="preserve">Figura </w:t>
      </w:r>
      <w:fldSimple w:instr=" SEQ Figura \* ARABIC ">
        <w:r w:rsidR="00DD4C1E">
          <w:rPr>
            <w:noProof/>
          </w:rPr>
          <w:t>52</w:t>
        </w:r>
      </w:fldSimple>
      <w:r>
        <w:t xml:space="preserve"> - Arquitetura da </w:t>
      </w:r>
      <w:r w:rsidR="00E47AD3">
        <w:t>v</w:t>
      </w:r>
      <w:r>
        <w:t xml:space="preserve">ersão </w:t>
      </w:r>
      <w:r w:rsidR="00E47AD3">
        <w:t>f</w:t>
      </w:r>
      <w:r>
        <w:t>inal</w:t>
      </w:r>
      <w:bookmarkEnd w:id="117"/>
      <w:bookmarkEnd w:id="118"/>
    </w:p>
    <w:p w:rsidR="000E6243" w:rsidRDefault="000E6243" w:rsidP="009056CC">
      <w:pPr>
        <w:pStyle w:val="BodyText"/>
      </w:pPr>
      <w:r>
        <w:t xml:space="preserve">O módulo </w:t>
      </w:r>
      <w:r w:rsidRPr="000E6243">
        <w:rPr>
          <w:i/>
        </w:rPr>
        <w:t>Listener</w:t>
      </w:r>
      <w:r>
        <w:t xml:space="preserve"> </w:t>
      </w:r>
      <w:r w:rsidR="00554A32">
        <w:t xml:space="preserve">é responsável pela decodificação das mensagens </w:t>
      </w:r>
      <w:r w:rsidR="00554A32" w:rsidRPr="00554A32">
        <w:rPr>
          <w:i/>
        </w:rPr>
        <w:t>OSC+TUIO</w:t>
      </w:r>
      <w:r w:rsidR="00554A32">
        <w:t xml:space="preserve">, enviando as informações para o módulo </w:t>
      </w:r>
      <w:r w:rsidR="00554A32" w:rsidRPr="00554A32">
        <w:rPr>
          <w:i/>
        </w:rPr>
        <w:t>Input</w:t>
      </w:r>
      <w:r w:rsidR="00554A32">
        <w:t xml:space="preserve">, que dispara os eventos de adição, movimentação e remoção de dedos sobre a mesa. O módulo </w:t>
      </w:r>
      <w:r w:rsidR="00554A32" w:rsidRPr="0002595B">
        <w:rPr>
          <w:i/>
        </w:rPr>
        <w:t>Resource</w:t>
      </w:r>
      <w:r w:rsidR="00554A32">
        <w:t xml:space="preserve"> </w:t>
      </w:r>
      <w:r w:rsidR="004847AC">
        <w:t xml:space="preserve">efetua o carregamento dos recursos gráficos que serão desenhados pelo módulo </w:t>
      </w:r>
      <w:r w:rsidR="004847AC" w:rsidRPr="004847AC">
        <w:rPr>
          <w:i/>
        </w:rPr>
        <w:t>Drawable</w:t>
      </w:r>
      <w:r w:rsidR="004847AC">
        <w:t>, como texturas, imagens, partículas, efeitos e fontes.</w:t>
      </w:r>
    </w:p>
    <w:p w:rsidR="004847AC" w:rsidRDefault="004847AC" w:rsidP="009056CC">
      <w:pPr>
        <w:pStyle w:val="BodyText"/>
      </w:pPr>
      <w:r>
        <w:t xml:space="preserve">O módulo </w:t>
      </w:r>
      <w:r w:rsidRPr="004847AC">
        <w:rPr>
          <w:i/>
        </w:rPr>
        <w:t>Game</w:t>
      </w:r>
      <w:r>
        <w:t xml:space="preserve"> é a representação dos objetos do jogo, como os jogadores e suas unidades. Cada unidade possui características que são descritas pelo módulo </w:t>
      </w:r>
      <w:r w:rsidRPr="004847AC">
        <w:rPr>
          <w:i/>
        </w:rPr>
        <w:t>Logic</w:t>
      </w:r>
      <w:r w:rsidR="00EF4476">
        <w:t xml:space="preserve">, ações que são implementadas no módulo </w:t>
      </w:r>
      <w:r w:rsidR="00EF4476" w:rsidRPr="00EF4476">
        <w:rPr>
          <w:i/>
        </w:rPr>
        <w:t>Action</w:t>
      </w:r>
      <w:r w:rsidR="00EF4476">
        <w:t xml:space="preserve"> e menus que são construídos pelo módulo </w:t>
      </w:r>
      <w:r w:rsidR="00EF4476" w:rsidRPr="00EF4476">
        <w:rPr>
          <w:i/>
        </w:rPr>
        <w:t>Menu</w:t>
      </w:r>
      <w:r w:rsidR="00EF4476">
        <w:t xml:space="preserve">. A interação entre as ações e os menus é realizada pelo módulo </w:t>
      </w:r>
      <w:r w:rsidR="00EF4476" w:rsidRPr="00EF4476">
        <w:rPr>
          <w:i/>
        </w:rPr>
        <w:t>Interaction</w:t>
      </w:r>
      <w:r w:rsidR="00EF4476">
        <w:t>.</w:t>
      </w:r>
    </w:p>
    <w:p w:rsidR="00F57F0A" w:rsidRDefault="00EF4476" w:rsidP="009056CC">
      <w:pPr>
        <w:pStyle w:val="BodyText"/>
      </w:pPr>
      <w:r>
        <w:lastRenderedPageBreak/>
        <w:t xml:space="preserve">O módulo </w:t>
      </w:r>
      <w:r w:rsidRPr="00EF4476">
        <w:rPr>
          <w:i/>
        </w:rPr>
        <w:t>Screen</w:t>
      </w:r>
      <w:r>
        <w:t xml:space="preserve"> implementa as várias telas do jogo e suas transições, enquanto o módulo Debug é utilizando para auxiliar o desenvolvimento e testes de novas funcionalidades.</w:t>
      </w:r>
    </w:p>
    <w:p w:rsidR="00FD2D6A" w:rsidRPr="00FD2D6A" w:rsidRDefault="00FD2D6A" w:rsidP="00076E68">
      <w:pPr>
        <w:pStyle w:val="Heading4"/>
      </w:pPr>
      <w:r w:rsidRPr="00FD2D6A">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para o jogo através da comunicação com o módulo Input. Baseia-se em uma arquitetura cliente-servidor, exercendo a função de cliente.</w:t>
      </w:r>
    </w:p>
    <w:p w:rsidR="00B94D7A" w:rsidRDefault="00FD2D6A" w:rsidP="00B94D7A">
      <w:pPr>
        <w:pStyle w:val="Figura"/>
      </w:pPr>
      <w:commentRangeStart w:id="119"/>
      <w:r w:rsidRPr="00FD2D6A">
        <w:rPr>
          <w:noProof/>
          <w:lang w:eastAsia="pt-BR"/>
        </w:rPr>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commentRangeEnd w:id="119"/>
      <w:r w:rsidR="00FD0424">
        <w:rPr>
          <w:rStyle w:val="CommentReference"/>
          <w:rFonts w:ascii="Times New Roman" w:hAnsi="Times New Roman" w:cs="Times New Roman"/>
          <w:i w:val="0"/>
        </w:rPr>
        <w:commentReference w:id="119"/>
      </w:r>
    </w:p>
    <w:p w:rsidR="00B94D7A" w:rsidRDefault="00B94D7A" w:rsidP="00B94D7A">
      <w:pPr>
        <w:pStyle w:val="Figura"/>
      </w:pPr>
      <w:bookmarkStart w:id="120" w:name="_Toc200128388"/>
      <w:bookmarkStart w:id="121" w:name="_Toc201408282"/>
      <w:r>
        <w:t xml:space="preserve">Figura </w:t>
      </w:r>
      <w:fldSimple w:instr=" SEQ Figura \* ARABIC ">
        <w:r w:rsidR="00DD4C1E">
          <w:rPr>
            <w:noProof/>
          </w:rPr>
          <w:t>53</w:t>
        </w:r>
      </w:fldSimple>
      <w:r>
        <w:t xml:space="preserve"> - Visão do </w:t>
      </w:r>
      <w:r w:rsidR="00E47AD3">
        <w:t>m</w:t>
      </w:r>
      <w:r>
        <w:t>ódulo Listener</w:t>
      </w:r>
      <w:bookmarkEnd w:id="120"/>
      <w:bookmarkEnd w:id="121"/>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w:t>
      </w:r>
      <w:r w:rsidR="005B424F">
        <w:t xml:space="preserve"> </w:t>
      </w:r>
      <w:r w:rsidRPr="00FD2D6A">
        <w:t xml:space="preserve">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lastRenderedPageBreak/>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22" w:name="_Toc200128389"/>
      <w:bookmarkStart w:id="123" w:name="_Toc201408283"/>
      <w:r>
        <w:t xml:space="preserve">Figura </w:t>
      </w:r>
      <w:fldSimple w:instr=" SEQ Figura \* ARABIC ">
        <w:r w:rsidR="00DD4C1E">
          <w:rPr>
            <w:noProof/>
          </w:rPr>
          <w:t>54</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122"/>
      <w:bookmarkEnd w:id="123"/>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w:t>
      </w:r>
      <w:r w:rsidRPr="00FD2D6A">
        <w:lastRenderedPageBreak/>
        <w:t xml:space="preserve">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10"/>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1"/>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2"/>
      </w:r>
      <w:r w:rsidRPr="00FD2D6A">
        <w:rPr>
          <w:i/>
        </w:rPr>
        <w:t xml:space="preserve"> 9.0c</w:t>
      </w:r>
      <w:r w:rsidRPr="00FD2D6A">
        <w:t>, possuem esta característica.</w:t>
      </w:r>
    </w:p>
    <w:p w:rsidR="00365C52" w:rsidRDefault="00FD2D6A" w:rsidP="00365C52">
      <w:pPr>
        <w:pStyle w:val="Figura"/>
      </w:pPr>
      <w:r w:rsidRPr="00FD2D6A">
        <w:rPr>
          <w:noProof/>
          <w:lang w:eastAsia="pt-BR"/>
        </w:rPr>
        <w:lastRenderedPageBreak/>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24" w:name="_Toc200128390"/>
      <w:bookmarkStart w:id="125" w:name="_Toc201408284"/>
      <w:r>
        <w:t xml:space="preserve">Figura </w:t>
      </w:r>
      <w:fldSimple w:instr=" SEQ Figura \* ARABIC ">
        <w:r w:rsidR="00DD4C1E">
          <w:rPr>
            <w:noProof/>
          </w:rPr>
          <w:t>55</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124"/>
      <w:r w:rsidR="00E47AD3">
        <w:t>hlsl</w:t>
      </w:r>
      <w:bookmarkEnd w:id="125"/>
    </w:p>
    <w:p w:rsidR="00FD2D6A" w:rsidRPr="00FD2D6A" w:rsidRDefault="00FD2D6A" w:rsidP="001D60CB">
      <w:pPr>
        <w:pStyle w:val="BodyText"/>
      </w:pPr>
      <w:r w:rsidRPr="00FD2D6A">
        <w:t>Já as fontes</w:t>
      </w:r>
      <w:del w:id="126" w:author="Fabio R. de Miranda" w:date="2008-06-12T02:52:00Z">
        <w:r w:rsidRPr="00FD2D6A" w:rsidDel="00995E53">
          <w:delText>,</w:delText>
        </w:r>
      </w:del>
      <w:r w:rsidRPr="00FD2D6A">
        <w:t xml:space="preserve">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27" w:name="_Toc200128391"/>
      <w:bookmarkStart w:id="128" w:name="_Toc201408285"/>
      <w:r>
        <w:t xml:space="preserve">Figura </w:t>
      </w:r>
      <w:fldSimple w:instr=" SEQ Figura \* ARABIC ">
        <w:r w:rsidR="00DD4C1E">
          <w:rPr>
            <w:noProof/>
          </w:rPr>
          <w:t>56</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127"/>
      <w:bookmarkEnd w:id="128"/>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3"/>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lastRenderedPageBreak/>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129" w:name="_Toc200128392"/>
      <w:bookmarkStart w:id="130" w:name="_Toc201408286"/>
      <w:r>
        <w:t xml:space="preserve">Figura </w:t>
      </w:r>
      <w:fldSimple w:instr=" SEQ Figura \* ARABIC ">
        <w:r w:rsidR="00DD4C1E">
          <w:rPr>
            <w:noProof/>
          </w:rPr>
          <w:t>57</w:t>
        </w:r>
      </w:fldSimple>
      <w:r>
        <w:t xml:space="preserve"> - Exemplo de </w:t>
      </w:r>
      <w:r w:rsidR="002F3906">
        <w:t>f</w:t>
      </w:r>
      <w:r>
        <w:t>onte-</w:t>
      </w:r>
      <w:r w:rsidR="002F3906">
        <w:t>t</w:t>
      </w:r>
      <w:r>
        <w:t>extura</w:t>
      </w:r>
      <w:bookmarkEnd w:id="129"/>
      <w:bookmarkEnd w:id="130"/>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131" w:name="_Toc200128393"/>
      <w:bookmarkStart w:id="132" w:name="_Toc201408287"/>
      <w:r>
        <w:t xml:space="preserve">Figura </w:t>
      </w:r>
      <w:fldSimple w:instr=" SEQ Figura \* ARABIC ">
        <w:r w:rsidR="00DD4C1E">
          <w:rPr>
            <w:noProof/>
          </w:rPr>
          <w:t>58</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131"/>
      <w:bookmarkEnd w:id="132"/>
    </w:p>
    <w:p w:rsidR="00FD2D6A" w:rsidRPr="00FD2D6A" w:rsidRDefault="00FD2D6A" w:rsidP="001D60CB">
      <w:pPr>
        <w:pStyle w:val="BodyText"/>
      </w:pPr>
      <w:r w:rsidRPr="00FD2D6A">
        <w:t xml:space="preserve">Os gerenciadores de recursos trabalham com </w:t>
      </w:r>
      <w:r w:rsidR="007C4B86" w:rsidRPr="007C4B86">
        <w:rPr>
          <w:i/>
        </w:rPr>
        <w:t>cache</w:t>
      </w:r>
      <w:r w:rsidRPr="00FD2D6A">
        <w:t>.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w:t>
      </w:r>
      <w:r w:rsidRPr="00FD2D6A">
        <w:lastRenderedPageBreak/>
        <w:t xml:space="preserve">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33" w:name="_Toc200128394"/>
      <w:bookmarkStart w:id="134" w:name="_Toc201408288"/>
      <w:r>
        <w:t xml:space="preserve">Figura </w:t>
      </w:r>
      <w:fldSimple w:instr=" SEQ Figura \* ARABIC ">
        <w:r w:rsidR="00DD4C1E">
          <w:rPr>
            <w:noProof/>
          </w:rPr>
          <w:t>59</w:t>
        </w:r>
      </w:fldSimple>
      <w:r>
        <w:t xml:space="preserve"> - </w:t>
      </w:r>
      <w:r w:rsidR="00FD2D6A" w:rsidRPr="00FD2D6A">
        <w:t>Representação da área visível da cena</w:t>
      </w:r>
      <w:bookmarkEnd w:id="133"/>
      <w:bookmarkEnd w:id="134"/>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lastRenderedPageBreak/>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35" w:name="_Toc200128395"/>
      <w:bookmarkStart w:id="136" w:name="_Toc201408289"/>
      <w:r>
        <w:t xml:space="preserve">Figura </w:t>
      </w:r>
      <w:fldSimple w:instr=" SEQ Figura \* ARABIC ">
        <w:r w:rsidR="00DD4C1E">
          <w:rPr>
            <w:noProof/>
          </w:rPr>
          <w:t>60</w:t>
        </w:r>
      </w:fldSimple>
      <w:r>
        <w:t xml:space="preserve"> - </w:t>
      </w:r>
      <w:r w:rsidR="00FD2D6A" w:rsidRPr="00FD2D6A">
        <w:t>Exemplo de sobreposição de sprites</w:t>
      </w:r>
      <w:bookmarkEnd w:id="135"/>
      <w:bookmarkEnd w:id="136"/>
    </w:p>
    <w:p w:rsidR="00FD2D6A" w:rsidRPr="00FD2D6A" w:rsidRDefault="00FD2D6A" w:rsidP="00076E68">
      <w:pPr>
        <w:pStyle w:val="Heading5"/>
      </w:pPr>
      <w:r w:rsidRPr="00FD2D6A">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 xml:space="preserve">Vue </w:t>
      </w:r>
      <w:r w:rsidRPr="00FD2D6A">
        <w:rPr>
          <w:i/>
        </w:rPr>
        <w:lastRenderedPageBreak/>
        <w:t>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37" w:name="_Toc200128396"/>
      <w:bookmarkStart w:id="138" w:name="_Toc201408290"/>
      <w:r>
        <w:t xml:space="preserve">Figura </w:t>
      </w:r>
      <w:fldSimple w:instr=" SEQ Figura \* ARABIC ">
        <w:r w:rsidR="00DD4C1E">
          <w:rPr>
            <w:noProof/>
          </w:rPr>
          <w:t>61</w:t>
        </w:r>
      </w:fldSimple>
      <w:r>
        <w:t xml:space="preserve"> - </w:t>
      </w:r>
      <w:r w:rsidR="00FD2D6A" w:rsidRPr="00FD2D6A">
        <w:t>Software Vue xStream 6</w:t>
      </w:r>
      <w:bookmarkEnd w:id="137"/>
      <w:bookmarkEnd w:id="138"/>
    </w:p>
    <w:p w:rsidR="00FD2D6A" w:rsidRPr="00FD2D6A" w:rsidRDefault="00FD2D6A" w:rsidP="001D60CB">
      <w:pPr>
        <w:pStyle w:val="BodyText"/>
      </w:pPr>
      <w:commentRangeStart w:id="139"/>
      <w:r w:rsidRPr="00FD2D6A">
        <w:t xml:space="preserve">Após a criação do mapa, este foi importado para dentro do jogo. Apesar </w:t>
      </w:r>
      <w:r w:rsidR="005B424F" w:rsidRPr="00FD2D6A">
        <w:t>de o arquivo exportado conter</w:t>
      </w:r>
      <w:r w:rsidRPr="00FD2D6A">
        <w:t xml:space="preserve"> as texturas e estas estarem referenciadas o XNA não conseguia interpretá-las. Tentativas de aplicação da textura por código dentro no jogo também não surtiram efeitos</w:t>
      </w:r>
      <w:commentRangeEnd w:id="139"/>
      <w:r w:rsidR="00CA3908">
        <w:rPr>
          <w:rStyle w:val="CommentReference"/>
          <w:rFonts w:ascii="Times New Roman" w:hAnsi="Times New Roman"/>
        </w:rPr>
        <w:commentReference w:id="139"/>
      </w:r>
      <w:r w:rsidRPr="00FD2D6A">
        <w:t>, e outra abordagem para a geração do mapa teve que ser pensada</w:t>
      </w:r>
      <w:r w:rsidR="005B424F">
        <w:t>, para evitar atrasos no andamento do projeto</w:t>
      </w:r>
      <w:r w:rsidRPr="00FD2D6A">
        <w:t>. Outro fator que nos levou a tomar esta decisão foi a quantidade de memória consumida (aproximadamente 50Mb) e o tamanho do arquivo de geometria (aproximadamente 40Mb).</w:t>
      </w:r>
      <w:r w:rsidR="005B424F">
        <w:t xml:space="preserve"> Utilizando arquivos de geometria menores, a qualidade do terreno seria comprometida, sendo somente recuperada com uso de efeitos e texturas, o que não foi conseguido pelo grupo.</w:t>
      </w:r>
    </w:p>
    <w:p w:rsidR="002F3906" w:rsidRDefault="00FD2D6A" w:rsidP="002F3906">
      <w:pPr>
        <w:pStyle w:val="Figura"/>
      </w:pPr>
      <w:r w:rsidRPr="00FD2D6A">
        <w:rPr>
          <w:noProof/>
          <w:lang w:eastAsia="pt-BR"/>
        </w:rPr>
        <w:lastRenderedPageBreak/>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40" w:name="_Toc200128397"/>
      <w:bookmarkStart w:id="141" w:name="_Toc201408291"/>
      <w:r>
        <w:t xml:space="preserve">Figura </w:t>
      </w:r>
      <w:fldSimple w:instr=" SEQ Figura \* ARABIC ">
        <w:r w:rsidR="00DD4C1E">
          <w:rPr>
            <w:noProof/>
          </w:rPr>
          <w:t>62</w:t>
        </w:r>
      </w:fldSimple>
      <w:r>
        <w:t xml:space="preserve"> - </w:t>
      </w:r>
      <w:r w:rsidR="00FD2D6A" w:rsidRPr="00FD2D6A">
        <w:t>Mapa utilizando arquivo de geometria (40Mb)</w:t>
      </w:r>
      <w:bookmarkEnd w:id="140"/>
      <w:bookmarkEnd w:id="141"/>
    </w:p>
    <w:p w:rsidR="00FD2D6A" w:rsidRPr="00FD2D6A" w:rsidRDefault="00FD2D6A" w:rsidP="001D60CB">
      <w:pPr>
        <w:pStyle w:val="BodyText"/>
      </w:pPr>
      <w:r w:rsidRPr="00FD2D6A">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FootnoteReference"/>
        </w:rPr>
        <w:footnoteReference w:id="14"/>
      </w:r>
      <w:r w:rsidRPr="00FD2D6A">
        <w:t xml:space="preserve">. 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lastRenderedPageBreak/>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2" w:name="_Toc200128398"/>
      <w:bookmarkStart w:id="143" w:name="_Toc201408292"/>
      <w:r>
        <w:t xml:space="preserve">Figura </w:t>
      </w:r>
      <w:fldSimple w:instr=" SEQ Figura \* ARABIC ">
        <w:r w:rsidR="00DD4C1E">
          <w:rPr>
            <w:noProof/>
          </w:rPr>
          <w:t>63</w:t>
        </w:r>
      </w:fldSimple>
      <w:r>
        <w:t xml:space="preserve"> - </w:t>
      </w:r>
      <w:r w:rsidR="00FD2D6A" w:rsidRPr="00FD2D6A">
        <w:t>Mapa usando heightmap e efeito hlsl de mesclagem</w:t>
      </w:r>
      <w:bookmarkEnd w:id="142"/>
      <w:bookmarkEnd w:id="143"/>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lastRenderedPageBreak/>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4" w:name="_Toc200128399"/>
      <w:bookmarkStart w:id="145" w:name="_Toc201408293"/>
      <w:r>
        <w:t xml:space="preserve">Figura </w:t>
      </w:r>
      <w:fldSimple w:instr=" SEQ Figura \* ARABIC ">
        <w:r w:rsidR="00DD4C1E">
          <w:rPr>
            <w:noProof/>
          </w:rPr>
          <w:t>64</w:t>
        </w:r>
      </w:fldSimple>
      <w:r>
        <w:t xml:space="preserve"> - </w:t>
      </w:r>
      <w:r w:rsidR="00FD2D6A" w:rsidRPr="00FD2D6A">
        <w:t>Exemplo de utilização de áreas</w:t>
      </w:r>
      <w:bookmarkEnd w:id="144"/>
      <w:bookmarkEnd w:id="145"/>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6" w:name="_Toc200128400"/>
      <w:bookmarkStart w:id="147" w:name="_Toc201408294"/>
      <w:r>
        <w:t xml:space="preserve">Figura </w:t>
      </w:r>
      <w:fldSimple w:instr=" SEQ Figura \* ARABIC ">
        <w:r w:rsidR="00DD4C1E">
          <w:rPr>
            <w:noProof/>
          </w:rPr>
          <w:t>65</w:t>
        </w:r>
      </w:fldSimple>
      <w:r>
        <w:t xml:space="preserve"> - </w:t>
      </w:r>
      <w:r w:rsidR="00C84B89">
        <w:t>Á</w:t>
      </w:r>
      <w:r w:rsidR="00FD2D6A" w:rsidRPr="00FD2D6A">
        <w:t>reas com</w:t>
      </w:r>
      <w:r w:rsidR="00C84B89">
        <w:t xml:space="preserve"> e sem</w:t>
      </w:r>
      <w:r w:rsidR="00FD2D6A" w:rsidRPr="00FD2D6A">
        <w:t xml:space="preserve"> suavização</w:t>
      </w:r>
      <w:bookmarkEnd w:id="146"/>
      <w:bookmarkEnd w:id="147"/>
    </w:p>
    <w:p w:rsidR="00FD2D6A" w:rsidRPr="00FD2D6A" w:rsidRDefault="00FD2D6A" w:rsidP="00076E68">
      <w:pPr>
        <w:pStyle w:val="Heading5"/>
      </w:pPr>
      <w:r w:rsidRPr="00FD2D6A">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w:t>
      </w:r>
      <w:r w:rsidRPr="00FD2D6A">
        <w:lastRenderedPageBreak/>
        <w:t xml:space="preserve">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48" w:name="_Toc200128401"/>
      <w:bookmarkStart w:id="149" w:name="_Toc201408295"/>
      <w:r>
        <w:t xml:space="preserve">Figura </w:t>
      </w:r>
      <w:fldSimple w:instr=" SEQ Figura \* ARABIC ">
        <w:r w:rsidR="00DD4C1E">
          <w:rPr>
            <w:noProof/>
          </w:rPr>
          <w:t>66</w:t>
        </w:r>
      </w:fldSimple>
      <w:r>
        <w:t xml:space="preserve"> - </w:t>
      </w:r>
      <w:r w:rsidR="00FD2D6A" w:rsidRPr="00FD2D6A">
        <w:t>Fluxo de execução de uma animação</w:t>
      </w:r>
      <w:bookmarkEnd w:id="148"/>
      <w:bookmarkEnd w:id="149"/>
    </w:p>
    <w:p w:rsidR="00FD2D6A" w:rsidRPr="00FD2D6A" w:rsidRDefault="00FD2D6A" w:rsidP="001D60CB">
      <w:pPr>
        <w:pStyle w:val="BodyText"/>
      </w:pPr>
      <w:r w:rsidRPr="00FD2D6A">
        <w:t xml:space="preserve">O gerenciador de partículas utiliza ainda, um efeito </w:t>
      </w:r>
      <w:r w:rsidRPr="00FD2D6A">
        <w:rPr>
          <w:i/>
        </w:rPr>
        <w:t>hlsl</w:t>
      </w:r>
      <w:r w:rsidRPr="00FD2D6A">
        <w:t xml:space="preserve"> para determinar a cor de cada um</w:t>
      </w:r>
      <w:r w:rsidR="00F62046">
        <w:t>a</w:t>
      </w:r>
      <w:r w:rsidRPr="00FD2D6A">
        <w:t xml:space="preserve">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50" w:name="_Toc200128402"/>
      <w:bookmarkStart w:id="151" w:name="_Toc201408296"/>
      <w:r>
        <w:t xml:space="preserve">Figura </w:t>
      </w:r>
      <w:fldSimple w:instr=" SEQ Figura \* ARABIC ">
        <w:r w:rsidR="00DD4C1E">
          <w:rPr>
            <w:noProof/>
          </w:rPr>
          <w:t>67</w:t>
        </w:r>
      </w:fldSimple>
      <w:r>
        <w:t xml:space="preserve"> - </w:t>
      </w:r>
      <w:r w:rsidR="00FD2D6A" w:rsidRPr="00FD2D6A">
        <w:t>Exemplo de efeito de partículas</w:t>
      </w:r>
      <w:bookmarkEnd w:id="150"/>
      <w:bookmarkEnd w:id="151"/>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52" w:name="_Toc200128403"/>
      <w:bookmarkStart w:id="153" w:name="_Toc201408297"/>
      <w:r>
        <w:t xml:space="preserve">Figura </w:t>
      </w:r>
      <w:fldSimple w:instr=" SEQ Figura \* ARABIC ">
        <w:r w:rsidR="00DD4C1E">
          <w:rPr>
            <w:noProof/>
          </w:rPr>
          <w:t>68</w:t>
        </w:r>
      </w:fldSimple>
      <w:r>
        <w:t xml:space="preserve"> - </w:t>
      </w:r>
      <w:r w:rsidR="00FD2D6A" w:rsidRPr="00FD2D6A">
        <w:t>Exemplo de exibição de informações</w:t>
      </w:r>
      <w:bookmarkEnd w:id="152"/>
      <w:bookmarkEnd w:id="153"/>
    </w:p>
    <w:p w:rsidR="00FD2D6A" w:rsidRPr="00FD2D6A" w:rsidRDefault="00FD2D6A" w:rsidP="00076E68">
      <w:pPr>
        <w:pStyle w:val="Heading4"/>
      </w:pPr>
      <w:commentRangeStart w:id="154"/>
      <w:r w:rsidRPr="00FD2D6A">
        <w:t>Módulo Game</w:t>
      </w:r>
      <w:commentRangeEnd w:id="154"/>
      <w:r w:rsidR="00BF1778">
        <w:rPr>
          <w:rStyle w:val="CommentReference"/>
          <w:rFonts w:ascii="Times New Roman" w:hAnsi="Times New Roman" w:cs="Times New Roman"/>
          <w:b w:val="0"/>
          <w:bCs w:val="0"/>
          <w:kern w:val="0"/>
        </w:rPr>
        <w:commentReference w:id="154"/>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Default="00CA5C8E" w:rsidP="00CA5C8E">
      <w:pPr>
        <w:pStyle w:val="Figura"/>
      </w:pPr>
      <w:bookmarkStart w:id="155" w:name="_Toc200128404"/>
      <w:bookmarkStart w:id="156" w:name="_Toc201408298"/>
      <w:r>
        <w:t xml:space="preserve">Figura </w:t>
      </w:r>
      <w:fldSimple w:instr=" SEQ Figura \* ARABIC ">
        <w:r w:rsidR="00DD4C1E">
          <w:rPr>
            <w:noProof/>
          </w:rPr>
          <w:t>69</w:t>
        </w:r>
      </w:fldSimple>
      <w:r>
        <w:t xml:space="preserve"> - </w:t>
      </w:r>
      <w:r w:rsidR="00FD2D6A" w:rsidRPr="00FD2D6A">
        <w:t>Estrutura organizacional do jogo</w:t>
      </w:r>
      <w:bookmarkEnd w:id="155"/>
      <w:bookmarkEnd w:id="156"/>
    </w:p>
    <w:p w:rsidR="00B74BDD" w:rsidRPr="00B74BDD" w:rsidRDefault="00B74BDD" w:rsidP="00B74BDD">
      <w:r>
        <w:t xml:space="preserve">Em resumo, o jogo possui dois jogadores. Cada um destes jogadores possuem várias unidades e um menu responsável por exibir as informações de seu jogador. Cada unidade, por sua vez, possui </w:t>
      </w:r>
      <w:r w:rsidR="00E432F7">
        <w:t>características (atributos) e diversos ataques, habilidades, itens e dois menus. O primeiro responsável por exibir as informações e características da unidade e o segundo suas ações (ataques, habilidades e itens).</w:t>
      </w:r>
    </w:p>
    <w:p w:rsidR="00FD2D6A" w:rsidRPr="00FD2D6A" w:rsidRDefault="00FD2D6A" w:rsidP="00076E68">
      <w:pPr>
        <w:pStyle w:val="Heading4"/>
      </w:pPr>
      <w:r w:rsidRPr="00FD2D6A">
        <w:t>Módulo Logic</w:t>
      </w:r>
    </w:p>
    <w:p w:rsidR="00FD2D6A" w:rsidRPr="00FD2D6A" w:rsidRDefault="00FD2D6A" w:rsidP="001D60CB">
      <w:pPr>
        <w:pStyle w:val="BodyText"/>
      </w:pPr>
      <w:r w:rsidRPr="00FD2D6A">
        <w:t>Responsável pela representação lógica das unidades, como</w:t>
      </w:r>
      <w:r w:rsidR="00EF3394">
        <w:t xml:space="preserve"> por exemplo, </w:t>
      </w:r>
      <w:r w:rsidRPr="00FD2D6A">
        <w:t xml:space="preserve">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 xml:space="preserve">Os atributos determinam as características da unidade, e são divididos em dois tipos: fixos e calculados. Os atributos fixos são formados por valores entre 1 e 99 e </w:t>
      </w:r>
      <w:r w:rsidRPr="00FD2D6A">
        <w:lastRenderedPageBreak/>
        <w:t>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5E3BE0" w:rsidRDefault="00FD2D6A" w:rsidP="005E3BE0">
      <w:pPr>
        <w:pStyle w:val="BodyText"/>
      </w:pPr>
      <w:r w:rsidRPr="00FD2D6A">
        <w:t>Os atributos calculados são</w:t>
      </w:r>
      <w:r w:rsidR="005E3BE0">
        <w:t xml:space="preserve"> exibidos na tabela abaixo</w:t>
      </w:r>
      <w:r w:rsidRPr="00FD2D6A">
        <w:t>:</w:t>
      </w:r>
    </w:p>
    <w:tbl>
      <w:tblPr>
        <w:tblStyle w:val="TableGrid"/>
        <w:tblW w:w="0" w:type="auto"/>
        <w:tblLook w:val="04A0"/>
      </w:tblPr>
      <w:tblGrid>
        <w:gridCol w:w="3510"/>
        <w:gridCol w:w="5670"/>
      </w:tblGrid>
      <w:tr w:rsidR="005E3BE0" w:rsidTr="005E3BE0">
        <w:tc>
          <w:tcPr>
            <w:tcW w:w="3510" w:type="dxa"/>
            <w:tcBorders>
              <w:bottom w:val="single" w:sz="4" w:space="0" w:color="auto"/>
              <w:right w:val="single" w:sz="4" w:space="0" w:color="auto"/>
            </w:tcBorders>
            <w:vAlign w:val="center"/>
          </w:tcPr>
          <w:p w:rsidR="005E3BE0" w:rsidRDefault="005E3BE0" w:rsidP="005E3BE0">
            <w:pPr>
              <w:pStyle w:val="TabelaTtulo"/>
            </w:pPr>
            <w:r>
              <w:t>Atributo</w:t>
            </w:r>
            <w:r w:rsidR="00D90A19">
              <w:t>s</w:t>
            </w:r>
          </w:p>
        </w:tc>
        <w:tc>
          <w:tcPr>
            <w:tcW w:w="5670" w:type="dxa"/>
            <w:tcBorders>
              <w:left w:val="single" w:sz="4" w:space="0" w:color="auto"/>
              <w:bottom w:val="single" w:sz="4" w:space="0" w:color="auto"/>
            </w:tcBorders>
            <w:vAlign w:val="center"/>
          </w:tcPr>
          <w:p w:rsidR="005E3BE0" w:rsidRDefault="00D90A19" w:rsidP="005E3BE0">
            <w:pPr>
              <w:pStyle w:val="TabelaTtulo"/>
            </w:pPr>
            <w:r>
              <w:t>Descrição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Pontos de Vida Total</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Quantidade máxima de pontos de vida de uma unidade</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Pontos de Mana Total</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Quantidade máxima de pontos de mana de uma unidade</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Ataque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do dano de ataques físicos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Defesa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da defesa contra ataques físicos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Ataque Mágico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do dano de ataques mágicos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Defesa Mágica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da defesa contra ataques mágicos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Taxa de Desvio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Porcentagem de desviar de um ataque físico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Taxa de Acerto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Porcentagem de acertar um ataque físico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Ataque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onde um ataque pode ser desferido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Habilidade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onde uma habilidade pode ser solta</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Movimento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para onde a unidade pode se mover</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Tempo de espera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Tempo de espera após a execução de uma ação</w:t>
            </w:r>
          </w:p>
        </w:tc>
      </w:tr>
    </w:tbl>
    <w:p w:rsidR="005E3BE0" w:rsidRDefault="005E3BE0" w:rsidP="005E3BE0">
      <w:pPr>
        <w:pStyle w:val="Tabela"/>
      </w:pPr>
      <w:r>
        <w:t xml:space="preserve">Tabela </w:t>
      </w:r>
      <w:fldSimple w:instr=" SEQ Tabela \* ARABIC ">
        <w:r w:rsidR="00DB1421">
          <w:rPr>
            <w:noProof/>
          </w:rPr>
          <w:t>1</w:t>
        </w:r>
      </w:fldSimple>
      <w:r>
        <w:t xml:space="preserve"> - Atributos calculados e </w:t>
      </w:r>
      <w:r w:rsidR="00D90A19">
        <w:t>sua descrição</w:t>
      </w:r>
    </w:p>
    <w:p w:rsidR="00D90A19" w:rsidRDefault="00FD2D6A" w:rsidP="00D90A19">
      <w:pPr>
        <w:pStyle w:val="BodyText"/>
      </w:pPr>
      <w:r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r w:rsidR="00D90A19">
        <w:t>, mostradas na tabela abaixo</w:t>
      </w:r>
      <w:r w:rsidRPr="00FD2D6A">
        <w:t>:</w:t>
      </w:r>
    </w:p>
    <w:tbl>
      <w:tblPr>
        <w:tblStyle w:val="TableGrid"/>
        <w:tblW w:w="0" w:type="auto"/>
        <w:tblLook w:val="04A0"/>
      </w:tblPr>
      <w:tblGrid>
        <w:gridCol w:w="1809"/>
        <w:gridCol w:w="3261"/>
        <w:gridCol w:w="3969"/>
      </w:tblGrid>
      <w:tr w:rsidR="00D90A19" w:rsidTr="00DB1421">
        <w:tc>
          <w:tcPr>
            <w:tcW w:w="1809" w:type="dxa"/>
            <w:vAlign w:val="center"/>
          </w:tcPr>
          <w:p w:rsidR="00D90A19" w:rsidRPr="00850F2E" w:rsidRDefault="00D90A19" w:rsidP="00850F2E">
            <w:pPr>
              <w:pStyle w:val="TabelaTtulo"/>
            </w:pPr>
            <w:r w:rsidRPr="00850F2E">
              <w:lastRenderedPageBreak/>
              <w:t>Classe</w:t>
            </w:r>
          </w:p>
        </w:tc>
        <w:tc>
          <w:tcPr>
            <w:tcW w:w="3261" w:type="dxa"/>
            <w:vAlign w:val="center"/>
          </w:tcPr>
          <w:p w:rsidR="00D90A19" w:rsidRPr="00850F2E" w:rsidRDefault="00D90A19" w:rsidP="00850F2E">
            <w:pPr>
              <w:pStyle w:val="TabelaTtulo"/>
            </w:pPr>
            <w:r w:rsidRPr="00850F2E">
              <w:t>Habilidades</w:t>
            </w:r>
          </w:p>
        </w:tc>
        <w:tc>
          <w:tcPr>
            <w:tcW w:w="3969" w:type="dxa"/>
            <w:vAlign w:val="center"/>
          </w:tcPr>
          <w:p w:rsidR="00D90A19" w:rsidRPr="00850F2E" w:rsidRDefault="00D90A19" w:rsidP="00850F2E">
            <w:pPr>
              <w:pStyle w:val="TabelaTtulo"/>
            </w:pPr>
            <w:r w:rsidRPr="00850F2E">
              <w:t>Bônus</w:t>
            </w:r>
          </w:p>
        </w:tc>
      </w:tr>
      <w:tr w:rsidR="00D90A19" w:rsidTr="00DB1421">
        <w:tc>
          <w:tcPr>
            <w:tcW w:w="1809" w:type="dxa"/>
            <w:vAlign w:val="center"/>
          </w:tcPr>
          <w:p w:rsidR="00D90A19" w:rsidRPr="00DB1421" w:rsidRDefault="00D90A19" w:rsidP="00DB1421">
            <w:pPr>
              <w:pStyle w:val="Tabelatexto"/>
              <w:jc w:val="center"/>
            </w:pPr>
            <w:r w:rsidRPr="00DB1421">
              <w:t>Cavaleiro</w:t>
            </w:r>
          </w:p>
        </w:tc>
        <w:tc>
          <w:tcPr>
            <w:tcW w:w="3261" w:type="dxa"/>
            <w:vAlign w:val="center"/>
          </w:tcPr>
          <w:p w:rsidR="00D90A19" w:rsidRPr="00DB1421" w:rsidRDefault="00D90A19" w:rsidP="00DB1421">
            <w:pPr>
              <w:pStyle w:val="Tabelatexto"/>
              <w:jc w:val="center"/>
            </w:pPr>
            <w:r w:rsidRPr="00DB1421">
              <w:t>Ataques Físicos</w:t>
            </w:r>
          </w:p>
        </w:tc>
        <w:tc>
          <w:tcPr>
            <w:tcW w:w="3969" w:type="dxa"/>
            <w:vAlign w:val="center"/>
          </w:tcPr>
          <w:p w:rsidR="00D90A19" w:rsidRPr="00DB1421" w:rsidRDefault="00D90A19" w:rsidP="00DB1421">
            <w:pPr>
              <w:pStyle w:val="Tabelatexto"/>
              <w:jc w:val="center"/>
            </w:pPr>
            <w:r w:rsidRPr="00DB1421">
              <w:t>Ataques Físicos / Pontos de Vida</w:t>
            </w:r>
          </w:p>
        </w:tc>
      </w:tr>
      <w:tr w:rsidR="00D90A19" w:rsidTr="00DB1421">
        <w:tc>
          <w:tcPr>
            <w:tcW w:w="1809" w:type="dxa"/>
            <w:vAlign w:val="center"/>
          </w:tcPr>
          <w:p w:rsidR="00D90A19" w:rsidRPr="00DB1421" w:rsidRDefault="00D90A19" w:rsidP="00DB1421">
            <w:pPr>
              <w:pStyle w:val="Tabelatexto"/>
              <w:jc w:val="center"/>
            </w:pPr>
            <w:r w:rsidRPr="00DB1421">
              <w:t>Paladino</w:t>
            </w:r>
          </w:p>
        </w:tc>
        <w:tc>
          <w:tcPr>
            <w:tcW w:w="3261" w:type="dxa"/>
            <w:vAlign w:val="center"/>
          </w:tcPr>
          <w:p w:rsidR="00D90A19" w:rsidRPr="00DB1421" w:rsidRDefault="00D90A19" w:rsidP="00DB1421">
            <w:pPr>
              <w:pStyle w:val="Tabelatexto"/>
              <w:jc w:val="center"/>
            </w:pPr>
            <w:r w:rsidRPr="00DB1421">
              <w:t xml:space="preserve">Cura </w:t>
            </w:r>
            <w:r w:rsidR="00850F2E" w:rsidRPr="00DB1421">
              <w:t>/</w:t>
            </w:r>
            <w:r w:rsidRPr="00DB1421">
              <w:t xml:space="preserve"> Sacrifício</w:t>
            </w:r>
          </w:p>
        </w:tc>
        <w:tc>
          <w:tcPr>
            <w:tcW w:w="3969" w:type="dxa"/>
            <w:vAlign w:val="center"/>
          </w:tcPr>
          <w:p w:rsidR="00D90A19" w:rsidRPr="00DB1421" w:rsidRDefault="00D90A19" w:rsidP="00DB1421">
            <w:pPr>
              <w:pStyle w:val="Tabelatexto"/>
              <w:jc w:val="center"/>
            </w:pPr>
            <w:r w:rsidRPr="00DB1421">
              <w:t>Pontos de Vida / Defesa Física e Mágica</w:t>
            </w:r>
          </w:p>
        </w:tc>
      </w:tr>
      <w:tr w:rsidR="00D90A19" w:rsidTr="00DB1421">
        <w:tc>
          <w:tcPr>
            <w:tcW w:w="1809" w:type="dxa"/>
            <w:vAlign w:val="center"/>
          </w:tcPr>
          <w:p w:rsidR="00D90A19" w:rsidRPr="00DB1421" w:rsidRDefault="00850F2E" w:rsidP="00DB1421">
            <w:pPr>
              <w:pStyle w:val="Tabelatexto"/>
              <w:jc w:val="center"/>
            </w:pPr>
            <w:r w:rsidRPr="00DB1421">
              <w:t>Bruxo</w:t>
            </w:r>
          </w:p>
        </w:tc>
        <w:tc>
          <w:tcPr>
            <w:tcW w:w="3261" w:type="dxa"/>
            <w:vAlign w:val="center"/>
          </w:tcPr>
          <w:p w:rsidR="00D90A19" w:rsidRPr="00DB1421" w:rsidRDefault="00850F2E" w:rsidP="00DB1421">
            <w:pPr>
              <w:pStyle w:val="Tabelatexto"/>
              <w:jc w:val="center"/>
            </w:pPr>
            <w:r w:rsidRPr="00DB1421">
              <w:t>Ataques Mágicos</w:t>
            </w:r>
          </w:p>
        </w:tc>
        <w:tc>
          <w:tcPr>
            <w:tcW w:w="3969" w:type="dxa"/>
            <w:vAlign w:val="center"/>
          </w:tcPr>
          <w:p w:rsidR="00D90A19" w:rsidRPr="00DB1421" w:rsidRDefault="00850F2E" w:rsidP="00DB1421">
            <w:pPr>
              <w:pStyle w:val="Tabelatexto"/>
              <w:jc w:val="center"/>
            </w:pPr>
            <w:r w:rsidRPr="00DB1421">
              <w:t>Ataques Mágicos / Destreza / Pontos de Mana</w:t>
            </w:r>
          </w:p>
        </w:tc>
      </w:tr>
      <w:tr w:rsidR="00850F2E" w:rsidTr="00DB1421">
        <w:tc>
          <w:tcPr>
            <w:tcW w:w="1809" w:type="dxa"/>
            <w:vAlign w:val="center"/>
          </w:tcPr>
          <w:p w:rsidR="00850F2E" w:rsidRPr="00DB1421" w:rsidRDefault="00850F2E" w:rsidP="00DB1421">
            <w:pPr>
              <w:pStyle w:val="Tabelatexto"/>
              <w:jc w:val="center"/>
            </w:pPr>
            <w:r w:rsidRPr="00DB1421">
              <w:t>Sacerdote</w:t>
            </w:r>
          </w:p>
        </w:tc>
        <w:tc>
          <w:tcPr>
            <w:tcW w:w="3261" w:type="dxa"/>
            <w:vAlign w:val="center"/>
          </w:tcPr>
          <w:p w:rsidR="00850F2E" w:rsidRPr="00DB1421" w:rsidRDefault="00850F2E" w:rsidP="00DB1421">
            <w:pPr>
              <w:pStyle w:val="Tabelatexto"/>
              <w:jc w:val="center"/>
            </w:pPr>
            <w:r w:rsidRPr="00DB1421">
              <w:t>Proteção / Cura</w:t>
            </w:r>
          </w:p>
        </w:tc>
        <w:tc>
          <w:tcPr>
            <w:tcW w:w="3969" w:type="dxa"/>
            <w:vAlign w:val="center"/>
          </w:tcPr>
          <w:p w:rsidR="00850F2E" w:rsidRPr="00DB1421" w:rsidRDefault="00850F2E" w:rsidP="00DB1421">
            <w:pPr>
              <w:pStyle w:val="Tabelatexto"/>
              <w:jc w:val="center"/>
            </w:pPr>
            <w:r w:rsidRPr="00DB1421">
              <w:t>Pontos de Mana / Defesa Física e Mágica</w:t>
            </w:r>
          </w:p>
        </w:tc>
      </w:tr>
      <w:tr w:rsidR="00850F2E" w:rsidTr="00DB1421">
        <w:tc>
          <w:tcPr>
            <w:tcW w:w="1809" w:type="dxa"/>
            <w:vAlign w:val="center"/>
          </w:tcPr>
          <w:p w:rsidR="00850F2E" w:rsidRPr="00DB1421" w:rsidRDefault="00850F2E" w:rsidP="00DB1421">
            <w:pPr>
              <w:pStyle w:val="Tabelatexto"/>
              <w:jc w:val="center"/>
            </w:pPr>
            <w:r w:rsidRPr="00DB1421">
              <w:t>Assassino</w:t>
            </w:r>
          </w:p>
        </w:tc>
        <w:tc>
          <w:tcPr>
            <w:tcW w:w="3261" w:type="dxa"/>
            <w:vAlign w:val="center"/>
          </w:tcPr>
          <w:p w:rsidR="00850F2E" w:rsidRPr="00DB1421" w:rsidRDefault="00850F2E" w:rsidP="00DB1421">
            <w:pPr>
              <w:pStyle w:val="Tabelatexto"/>
              <w:jc w:val="center"/>
            </w:pPr>
            <w:r w:rsidRPr="00DB1421">
              <w:t>Ataque Físico / Críticos</w:t>
            </w:r>
          </w:p>
        </w:tc>
        <w:tc>
          <w:tcPr>
            <w:tcW w:w="3969" w:type="dxa"/>
            <w:vAlign w:val="center"/>
          </w:tcPr>
          <w:p w:rsidR="00850F2E" w:rsidRPr="00DB1421" w:rsidRDefault="00850F2E" w:rsidP="00DB1421">
            <w:pPr>
              <w:pStyle w:val="Tabelatexto"/>
              <w:jc w:val="center"/>
            </w:pPr>
            <w:r w:rsidRPr="00DB1421">
              <w:t>Ataques Físicos / Tempo de Espera</w:t>
            </w:r>
          </w:p>
        </w:tc>
      </w:tr>
      <w:tr w:rsidR="00850F2E" w:rsidTr="00DB1421">
        <w:tc>
          <w:tcPr>
            <w:tcW w:w="1809" w:type="dxa"/>
            <w:vAlign w:val="center"/>
          </w:tcPr>
          <w:p w:rsidR="00850F2E" w:rsidRPr="00DB1421" w:rsidRDefault="00850F2E" w:rsidP="00DB1421">
            <w:pPr>
              <w:pStyle w:val="Tabelatexto"/>
              <w:jc w:val="center"/>
            </w:pPr>
            <w:r w:rsidRPr="00DB1421">
              <w:t>Monge</w:t>
            </w:r>
          </w:p>
        </w:tc>
        <w:tc>
          <w:tcPr>
            <w:tcW w:w="3261" w:type="dxa"/>
            <w:vAlign w:val="center"/>
          </w:tcPr>
          <w:p w:rsidR="00850F2E" w:rsidRPr="00DB1421" w:rsidRDefault="00850F2E" w:rsidP="00DB1421">
            <w:pPr>
              <w:pStyle w:val="Tabelatexto"/>
              <w:jc w:val="center"/>
            </w:pPr>
            <w:r w:rsidRPr="00DB1421">
              <w:t>Ataques Físicos e Mágicos</w:t>
            </w:r>
          </w:p>
        </w:tc>
        <w:tc>
          <w:tcPr>
            <w:tcW w:w="3969" w:type="dxa"/>
            <w:vAlign w:val="center"/>
          </w:tcPr>
          <w:p w:rsidR="00850F2E" w:rsidRPr="00DB1421" w:rsidRDefault="00850F2E" w:rsidP="00DB1421">
            <w:pPr>
              <w:pStyle w:val="Tabelatexto"/>
              <w:jc w:val="center"/>
            </w:pPr>
            <w:r w:rsidRPr="00DB1421">
              <w:t xml:space="preserve">Ataques </w:t>
            </w:r>
            <w:r w:rsidR="00DB1421" w:rsidRPr="00DB1421">
              <w:t>Físicos e Mágicos</w:t>
            </w:r>
          </w:p>
        </w:tc>
      </w:tr>
    </w:tbl>
    <w:p w:rsidR="00DB1421" w:rsidRDefault="00DB1421" w:rsidP="00DB1421">
      <w:pPr>
        <w:pStyle w:val="TabelaTtulo"/>
      </w:pPr>
      <w:r>
        <w:t xml:space="preserve">Tabela </w:t>
      </w:r>
      <w:fldSimple w:instr=" SEQ Tabela \* ARABIC ">
        <w:r>
          <w:rPr>
            <w:noProof/>
          </w:rPr>
          <w:t>2</w:t>
        </w:r>
      </w:fldSimple>
      <w:r>
        <w:t xml:space="preserve"> - Classes disponíveis e suas características</w:t>
      </w:r>
    </w:p>
    <w:p w:rsidR="00FD2D6A" w:rsidRPr="00FD2D6A" w:rsidRDefault="00FD2D6A" w:rsidP="00076E68">
      <w:pPr>
        <w:pStyle w:val="Heading4"/>
      </w:pPr>
      <w:r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A qualquer momento, o jogo pode solicitar a mudança de estado. Quando isso ocorre, todos os componentes que pertencem ao estado anterior são removidos, ou seja, é como se o jogo recomeçasse. Dessa forma, ao mudar de estado, nenhum componente desnecessário é mantido, consumindo te</w:t>
      </w:r>
      <w:r w:rsidR="00DB1421">
        <w:t>mpo de processamento e memória.</w:t>
      </w:r>
    </w:p>
    <w:p w:rsidR="00FD2D6A" w:rsidRPr="00FD2D6A" w:rsidRDefault="00FD2D6A" w:rsidP="001D60CB">
      <w:pPr>
        <w:pStyle w:val="BodyText"/>
      </w:pPr>
      <w:commentRangeStart w:id="157"/>
      <w:r w:rsidRPr="00FD2D6A">
        <w:t xml:space="preserve">A tela de título é o estado inicial do jogo. Exibe o nome do jogo e as informações iniciais. Quando o jogo se inicia, o jogo muda seu estado para a tela de configuração, onde os jogadores e as unidades são criados. </w:t>
      </w:r>
      <w:commentRangeEnd w:id="157"/>
      <w:r w:rsidR="00AD5BF5">
        <w:rPr>
          <w:rStyle w:val="CommentReference"/>
          <w:rFonts w:ascii="Times New Roman" w:hAnsi="Times New Roman"/>
        </w:rPr>
        <w:commentReference w:id="157"/>
      </w:r>
      <w:r w:rsidRPr="00FD2D6A">
        <w:t>Após a configuração de todas as unidades, o jogo muda seu estado para a tela de jogo, onde o jogo, de fato, acontece. Quando um jogador vence a partida, o estado do jogo é novamente alterado, dessa vez para a tela de fim, onde o resultado do jogo é exibido.</w:t>
      </w:r>
    </w:p>
    <w:p w:rsidR="00DB1421" w:rsidRDefault="00DB1421" w:rsidP="001D60CB">
      <w:pPr>
        <w:pStyle w:val="BodyText"/>
      </w:pPr>
    </w:p>
    <w:p w:rsidR="00FD2D6A" w:rsidRPr="00FD2D6A" w:rsidRDefault="00FD2D6A" w:rsidP="001D60CB">
      <w:pPr>
        <w:pStyle w:val="BodyText"/>
      </w:pPr>
      <w:r w:rsidRPr="00FD2D6A">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lastRenderedPageBreak/>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158" w:name="_Toc200128405"/>
      <w:bookmarkStart w:id="159" w:name="_Toc201408299"/>
      <w:r>
        <w:t xml:space="preserve">Figura </w:t>
      </w:r>
      <w:fldSimple w:instr=" SEQ Figura \* ARABIC ">
        <w:r w:rsidR="00DD4C1E">
          <w:rPr>
            <w:noProof/>
          </w:rPr>
          <w:t>70</w:t>
        </w:r>
      </w:fldSimple>
      <w:r>
        <w:t xml:space="preserve"> - </w:t>
      </w:r>
      <w:r w:rsidR="00FD2D6A" w:rsidRPr="00FD2D6A">
        <w:t>Generalização de telas</w:t>
      </w:r>
      <w:bookmarkEnd w:id="158"/>
      <w:bookmarkEnd w:id="159"/>
    </w:p>
    <w:p w:rsidR="00FD2D6A" w:rsidRPr="00FD2D6A" w:rsidRDefault="00FD2D6A" w:rsidP="00076E68">
      <w:pPr>
        <w:pStyle w:val="Heading4"/>
      </w:pPr>
      <w:r w:rsidRPr="00FD2D6A">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lastRenderedPageBreak/>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60" w:name="_Toc200128406"/>
      <w:bookmarkStart w:id="161" w:name="_Toc201408300"/>
      <w:r>
        <w:t xml:space="preserve">Figura </w:t>
      </w:r>
      <w:fldSimple w:instr=" SEQ Figura \* ARABIC ">
        <w:r w:rsidR="00DD4C1E">
          <w:rPr>
            <w:noProof/>
          </w:rPr>
          <w:t>71</w:t>
        </w:r>
      </w:fldSimple>
      <w:r>
        <w:t xml:space="preserve"> - </w:t>
      </w:r>
      <w:r w:rsidR="00FD2D6A" w:rsidRPr="00FD2D6A">
        <w:t>Menu do jogador e da unidade</w:t>
      </w:r>
      <w:bookmarkEnd w:id="160"/>
      <w:bookmarkEnd w:id="161"/>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responsável por controlar a execução 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lastRenderedPageBreak/>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62" w:name="_Toc200128407"/>
      <w:bookmarkStart w:id="163" w:name="_Toc201408301"/>
      <w:r>
        <w:t xml:space="preserve">Figura </w:t>
      </w:r>
      <w:fldSimple w:instr=" SEQ Figura \* ARABIC ">
        <w:r w:rsidR="00DD4C1E">
          <w:rPr>
            <w:noProof/>
          </w:rPr>
          <w:t>72</w:t>
        </w:r>
      </w:fldSimple>
      <w:r>
        <w:t xml:space="preserve"> - </w:t>
      </w:r>
      <w:r w:rsidR="00FD2D6A" w:rsidRPr="00FD2D6A">
        <w:t>Itens e seus respectivos subitens</w:t>
      </w:r>
      <w:bookmarkEnd w:id="162"/>
      <w:bookmarkEnd w:id="163"/>
    </w:p>
    <w:p w:rsidR="00FD2D6A" w:rsidRPr="00FD2D6A" w:rsidRDefault="00FD2D6A" w:rsidP="001D60CB">
      <w:pPr>
        <w:pStyle w:val="BodyText"/>
      </w:pPr>
      <w:r w:rsidRPr="00FD2D6A">
        <w:t>Ações que têm como alvo a própria unidade</w:t>
      </w:r>
      <w:del w:id="164" w:author="Fabio R. de Miranda" w:date="2008-06-12T03:37:00Z">
        <w:r w:rsidRPr="00FD2D6A" w:rsidDel="00847872">
          <w:delText>,</w:delText>
        </w:r>
      </w:del>
      <w:r w:rsidRPr="00FD2D6A">
        <w:t xml:space="preserv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xml:space="preserve">. O primeiro necessita que o jogo determine uma área pela qual a unidade pode se mover e </w:t>
      </w:r>
      <w:r w:rsidRPr="00FD2D6A">
        <w:lastRenderedPageBreak/>
        <w:t>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165" w:name="_Toc200128408"/>
      <w:bookmarkStart w:id="166" w:name="_Toc201408302"/>
      <w:r>
        <w:t xml:space="preserve">Figura </w:t>
      </w:r>
      <w:fldSimple w:instr=" SEQ Figura \* ARABIC ">
        <w:r w:rsidR="00DD4C1E">
          <w:rPr>
            <w:noProof/>
          </w:rPr>
          <w:t>73</w:t>
        </w:r>
      </w:fldSimple>
      <w:r>
        <w:t xml:space="preserve"> - </w:t>
      </w:r>
      <w:r w:rsidR="00FD2D6A" w:rsidRPr="00FD2D6A">
        <w:t>Fluxo de execução de uma ação através do menu</w:t>
      </w:r>
      <w:bookmarkEnd w:id="165"/>
      <w:bookmarkEnd w:id="166"/>
    </w:p>
    <w:p w:rsidR="00FD2D6A" w:rsidRPr="00FD2D6A" w:rsidRDefault="00FD2D6A" w:rsidP="00076E68">
      <w:pPr>
        <w:pStyle w:val="Heading4"/>
      </w:pPr>
      <w:r w:rsidRPr="00FD2D6A">
        <w:lastRenderedPageBreak/>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67" w:name="_Toc200128409"/>
      <w:bookmarkStart w:id="168" w:name="_Toc201408303"/>
      <w:r>
        <w:t xml:space="preserve">Figura </w:t>
      </w:r>
      <w:fldSimple w:instr=" SEQ Figura \* ARABIC ">
        <w:r w:rsidR="00DD4C1E">
          <w:rPr>
            <w:noProof/>
          </w:rPr>
          <w:t>74</w:t>
        </w:r>
      </w:fldSimple>
      <w:r>
        <w:t xml:space="preserve"> - </w:t>
      </w:r>
      <w:r w:rsidR="00FD2D6A" w:rsidRPr="00FD2D6A">
        <w:t>Unidade movendo-se dentro da área especificada</w:t>
      </w:r>
      <w:bookmarkEnd w:id="167"/>
      <w:bookmarkEnd w:id="168"/>
    </w:p>
    <w:p w:rsidR="00FD2D6A" w:rsidRPr="00FD2D6A" w:rsidRDefault="00FD2D6A" w:rsidP="001D60CB">
      <w:pPr>
        <w:pStyle w:val="BodyText"/>
      </w:pPr>
      <w:r w:rsidRPr="00FD2D6A">
        <w:lastRenderedPageBreak/>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lastRenderedPageBreak/>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69" w:name="_Toc200128410"/>
      <w:bookmarkStart w:id="170" w:name="_Toc201408304"/>
      <w:r>
        <w:t xml:space="preserve">Figura </w:t>
      </w:r>
      <w:fldSimple w:instr=" SEQ Figura \* ARABIC ">
        <w:r w:rsidR="00DD4C1E">
          <w:rPr>
            <w:noProof/>
          </w:rPr>
          <w:t>75</w:t>
        </w:r>
      </w:fldSimple>
      <w:r>
        <w:t xml:space="preserve"> - </w:t>
      </w:r>
      <w:r w:rsidR="00FD2D6A" w:rsidRPr="00FD2D6A">
        <w:t>Máquina de estados do submódulo Mover</w:t>
      </w:r>
      <w:bookmarkEnd w:id="169"/>
      <w:bookmarkEnd w:id="170"/>
    </w:p>
    <w:p w:rsidR="00FD2D6A" w:rsidRPr="00FD2D6A" w:rsidRDefault="00FD2D6A" w:rsidP="002B0216">
      <w:pPr>
        <w:pStyle w:val="Heading4"/>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Alcance de 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71" w:name="_Toc200128411"/>
      <w:bookmarkStart w:id="172" w:name="_Toc201408305"/>
      <w:r>
        <w:t xml:space="preserve">Figura </w:t>
      </w:r>
      <w:fldSimple w:instr=" SEQ Figura \* ARABIC ">
        <w:r w:rsidR="00DD4C1E">
          <w:rPr>
            <w:noProof/>
          </w:rPr>
          <w:t>76</w:t>
        </w:r>
      </w:fldSimple>
      <w:r>
        <w:t xml:space="preserve"> - </w:t>
      </w:r>
      <w:r w:rsidR="00FD2D6A" w:rsidRPr="00FD2D6A">
        <w:t>Mira sobre uma unidade inimiga</w:t>
      </w:r>
      <w:bookmarkEnd w:id="171"/>
      <w:bookmarkEnd w:id="172"/>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w:t>
      </w:r>
      <w:r w:rsidRPr="00FD2D6A">
        <w:lastRenderedPageBreak/>
        <w:t xml:space="preserve">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73" w:name="_Toc200128412"/>
      <w:bookmarkStart w:id="174" w:name="_Toc201408306"/>
      <w:r>
        <w:t xml:space="preserve">Figura </w:t>
      </w:r>
      <w:fldSimple w:instr=" SEQ Figura \* ARABIC ">
        <w:r w:rsidR="00DD4C1E">
          <w:rPr>
            <w:noProof/>
          </w:rPr>
          <w:t>77</w:t>
        </w:r>
      </w:fldSimple>
      <w:r>
        <w:t xml:space="preserve"> - M</w:t>
      </w:r>
      <w:r w:rsidR="00FD2D6A" w:rsidRPr="00FD2D6A">
        <w:t>áqu</w:t>
      </w:r>
      <w:r w:rsidR="00076E68">
        <w:t>ina de estados do submódulo Aim</w:t>
      </w:r>
      <w:bookmarkEnd w:id="173"/>
      <w:bookmarkEnd w:id="174"/>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lastRenderedPageBreak/>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xml:space="preserve">,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w:t>
      </w:r>
      <w:r>
        <w:lastRenderedPageBreak/>
        <w:t>permite que duas ações diferentes, executem o mesmo método, simplificando a codificação e manutenção.</w:t>
      </w:r>
    </w:p>
    <w:p w:rsidR="00A54686" w:rsidRPr="004556D4" w:rsidRDefault="00A54686" w:rsidP="004556D4">
      <w:pPr>
        <w:pStyle w:val="BodyText"/>
        <w:rPr>
          <w:i/>
          <w:iCs/>
        </w:rPr>
      </w:pPr>
    </w:p>
    <w:p w:rsidR="009C0AD5" w:rsidRDefault="00A8166F" w:rsidP="009C0AD5">
      <w:pPr>
        <w:pStyle w:val="BodyText"/>
      </w:pPr>
      <w:commentRangeStart w:id="175"/>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commentRangeEnd w:id="175"/>
      <w:r w:rsidR="00F16C05">
        <w:rPr>
          <w:rStyle w:val="CommentReference"/>
          <w:rFonts w:ascii="Times New Roman" w:hAnsi="Times New Roman"/>
        </w:rPr>
        <w:commentReference w:id="175"/>
      </w:r>
      <w:r w:rsidR="00A77356">
        <w:t>.</w:t>
      </w:r>
      <w:r w:rsidR="009C0AD5">
        <w:t xml:space="preserve"> Estas restrições foram feitas, pois garante que qualquer ação </w:t>
      </w:r>
      <w:r w:rsidR="00F16C05">
        <w:t xml:space="preserve">possa </w:t>
      </w:r>
      <w:r w:rsidR="009C0AD5">
        <w:t xml:space="preserve">ser executada de posse destes atributos. </w:t>
      </w:r>
      <w:r w:rsidR="00F16C05">
        <w:t>O</w:t>
      </w:r>
      <w:r w:rsidR="009C0AD5">
        <w:t xml:space="preserve"> módulo </w:t>
      </w:r>
      <w:r w:rsidR="009C0AD5" w:rsidRPr="009C0AD5">
        <w:rPr>
          <w:i/>
        </w:rPr>
        <w:t>Interaction</w:t>
      </w:r>
      <w:r w:rsidR="009C0AD5">
        <w:t xml:space="preserve"> foi criado</w:t>
      </w:r>
      <w:r w:rsidR="00F16C05">
        <w:t xml:space="preserve"> com esta finalidade</w:t>
      </w:r>
      <w:r w:rsidR="009C0AD5">
        <w:t xml:space="preserve">, </w:t>
      </w:r>
      <w:r w:rsidR="00F16C05">
        <w:t xml:space="preserve">de maneira a </w:t>
      </w:r>
      <w:r w:rsidR="009C0AD5">
        <w:t>garanti</w:t>
      </w:r>
      <w:r w:rsidR="00F16C05">
        <w:t>r</w:t>
      </w:r>
      <w:r w:rsidR="009C0AD5">
        <w:t xml:space="preserve"> </w:t>
      </w:r>
      <w:r w:rsidR="00304DF0">
        <w:t>a obtenção</w:t>
      </w:r>
      <w:r w:rsidR="009C0AD5">
        <w:t xml:space="preserve"> de todas as </w:t>
      </w:r>
      <w:r w:rsidR="00BB4CDA">
        <w:t>informações</w:t>
      </w:r>
      <w:r w:rsidR="009C0AD5">
        <w:t xml:space="preserve"> necessárias</w:t>
      </w:r>
      <w:r w:rsidR="00F16C05">
        <w:t xml:space="preserve"> para qualquer ação possível</w:t>
      </w:r>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execução 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BF57E4" w:rsidRPr="004556D4" w:rsidRDefault="00431BFC" w:rsidP="004556D4">
      <w:pPr>
        <w:pStyle w:val="BodyText"/>
        <w:rPr>
          <w:i/>
          <w:iCs/>
        </w:rPr>
      </w:pPr>
      <w:r w:rsidRPr="004556D4">
        <w:rPr>
          <w:i/>
          <w:iCs/>
        </w:rPr>
        <w:t>{</w:t>
      </w:r>
      <w:r w:rsidR="002B2D5D">
        <w:rPr>
          <w:i/>
          <w:iCs/>
        </w:rPr>
        <w:t xml:space="preserve">imagem : </w:t>
      </w:r>
      <w:r w:rsidR="00BF377E" w:rsidRPr="004556D4">
        <w:rPr>
          <w:i/>
          <w:iCs/>
        </w:rPr>
        <w:t xml:space="preserve">seqüência de </w:t>
      </w:r>
      <w:r w:rsidR="00771285" w:rsidRPr="004556D4">
        <w:rPr>
          <w:i/>
          <w:iCs/>
        </w:rPr>
        <w:t>execução</w:t>
      </w:r>
      <w:r w:rsidRPr="004556D4">
        <w:rPr>
          <w:i/>
          <w:iCs/>
        </w:rPr>
        <w:t>}</w:t>
      </w:r>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É esta propriedade que define que a ação necessitará ou não de informações extras quando o menu ligado à ela for tocado</w:t>
      </w:r>
      <w:r w:rsidR="002B2D5D">
        <w:t>.</w:t>
      </w:r>
    </w:p>
    <w:p w:rsidR="00FA04B0" w:rsidDel="00D71357" w:rsidRDefault="00FA04B0" w:rsidP="00897AFF">
      <w:pPr>
        <w:pStyle w:val="Heading1"/>
        <w:rPr>
          <w:del w:id="176" w:author="Fabio R. de Miranda" w:date="2008-06-12T03:45:00Z"/>
        </w:rPr>
      </w:pPr>
      <w:bookmarkStart w:id="177" w:name="_Toc201055162"/>
      <w:bookmarkStart w:id="178" w:name="_Toc201055316"/>
      <w:bookmarkStart w:id="179" w:name="_Toc201203905"/>
      <w:bookmarkStart w:id="180" w:name="_Toc201204053"/>
      <w:bookmarkStart w:id="181" w:name="_Toc201204099"/>
      <w:bookmarkStart w:id="182" w:name="_Toc201224441"/>
      <w:bookmarkStart w:id="183" w:name="_Toc201224488"/>
      <w:bookmarkStart w:id="184" w:name="_Toc201261219"/>
      <w:bookmarkStart w:id="185" w:name="_Toc201293858"/>
      <w:bookmarkStart w:id="186" w:name="_Toc201314993"/>
      <w:bookmarkStart w:id="187" w:name="_Toc201315041"/>
      <w:bookmarkStart w:id="188" w:name="_Toc201327843"/>
      <w:bookmarkStart w:id="189" w:name="_Toc201338400"/>
      <w:bookmarkStart w:id="190" w:name="_Toc201408218"/>
      <w:bookmarkEnd w:id="0"/>
      <w:del w:id="191" w:author="Fabio R. de Miranda" w:date="2008-06-12T03:45:00Z">
        <w:r w:rsidDel="00D71357">
          <w:lastRenderedPageBreak/>
          <w:delText>Considerações finais</w:delTex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del>
    </w:p>
    <w:p w:rsidR="00D71357" w:rsidRDefault="00D71357" w:rsidP="0027472C">
      <w:pPr>
        <w:pStyle w:val="AFazer"/>
        <w:rPr>
          <w:ins w:id="192" w:author="Fabio R. de Miranda" w:date="2008-06-12T03:45:00Z"/>
        </w:rPr>
      </w:pPr>
    </w:p>
    <w:p w:rsidR="00A7059A" w:rsidRDefault="00D71357">
      <w:pPr>
        <w:pStyle w:val="Heading1"/>
        <w:pageBreakBefore w:val="0"/>
        <w:rPr>
          <w:ins w:id="193" w:author="Fabio R. de Miranda" w:date="2008-06-12T03:45:00Z"/>
        </w:rPr>
        <w:pPrChange w:id="194" w:author="Fabio R. de Miranda" w:date="2008-06-12T03:45:00Z">
          <w:pPr>
            <w:pStyle w:val="AFazer"/>
          </w:pPr>
        </w:pPrChange>
      </w:pPr>
      <w:bookmarkStart w:id="195" w:name="_Toc201408219"/>
      <w:ins w:id="196" w:author="Fabio R. de Miranda" w:date="2008-06-12T03:45:00Z">
        <w:r>
          <w:t>RESULTADOS</w:t>
        </w:r>
        <w:bookmarkEnd w:id="195"/>
      </w:ins>
    </w:p>
    <w:p w:rsidR="0027472C" w:rsidRDefault="00D71357" w:rsidP="0027472C">
      <w:pPr>
        <w:pStyle w:val="AFazer"/>
        <w:rPr>
          <w:ins w:id="197" w:author="Fabio R. de Miranda" w:date="2008-06-12T03:47:00Z"/>
        </w:rPr>
      </w:pPr>
      <w:ins w:id="198" w:author="Fabio R. de Miranda" w:date="2008-06-12T03:45:00Z">
        <w:r>
          <w:t>Descrever da melhor maneira possível como o jogo roda de todos os pontos de vista: desempenho, “jogabilidade”</w:t>
        </w:r>
      </w:ins>
      <w:ins w:id="199" w:author="Fabio R. de Miranda" w:date="2008-06-12T03:46:00Z">
        <w:r>
          <w:t>, praticidade ou efetividade da montagem mecânica/física, como cada componente (webcam, fonte, leds, PCs, projetores) contribuiu ou poderia ser melhorado. Incluir fotos que documentem bem as diversas funcionalidades do jogo em execuç</w:t>
        </w:r>
      </w:ins>
      <w:ins w:id="200" w:author="Fabio R. de Miranda" w:date="2008-06-12T03:47:00Z">
        <w:r>
          <w:t>ão na mesa de verdade.</w:t>
        </w:r>
      </w:ins>
    </w:p>
    <w:p w:rsidR="00D71357" w:rsidRDefault="00D71357" w:rsidP="0009053E">
      <w:pPr>
        <w:pStyle w:val="AFazer"/>
        <w:ind w:firstLine="0"/>
      </w:pPr>
    </w:p>
    <w:p w:rsidR="00BF57E4" w:rsidRDefault="00BF57E4" w:rsidP="00BF57E4">
      <w:pPr>
        <w:pStyle w:val="Heading2"/>
      </w:pPr>
      <w:bookmarkStart w:id="201" w:name="_Toc201408221"/>
      <w:r>
        <w:t>Trabalhos Futuros</w:t>
      </w:r>
      <w:bookmarkEnd w:id="201"/>
    </w:p>
    <w:p w:rsidR="00E73176" w:rsidRPr="00E73176" w:rsidRDefault="00E73176" w:rsidP="00E73176">
      <w:pPr>
        <w:pStyle w:val="BodyText"/>
      </w:pPr>
      <w:bookmarkStart w:id="202" w:name="_Toc201408222"/>
      <w:r w:rsidRPr="00E73176">
        <w:t>No decorrer do ano deparamos com diversas situações que poderiam ser exploradas, mas nos distanciariam do objetivo final: um jogo para mesa multi-toque utilizando seus recursos. Essas idéias surgiram, principalmente, de dificuldades encontradas, porém explorar-las demandaria de custos que não tínhamos disponíveis (tempo, dinheiro, recursos), pois já havia nos iludidos com o replanejamento da mesa que nos levou um tempo precioso.</w:t>
      </w:r>
    </w:p>
    <w:p w:rsidR="00E73176" w:rsidRPr="00E73176" w:rsidRDefault="00E73176" w:rsidP="00E73176">
      <w:pPr>
        <w:pStyle w:val="BodyText"/>
      </w:pPr>
      <w:r w:rsidRPr="00E73176">
        <w:t>Dessas idéias as principais que influenciarão todos os projetos futuros tanto acadêmicos quanto mercadológicos, são:</w:t>
      </w:r>
      <w:r w:rsidR="00CA3070">
        <w:t xml:space="preserve"> Dinamismo em Visão,</w:t>
      </w:r>
      <w:r w:rsidRPr="00E73176">
        <w:t xml:space="preserve"> Projeção e Processos Interativos Multi-toque</w:t>
      </w:r>
      <w:r w:rsidR="00CA3070">
        <w:t xml:space="preserve"> e Processos de Desenvolvimento de Aplicações em Superficies Interativas</w:t>
      </w:r>
      <w:r w:rsidRPr="00E73176">
        <w:t xml:space="preserve">. </w:t>
      </w:r>
    </w:p>
    <w:p w:rsidR="00E73176" w:rsidRDefault="00E73176" w:rsidP="00E73176">
      <w:pPr>
        <w:pStyle w:val="Heading3"/>
      </w:pPr>
      <w:r>
        <w:t>Dinamismo em Visão e Projeção</w:t>
      </w:r>
    </w:p>
    <w:p w:rsidR="00E73176" w:rsidRDefault="00E73176" w:rsidP="00E73176">
      <w:pPr>
        <w:pStyle w:val="BodyText"/>
      </w:pPr>
      <w:r>
        <w:t>A idéia central desse trabalho é a trabalhar com multi-toque em superfícies distintas, altura e largura variada, posição variada, ângulo de tangibilidade (parede, mesa, mesa enclinada, teto) e material de projeção. A idéia surgiu durante os ensaios para projeção na mesa, com utilização de ótica para posicionamento do projetor com espelhos, o melhor lugar para câmera, e na decisão de uma superfície de projeção que não comprometesse a captura de infravermelho e fiducial, e tivesse uma boa imagem projetada.</w:t>
      </w:r>
    </w:p>
    <w:p w:rsidR="00E73176" w:rsidRDefault="00E73176" w:rsidP="00E73176">
      <w:pPr>
        <w:pStyle w:val="BodyText"/>
      </w:pPr>
      <w:r>
        <w:lastRenderedPageBreak/>
        <w:t>O produto final desse projeto será uma classificação das melhores práticas em visão computacional e projeção como que materiais utilizar para projeção, o conjunto de espelhos e projetores, câmeras, softwares úteis, para possíveis cenários de interação</w:t>
      </w:r>
    </w:p>
    <w:p w:rsidR="00E73176" w:rsidRDefault="00E73176" w:rsidP="00E73176">
      <w:pPr>
        <w:pStyle w:val="BodyText"/>
      </w:pPr>
      <w:r>
        <w:t>Para mesa, toque e/ou fiducial</w:t>
      </w:r>
    </w:p>
    <w:p w:rsidR="00E73176" w:rsidRDefault="00E73176" w:rsidP="00E73176">
      <w:pPr>
        <w:pStyle w:val="BodyText"/>
      </w:pPr>
      <w:r>
        <w:t>Superfícies perpendiculares ao chão (parede), ou com algum grau de inclinação.</w:t>
      </w:r>
    </w:p>
    <w:p w:rsidR="00E73176" w:rsidRDefault="00E73176" w:rsidP="00E73176">
      <w:pPr>
        <w:pStyle w:val="BodyText"/>
      </w:pPr>
      <w:r>
        <w:t>Chão ou teto.</w:t>
      </w:r>
    </w:p>
    <w:p w:rsidR="00E73176" w:rsidRDefault="00E73176" w:rsidP="00E73176">
      <w:pPr>
        <w:pStyle w:val="BodyText"/>
      </w:pPr>
      <w:r>
        <w:t>Numa superfície côncava, com vista a simulação de profundidade.</w:t>
      </w:r>
    </w:p>
    <w:p w:rsidR="00E73176" w:rsidRDefault="00E73176" w:rsidP="00E73176">
      <w:pPr>
        <w:pStyle w:val="BodyText"/>
      </w:pPr>
      <w:r>
        <w:t>Cada classificação deverá resultar em um mini-protótipo aplicativo, simples que demonstre a melhor pratica para cada cenário.</w:t>
      </w:r>
    </w:p>
    <w:p w:rsidR="00E73176" w:rsidRPr="00AE3E41" w:rsidRDefault="00E73176" w:rsidP="00E73176">
      <w:pPr>
        <w:pStyle w:val="Heading3"/>
      </w:pPr>
      <w:r>
        <w:t>Processos Interativos em Superfícies Interativas</w:t>
      </w:r>
    </w:p>
    <w:p w:rsidR="00E73176" w:rsidRDefault="00E73176" w:rsidP="00E73176">
      <w:pPr>
        <w:pStyle w:val="BodyText"/>
      </w:pPr>
      <w:r>
        <w:t>A principal forma em diferenciar uma superfície multi-toque entre multi-pessoas ou não e na gerencia de interações, ou seja, que o movimento de um utilizador não comprometa os movimentos de seus companheiros enquanto estes estejam utilizando algum recurso. Por exemplo, o IRTaktiks, um jogador não pode atacar o personagem adversário, se neste mesmo instante o outro jogador está com o dedo posicionado sobre seus personagens, e não é possível selecionar uma opção escondida por um marcador. Condições como essa, mesmo que por boa conduta dos jogadores devem ser evitadas pela aplicação.</w:t>
      </w:r>
    </w:p>
    <w:p w:rsidR="00E73176" w:rsidRDefault="00E73176" w:rsidP="00E73176">
      <w:pPr>
        <w:pStyle w:val="BodyText"/>
      </w:pPr>
      <w:r>
        <w:t>O objetivo dessa pesquisa é realizar um estudo de práticas interativas, descreverem quais tipos de interações podem ser utilizadas em superfícies diversas, como utilização de dois dedos para ampliar imagens, da palma da mão aberta para seleção de área, ou marcadores na determinação de eventos da aplicação. E a partir desta listagem, relacionar quais podem ser utilizadas em relação à quantidade de usuários, a quantidade de dedos utilizados, de marcadores, ângulo da superfície e a quantidade de elementos interativos projetados por exemplo.</w:t>
      </w:r>
    </w:p>
    <w:p w:rsidR="00E73176" w:rsidRDefault="00E73176" w:rsidP="00E73176">
      <w:pPr>
        <w:pStyle w:val="BodyText"/>
      </w:pPr>
      <w:r>
        <w:t>Estes cenários de utilização deverão ser demonstrados com mini-protótipos funcionais (aplicativo, jogos, etc..), e também a falha de cada caso utilizado em outro cenário (utilização por duas pessoas um protótipo feito para utilizar uma só mão).</w:t>
      </w:r>
    </w:p>
    <w:p w:rsidR="00CA3070" w:rsidRDefault="00CA3070" w:rsidP="00CA3070">
      <w:pPr>
        <w:pStyle w:val="Heading3"/>
      </w:pPr>
      <w:r w:rsidRPr="00CA3070">
        <w:t xml:space="preserve">Processos de Desenvolvimento de Aplicações em Superfícies </w:t>
      </w:r>
      <w:r w:rsidRPr="00CA3070">
        <w:lastRenderedPageBreak/>
        <w:t>Interativas.</w:t>
      </w:r>
    </w:p>
    <w:p w:rsidR="00CA3070" w:rsidRPr="00CA3070" w:rsidRDefault="00CA3070" w:rsidP="00CA3070">
      <w:pPr>
        <w:pStyle w:val="BodyText"/>
      </w:pPr>
      <w:r>
        <w:t xml:space="preserve">Consiste na adaptação ou criação de um processo de desenvolvimento, para aplicações completas em superfícies interativas,  </w:t>
      </w:r>
    </w:p>
    <w:p w:rsidR="00D30D74" w:rsidRDefault="00D30D74" w:rsidP="00D30D74">
      <w:pPr>
        <w:pStyle w:val="Heading2"/>
      </w:pPr>
      <w:r>
        <w:t>Conclusão</w:t>
      </w:r>
      <w:bookmarkEnd w:id="202"/>
    </w:p>
    <w:p w:rsidR="0027472C" w:rsidRDefault="0027472C" w:rsidP="0027472C">
      <w:pPr>
        <w:pStyle w:val="AFazer"/>
      </w:pPr>
      <w:del w:id="203" w:author="Fabio R. de Miranda" w:date="2008-06-12T03:47:00Z">
        <w:r w:rsidDel="00D71357">
          <w:delText>A fazer...</w:delText>
        </w:r>
      </w:del>
      <w:ins w:id="204" w:author="Fabio R. de Miranda" w:date="2008-06-12T03:47:00Z">
        <w:r w:rsidR="00D71357">
          <w:t>Revisar os objetivos, listá-los e dizer quanto foram atendidos. Explicar por que alguns eventualmetne não foram atendidos.;</w:t>
        </w:r>
      </w:ins>
    </w:p>
    <w:p w:rsidR="00CF6BEF" w:rsidRDefault="00CF6BEF" w:rsidP="00CF6BEF">
      <w:pPr>
        <w:pStyle w:val="BodyText"/>
        <w:numPr>
          <w:ilvl w:val="0"/>
          <w:numId w:val="30"/>
        </w:numPr>
      </w:pPr>
      <w:r>
        <w:t>Fazer um jogo</w:t>
      </w:r>
    </w:p>
    <w:p w:rsidR="00CF6BEF" w:rsidRDefault="00CF6BEF" w:rsidP="00CF6BEF">
      <w:pPr>
        <w:pStyle w:val="BodyText"/>
        <w:numPr>
          <w:ilvl w:val="1"/>
          <w:numId w:val="30"/>
        </w:numPr>
      </w:pPr>
      <w:r>
        <w:t>Tático : S</w:t>
      </w:r>
    </w:p>
    <w:p w:rsidR="00CF6BEF" w:rsidRDefault="00CF6BEF" w:rsidP="00CF6BEF">
      <w:pPr>
        <w:pStyle w:val="BodyText"/>
        <w:numPr>
          <w:ilvl w:val="1"/>
          <w:numId w:val="30"/>
        </w:numPr>
      </w:pPr>
      <w:r>
        <w:t>RPG : N</w:t>
      </w:r>
    </w:p>
    <w:p w:rsidR="00CF6BEF" w:rsidRDefault="00CF6BEF" w:rsidP="00CF6BEF">
      <w:pPr>
        <w:pStyle w:val="BodyText"/>
        <w:numPr>
          <w:ilvl w:val="1"/>
          <w:numId w:val="30"/>
        </w:numPr>
      </w:pPr>
      <w:r>
        <w:t>Cenário</w:t>
      </w:r>
    </w:p>
    <w:p w:rsidR="00CF6BEF" w:rsidRDefault="00CF6BEF" w:rsidP="00CF6BEF">
      <w:pPr>
        <w:pStyle w:val="BodyText"/>
        <w:numPr>
          <w:ilvl w:val="2"/>
          <w:numId w:val="30"/>
        </w:numPr>
      </w:pPr>
      <w:r>
        <w:t>Desenhado: S</w:t>
      </w:r>
    </w:p>
    <w:p w:rsidR="00CF6BEF" w:rsidRDefault="00CF6BEF" w:rsidP="00CF6BEF">
      <w:pPr>
        <w:pStyle w:val="BodyText"/>
        <w:numPr>
          <w:ilvl w:val="2"/>
          <w:numId w:val="30"/>
        </w:numPr>
      </w:pPr>
      <w:r>
        <w:t>Influencia no jogo: N</w:t>
      </w:r>
    </w:p>
    <w:p w:rsidR="00CF6BEF" w:rsidRDefault="00CF6BEF" w:rsidP="00CF6BEF">
      <w:pPr>
        <w:pStyle w:val="BodyText"/>
        <w:numPr>
          <w:ilvl w:val="1"/>
          <w:numId w:val="30"/>
        </w:numPr>
      </w:pPr>
      <w:r>
        <w:t>Dois jogadores: S</w:t>
      </w:r>
    </w:p>
    <w:p w:rsidR="00CF6BEF" w:rsidRDefault="00CF6BEF" w:rsidP="00CF6BEF">
      <w:pPr>
        <w:pStyle w:val="BodyText"/>
        <w:numPr>
          <w:ilvl w:val="1"/>
          <w:numId w:val="30"/>
        </w:numPr>
      </w:pPr>
      <w:r>
        <w:t>Multitoque: S</w:t>
      </w:r>
    </w:p>
    <w:p w:rsidR="00CF6BEF" w:rsidRDefault="00CF6BEF" w:rsidP="00CF6BEF">
      <w:pPr>
        <w:pStyle w:val="BodyText"/>
      </w:pPr>
    </w:p>
    <w:p w:rsidR="00CF6BEF" w:rsidRDefault="00CF6BEF" w:rsidP="00CF6BEF">
      <w:pPr>
        <w:pStyle w:val="BodyText"/>
      </w:pPr>
      <w:r>
        <w:t xml:space="preserve">O IRTaktiks possui as características de um jogo tático, personagens distintos, gerencia de recursos, e combate entre jogadores.  Porém não há desenvolvimento dos personagens, seja de atributos físicos ou de sua história, por isso não pode ser chamado de RPG. </w:t>
      </w:r>
    </w:p>
    <w:p w:rsidR="00CF6BEF" w:rsidRDefault="00CF6BEF" w:rsidP="00CF6BEF">
      <w:pPr>
        <w:pStyle w:val="BodyText"/>
      </w:pPr>
      <w:r>
        <w:t>O cenário do jogo, embora desenhado, e consumir mais de 50% dos recursos de hardware do jogo, não influencia o jogo em nada, podendo simplesmente ser descartado por uma imagem 2D vetorial.</w:t>
      </w:r>
    </w:p>
    <w:p w:rsidR="00CF6BEF" w:rsidRPr="00ED0DB2" w:rsidRDefault="00CF6BEF" w:rsidP="00CF6BEF">
      <w:pPr>
        <w:pStyle w:val="BodyText"/>
      </w:pPr>
    </w:p>
    <w:p w:rsidR="00FA04B0" w:rsidRDefault="00C720D3" w:rsidP="00067FEB">
      <w:pPr>
        <w:pStyle w:val="Heading1"/>
      </w:pPr>
      <w:bookmarkStart w:id="205" w:name="_Toc201408223"/>
      <w:r>
        <w:lastRenderedPageBreak/>
        <w:t>REFERÊNCIAS BIBLIOGRÁFICAS</w:t>
      </w:r>
      <w:bookmarkEnd w:id="205"/>
    </w:p>
    <w:p w:rsidR="00A276D0" w:rsidRDefault="001B5BED" w:rsidP="00A276D0">
      <w:pPr>
        <w:pStyle w:val="RefernciaBibliogrfica"/>
      </w:pPr>
      <w:commentRangeStart w:id="206"/>
      <w:r w:rsidRPr="001B5BED">
        <w:rPr>
          <w:lang w:val="en-US"/>
          <w:rPrChange w:id="207" w:author="Fabio R. de Miranda" w:date="2008-06-12T03:47:00Z">
            <w:rPr>
              <w:b/>
              <w:i/>
              <w:noProof w:val="0"/>
              <w:color w:val="C00000"/>
              <w:kern w:val="0"/>
              <w:sz w:val="16"/>
              <w:szCs w:val="16"/>
              <w:lang w:val="en-US"/>
            </w:rPr>
          </w:rPrChange>
        </w:rPr>
        <w:t xml:space="preserve">BIMBER, Oliver; RASKAR, Ramesh. </w:t>
      </w:r>
      <w:r w:rsidRPr="001B5BED">
        <w:rPr>
          <w:b/>
          <w:bCs/>
          <w:lang w:val="en-US"/>
          <w:rPrChange w:id="208" w:author="Fabio R. de Miranda" w:date="2008-06-12T03:47:00Z">
            <w:rPr>
              <w:b/>
              <w:bCs/>
              <w:i/>
              <w:noProof w:val="0"/>
              <w:color w:val="C00000"/>
              <w:kern w:val="0"/>
              <w:sz w:val="16"/>
              <w:szCs w:val="16"/>
              <w:lang w:val="en-US"/>
            </w:rPr>
          </w:rPrChange>
        </w:rPr>
        <w:t>Spatial Augmente Reality</w:t>
      </w:r>
      <w:r w:rsidRPr="001B5BED">
        <w:rPr>
          <w:lang w:val="en-US"/>
          <w:rPrChange w:id="209" w:author="Fabio R. de Miranda" w:date="2008-06-12T03:47:00Z">
            <w:rPr>
              <w:b/>
              <w:i/>
              <w:noProof w:val="0"/>
              <w:color w:val="C00000"/>
              <w:kern w:val="0"/>
              <w:sz w:val="16"/>
              <w:szCs w:val="16"/>
              <w:lang w:val="en-US"/>
            </w:rPr>
          </w:rPrChange>
        </w:rPr>
        <w:t>: mergi</w:t>
      </w:r>
      <w:r w:rsidR="00A276D0">
        <w:rPr>
          <w:lang w:val="en-US"/>
        </w:rPr>
        <w:t xml:space="preserve">ng real and virtual worlds. </w:t>
      </w:r>
      <w:r w:rsidR="00A276D0">
        <w:t>Wellesley, MA: A K Peters, 1997.</w:t>
      </w:r>
    </w:p>
    <w:p w:rsidR="00A276D0" w:rsidRDefault="00A276D0" w:rsidP="00A276D0">
      <w:pPr>
        <w:pStyle w:val="RefernciaBibliogrfica"/>
      </w:pPr>
      <w:r>
        <w:t>KIRNER, Cláudio; TORI, Romero</w:t>
      </w:r>
      <w:r>
        <w:rPr>
          <w:b/>
          <w:bCs/>
        </w:rPr>
        <w:t>. Realidade Virtual</w:t>
      </w:r>
      <w:r>
        <w:t>: Conceitos e Tendências. São Paulo: Editora Mania de Livro, 2004.</w:t>
      </w:r>
    </w:p>
    <w:p w:rsidR="00A276D0" w:rsidRDefault="00A276D0" w:rsidP="00A276D0">
      <w:pPr>
        <w:pStyle w:val="RefernciaBibliogrfica"/>
      </w:pPr>
      <w:r>
        <w:t xml:space="preserve">UNIVERSIDADE FEDERAL DO RIO DE JANEIRO. </w:t>
      </w:r>
      <w:r>
        <w:rPr>
          <w:b/>
          <w:bCs/>
        </w:rPr>
        <w:t>Augmented Reality</w:t>
      </w:r>
      <w:r>
        <w:t>: Realidade Aumentada e Visão Computacional.  Disponível em: &lt;</w:t>
      </w:r>
      <w:hyperlink r:id="rId94" w:tgtFrame="_blank" w:history="1">
        <w:r>
          <w:rPr>
            <w:rStyle w:val="Hyperlink"/>
          </w:rPr>
          <w:t>http://www.lamce.ufrj.br/grva/realidade_aumentada/</w:t>
        </w:r>
      </w:hyperlink>
      <w:r>
        <w:t>&gt; Acesso em: 15 de maio de 2006.</w:t>
      </w:r>
    </w:p>
    <w:p w:rsidR="00A276D0" w:rsidRPr="00F371AF" w:rsidRDefault="00A276D0" w:rsidP="00A276D0">
      <w:pPr>
        <w:pStyle w:val="RefernciaBibliogrfica"/>
        <w:rPr>
          <w:lang w:val="en-US"/>
        </w:rPr>
      </w:pPr>
      <w:r>
        <w:rPr>
          <w:lang w:val="en-US"/>
        </w:rPr>
        <w:t xml:space="preserve">AZUMA, Ronal T. A survey of Augmented Reality. </w:t>
      </w:r>
      <w:r>
        <w:rPr>
          <w:b/>
          <w:bCs/>
          <w:lang w:val="en-US"/>
        </w:rPr>
        <w:t>In: Presence: Teleoperators and Virtual Environments</w:t>
      </w:r>
      <w:r>
        <w:rPr>
          <w:lang w:val="en-US"/>
        </w:rPr>
        <w:t>. v. 6. p 355-385. ago 1997</w:t>
      </w:r>
    </w:p>
    <w:commentRangeEnd w:id="206"/>
    <w:p w:rsidR="00A276D0" w:rsidRPr="00F371AF" w:rsidRDefault="00D71357" w:rsidP="004556D4">
      <w:pPr>
        <w:pStyle w:val="BodyText"/>
        <w:rPr>
          <w:lang w:val="en-US"/>
        </w:rPr>
        <w:sectPr w:rsidR="00A276D0" w:rsidRPr="00F371AF" w:rsidSect="00664596">
          <w:pgSz w:w="11905" w:h="16837"/>
          <w:pgMar w:top="1701" w:right="1134" w:bottom="1134" w:left="1701" w:header="720" w:footer="720" w:gutter="0"/>
          <w:cols w:space="720"/>
          <w:docGrid w:linePitch="360"/>
        </w:sectPr>
      </w:pPr>
      <w:r>
        <w:rPr>
          <w:rStyle w:val="CommentReference"/>
          <w:rFonts w:ascii="Times New Roman" w:hAnsi="Times New Roman"/>
        </w:rPr>
        <w:commentReference w:id="206"/>
      </w:r>
    </w:p>
    <w:p w:rsidR="00FA04B0" w:rsidRDefault="00A23028" w:rsidP="00897AFF">
      <w:pPr>
        <w:pStyle w:val="Heading1"/>
      </w:pPr>
      <w:bookmarkStart w:id="210" w:name="_Toc201408224"/>
      <w:r>
        <w:lastRenderedPageBreak/>
        <w:t>APÊNDICES</w:t>
      </w:r>
      <w:bookmarkEnd w:id="210"/>
    </w:p>
    <w:p w:rsidR="00D30D74" w:rsidRDefault="00D30D74" w:rsidP="00D30D74">
      <w:pPr>
        <w:pStyle w:val="Heading2"/>
      </w:pPr>
      <w:bookmarkStart w:id="211" w:name="_Toc201408225"/>
      <w:r>
        <w:t>Fórmulas dos Atributos Calculados</w:t>
      </w:r>
      <w:bookmarkEnd w:id="211"/>
    </w:p>
    <w:p w:rsidR="002E4D0C" w:rsidRDefault="007D4C33" w:rsidP="00F10C57">
      <w:pPr>
        <w:pStyle w:val="BodyText"/>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BodyText"/>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BodyText"/>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BodyText"/>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BodyText"/>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BodyText"/>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BodyText"/>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BodyText"/>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BodyText"/>
      </w:pPr>
      <w:r>
        <w:t xml:space="preserve">Baseada nesta legenda, as fórmulas dos atributos calculados </w:t>
      </w:r>
      <w:r w:rsidR="003A7601">
        <w:t>são</w:t>
      </w:r>
      <w:r>
        <w:t>:</w:t>
      </w:r>
    </w:p>
    <w:p w:rsidR="00AC25DE" w:rsidRDefault="00AC25DE" w:rsidP="00AC25DE">
      <w:pPr>
        <w:pStyle w:val="BodyText"/>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3E6882">
      <w:pPr>
        <w:pStyle w:val="BodyText"/>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BodyText"/>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3E6882">
      <w:pPr>
        <w:pStyle w:val="BodyText"/>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BodyText"/>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3E6882">
      <w:pPr>
        <w:pStyle w:val="BodyText"/>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BodyText"/>
        <w:numPr>
          <w:ilvl w:val="0"/>
          <w:numId w:val="20"/>
        </w:numPr>
      </w:pPr>
      <w:r w:rsidRPr="00FD2D6A">
        <w:t>Defesa</w:t>
      </w:r>
      <w:r w:rsidR="00E35F17">
        <w:t xml:space="preserve"> - (</w:t>
      </w:r>
      <w:r w:rsidR="00E35F17" w:rsidRPr="00E35F17">
        <w:rPr>
          <w:i/>
        </w:rPr>
        <w:t>def</w:t>
      </w:r>
      <w:r w:rsidR="00E35F17">
        <w:t>)</w:t>
      </w:r>
    </w:p>
    <w:p w:rsidR="00AD3F24" w:rsidRPr="003A7601" w:rsidRDefault="00726BDD" w:rsidP="003E6882">
      <w:pPr>
        <w:pStyle w:val="BodyText"/>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3E6882">
      <w:pPr>
        <w:pStyle w:val="BodyText"/>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3E6882">
      <w:pPr>
        <w:pStyle w:val="BodyText"/>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3E6882">
      <w:pPr>
        <w:pStyle w:val="BodyText"/>
        <w:rPr>
          <w:rStyle w:val="StyleCambriaMathItalic"/>
        </w:rPr>
      </w:pPr>
      <m:oMathPara>
        <m:oMath>
          <m:r>
            <w:rPr>
              <w:rStyle w:val="StyleCambriaMathItalic"/>
            </w:rPr>
            <m:t>flee=20+agi</m:t>
          </m:r>
        </m:oMath>
      </m:oMathPara>
    </w:p>
    <w:p w:rsidR="00AC25DE" w:rsidRDefault="00AC25DE" w:rsidP="00AC25DE">
      <w:pPr>
        <w:pStyle w:val="BodyText"/>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3E6882">
      <w:pPr>
        <w:pStyle w:val="BodyText"/>
        <w:rPr>
          <w:rStyle w:val="StyleCambriaMathItalic"/>
        </w:rPr>
      </w:pPr>
      <m:oMathPara>
        <m:oMath>
          <m:r>
            <w:rPr>
              <w:rStyle w:val="StyleCambriaMathItalic"/>
            </w:rPr>
            <m:t>hit=80+dex</m:t>
          </m:r>
        </m:oMath>
      </m:oMathPara>
    </w:p>
    <w:p w:rsidR="00AC25DE" w:rsidRDefault="00AC25DE" w:rsidP="00AC25DE">
      <w:pPr>
        <w:pStyle w:val="BodyText"/>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3E6882">
      <w:pPr>
        <w:pStyle w:val="BodyText"/>
        <w:rPr>
          <w:rStyle w:val="StyleCambriaMathItalic"/>
        </w:rPr>
      </w:pPr>
      <m:oMathPara>
        <m:oMath>
          <m:r>
            <w:rPr>
              <w:rStyle w:val="StyleCambriaMathItalic"/>
            </w:rPr>
            <m:t>arange=100+(2∙dex)</m:t>
          </m:r>
        </m:oMath>
      </m:oMathPara>
    </w:p>
    <w:p w:rsidR="00AC25DE" w:rsidRDefault="00AC25DE" w:rsidP="00AC25DE">
      <w:pPr>
        <w:pStyle w:val="BodyText"/>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3E6882">
      <w:pPr>
        <w:pStyle w:val="BodyText"/>
        <w:rPr>
          <w:rStyle w:val="StyleCambriaMathItalic"/>
        </w:rPr>
      </w:pPr>
      <m:oMathPara>
        <m:oMath>
          <m:r>
            <w:rPr>
              <w:rStyle w:val="StyleCambriaMathItalic"/>
            </w:rPr>
            <m:t>hrange=100+</m:t>
          </m:r>
          <m:d>
            <m:dPr>
              <m:ctrlPr>
                <w:rPr>
                  <w:rStyle w:val="StyleCambriaMathItalic"/>
                </w:rPr>
              </m:ctrlPr>
            </m:dPr>
            <m:e>
              <m:r>
                <w:rPr>
                  <w:rStyle w:val="StyleCambriaMathItalic"/>
                </w:rPr>
                <m:t>1.5∙in</m:t>
              </m:r>
              <m:r>
                <w:rPr>
                  <w:rStyle w:val="StyleCambriaMathItalic"/>
                </w:rPr>
                <m:t>t</m:t>
              </m:r>
            </m:e>
          </m:d>
          <m:r>
            <w:rPr>
              <w:rStyle w:val="StyleCambriaMathItalic"/>
            </w:rPr>
            <m:t>+(1.5∙dex)</m:t>
          </m:r>
        </m:oMath>
      </m:oMathPara>
    </w:p>
    <w:p w:rsidR="00AC25DE" w:rsidRDefault="00AC25DE" w:rsidP="00AC25DE">
      <w:pPr>
        <w:pStyle w:val="BodyText"/>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3E6882">
      <w:pPr>
        <w:pStyle w:val="BodyText"/>
        <w:rPr>
          <w:rStyle w:val="StyleCambriaMathItalic"/>
        </w:rPr>
      </w:pPr>
      <m:oMathPara>
        <m:oMath>
          <m:r>
            <w:rPr>
              <w:rStyle w:val="StyleCambriaMathItalic"/>
            </w:rPr>
            <m:t>mrange=100+dex+agi</m:t>
          </m:r>
        </m:oMath>
      </m:oMathPara>
    </w:p>
    <w:p w:rsidR="00873050" w:rsidRDefault="00AC25DE" w:rsidP="00AC25DE">
      <w:pPr>
        <w:pStyle w:val="BodyText"/>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3E6882">
      <w:pPr>
        <w:pStyle w:val="BodyText"/>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Heading2"/>
      </w:pPr>
      <w:bookmarkStart w:id="212" w:name="_Toc201408226"/>
      <w:r>
        <w:t>Tabela de Fatores</w:t>
      </w:r>
      <w:bookmarkEnd w:id="212"/>
    </w:p>
    <w:p w:rsidR="003A7601" w:rsidRDefault="003A7601" w:rsidP="003E6882">
      <w:pPr>
        <w:pStyle w:val="BodyText"/>
      </w:pPr>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 xml:space="preserve">classe. Isso permite que um Paladino tenha mais pontos de vida que um </w:t>
      </w:r>
      <w:r w:rsidR="003D7557">
        <w:t>Bruxo, enquanto este tenha mais ataque mágico que o Paladino</w:t>
      </w:r>
      <w:r>
        <w:t>, embora ambos possuam os mesmos valores de atributos calculados.</w:t>
      </w:r>
    </w:p>
    <w:p w:rsidR="003A7601" w:rsidRDefault="003A7601" w:rsidP="003E6882">
      <w:pPr>
        <w:pStyle w:val="BodyText"/>
      </w:pPr>
      <w:r>
        <w:lastRenderedPageBreak/>
        <w:t xml:space="preserve">Estes parâmetros, como verificado nas fórmulas, </w:t>
      </w:r>
      <w:r w:rsidR="00DA4CBF">
        <w:t>influenciam</w:t>
      </w:r>
      <w:r>
        <w:t xml:space="preserve"> apenas a quantidade máxima de pontos de vida e mana, ataque e defesa, e ataque e defesa mágicos.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r>
        <w:t xml:space="preserve">Tabela </w:t>
      </w:r>
      <w:fldSimple w:instr=" SEQ Tabela \* ARABIC ">
        <w:r w:rsidR="00DB1421">
          <w:rPr>
            <w:noProof/>
          </w:rPr>
          <w:t>3</w:t>
        </w:r>
      </w:fldSimple>
      <w:r>
        <w:t xml:space="preserve"> – Valores dos fatores, em relação às classes do jogo e os atributos calculados.</w:t>
      </w:r>
    </w:p>
    <w:p w:rsidR="00D30D74" w:rsidRDefault="002672EA" w:rsidP="00D30D74">
      <w:pPr>
        <w:pStyle w:val="Heading2"/>
      </w:pPr>
      <w:bookmarkStart w:id="213" w:name="_Toc201408227"/>
      <w:r>
        <w:t>Fórmulas das Ações</w:t>
      </w:r>
      <w:bookmarkEnd w:id="213"/>
    </w:p>
    <w:p w:rsidR="00D30D74" w:rsidRDefault="00681F44" w:rsidP="00DA4CBF">
      <w:pPr>
        <w:pStyle w:val="BodyText"/>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3E6882">
      <w:pPr>
        <w:pStyle w:val="BodyText"/>
      </w:pPr>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invocadora e alvo. </w:t>
      </w:r>
      <w:r w:rsidR="00D52E9A">
        <w:t>A fórmula utilizada segue</w:t>
      </w:r>
      <w:r w:rsidR="00E04FE9">
        <w:rPr>
          <w:rStyle w:val="FootnoteReference"/>
        </w:rPr>
        <w:footnoteReference w:id="15"/>
      </w:r>
      <w:r w:rsidR="00E04FE9">
        <w:t>:</w:t>
      </w:r>
    </w:p>
    <w:p w:rsidR="00EA701D" w:rsidRDefault="00EA701D" w:rsidP="003E6882">
      <w:pPr>
        <w:pStyle w:val="BodyText"/>
      </w:pPr>
      <m:oMathPara>
        <m:oMath>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hit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flee</m:t>
          </m:r>
          <m:r>
            <m:rPr>
              <m:sty m:val="p"/>
            </m:rPr>
            <w:rPr>
              <w:rFonts w:ascii="Cambria Math" w:hAnsi="Cambria Math"/>
            </w:rPr>
            <m:t xml:space="preserve"> </m:t>
          </m:r>
        </m:oMath>
      </m:oMathPara>
    </w:p>
    <w:p w:rsidR="002672EA" w:rsidRDefault="002672EA" w:rsidP="003E6882">
      <w:pPr>
        <w:pStyle w:val="BodyText"/>
      </w:pPr>
      <w:r>
        <w:t xml:space="preserve">Outra característica no cálculo das ações é a aleatoriedade </w:t>
      </w:r>
      <w:r w:rsidR="00BD4CDE">
        <w:t>n</w:t>
      </w:r>
      <w:r>
        <w:t>os valores calculados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3E6882">
      <w:pPr>
        <w:pStyle w:val="BodyText"/>
      </w:pPr>
      <m:oMathPara>
        <m:oMath>
          <m:r>
            <w:rPr>
              <w:rFonts w:ascii="Cambria Math" w:hAnsi="Cambria Math"/>
            </w:rPr>
            <m:t>resultado</m:t>
          </m:r>
          <m:r>
            <m:rPr>
              <m:sty m:val="p"/>
            </m:rPr>
            <w:rPr>
              <w:rFonts w:ascii="Cambria Math" w:hAnsi="Cambria Math"/>
            </w:rPr>
            <m:t>=</m:t>
          </m:r>
          <m:r>
            <w:rPr>
              <w:rFonts w:ascii="Cambria Math" w:hAnsi="Cambria Math"/>
            </w:rPr>
            <m:t>resultado</m:t>
          </m:r>
          <m:r>
            <m:rPr>
              <m:sty m:val="p"/>
            </m:rPr>
            <w:rPr>
              <w:rFonts w:ascii="Cambria Math" w:hAnsi="Cambria Math"/>
            </w:rPr>
            <m:t>±0.1∙</m:t>
          </m:r>
          <m:r>
            <w:rPr>
              <w:rFonts w:ascii="Cambria Math" w:hAnsi="Cambria Math"/>
            </w:rPr>
            <m:t>resultado</m:t>
          </m:r>
        </m:oMath>
      </m:oMathPara>
    </w:p>
    <w:p w:rsidR="00715899" w:rsidRDefault="00715899" w:rsidP="00715899">
      <w:pPr>
        <w:pStyle w:val="Heading3"/>
      </w:pPr>
      <w:bookmarkStart w:id="214" w:name="_Toc201408228"/>
      <w:r>
        <w:t>Ataque</w:t>
      </w:r>
      <w:bookmarkEnd w:id="214"/>
    </w:p>
    <w:p w:rsidR="00846810" w:rsidRDefault="00AE17BD" w:rsidP="003E6882">
      <w:pPr>
        <w:pStyle w:val="BodyText"/>
      </w:pPr>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Ataque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fórmula de aleatoriedade.</w:t>
      </w:r>
    </w:p>
    <w:p w:rsidR="00212A8D" w:rsidRDefault="002672EA" w:rsidP="001E1D71">
      <w:pPr>
        <w:pStyle w:val="ListParagraph"/>
        <w:numPr>
          <w:ilvl w:val="0"/>
          <w:numId w:val="20"/>
        </w:numPr>
      </w:pPr>
      <w:r>
        <w:t>Ataque curto - (</w:t>
      </w:r>
      <w:r w:rsidRPr="001E1D71">
        <w:rPr>
          <w:i/>
        </w:rPr>
        <w:t>short</w:t>
      </w:r>
      <w:r>
        <w:t>)</w:t>
      </w:r>
    </w:p>
    <w:p w:rsidR="002672EA" w:rsidRDefault="002672EA" w:rsidP="003E6882">
      <w:pPr>
        <w:pStyle w:val="BodyText"/>
      </w:pPr>
      <m:oMathPara>
        <m:oMath>
          <m:r>
            <w:rPr>
              <w:rFonts w:ascii="Cambria Math" w:hAnsi="Cambria Math"/>
            </w:rPr>
            <m:t>short</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2672EA" w:rsidP="001E1D71">
      <w:pPr>
        <w:pStyle w:val="ListParagraph"/>
        <w:numPr>
          <w:ilvl w:val="0"/>
          <w:numId w:val="20"/>
        </w:numPr>
      </w:pPr>
      <w:r>
        <w:t>Ataque Longo - (</w:t>
      </w:r>
      <w:r w:rsidRPr="001E1D71">
        <w:rPr>
          <w:i/>
        </w:rPr>
        <w:t>long</w:t>
      </w:r>
      <w:r>
        <w:t>)</w:t>
      </w:r>
    </w:p>
    <w:p w:rsidR="00743167" w:rsidRDefault="00743167" w:rsidP="003E6882">
      <w:pPr>
        <w:pStyle w:val="BodyText"/>
      </w:pPr>
      <m:oMathPara>
        <m:oMath>
          <m:r>
            <w:rPr>
              <w:rFonts w:ascii="Cambria Math" w:hAnsi="Cambria Math"/>
            </w:rPr>
            <m:t>long</m:t>
          </m:r>
          <m:r>
            <m:rPr>
              <m:sty m:val="p"/>
            </m:rPr>
            <w:rPr>
              <w:rFonts w:ascii="Cambria Math" w:hAnsi="Cambria Math"/>
            </w:rPr>
            <m:t>=</m:t>
          </m:r>
          <m:d>
            <m:dPr>
              <m:ctrlPr>
                <w:rPr>
                  <w:rFonts w:ascii="Cambria Math" w:hAnsi="Cambria Math"/>
                </w:rPr>
              </m:ctrlPr>
            </m:dPr>
            <m:e>
              <m:r>
                <m:rPr>
                  <m:sty m:val="p"/>
                </m:rPr>
                <w:rPr>
                  <w:rFonts w:ascii="Cambria Math" w:hAnsi="Cambria Math"/>
                </w:rPr>
                <m:t>1.5∙</m:t>
              </m:r>
              <m:r>
                <w:rPr>
                  <w:rFonts w:ascii="Cambria Math" w:hAnsi="Cambria Math"/>
                </w:rPr>
                <m:t>c</m:t>
              </m:r>
              <m:r>
                <m:rPr>
                  <m:sty m:val="p"/>
                </m:rPr>
                <w:rPr>
                  <w:rFonts w:ascii="Cambria Math" w:hAnsi="Cambria Math"/>
                </w:rPr>
                <m:t>.</m:t>
              </m:r>
              <m:r>
                <w:rPr>
                  <w:rFonts w:ascii="Cambria Math" w:hAnsi="Cambria Math"/>
                </w:rPr>
                <m:t>hit</m:t>
              </m:r>
            </m:e>
          </m:d>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682140" w:rsidP="00682140">
      <w:pPr>
        <w:pStyle w:val="Heading3"/>
      </w:pPr>
      <w:bookmarkStart w:id="215" w:name="_Toc201408229"/>
      <w:r>
        <w:t>Itens</w:t>
      </w:r>
      <w:bookmarkEnd w:id="215"/>
    </w:p>
    <w:p w:rsidR="008E3AC0" w:rsidRDefault="00682140" w:rsidP="003E6882">
      <w:pPr>
        <w:pStyle w:val="BodyText"/>
      </w:pPr>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3E6882">
      <w:pPr>
        <w:pStyle w:val="BodyText"/>
      </w:pPr>
      <w:r>
        <w:t xml:space="preserve">As poções e os éteres recuperam valores fixos de vida e mana. Uma poção recupera </w:t>
      </w:r>
      <w:r w:rsidR="008E3AC0">
        <w:t>500 pontos de vida e um éter 350 pontos de mana. A todos os itens não são aplicados as taxas de acerto e de aleatoriedade.</w:t>
      </w:r>
    </w:p>
    <w:p w:rsidR="008E3AC0" w:rsidRDefault="008E3AC0" w:rsidP="008E3AC0">
      <w:pPr>
        <w:pStyle w:val="Heading3"/>
      </w:pPr>
      <w:bookmarkStart w:id="216" w:name="_Toc201408230"/>
      <w:r>
        <w:t>Habilidades</w:t>
      </w:r>
      <w:bookmarkEnd w:id="216"/>
    </w:p>
    <w:p w:rsidR="00141FF6" w:rsidRDefault="008E3AC0" w:rsidP="003E6882">
      <w:pPr>
        <w:pStyle w:val="BodyText"/>
      </w:pPr>
      <w:r>
        <w:t xml:space="preserve">Cada classe de unidade possui três habilidades sendo possível que duas classes possuam uma mesma habilidade. No total foram implementadas </w:t>
      </w:r>
      <w:r w:rsidR="00141FF6">
        <w:t xml:space="preserve">17 habilidades diferentes, de modo a exemplificar o compartilhamento </w:t>
      </w:r>
      <w:r w:rsidR="007555EA">
        <w:t xml:space="preserve">de habilidades. </w:t>
      </w:r>
      <w:r w:rsidR="00141FF6">
        <w:t>Cada habilidade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Heading4"/>
      </w:pPr>
      <w:r>
        <w:t>Stealth</w:t>
      </w:r>
    </w:p>
    <w:p w:rsidR="001A79C2" w:rsidRPr="001A79C2" w:rsidRDefault="001A79C2" w:rsidP="003E6882">
      <w:pPr>
        <w:pStyle w:val="BodyText"/>
      </w:pPr>
      <w:r>
        <w:t xml:space="preserve">Dobra </w:t>
      </w:r>
      <w:r w:rsidR="00141FF6">
        <w:t>a destreza da unidade invocadora por 60 segundos</w:t>
      </w:r>
      <w:r w:rsidR="005D731B">
        <w:t>. É utilizada pela classe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Heading4"/>
        <w:rPr>
          <w:rFonts w:cs="Times New Roman"/>
        </w:rPr>
      </w:pPr>
      <w:r>
        <w:lastRenderedPageBreak/>
        <w:t xml:space="preserve"> </w:t>
      </w:r>
      <w:r w:rsidR="005D731B">
        <w:t>Ambush</w:t>
      </w:r>
    </w:p>
    <w:p w:rsidR="00856DA3" w:rsidRDefault="00856DA3" w:rsidP="003E6882">
      <w:pPr>
        <w:pStyle w:val="BodyText"/>
      </w:pPr>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assassinos e consome 65 pontos de mana.</w:t>
      </w:r>
      <w:r w:rsidR="001A79C2">
        <w:t xml:space="preserve"> Pode errar e sofre aleatoriedade no valor final.</w:t>
      </w:r>
    </w:p>
    <w:p w:rsidR="0091737B" w:rsidRDefault="001A79C2" w:rsidP="001A79C2">
      <w:pPr>
        <w:pStyle w:val="Heading4"/>
      </w:pPr>
      <w:r>
        <w:t>Curse</w:t>
      </w:r>
    </w:p>
    <w:p w:rsidR="001A79C2" w:rsidRDefault="001A79C2" w:rsidP="003E6882">
      <w:pPr>
        <w:pStyle w:val="BodyText"/>
      </w:pPr>
      <w:r>
        <w:t>Mata instantaneamente a unidade alvo. A porcentagem de sucesso é igual a 5% da taxa de acerto final calculada. É utilizada pela classe de assassinos e consome 110 pontos de mana.</w:t>
      </w:r>
    </w:p>
    <w:p w:rsidR="007555EA" w:rsidRDefault="007555EA" w:rsidP="007555EA">
      <w:pPr>
        <w:pStyle w:val="Heading4"/>
      </w:pPr>
      <w:r>
        <w:t>Quick</w:t>
      </w:r>
    </w:p>
    <w:p w:rsidR="007555EA" w:rsidRDefault="007555EA" w:rsidP="003E6882">
      <w:pPr>
        <w:pStyle w:val="BodyText"/>
      </w:pPr>
      <w:r>
        <w:t>Dobra a agilidade da unidade invocadora por 30 segundos. É utilizada pela classe de cavaleiros, não pode ser usada em outra unidade e consome 40 pontos de mana. Nunca erra e não sofre aleatoriedade em seu valor.</w:t>
      </w:r>
    </w:p>
    <w:p w:rsidR="007555EA" w:rsidRDefault="007555EA" w:rsidP="007555EA">
      <w:pPr>
        <w:pStyle w:val="Heading4"/>
      </w:pPr>
      <w:r>
        <w:t>Impact</w:t>
      </w:r>
    </w:p>
    <w:p w:rsidR="007555EA" w:rsidRDefault="007555EA" w:rsidP="003E6882">
      <w:pPr>
        <w:pStyle w:val="BodyText"/>
      </w:pPr>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Heading4"/>
      </w:pPr>
      <w:r>
        <w:t>Revenge</w:t>
      </w:r>
    </w:p>
    <w:p w:rsidR="00C064C5" w:rsidRDefault="00C064C5" w:rsidP="003E6882">
      <w:pPr>
        <w:pStyle w:val="BodyText"/>
      </w:pPr>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Heading4"/>
      </w:pPr>
      <w:r>
        <w:t>Warcry</w:t>
      </w:r>
    </w:p>
    <w:p w:rsidR="00BB4D7F" w:rsidRDefault="00BB4D7F" w:rsidP="003E6882">
      <w:pPr>
        <w:pStyle w:val="BodyText"/>
      </w:pPr>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Heading4"/>
      </w:pPr>
      <w:r>
        <w:lastRenderedPageBreak/>
        <w:t>Insane</w:t>
      </w:r>
    </w:p>
    <w:p w:rsidR="00BB4D7F" w:rsidRDefault="00BB4D7F" w:rsidP="003E6882">
      <w:pPr>
        <w:pStyle w:val="BodyText"/>
      </w:pPr>
      <w:r>
        <w:t xml:space="preserve">Aplica cinco ataques consecutivos à unidade alvo. </w:t>
      </w:r>
      <w:r w:rsidR="00363DB5">
        <w:t>O dano de cada ataque é calculado com base no ataque mágico da unidade invocadora. É utilizada pela classe de monges e consome 90 pontos de mana. Cada ataque é independente, pode errar e sofre aleatoriedade em seu valor.</w:t>
      </w:r>
    </w:p>
    <w:p w:rsidR="00363DB5" w:rsidRDefault="00363DB5" w:rsidP="003E6882">
      <w:pPr>
        <w:pStyle w:val="BodyText"/>
      </w:pPr>
      <m:oMathPara>
        <m:oMath>
          <m:r>
            <w:rPr>
              <w:rFonts w:ascii="Cambria Math" w:hAnsi="Cambria Math"/>
            </w:rPr>
            <m:t>dano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363DB5" w:rsidRDefault="00363DB5" w:rsidP="00363DB5">
      <w:pPr>
        <w:pStyle w:val="Heading4"/>
      </w:pPr>
      <w:r>
        <w:t>Reject</w:t>
      </w:r>
    </w:p>
    <w:p w:rsidR="00363DB5" w:rsidRDefault="00F94BE5" w:rsidP="003E6882">
      <w:pPr>
        <w:pStyle w:val="BodyText"/>
      </w:pPr>
      <w:r>
        <w:t>Aplica grande quantidade de dano baseada no ataque normal, mágico, nível, força, inteligência e pontos de mana. É utilizada pela classe de monges e consome todos os pontos de mana restantes da unidade invocadora. Pode errar e sofre aleatoriedade em seu valor.</w:t>
      </w:r>
    </w:p>
    <w:p w:rsidR="00F94BE5" w:rsidRDefault="008202DA" w:rsidP="00F0747D">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Heading4"/>
      </w:pPr>
      <w:r>
        <w:t>Might</w:t>
      </w:r>
    </w:p>
    <w:p w:rsidR="00907F0D" w:rsidRDefault="00907F0D" w:rsidP="003E6882">
      <w:pPr>
        <w:pStyle w:val="BodyText"/>
      </w:pPr>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Heading4"/>
      </w:pPr>
      <w:r>
        <w:t>Heal</w:t>
      </w:r>
    </w:p>
    <w:p w:rsidR="00907F0D" w:rsidRDefault="00907F0D" w:rsidP="003E6882">
      <w:pPr>
        <w:pStyle w:val="BodyText"/>
      </w:pPr>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3E6882">
      <w:pPr>
        <w:pStyle w:val="BodyText"/>
      </w:pPr>
      <m:oMathPara>
        <m:oMath>
          <m:r>
            <w:rPr>
              <w:rFonts w:ascii="Cambria Math" w:hAnsi="Cambria Math"/>
            </w:rPr>
            <m:t>pontos</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8</m:t>
              </m:r>
            </m:den>
          </m:f>
          <m:r>
            <m:rPr>
              <m:sty m:val="p"/>
            </m:rPr>
            <w:rPr>
              <w:rFonts w:ascii="Cambria Math" w:hAnsi="Cambria Math"/>
            </w:rPr>
            <m:t>∙44</m:t>
          </m:r>
        </m:oMath>
      </m:oMathPara>
    </w:p>
    <w:p w:rsidR="00CC20D8" w:rsidRDefault="00A14749" w:rsidP="00A14749">
      <w:pPr>
        <w:pStyle w:val="Heading4"/>
      </w:pPr>
      <w:r>
        <w:t>Unseal</w:t>
      </w:r>
    </w:p>
    <w:p w:rsidR="00A14749" w:rsidRDefault="00A14749" w:rsidP="003E6882">
      <w:pPr>
        <w:pStyle w:val="BodyText"/>
      </w:pPr>
      <w:r>
        <w:t xml:space="preserve">Reduz </w:t>
      </w:r>
      <w:r w:rsidR="00D57F24">
        <w:t>5</w:t>
      </w:r>
      <w:r>
        <w:t>0% dos pontos de vida da unidade alvo ao custo de 50% dos seus pontos de vida.</w:t>
      </w:r>
      <w:r w:rsidR="007072CC">
        <w:t xml:space="preserve"> É utilizada pela classe de paladinos e</w:t>
      </w:r>
      <w:r w:rsidR="00D57F24">
        <w:t xml:space="preserve"> é necessário que a unidade invocadora possua mais de 500 </w:t>
      </w:r>
      <w:r w:rsidR="007072CC">
        <w:t>pontos de mana</w:t>
      </w:r>
      <w:r w:rsidR="00D57F24">
        <w:t>, apesar de não gastá-los</w:t>
      </w:r>
      <w:r w:rsidR="007072CC">
        <w:t>. Nunca erra e não sofre aleatoriedade em seu valor.</w:t>
      </w:r>
    </w:p>
    <w:p w:rsidR="00D57F24" w:rsidRDefault="00D57F24" w:rsidP="00D57F24">
      <w:pPr>
        <w:pStyle w:val="Heading4"/>
      </w:pPr>
      <w:r>
        <w:lastRenderedPageBreak/>
        <w:t>Barrier</w:t>
      </w:r>
    </w:p>
    <w:p w:rsidR="00D57F24" w:rsidRDefault="00D57F24" w:rsidP="003E6882">
      <w:pPr>
        <w:pStyle w:val="BodyText"/>
      </w:pPr>
      <w:r>
        <w:t>Aumenta a defesa física e mágica de uma unidade alvo por 60 segundos. É utilizada pela classe de sacerdotes e consome 80 pontos de mana.</w:t>
      </w:r>
      <w:r w:rsidR="00EF69EB">
        <w:t xml:space="preserve"> Nunca erra e não sofre aleatoriedade em seu valor.</w:t>
      </w:r>
    </w:p>
    <w:p w:rsidR="00EF69EB" w:rsidRDefault="00EF69EB" w:rsidP="003E6882">
      <w:pPr>
        <w:pStyle w:val="BodyText"/>
      </w:pPr>
      <m:oMathPara>
        <m:oMathParaPr>
          <m:jc m:val="center"/>
        </m:oMathParaPr>
        <m:oMath>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w:br/>
          </m:r>
        </m:oMath>
        <m:oMath>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mdef</m:t>
          </m:r>
        </m:oMath>
      </m:oMathPara>
    </w:p>
    <w:p w:rsidR="00EF69EB" w:rsidRDefault="00CD24D7" w:rsidP="00EF69EB">
      <w:pPr>
        <w:pStyle w:val="Heading4"/>
      </w:pPr>
      <w:r>
        <w:t>Holy</w:t>
      </w:r>
    </w:p>
    <w:p w:rsidR="00CD24D7" w:rsidRDefault="00CD24D7" w:rsidP="003E6882">
      <w:pPr>
        <w:pStyle w:val="BodyText"/>
      </w:pPr>
      <w:r>
        <w:t>Inflige dano à unidade alvo, baseado no ataque mágico da unidade invocadora. É utilizada pela classe de sacerdotes e consome 180 pontos de mana. Nunca erra, mas sofre aleatoriedade em seu valor.</w:t>
      </w:r>
    </w:p>
    <w:p w:rsidR="00CD24D7" w:rsidRDefault="00CD24D7"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F41A02" w:rsidRDefault="00F41A02" w:rsidP="00F41A02">
      <w:pPr>
        <w:pStyle w:val="Heading4"/>
      </w:pPr>
      <w:r>
        <w:t>Drain</w:t>
      </w:r>
    </w:p>
    <w:p w:rsidR="007641B6" w:rsidRDefault="00B3204E" w:rsidP="003E6882">
      <w:pPr>
        <w:pStyle w:val="BodyText"/>
      </w:pPr>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int</m:t>
                  </m:r>
                </m:num>
                <m:den>
                  <m:r>
                    <w:rPr>
                      <w:rFonts w:ascii="Cambria Math" w:hAnsi="Cambria Math"/>
                    </w:rPr>
                    <m:t>c</m:t>
                  </m:r>
                  <m:r>
                    <m:rPr>
                      <m:sty m:val="p"/>
                    </m:rPr>
                    <w:rPr>
                      <w:rFonts w:ascii="Cambria Math" w:hAnsi="Cambria Math"/>
                    </w:rPr>
                    <m:t>.</m:t>
                  </m:r>
                  <m:r>
                    <w:rPr>
                      <w:rFonts w:ascii="Cambria Math" w:hAnsi="Cambria Math"/>
                    </w:rPr>
                    <m:t>int</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oMath>
      </m:oMathPara>
    </w:p>
    <w:p w:rsidR="007641B6" w:rsidRDefault="00D501EA" w:rsidP="00D501EA">
      <w:pPr>
        <w:pStyle w:val="Heading4"/>
      </w:pPr>
      <w:r>
        <w:t>Flame</w:t>
      </w:r>
    </w:p>
    <w:p w:rsidR="00525231" w:rsidRDefault="00D501EA" w:rsidP="003E6882">
      <w:pPr>
        <w:pStyle w:val="BodyText"/>
      </w:pPr>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p>
    <w:p w:rsidR="00525231" w:rsidRDefault="00525231"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525231" w:rsidRDefault="00525231" w:rsidP="00525231">
      <w:pPr>
        <w:pStyle w:val="Heading4"/>
      </w:pPr>
      <w:r>
        <w:t>Frost</w:t>
      </w:r>
    </w:p>
    <w:p w:rsidR="00525231" w:rsidRDefault="00525231" w:rsidP="003E6882">
      <w:pPr>
        <w:pStyle w:val="BodyText"/>
      </w:pPr>
      <w:r>
        <w:t>Aplica 10 ataques à unidade alvo, baseado no ataque mágico da unidade invocadora. É utilizado pela classe de bruxos e consome 250 pontos de mana. Nunca erra</w:t>
      </w:r>
      <w:r w:rsidR="00F0747D">
        <w:t xml:space="preserve"> e a aleatoriedade de cada ataque é de 50% pra mais ou pra menos. </w:t>
      </w:r>
    </w:p>
    <w:p w:rsidR="00F0747D" w:rsidRDefault="00F0747D" w:rsidP="003E6882">
      <w:pPr>
        <w:pStyle w:val="BodyText"/>
      </w:pPr>
      <m:oMathPara>
        <m:oMath>
          <m:r>
            <w:rPr>
              <w:rFonts w:ascii="Cambria Math" w:hAnsi="Cambria Math"/>
            </w:rPr>
            <w:lastRenderedPageBreak/>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∙7</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01638B" w:rsidRDefault="0001638B" w:rsidP="0001638B">
      <w:pPr>
        <w:pStyle w:val="Heading1"/>
      </w:pPr>
      <w:bookmarkStart w:id="217" w:name="_Toc201408231"/>
      <w:r>
        <w:lastRenderedPageBreak/>
        <w:t>ANEXOS</w:t>
      </w:r>
      <w:bookmarkEnd w:id="217"/>
    </w:p>
    <w:p w:rsidR="0001638B" w:rsidRDefault="0001638B" w:rsidP="0001638B">
      <w:pPr>
        <w:pStyle w:val="Heading2"/>
      </w:pPr>
      <w:bookmarkStart w:id="218" w:name="_Toc201408232"/>
      <w:r>
        <w:t xml:space="preserve">Arquivo de Configuração </w:t>
      </w:r>
      <w:r w:rsidRPr="00014A5B">
        <w:rPr>
          <w:i/>
        </w:rPr>
        <w:t>Touchlib</w:t>
      </w:r>
      <w:bookmarkEnd w:id="218"/>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xml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version</w:t>
      </w:r>
      <w:r>
        <w:rPr>
          <w:rFonts w:ascii="Consolas" w:hAnsi="Consolas"/>
          <w:noProof/>
          <w:color w:val="606060"/>
          <w:sz w:val="18"/>
          <w:szCs w:val="18"/>
          <w:lang w:eastAsia="pt-BR"/>
        </w:rPr>
        <w:t>=</w:t>
      </w:r>
      <w:r>
        <w:rPr>
          <w:rFonts w:ascii="Consolas" w:hAnsi="Consolas"/>
          <w:noProof/>
          <w:color w:val="DF4800"/>
          <w:sz w:val="18"/>
          <w:szCs w:val="18"/>
          <w:lang w:eastAsia="pt-BR"/>
        </w:rPr>
        <w:t>"1.0"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DF480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blobconfig</w:t>
      </w:r>
      <w:r>
        <w:rPr>
          <w:rFonts w:ascii="Consolas" w:hAnsi="Consolas"/>
          <w:noProof/>
          <w:color w:val="606060"/>
          <w:sz w:val="18"/>
          <w:szCs w:val="18"/>
          <w:lang w:eastAsia="pt-BR"/>
        </w:rPr>
        <w:tab/>
      </w:r>
      <w:r>
        <w:rPr>
          <w:rFonts w:ascii="Consolas" w:hAnsi="Consolas"/>
          <w:noProof/>
          <w:color w:val="804040"/>
          <w:sz w:val="18"/>
          <w:szCs w:val="18"/>
          <w:lang w:eastAsia="pt-BR"/>
        </w:rPr>
        <w:t>distanceThreshold</w:t>
      </w:r>
      <w:r>
        <w:rPr>
          <w:rFonts w:ascii="Consolas" w:hAnsi="Consolas"/>
          <w:noProof/>
          <w:color w:val="606060"/>
          <w:sz w:val="18"/>
          <w:szCs w:val="18"/>
          <w:lang w:eastAsia="pt-BR"/>
        </w:rPr>
        <w:t>=</w:t>
      </w:r>
      <w:r>
        <w:rPr>
          <w:rFonts w:ascii="Consolas" w:hAnsi="Consolas"/>
          <w:noProof/>
          <w:color w:val="DF4800"/>
          <w:sz w:val="18"/>
          <w:szCs w:val="18"/>
          <w:lang w:eastAsia="pt-BR"/>
        </w:rPr>
        <w:t>"250"</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minDimension</w:t>
      </w:r>
      <w:r>
        <w:rPr>
          <w:rFonts w:ascii="Consolas" w:hAnsi="Consolas"/>
          <w:noProof/>
          <w:color w:val="606060"/>
          <w:sz w:val="18"/>
          <w:szCs w:val="18"/>
          <w:lang w:eastAsia="pt-BR"/>
        </w:rPr>
        <w:t>=</w:t>
      </w:r>
      <w:r>
        <w:rPr>
          <w:rFonts w:ascii="Consolas" w:hAnsi="Consolas"/>
          <w:noProof/>
          <w:color w:val="DF4800"/>
          <w:sz w:val="18"/>
          <w:szCs w:val="18"/>
          <w:lang w:eastAsia="pt-BR"/>
        </w:rPr>
        <w:t>"2"</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maxDimension</w:t>
      </w:r>
      <w:r>
        <w:rPr>
          <w:rFonts w:ascii="Consolas" w:hAnsi="Consolas"/>
          <w:noProof/>
          <w:color w:val="606060"/>
          <w:sz w:val="18"/>
          <w:szCs w:val="18"/>
          <w:lang w:eastAsia="pt-BR"/>
        </w:rPr>
        <w:t>=</w:t>
      </w:r>
      <w:r>
        <w:rPr>
          <w:rFonts w:ascii="Consolas" w:hAnsi="Consolas"/>
          <w:noProof/>
          <w:color w:val="DF4800"/>
          <w:sz w:val="18"/>
          <w:szCs w:val="18"/>
          <w:lang w:eastAsia="pt-BR"/>
        </w:rPr>
        <w:t>"250"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ghostFrames</w:t>
      </w:r>
      <w:r>
        <w:rPr>
          <w:rFonts w:ascii="Consolas" w:hAnsi="Consolas"/>
          <w:noProof/>
          <w:color w:val="606060"/>
          <w:sz w:val="18"/>
          <w:szCs w:val="18"/>
          <w:lang w:eastAsia="pt-BR"/>
        </w:rPr>
        <w:t>=</w:t>
      </w:r>
      <w:r>
        <w:rPr>
          <w:rFonts w:ascii="Consolas" w:hAnsi="Consolas"/>
          <w:noProof/>
          <w:color w:val="DF4800"/>
          <w:sz w:val="18"/>
          <w:szCs w:val="18"/>
          <w:lang w:eastAsia="pt-BR"/>
        </w:rPr>
        <w:t>"0"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minDisplacementThreshold</w:t>
      </w:r>
      <w:r>
        <w:rPr>
          <w:rFonts w:ascii="Consolas" w:hAnsi="Consolas"/>
          <w:noProof/>
          <w:color w:val="606060"/>
          <w:sz w:val="18"/>
          <w:szCs w:val="18"/>
          <w:lang w:eastAsia="pt-BR"/>
        </w:rPr>
        <w:t>=</w:t>
      </w:r>
      <w:r>
        <w:rPr>
          <w:rFonts w:ascii="Consolas" w:hAnsi="Consolas"/>
          <w:noProof/>
          <w:color w:val="DF4800"/>
          <w:sz w:val="18"/>
          <w:szCs w:val="18"/>
          <w:lang w:eastAsia="pt-BR"/>
        </w:rPr>
        <w:t xml:space="preserve">"2.000000" </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bbox</w:t>
      </w:r>
      <w:r>
        <w:rPr>
          <w:rFonts w:ascii="Consolas" w:hAnsi="Consolas"/>
          <w:noProof/>
          <w:color w:val="606060"/>
          <w:sz w:val="18"/>
          <w:szCs w:val="18"/>
          <w:lang w:eastAsia="pt-BR"/>
        </w:rPr>
        <w:tab/>
      </w:r>
      <w:r>
        <w:rPr>
          <w:rFonts w:ascii="Consolas" w:hAnsi="Consolas"/>
          <w:noProof/>
          <w:color w:val="804040"/>
          <w:sz w:val="18"/>
          <w:szCs w:val="18"/>
          <w:lang w:eastAsia="pt-BR"/>
        </w:rPr>
        <w:t>ulX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ulY</w:t>
      </w:r>
      <w:r>
        <w:rPr>
          <w:rFonts w:ascii="Consolas" w:hAnsi="Consolas"/>
          <w:noProof/>
          <w:color w:val="606060"/>
          <w:sz w:val="18"/>
          <w:szCs w:val="18"/>
          <w:lang w:eastAsia="pt-BR"/>
        </w:rPr>
        <w:t>=</w:t>
      </w:r>
      <w:r>
        <w:rPr>
          <w:rFonts w:ascii="Consolas" w:hAnsi="Consolas"/>
          <w:noProof/>
          <w:color w:val="DF4800"/>
          <w:sz w:val="18"/>
          <w:szCs w:val="18"/>
          <w:lang w:eastAsia="pt-BR"/>
        </w:rPr>
        <w:t>"0.000000"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lrX</w:t>
      </w:r>
      <w:r>
        <w:rPr>
          <w:rFonts w:ascii="Consolas" w:hAnsi="Consolas"/>
          <w:noProof/>
          <w:color w:val="606060"/>
          <w:sz w:val="18"/>
          <w:szCs w:val="18"/>
          <w:lang w:eastAsia="pt-BR"/>
        </w:rPr>
        <w:t>=</w:t>
      </w:r>
      <w:r>
        <w:rPr>
          <w:rFonts w:ascii="Consolas" w:hAnsi="Consolas"/>
          <w:noProof/>
          <w:color w:val="DF4800"/>
          <w:sz w:val="18"/>
          <w:szCs w:val="18"/>
          <w:lang w:eastAsia="pt-BR"/>
        </w:rPr>
        <w:t>"1.000000"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lrY</w:t>
      </w:r>
      <w:r>
        <w:rPr>
          <w:rFonts w:ascii="Consolas" w:hAnsi="Consolas"/>
          <w:noProof/>
          <w:color w:val="606060"/>
          <w:sz w:val="18"/>
          <w:szCs w:val="18"/>
          <w:lang w:eastAsia="pt-BR"/>
        </w:rPr>
        <w:t>=</w:t>
      </w:r>
      <w:r>
        <w:rPr>
          <w:rFonts w:ascii="Consolas" w:hAnsi="Consolas"/>
          <w:noProof/>
          <w:color w:val="DF4800"/>
          <w:sz w:val="18"/>
          <w:szCs w:val="18"/>
          <w:lang w:eastAsia="pt-BR"/>
        </w:rPr>
        <w:t>"1.000000"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filtergraph</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dsvlcapture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"dsvlcapture0"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mono</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"mono1"</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smooth</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"smooth2"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"backgroundremove3"</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threshold</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"50"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"brightnesscontrast4"</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"0.0980392"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"0.403922"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"rectify5"</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level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"25"</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&gt;</w:t>
      </w:r>
    </w:p>
    <w:p w:rsidR="0001638B" w:rsidRPr="0001638B" w:rsidRDefault="00900638" w:rsidP="00900638">
      <w:pPr>
        <w:pStyle w:val="Code"/>
        <w:ind w:firstLine="0"/>
        <w:rPr>
          <w:rStyle w:val="Monoespaado"/>
        </w:rPr>
      </w:pPr>
      <w:r>
        <w:rPr>
          <w:noProof/>
          <w:color w:val="606060"/>
          <w:sz w:val="18"/>
          <w:szCs w:val="18"/>
          <w:lang w:eastAsia="pt-BR"/>
        </w:rPr>
        <w:t>&lt;/</w:t>
      </w:r>
      <w:r>
        <w:rPr>
          <w:noProof/>
          <w:color w:val="404080"/>
          <w:sz w:val="18"/>
          <w:szCs w:val="18"/>
          <w:lang w:eastAsia="pt-BR"/>
        </w:rPr>
        <w:t>filtergraph</w:t>
      </w:r>
      <w:r>
        <w:rPr>
          <w:noProof/>
          <w:color w:val="606060"/>
          <w:sz w:val="18"/>
          <w:szCs w:val="18"/>
          <w:lang w:eastAsia="pt-BR"/>
        </w:rPr>
        <w:t>&gt;</w:t>
      </w:r>
    </w:p>
    <w:sectPr w:rsidR="0001638B" w:rsidRPr="0001638B" w:rsidSect="00866DD9">
      <w:pgSz w:w="11905" w:h="16837"/>
      <w:pgMar w:top="1701" w:right="1134"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 w:author="Willians S. Schneider" w:date="2008-06-15T17:34:00Z" w:initials="WILL">
    <w:p w:rsidR="00A7059A" w:rsidRDefault="00A7059A" w:rsidP="00454CF9">
      <w:pPr>
        <w:pStyle w:val="CommentText"/>
      </w:pPr>
      <w:r>
        <w:rPr>
          <w:rStyle w:val="CommentReference"/>
        </w:rPr>
        <w:annotationRef/>
      </w:r>
    </w:p>
    <w:p w:rsidR="00A7059A" w:rsidRDefault="00A7059A" w:rsidP="00454CF9">
      <w:pPr>
        <w:pStyle w:val="CommentText"/>
      </w:pPr>
      <w:r>
        <w:t>Mantenham um pouco de informação sobre o FF Tactics para encaminhar  o Objetivo de vocês. Eu deixaria só a parte de multi-toque e a menção ao Tactics na introdução, o resto iria para o capítulo de bases teóricas.</w:t>
      </w:r>
    </w:p>
    <w:p w:rsidR="00A7059A" w:rsidRDefault="00A7059A" w:rsidP="00454CF9">
      <w:pPr>
        <w:pStyle w:val="CommentText"/>
      </w:pPr>
      <w:r>
        <w:t>Outra coisa: seria interessante mencionar brevemente o trabalho do João na introdução que serviu de motivação para vocês consertarem a mesa dele e continuare,</w:t>
      </w:r>
    </w:p>
  </w:comment>
  <w:comment w:id="9" w:author="Willians S. Schneider" w:date="2008-06-15T17:34:00Z" w:initials="WILL">
    <w:p w:rsidR="00A7059A" w:rsidRPr="001619BA" w:rsidRDefault="00A7059A" w:rsidP="00944A96">
      <w:pPr>
        <w:pStyle w:val="CommentText"/>
      </w:pPr>
      <w:r>
        <w:rPr>
          <w:rStyle w:val="CommentReference"/>
        </w:rPr>
        <w:annotationRef/>
      </w:r>
      <w:r w:rsidRPr="001619BA">
        <w:t>REFERENCIA</w:t>
      </w:r>
    </w:p>
    <w:p w:rsidR="00A7059A" w:rsidRDefault="00A7059A" w:rsidP="00944A96">
      <w:pPr>
        <w:pStyle w:val="CommentText"/>
      </w:pPr>
      <w:hyperlink r:id="rId1" w:history="1">
        <w:r w:rsidRPr="001619BA">
          <w:rPr>
            <w:rStyle w:val="Hyperlink"/>
          </w:rPr>
          <w:t>http://www.billbuxton.com/multitouchOverview.html</w:t>
        </w:r>
      </w:hyperlink>
    </w:p>
  </w:comment>
  <w:comment w:id="17" w:author="Willians S. Schneider" w:date="2008-06-15T17:34:00Z" w:initials="WILL">
    <w:p w:rsidR="00A7059A" w:rsidRDefault="00A7059A" w:rsidP="00E23F62">
      <w:pPr>
        <w:pStyle w:val="CommentText"/>
      </w:pPr>
      <w:r>
        <w:rPr>
          <w:rStyle w:val="CommentReference"/>
        </w:rPr>
        <w:annotationRef/>
      </w:r>
      <w:r>
        <w:t>REFERENCIAS</w:t>
      </w:r>
    </w:p>
    <w:p w:rsidR="00A7059A" w:rsidRDefault="00A7059A" w:rsidP="00E23F62">
      <w:pPr>
        <w:pStyle w:val="CommentText"/>
      </w:pPr>
    </w:p>
    <w:p w:rsidR="00A7059A" w:rsidRDefault="00A7059A" w:rsidP="00E23F62">
      <w:pPr>
        <w:pStyle w:val="CommentText"/>
      </w:pPr>
      <w:hyperlink r:id="rId2" w:history="1">
        <w:r w:rsidRPr="00515121">
          <w:rPr>
            <w:rStyle w:val="Hyperlink"/>
          </w:rPr>
          <w:t>http://en.wikipedia.org/wiki/Microsoft_Surface</w:t>
        </w:r>
      </w:hyperlink>
    </w:p>
    <w:p w:rsidR="00A7059A" w:rsidRDefault="00A7059A" w:rsidP="00E23F62">
      <w:pPr>
        <w:pStyle w:val="CommentText"/>
      </w:pPr>
      <w:hyperlink r:id="rId3" w:history="1">
        <w:r w:rsidRPr="00515121">
          <w:rPr>
            <w:rStyle w:val="Hyperlink"/>
          </w:rPr>
          <w:t>http://www.microsoft.com/surface/index.html</w:t>
        </w:r>
      </w:hyperlink>
    </w:p>
    <w:p w:rsidR="00A7059A" w:rsidRDefault="00A7059A" w:rsidP="00E23F62">
      <w:pPr>
        <w:pStyle w:val="CommentText"/>
      </w:pPr>
      <w:hyperlink r:id="rId4" w:history="1">
        <w:r w:rsidRPr="00515121">
          <w:rPr>
            <w:rStyle w:val="Hyperlink"/>
          </w:rPr>
          <w:t>http://info.abril.com.br/aberto/infonews/052008/28052008-0.shl</w:t>
        </w:r>
      </w:hyperlink>
    </w:p>
    <w:p w:rsidR="00A7059A" w:rsidRDefault="00A7059A" w:rsidP="00E23F62">
      <w:pPr>
        <w:pStyle w:val="CommentText"/>
      </w:pPr>
      <w:hyperlink r:id="rId5" w:history="1">
        <w:r w:rsidRPr="00515121">
          <w:rPr>
            <w:rStyle w:val="Hyperlink"/>
          </w:rPr>
          <w:t>http://windowsvistablog.com/blogs/windowsvista/archive/2008/05/27/microsoft-demonstrates-multi-touch.aspx</w:t>
        </w:r>
      </w:hyperlink>
    </w:p>
    <w:p w:rsidR="00A7059A" w:rsidRDefault="00A7059A" w:rsidP="00E23F62">
      <w:pPr>
        <w:pStyle w:val="CommentText"/>
      </w:pPr>
      <w:hyperlink r:id="rId6" w:history="1">
        <w:r w:rsidRPr="002D0F17">
          <w:rPr>
            <w:rStyle w:val="Hyperlink"/>
          </w:rPr>
          <w:t>http://www.microsoft.com/presspass/press/2008/apr08/04-01SurfaceRetailPR.mspx</w:t>
        </w:r>
      </w:hyperlink>
    </w:p>
    <w:p w:rsidR="00A7059A" w:rsidRDefault="00A7059A" w:rsidP="00E23F62">
      <w:pPr>
        <w:pStyle w:val="CommentText"/>
      </w:pPr>
      <w:r w:rsidRPr="002E4FBC">
        <w:t>http://www.popularmechanics.com/technology/industry/4217348.html?page=1</w:t>
      </w:r>
    </w:p>
  </w:comment>
  <w:comment w:id="21" w:author="Willians S. Schneider" w:date="2008-06-15T17:34:00Z" w:initials="WILL">
    <w:p w:rsidR="00A7059A" w:rsidRPr="001619BA" w:rsidRDefault="00A7059A" w:rsidP="00E23F62">
      <w:pPr>
        <w:pStyle w:val="CommentText"/>
      </w:pPr>
      <w:r>
        <w:rPr>
          <w:rStyle w:val="CommentReference"/>
        </w:rPr>
        <w:annotationRef/>
      </w:r>
      <w:r w:rsidRPr="001619BA">
        <w:t>REFERENCIA</w:t>
      </w:r>
    </w:p>
    <w:p w:rsidR="00A7059A" w:rsidRPr="001619BA" w:rsidRDefault="00A7059A" w:rsidP="00E23F62">
      <w:pPr>
        <w:pStyle w:val="CommentText"/>
      </w:pPr>
      <w:hyperlink r:id="rId7" w:history="1">
        <w:r w:rsidRPr="001619BA">
          <w:rPr>
            <w:rStyle w:val="Hyperlink"/>
          </w:rPr>
          <w:t>http://www.wired.com/entertainment/music/news/2007/08/bjork_reacTable</w:t>
        </w:r>
      </w:hyperlink>
    </w:p>
    <w:p w:rsidR="00A7059A" w:rsidRDefault="00A7059A" w:rsidP="00E23F62">
      <w:pPr>
        <w:pStyle w:val="CommentText"/>
      </w:pPr>
      <w:hyperlink r:id="rId8" w:history="1">
        <w:r w:rsidRPr="002D0F17">
          <w:rPr>
            <w:rStyle w:val="Hyperlink"/>
          </w:rPr>
          <w:t>http://www.coolest-gadgets.com/20070509/bjork-showcases-reactable-on-her-new-world-tour/</w:t>
        </w:r>
      </w:hyperlink>
    </w:p>
    <w:p w:rsidR="00A7059A" w:rsidRDefault="00A7059A" w:rsidP="00E23F62">
      <w:pPr>
        <w:pStyle w:val="CommentText"/>
      </w:pPr>
      <w:hyperlink r:id="rId9" w:history="1">
        <w:r w:rsidRPr="002D0F17">
          <w:rPr>
            <w:rStyle w:val="Hyperlink"/>
          </w:rPr>
          <w:t>http://reactable.iua.upf.edu/</w:t>
        </w:r>
      </w:hyperlink>
    </w:p>
    <w:p w:rsidR="00A7059A" w:rsidRDefault="00A7059A" w:rsidP="00E23F62">
      <w:pPr>
        <w:pStyle w:val="CommentText"/>
      </w:pPr>
      <w:hyperlink r:id="rId10" w:history="1">
        <w:r w:rsidRPr="002D0F17">
          <w:rPr>
            <w:rStyle w:val="Hyperlink"/>
          </w:rPr>
          <w:t>http://en.wikipedia.org/wiki/ReacTable</w:t>
        </w:r>
      </w:hyperlink>
    </w:p>
    <w:p w:rsidR="00A7059A" w:rsidRDefault="00A7059A" w:rsidP="00E23F62">
      <w:pPr>
        <w:pStyle w:val="CommentText"/>
      </w:pPr>
      <w:r w:rsidRPr="00993C66">
        <w:t>http://www.filefestival.org/site_2007/pop_trabalho.asp?id_trabalho=1839&amp;cd_idioma=1&amp;acao=visualizar</w:t>
      </w:r>
    </w:p>
  </w:comment>
  <w:comment w:id="24" w:author="Willians S. Schneider" w:date="2008-06-16T20:37:00Z" w:initials="WILL">
    <w:p w:rsidR="00A7059A" w:rsidRDefault="00A7059A">
      <w:pPr>
        <w:pStyle w:val="CommentText"/>
      </w:pPr>
      <w:r>
        <w:rPr>
          <w:rStyle w:val="CommentReference"/>
        </w:rPr>
        <w:annotationRef/>
      </w:r>
      <w:r>
        <w:t>REFERENCIAS</w:t>
      </w:r>
    </w:p>
    <w:p w:rsidR="00A7059A" w:rsidRDefault="00A7059A">
      <w:pPr>
        <w:pStyle w:val="CommentText"/>
      </w:pPr>
      <w:hyperlink r:id="rId11" w:history="1">
        <w:r w:rsidRPr="00F10B7C">
          <w:rPr>
            <w:rStyle w:val="Hyperlink"/>
          </w:rPr>
          <w:t>http://latam.apple.com/pr/articulo/?id=1361&amp;r=br</w:t>
        </w:r>
      </w:hyperlink>
    </w:p>
    <w:p w:rsidR="00A7059A" w:rsidRDefault="00A7059A">
      <w:pPr>
        <w:pStyle w:val="CommentText"/>
      </w:pPr>
    </w:p>
    <w:p w:rsidR="00A7059A" w:rsidRDefault="00A7059A">
      <w:pPr>
        <w:pStyle w:val="CommentText"/>
      </w:pPr>
      <w:r w:rsidRPr="00215163">
        <w:t>http://support.apple.com/kb/HT1636</w:t>
      </w:r>
    </w:p>
    <w:p w:rsidR="00A7059A" w:rsidRDefault="00A7059A">
      <w:pPr>
        <w:pStyle w:val="CommentText"/>
      </w:pPr>
      <w:r w:rsidRPr="00570E02">
        <w:t>http://eletronicos.hsw.uol.com.br/ipod-touch1.htm</w:t>
      </w:r>
    </w:p>
  </w:comment>
  <w:comment w:id="31" w:author="Willians S. Schneider" w:date="2008-06-15T17:34:00Z" w:initials="WILL">
    <w:p w:rsidR="00A7059A" w:rsidRDefault="00A7059A" w:rsidP="005A7093">
      <w:pPr>
        <w:pStyle w:val="CommentText"/>
      </w:pPr>
      <w:r>
        <w:rPr>
          <w:rStyle w:val="CommentReference"/>
        </w:rPr>
        <w:annotationRef/>
      </w:r>
      <w:r>
        <w:t>REFERENCIAS</w:t>
      </w:r>
    </w:p>
    <w:p w:rsidR="00A7059A" w:rsidRDefault="00A7059A" w:rsidP="005A7093">
      <w:pPr>
        <w:pStyle w:val="CommentText"/>
      </w:pPr>
      <w:hyperlink r:id="rId12" w:history="1">
        <w:r w:rsidRPr="002D0F17">
          <w:rPr>
            <w:rStyle w:val="Hyperlink"/>
          </w:rPr>
          <w:t>http://www.wizards.com/default.asp?x=dnd/welcome</w:t>
        </w:r>
      </w:hyperlink>
    </w:p>
    <w:p w:rsidR="00A7059A" w:rsidRDefault="00A7059A" w:rsidP="005A7093">
      <w:pPr>
        <w:pStyle w:val="CommentText"/>
      </w:pPr>
      <w:hyperlink r:id="rId13" w:history="1">
        <w:r w:rsidRPr="002D0F17">
          <w:rPr>
            <w:rStyle w:val="Hyperlink"/>
          </w:rPr>
          <w:t>http://pt.wikipedia.org/wiki/Dungeons_&amp;_Dragons</w:t>
        </w:r>
      </w:hyperlink>
    </w:p>
    <w:p w:rsidR="00A7059A" w:rsidRDefault="00A7059A" w:rsidP="005A7093">
      <w:pPr>
        <w:pStyle w:val="CommentText"/>
      </w:pPr>
      <w:r w:rsidRPr="00FA3118">
        <w:t>http://en.wikipedia.org/wiki/Dungeons_&amp;_Dragons</w:t>
      </w:r>
    </w:p>
  </w:comment>
  <w:comment w:id="32" w:author="Willians S. Schneider" w:date="2008-06-15T17:34:00Z" w:initials="WILL">
    <w:p w:rsidR="00A7059A" w:rsidRDefault="00A7059A">
      <w:pPr>
        <w:pStyle w:val="CommentText"/>
      </w:pPr>
      <w:r>
        <w:rPr>
          <w:rStyle w:val="CommentReference"/>
        </w:rPr>
        <w:annotationRef/>
      </w:r>
    </w:p>
    <w:p w:rsidR="00A7059A" w:rsidRDefault="00A7059A">
      <w:pPr>
        <w:pStyle w:val="CommentText"/>
      </w:pPr>
      <w:r w:rsidRPr="002E4FBC">
        <w:t>Acho que o mais importante vocês deixaram de fora: há algumas versões (são todas?) do DnD em que existe um tabuleiro ou cenário sobre uma mesa, e em que os jogadores vêm seus avatares e a área de jogo (assim como na foto que colocaram). E isto tem bastante a ver com o Taktiks. Também pode ser interessante mencionar a tangibilidade, o contexto comum e a interface naturais representadas por estes tipos de tabuleiros, e que se perde um pouco num jogo eletrônico que é jogado na tela do computador.</w:t>
      </w:r>
    </w:p>
  </w:comment>
  <w:comment w:id="35" w:author="Mario" w:date="2008-06-16T13:27:00Z" w:initials="M">
    <w:p w:rsidR="00A7059A" w:rsidRDefault="00A7059A">
      <w:pPr>
        <w:pStyle w:val="CommentText"/>
      </w:pPr>
      <w:r>
        <w:rPr>
          <w:rStyle w:val="CommentReference"/>
        </w:rPr>
        <w:annotationRef/>
      </w:r>
      <w:r>
        <w:t>As perdas devido a “digitalização” do RPG são explicadas no RPG Eletrônico</w:t>
      </w:r>
    </w:p>
  </w:comment>
  <w:comment w:id="36" w:author="Willians S. Schneider" w:date="2008-06-15T17:34:00Z" w:initials="WILL">
    <w:p w:rsidR="00A7059A" w:rsidRDefault="00A7059A" w:rsidP="005A7093">
      <w:pPr>
        <w:pStyle w:val="CommentText"/>
      </w:pPr>
      <w:r>
        <w:rPr>
          <w:rStyle w:val="CommentReference"/>
        </w:rPr>
        <w:annotationRef/>
      </w:r>
      <w:r>
        <w:t>REFERENCIAS</w:t>
      </w:r>
    </w:p>
    <w:p w:rsidR="00A7059A" w:rsidRDefault="00A7059A" w:rsidP="005A7093">
      <w:pPr>
        <w:pStyle w:val="CommentText"/>
      </w:pPr>
      <w:hyperlink r:id="rId14" w:history="1">
        <w:r w:rsidRPr="00515121">
          <w:rPr>
            <w:rStyle w:val="Hyperlink"/>
          </w:rPr>
          <w:t>http://www.newhorizons.org/strategies/literacy/kestrel.htm</w:t>
        </w:r>
      </w:hyperlink>
    </w:p>
    <w:p w:rsidR="00A7059A" w:rsidRDefault="00A7059A" w:rsidP="005A7093">
      <w:pPr>
        <w:pStyle w:val="CommentText"/>
      </w:pPr>
      <w:hyperlink r:id="rId15" w:history="1">
        <w:r w:rsidRPr="00515121">
          <w:rPr>
            <w:rStyle w:val="Hyperlink"/>
          </w:rPr>
          <w:t>http://en.wikipedia.org/wiki/Zork</w:t>
        </w:r>
      </w:hyperlink>
    </w:p>
    <w:p w:rsidR="00A7059A" w:rsidRDefault="00A7059A" w:rsidP="005A7093">
      <w:pPr>
        <w:pStyle w:val="CommentText"/>
      </w:pPr>
      <w:hyperlink r:id="rId16" w:history="1">
        <w:r w:rsidRPr="00515121">
          <w:rPr>
            <w:rStyle w:val="Hyperlink"/>
          </w:rPr>
          <w:t>http://en.wikipedia.org/wiki/Role-playing_game</w:t>
        </w:r>
      </w:hyperlink>
    </w:p>
    <w:p w:rsidR="00A7059A" w:rsidRDefault="00A7059A" w:rsidP="005A7093">
      <w:pPr>
        <w:pStyle w:val="CommentText"/>
      </w:pPr>
      <w:hyperlink r:id="rId17" w:history="1">
        <w:r w:rsidRPr="00515121">
          <w:rPr>
            <w:rStyle w:val="Hyperlink"/>
          </w:rPr>
          <w:t>http://en.wikipedia.org/wiki/Role-playing_game_(video_games)</w:t>
        </w:r>
      </w:hyperlink>
    </w:p>
    <w:p w:rsidR="00A7059A" w:rsidRDefault="00A7059A" w:rsidP="005A7093">
      <w:pPr>
        <w:pStyle w:val="CommentText"/>
      </w:pPr>
      <w:r w:rsidRPr="00334C58">
        <w:t>http://en.wikipedia.org/wiki/Massively_multiplayer_online_role-playing_game</w:t>
      </w:r>
    </w:p>
  </w:comment>
  <w:comment w:id="49" w:author="Willians S. Schneider" w:date="2008-06-15T17:34:00Z" w:initials="WILL">
    <w:p w:rsidR="00A7059A" w:rsidRDefault="00A7059A">
      <w:pPr>
        <w:pStyle w:val="CommentText"/>
      </w:pPr>
      <w:r>
        <w:rPr>
          <w:rStyle w:val="CommentReference"/>
        </w:rPr>
        <w:annotationRef/>
      </w:r>
      <w:r>
        <w:t>REFERENCES</w:t>
      </w:r>
    </w:p>
    <w:p w:rsidR="00A7059A" w:rsidRDefault="00A7059A">
      <w:pPr>
        <w:pStyle w:val="CommentText"/>
      </w:pPr>
      <w:hyperlink r:id="rId18" w:history="1">
        <w:r w:rsidRPr="00B6099E">
          <w:rPr>
            <w:rStyle w:val="Hyperlink"/>
          </w:rPr>
          <w:t>http://www.multigesture.net/</w:t>
        </w:r>
      </w:hyperlink>
    </w:p>
    <w:p w:rsidR="00A7059A" w:rsidRDefault="00A7059A">
      <w:pPr>
        <w:pStyle w:val="CommentText"/>
      </w:pPr>
      <w:hyperlink r:id="rId19" w:history="1">
        <w:r w:rsidRPr="00B6099E">
          <w:rPr>
            <w:rStyle w:val="Hyperlink"/>
          </w:rPr>
          <w:t>http://www.whitenoiseaudio.com/</w:t>
        </w:r>
      </w:hyperlink>
    </w:p>
    <w:p w:rsidR="00A7059A" w:rsidRDefault="00A7059A">
      <w:pPr>
        <w:pStyle w:val="CommentText"/>
      </w:pPr>
      <w:r w:rsidRPr="005D60AA">
        <w:t>http://nuigroup.com/</w:t>
      </w:r>
    </w:p>
  </w:comment>
  <w:comment w:id="56" w:author="Willians S. Schneider" w:date="2008-06-15T17:34:00Z" w:initials="WILL">
    <w:p w:rsidR="00A7059A" w:rsidRDefault="00A7059A">
      <w:pPr>
        <w:pStyle w:val="CommentText"/>
      </w:pPr>
      <w:r>
        <w:rPr>
          <w:rStyle w:val="CommentReference"/>
        </w:rPr>
        <w:annotationRef/>
      </w:r>
      <w:r>
        <w:t>REFERENCIAS</w:t>
      </w:r>
    </w:p>
    <w:p w:rsidR="00A7059A" w:rsidRDefault="00A7059A">
      <w:pPr>
        <w:pStyle w:val="CommentText"/>
      </w:pPr>
      <w:r w:rsidRPr="002D1A2E">
        <w:t>http://www.cs.nyu.edu/~jhan/</w:t>
      </w:r>
    </w:p>
  </w:comment>
  <w:comment w:id="62" w:author="Willians S. Schneider" w:date="2008-06-15T17:34:00Z" w:initials="WILL">
    <w:p w:rsidR="00A7059A" w:rsidRDefault="00A7059A">
      <w:pPr>
        <w:pStyle w:val="CommentText"/>
      </w:pPr>
      <w:r>
        <w:rPr>
          <w:rStyle w:val="CommentReference"/>
        </w:rPr>
        <w:annotationRef/>
      </w:r>
      <w:r>
        <w:t>REFERENCIAS</w:t>
      </w:r>
    </w:p>
    <w:p w:rsidR="00A7059A" w:rsidRDefault="00A7059A">
      <w:pPr>
        <w:pStyle w:val="CommentText"/>
      </w:pPr>
      <w:hyperlink r:id="rId20" w:history="1">
        <w:r w:rsidRPr="00B6099E">
          <w:rPr>
            <w:rStyle w:val="Hyperlink"/>
          </w:rPr>
          <w:t>http://opensoundcontrol.org/</w:t>
        </w:r>
      </w:hyperlink>
    </w:p>
    <w:p w:rsidR="00A7059A" w:rsidRDefault="00A7059A">
      <w:pPr>
        <w:pStyle w:val="CommentText"/>
      </w:pPr>
      <w:hyperlink r:id="rId21" w:history="1">
        <w:r w:rsidRPr="00B6099E">
          <w:rPr>
            <w:rStyle w:val="Hyperlink"/>
          </w:rPr>
          <w:t>http://en.wikipedia.org/wiki/OpenSound_Control</w:t>
        </w:r>
      </w:hyperlink>
    </w:p>
    <w:p w:rsidR="00A7059A" w:rsidRDefault="00A7059A">
      <w:pPr>
        <w:pStyle w:val="CommentText"/>
      </w:pPr>
      <w:r w:rsidRPr="002D1A2E">
        <w:t>http://www.audiomulch.com/~rossb/code/oscpack/</w:t>
      </w:r>
    </w:p>
  </w:comment>
  <w:comment w:id="64" w:author="Willians S. Schneider" w:date="2008-06-15T17:34:00Z" w:initials="WILL">
    <w:p w:rsidR="00A7059A" w:rsidRDefault="00A7059A">
      <w:pPr>
        <w:pStyle w:val="CommentText"/>
      </w:pPr>
      <w:r>
        <w:rPr>
          <w:rStyle w:val="CommentReference"/>
        </w:rPr>
        <w:annotationRef/>
      </w:r>
      <w:r>
        <w:t>REFERENCIAS</w:t>
      </w:r>
    </w:p>
    <w:p w:rsidR="00A7059A" w:rsidRDefault="00A7059A">
      <w:pPr>
        <w:pStyle w:val="CommentText"/>
      </w:pPr>
      <w:r w:rsidRPr="002D1A2E">
        <w:t>http://tuio.lfsaw.de/</w:t>
      </w:r>
    </w:p>
    <w:p w:rsidR="00A7059A" w:rsidRDefault="00A7059A">
      <w:pPr>
        <w:pStyle w:val="CommentText"/>
      </w:pPr>
      <w:r w:rsidRPr="002D1A2E">
        <w:t>http://modin.yuri.at/publications/tuio_gw2005.pdf</w:t>
      </w:r>
    </w:p>
  </w:comment>
  <w:comment w:id="66" w:author="Willians S. Schneider" w:date="2008-06-15T17:34:00Z" w:initials="WILL">
    <w:p w:rsidR="00A7059A" w:rsidRDefault="00A7059A">
      <w:pPr>
        <w:pStyle w:val="CommentText"/>
      </w:pPr>
      <w:r>
        <w:rPr>
          <w:rStyle w:val="CommentReference"/>
        </w:rPr>
        <w:annotationRef/>
      </w:r>
      <w:r>
        <w:t>REFERENCIAS</w:t>
      </w:r>
    </w:p>
    <w:p w:rsidR="00A7059A" w:rsidRDefault="00A7059A">
      <w:pPr>
        <w:pStyle w:val="CommentText"/>
      </w:pPr>
      <w:hyperlink r:id="rId22" w:history="1">
        <w:r w:rsidRPr="00B6099E">
          <w:rPr>
            <w:rStyle w:val="Hyperlink"/>
          </w:rPr>
          <w:t>http://reactable.iua.upf.edu/pdfs/reactivision_tei2007.pdf</w:t>
        </w:r>
      </w:hyperlink>
    </w:p>
    <w:p w:rsidR="00A7059A" w:rsidRDefault="00A7059A">
      <w:pPr>
        <w:pStyle w:val="CommentText"/>
      </w:pPr>
      <w:r w:rsidRPr="006734D9">
        <w:t>http://reactable.iua.upf.edu/?software</w:t>
      </w:r>
    </w:p>
  </w:comment>
  <w:comment w:id="70" w:author="Willians S. Schneider" w:date="2008-06-15T17:34:00Z" w:initials="WILL">
    <w:p w:rsidR="00A7059A" w:rsidRDefault="00A7059A">
      <w:pPr>
        <w:pStyle w:val="CommentText"/>
      </w:pPr>
      <w:r>
        <w:rPr>
          <w:rStyle w:val="CommentReference"/>
        </w:rPr>
        <w:annotationRef/>
      </w:r>
      <w:r>
        <w:t>REFERENCIAS</w:t>
      </w:r>
    </w:p>
    <w:p w:rsidR="00A7059A" w:rsidRDefault="00A7059A">
      <w:pPr>
        <w:pStyle w:val="CommentText"/>
      </w:pPr>
      <w:r w:rsidRPr="003B4EBB">
        <w:t>http://nuigroup.com/touchlib/</w:t>
      </w:r>
    </w:p>
  </w:comment>
  <w:comment w:id="74" w:author="Fabio Miranda" w:date="2008-06-15T17:34:00Z" w:initials="FM">
    <w:p w:rsidR="00A7059A" w:rsidRDefault="00A7059A">
      <w:pPr>
        <w:pStyle w:val="CommentText"/>
      </w:pPr>
      <w:r>
        <w:rPr>
          <w:rStyle w:val="CommentReference"/>
        </w:rPr>
        <w:annotationRef/>
      </w:r>
      <w:r>
        <w:t>Atenção: atenham-se àquilo sobre XNA que um leitor do seu trabalho precisaria saber para poder entendre a sua explicação do projeto. Não precisa ser muito enciclopédico nem muito press-release</w:t>
      </w:r>
    </w:p>
  </w:comment>
  <w:comment w:id="75" w:author="Willians S. Schneider" w:date="2008-06-15T17:34:00Z" w:initials="WILL">
    <w:p w:rsidR="00A7059A" w:rsidRDefault="00A7059A">
      <w:pPr>
        <w:pStyle w:val="CommentText"/>
      </w:pPr>
      <w:r>
        <w:rPr>
          <w:rStyle w:val="CommentReference"/>
        </w:rPr>
        <w:annotationRef/>
      </w:r>
      <w:r>
        <w:t>REFERENCIAS</w:t>
      </w:r>
    </w:p>
    <w:p w:rsidR="00A7059A" w:rsidRDefault="00A7059A">
      <w:pPr>
        <w:pStyle w:val="CommentText"/>
      </w:pPr>
    </w:p>
  </w:comment>
  <w:comment w:id="76" w:author="Fabio Miranda" w:date="2008-06-15T17:34:00Z" w:initials="FM">
    <w:p w:rsidR="00A7059A" w:rsidRDefault="00A7059A">
      <w:pPr>
        <w:pStyle w:val="CommentText"/>
      </w:pPr>
      <w:r>
        <w:rPr>
          <w:rStyle w:val="CommentReference"/>
        </w:rPr>
        <w:annotationRef/>
      </w:r>
    </w:p>
  </w:comment>
  <w:comment w:id="78" w:author="Willians S. Schneider" w:date="2008-06-15T17:34:00Z" w:initials="WILL">
    <w:p w:rsidR="00A7059A" w:rsidRDefault="00A7059A">
      <w:pPr>
        <w:pStyle w:val="CommentText"/>
      </w:pPr>
      <w:r>
        <w:rPr>
          <w:rStyle w:val="CommentReference"/>
        </w:rPr>
        <w:annotationRef/>
      </w:r>
    </w:p>
    <w:p w:rsidR="00A7059A" w:rsidRDefault="00A7059A">
      <w:pPr>
        <w:pStyle w:val="CommentText"/>
      </w:pPr>
      <w:r w:rsidRPr="004526D4">
        <w:t>Incluir uma seção de concepção, ou idéia geral, em que vocês explicam como é o produto ou projeto do ponto de vista dos jogadores. Está faltando isto ser feito a contento e boas opções são dar uma visão geral na introdução e detalhar aqui, no início do capítulo de projeto.</w:t>
      </w:r>
    </w:p>
  </w:comment>
  <w:comment w:id="85" w:author="Willians S. Schneider" w:date="2008-06-15T17:34:00Z" w:initials="WILL">
    <w:p w:rsidR="00A7059A" w:rsidRDefault="00A7059A">
      <w:pPr>
        <w:pStyle w:val="CommentText"/>
      </w:pPr>
      <w:r>
        <w:rPr>
          <w:rStyle w:val="CommentReference"/>
        </w:rPr>
        <w:annotationRef/>
      </w:r>
    </w:p>
    <w:p w:rsidR="00A7059A" w:rsidRDefault="00A7059A">
      <w:pPr>
        <w:pStyle w:val="CommentText"/>
      </w:pPr>
      <w:r w:rsidRPr="00F92616">
        <w:t>Vocês tiveram um trabalhão ao longo do semestre que não está refletido aqui. Ainda temos alguma imagem da iluminação do circuito pré-reestruturação para evidenciar que havia pouco realce infravermelho nos pontos de toque.</w:t>
      </w:r>
    </w:p>
    <w:p w:rsidR="00A7059A" w:rsidRDefault="00A7059A">
      <w:pPr>
        <w:pStyle w:val="CommentText"/>
      </w:pPr>
    </w:p>
    <w:p w:rsidR="00A7059A" w:rsidRDefault="00A7059A">
      <w:pPr>
        <w:pStyle w:val="CommentText"/>
      </w:pPr>
    </w:p>
  </w:comment>
  <w:comment w:id="119" w:author="Willians S. Schneider" w:date="2008-06-16T15:44:00Z" w:initials="WILL">
    <w:p w:rsidR="00A7059A" w:rsidRDefault="00A7059A">
      <w:pPr>
        <w:pStyle w:val="CommentText"/>
      </w:pPr>
      <w:r>
        <w:rPr>
          <w:rStyle w:val="CommentReference"/>
        </w:rPr>
        <w:annotationRef/>
      </w:r>
    </w:p>
    <w:p w:rsidR="00A7059A" w:rsidRDefault="00A7059A">
      <w:pPr>
        <w:pStyle w:val="CommentText"/>
      </w:pPr>
    </w:p>
    <w:p w:rsidR="00A7059A" w:rsidRDefault="00A7059A">
      <w:pPr>
        <w:pStyle w:val="CommentText"/>
      </w:pPr>
      <w:r w:rsidRPr="00FD0424">
        <w:t>esta notação híbrida está um pouco estranha. Isto que vocês precisam representar seria melhor atendido por um diagrama de implantação ou por um diagrama de colaboração (o irmão do diag. Seqüência). As setas num diagrama em que os pacotes são mostrados significariam relações entre os pacotes, e não os tipos de métodos que são chamados. Ou vocês poderiam partir para diagramas 100% criados só para suas necessidades e usar uma notação de blocos comum</w:t>
      </w:r>
    </w:p>
  </w:comment>
  <w:comment w:id="139" w:author="Fabio R. de Miranda" w:date="2008-06-15T17:34:00Z" w:initials="FRdM">
    <w:p w:rsidR="00A7059A" w:rsidRDefault="00A7059A">
      <w:pPr>
        <w:pStyle w:val="CommentText"/>
      </w:pPr>
      <w:r>
        <w:rPr>
          <w:rStyle w:val="CommentReference"/>
        </w:rPr>
        <w:annotationRef/>
      </w:r>
      <w:r>
        <w:t>Como assim? É impossível exportar geometria com texturas?</w:t>
      </w:r>
    </w:p>
  </w:comment>
  <w:comment w:id="154" w:author="Fabio R. de Miranda" w:date="2008-06-15T17:34:00Z" w:initials="FRdM">
    <w:p w:rsidR="00A7059A" w:rsidRDefault="00A7059A">
      <w:pPr>
        <w:pStyle w:val="CommentText"/>
      </w:pPr>
      <w:r>
        <w:rPr>
          <w:rStyle w:val="CommentReference"/>
        </w:rPr>
        <w:annotationRef/>
      </w:r>
      <w:r>
        <w:t>Sugestão: colocar este módulo antes dos outros</w:t>
      </w:r>
    </w:p>
  </w:comment>
  <w:comment w:id="157" w:author="Fabio R. de Miranda" w:date="2008-06-15T17:34:00Z" w:initials="FRdM">
    <w:p w:rsidR="00A7059A" w:rsidRDefault="00A7059A">
      <w:pPr>
        <w:pStyle w:val="CommentText"/>
      </w:pPr>
      <w:r>
        <w:rPr>
          <w:rStyle w:val="CommentReference"/>
        </w:rPr>
        <w:annotationRef/>
      </w:r>
      <w:r>
        <w:t>Seria muito bom mostrar um screenshot de cada uma destas telas</w:t>
      </w:r>
    </w:p>
  </w:comment>
  <w:comment w:id="175" w:author="Fabio R. de Miranda" w:date="2008-06-15T17:34:00Z" w:initials="FRdM">
    <w:p w:rsidR="00A7059A" w:rsidRDefault="00A7059A">
      <w:pPr>
        <w:pStyle w:val="CommentText"/>
      </w:pPr>
      <w:r>
        <w:rPr>
          <w:rStyle w:val="CommentReference"/>
        </w:rPr>
        <w:annotationRef/>
      </w:r>
      <w:r>
        <w:t>Apesar de eu ser contra código na monografia, talvez valha a pena colocar dentro de um box a assinatura  desta delegate (a linha com a declaração)</w:t>
      </w:r>
    </w:p>
  </w:comment>
  <w:comment w:id="206" w:author="Fabio R. de Miranda" w:date="2008-06-15T17:34:00Z" w:initials="FRdM">
    <w:p w:rsidR="00A7059A" w:rsidRDefault="00A7059A">
      <w:pPr>
        <w:pStyle w:val="CommentText"/>
      </w:pPr>
      <w:r>
        <w:rPr>
          <w:rStyle w:val="CommentReference"/>
        </w:rPr>
        <w:annotationRef/>
      </w:r>
      <w:r>
        <w:t>Para um trabalho do tamanho do de vocês o conjunto de referências está bem fraco.</w:t>
      </w:r>
    </w:p>
    <w:p w:rsidR="00A7059A" w:rsidRDefault="00A7059A">
      <w:pPr>
        <w:pStyle w:val="CommentText"/>
      </w:pPr>
      <w:r>
        <w:t>Há alguns papers da área de multi-toque, entre eles do próprio Han, que poderiam ser citados.</w:t>
      </w:r>
    </w:p>
    <w:p w:rsidR="00A7059A" w:rsidRDefault="00A7059A">
      <w:pPr>
        <w:pStyle w:val="CommentText"/>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731A4" w:rsidRDefault="005731A4">
      <w:pPr>
        <w:spacing w:before="0" w:after="0" w:line="240" w:lineRule="auto"/>
      </w:pPr>
      <w:r>
        <w:separator/>
      </w:r>
    </w:p>
  </w:endnote>
  <w:endnote w:type="continuationSeparator" w:id="1">
    <w:p w:rsidR="005731A4" w:rsidRDefault="005731A4">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731A4" w:rsidRDefault="005731A4">
      <w:pPr>
        <w:spacing w:before="0" w:after="0" w:line="240" w:lineRule="auto"/>
      </w:pPr>
      <w:r>
        <w:separator/>
      </w:r>
    </w:p>
  </w:footnote>
  <w:footnote w:type="continuationSeparator" w:id="1">
    <w:p w:rsidR="005731A4" w:rsidRDefault="005731A4">
      <w:pPr>
        <w:spacing w:before="0" w:after="0" w:line="240" w:lineRule="auto"/>
      </w:pPr>
      <w:r>
        <w:continuationSeparator/>
      </w:r>
    </w:p>
  </w:footnote>
  <w:footnote w:id="2">
    <w:p w:rsidR="00A7059A" w:rsidRDefault="00A7059A" w:rsidP="00944A96">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A7059A" w:rsidRDefault="00A7059A" w:rsidP="00E23F62">
      <w:pPr>
        <w:pStyle w:val="FootnoteText"/>
      </w:pPr>
      <w:r>
        <w:rPr>
          <w:rStyle w:val="FootnoteReference"/>
        </w:rPr>
        <w:footnoteRef/>
      </w:r>
      <w:r>
        <w:t xml:space="preserve"> Imagens únicas, geradas através de algoritmo usado na visão computacional para obter informações sobre o mundo real.</w:t>
      </w:r>
    </w:p>
  </w:footnote>
  <w:footnote w:id="4">
    <w:p w:rsidR="00A7059A" w:rsidRDefault="00A7059A" w:rsidP="005A7093">
      <w:pPr>
        <w:pStyle w:val="FootnoteText"/>
      </w:pPr>
      <w:r>
        <w:rPr>
          <w:rStyle w:val="FootnoteReference"/>
        </w:rPr>
        <w:footnoteRef/>
      </w:r>
      <w:r>
        <w:t xml:space="preserve"> Stratos: E</w:t>
      </w:r>
      <w:r w:rsidRPr="00ED0DB2">
        <w:t>x</w:t>
      </w:r>
      <w:r>
        <w:t>ército, A</w:t>
      </w:r>
      <w:r w:rsidRPr="00ED0DB2">
        <w:t>go</w:t>
      </w:r>
      <w:r>
        <w:t>: Liderança.</w:t>
      </w:r>
    </w:p>
  </w:footnote>
  <w:footnote w:id="5">
    <w:p w:rsidR="00A7059A" w:rsidRDefault="00A7059A" w:rsidP="005A7093">
      <w:pPr>
        <w:pStyle w:val="FootnoteText"/>
      </w:pPr>
      <w:r>
        <w:rPr>
          <w:rStyle w:val="FootnoteReference"/>
        </w:rPr>
        <w:footnoteRef/>
      </w:r>
      <w:r>
        <w:t xml:space="preserve"> Agência espacial norte-americana</w:t>
      </w:r>
    </w:p>
  </w:footnote>
  <w:footnote w:id="6">
    <w:p w:rsidR="00A7059A" w:rsidRDefault="00A7059A" w:rsidP="005A7093">
      <w:pPr>
        <w:pStyle w:val="FootnoteText"/>
      </w:pPr>
      <w:r>
        <w:rPr>
          <w:rStyle w:val="FootnoteReference"/>
        </w:rPr>
        <w:footnoteRef/>
      </w:r>
      <w:r>
        <w:t xml:space="preserve"> </w:t>
      </w:r>
      <w:r w:rsidRPr="00C0331A">
        <w:t>http://www.newhorizons.org/strategies/literacy/kestrel.htm</w:t>
      </w:r>
    </w:p>
  </w:footnote>
  <w:footnote w:id="7">
    <w:p w:rsidR="00A7059A" w:rsidRDefault="00A7059A">
      <w:pPr>
        <w:pStyle w:val="FootnoteText"/>
      </w:pPr>
      <w:r>
        <w:rPr>
          <w:rStyle w:val="FootnoteReference"/>
        </w:rPr>
        <w:footnoteRef/>
      </w:r>
      <w:r>
        <w:t xml:space="preserve"> </w:t>
      </w:r>
      <w:r w:rsidRPr="00221E1E">
        <w:t>http://nuigroup.com</w:t>
      </w:r>
    </w:p>
  </w:footnote>
  <w:footnote w:id="8">
    <w:p w:rsidR="00A7059A" w:rsidRDefault="00A7059A">
      <w:pPr>
        <w:pStyle w:val="FootnoteText"/>
      </w:pPr>
      <w:r>
        <w:rPr>
          <w:rStyle w:val="FootnoteReference"/>
        </w:rPr>
        <w:footnoteRef/>
      </w:r>
      <w:r>
        <w:t xml:space="preserve"> </w:t>
      </w:r>
      <w:r w:rsidRPr="00221E1E">
        <w:t>http://whitenoiseaudio.com</w:t>
      </w:r>
    </w:p>
  </w:footnote>
  <w:footnote w:id="9">
    <w:p w:rsidR="00A7059A" w:rsidRDefault="00A7059A">
      <w:pPr>
        <w:pStyle w:val="FootnoteText"/>
      </w:pPr>
      <w:r>
        <w:rPr>
          <w:rStyle w:val="FootnoteReference"/>
        </w:rPr>
        <w:footnoteRef/>
      </w:r>
      <w:r>
        <w:t xml:space="preserve"> </w:t>
      </w:r>
      <w:r w:rsidRPr="004A3670">
        <w:t>http://www.rosco.com/</w:t>
      </w:r>
    </w:p>
  </w:footnote>
  <w:footnote w:id="10">
    <w:p w:rsidR="00A7059A" w:rsidRDefault="00A7059A">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1">
    <w:p w:rsidR="00A7059A" w:rsidRDefault="00A7059A">
      <w:pPr>
        <w:pStyle w:val="FootnoteText"/>
      </w:pPr>
      <w:r>
        <w:rPr>
          <w:rStyle w:val="FootnoteReference"/>
        </w:rPr>
        <w:footnoteRef/>
      </w:r>
      <w:r>
        <w:t xml:space="preserve"> Operações matemáticas executadas pelo processador de uma placa de vídeo, sobre os vértices de um objeto 3D, com o objetivo de adicionar efeitos e alterar sua aparência.</w:t>
      </w:r>
    </w:p>
  </w:footnote>
  <w:footnote w:id="12">
    <w:p w:rsidR="00A7059A" w:rsidRDefault="00A7059A">
      <w:pPr>
        <w:pStyle w:val="FootnoteText"/>
      </w:pPr>
      <w:r>
        <w:rPr>
          <w:rStyle w:val="FootnoteReference"/>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3">
    <w:p w:rsidR="00A7059A" w:rsidRDefault="00A7059A">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3D, entre outros, para dentro do jogo.</w:t>
      </w:r>
    </w:p>
  </w:footnote>
  <w:footnote w:id="14">
    <w:p w:rsidR="00A7059A" w:rsidRDefault="00A7059A">
      <w:pPr>
        <w:pStyle w:val="FootnoteText"/>
      </w:pPr>
      <w:r>
        <w:rPr>
          <w:rStyle w:val="FootnoteReference"/>
        </w:rPr>
        <w:footnoteRef/>
      </w:r>
      <w:r>
        <w:t xml:space="preserve"> </w:t>
      </w:r>
      <w:r w:rsidRPr="003C7619">
        <w:t>http://www.e-onsoftware.com/products/vue/vue_6_xstream/</w:t>
      </w:r>
    </w:p>
  </w:footnote>
  <w:footnote w:id="15">
    <w:p w:rsidR="00A7059A" w:rsidRDefault="00A7059A">
      <w:pPr>
        <w:pStyle w:val="FootnoteText"/>
      </w:pPr>
      <w:r>
        <w:rPr>
          <w:rStyle w:val="FootnoteReference"/>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2FC32C5"/>
    <w:multiLevelType w:val="hybridMultilevel"/>
    <w:tmpl w:val="F444956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7">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8">
    <w:nsid w:val="10954D5F"/>
    <w:multiLevelType w:val="hybridMultilevel"/>
    <w:tmpl w:val="ED486E4E"/>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9">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10">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2">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4">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7">
    <w:nsid w:val="356B784D"/>
    <w:multiLevelType w:val="hybridMultilevel"/>
    <w:tmpl w:val="D9E49932"/>
    <w:lvl w:ilvl="0" w:tplc="04160001">
      <w:start w:val="1"/>
      <w:numFmt w:val="bullet"/>
      <w:lvlText w:val=""/>
      <w:lvlJc w:val="left"/>
      <w:pPr>
        <w:ind w:left="758" w:hanging="360"/>
      </w:pPr>
      <w:rPr>
        <w:rFonts w:ascii="Symbol" w:hAnsi="Symbol" w:hint="default"/>
      </w:rPr>
    </w:lvl>
    <w:lvl w:ilvl="1" w:tplc="04160003">
      <w:start w:val="1"/>
      <w:numFmt w:val="bullet"/>
      <w:lvlText w:val="o"/>
      <w:lvlJc w:val="left"/>
      <w:pPr>
        <w:ind w:left="1478" w:hanging="360"/>
      </w:pPr>
      <w:rPr>
        <w:rFonts w:ascii="Courier New" w:hAnsi="Courier New" w:cs="Courier New" w:hint="default"/>
      </w:rPr>
    </w:lvl>
    <w:lvl w:ilvl="2" w:tplc="04160005">
      <w:start w:val="1"/>
      <w:numFmt w:val="bullet"/>
      <w:lvlText w:val=""/>
      <w:lvlJc w:val="left"/>
      <w:pPr>
        <w:ind w:left="2198" w:hanging="360"/>
      </w:pPr>
      <w:rPr>
        <w:rFonts w:ascii="Wingdings" w:hAnsi="Wingdings" w:hint="default"/>
      </w:rPr>
    </w:lvl>
    <w:lvl w:ilvl="3" w:tplc="04160001" w:tentative="1">
      <w:start w:val="1"/>
      <w:numFmt w:val="bullet"/>
      <w:lvlText w:val=""/>
      <w:lvlJc w:val="left"/>
      <w:pPr>
        <w:ind w:left="2918" w:hanging="360"/>
      </w:pPr>
      <w:rPr>
        <w:rFonts w:ascii="Symbol" w:hAnsi="Symbol" w:hint="default"/>
      </w:rPr>
    </w:lvl>
    <w:lvl w:ilvl="4" w:tplc="04160003" w:tentative="1">
      <w:start w:val="1"/>
      <w:numFmt w:val="bullet"/>
      <w:lvlText w:val="o"/>
      <w:lvlJc w:val="left"/>
      <w:pPr>
        <w:ind w:left="3638" w:hanging="360"/>
      </w:pPr>
      <w:rPr>
        <w:rFonts w:ascii="Courier New" w:hAnsi="Courier New" w:cs="Courier New" w:hint="default"/>
      </w:rPr>
    </w:lvl>
    <w:lvl w:ilvl="5" w:tplc="04160005" w:tentative="1">
      <w:start w:val="1"/>
      <w:numFmt w:val="bullet"/>
      <w:lvlText w:val=""/>
      <w:lvlJc w:val="left"/>
      <w:pPr>
        <w:ind w:left="4358" w:hanging="360"/>
      </w:pPr>
      <w:rPr>
        <w:rFonts w:ascii="Wingdings" w:hAnsi="Wingdings" w:hint="default"/>
      </w:rPr>
    </w:lvl>
    <w:lvl w:ilvl="6" w:tplc="04160001" w:tentative="1">
      <w:start w:val="1"/>
      <w:numFmt w:val="bullet"/>
      <w:lvlText w:val=""/>
      <w:lvlJc w:val="left"/>
      <w:pPr>
        <w:ind w:left="5078" w:hanging="360"/>
      </w:pPr>
      <w:rPr>
        <w:rFonts w:ascii="Symbol" w:hAnsi="Symbol" w:hint="default"/>
      </w:rPr>
    </w:lvl>
    <w:lvl w:ilvl="7" w:tplc="04160003" w:tentative="1">
      <w:start w:val="1"/>
      <w:numFmt w:val="bullet"/>
      <w:lvlText w:val="o"/>
      <w:lvlJc w:val="left"/>
      <w:pPr>
        <w:ind w:left="5798" w:hanging="360"/>
      </w:pPr>
      <w:rPr>
        <w:rFonts w:ascii="Courier New" w:hAnsi="Courier New" w:cs="Courier New" w:hint="default"/>
      </w:rPr>
    </w:lvl>
    <w:lvl w:ilvl="8" w:tplc="04160005" w:tentative="1">
      <w:start w:val="1"/>
      <w:numFmt w:val="bullet"/>
      <w:lvlText w:val=""/>
      <w:lvlJc w:val="left"/>
      <w:pPr>
        <w:ind w:left="6518" w:hanging="360"/>
      </w:pPr>
      <w:rPr>
        <w:rFonts w:ascii="Wingdings" w:hAnsi="Wingdings" w:hint="default"/>
      </w:rPr>
    </w:lvl>
  </w:abstractNum>
  <w:abstractNum w:abstractNumId="18">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9">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20">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21">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3">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19"/>
  </w:num>
  <w:num w:numId="8">
    <w:abstractNumId w:val="9"/>
  </w:num>
  <w:num w:numId="9">
    <w:abstractNumId w:val="10"/>
  </w:num>
  <w:num w:numId="10">
    <w:abstractNumId w:val="20"/>
  </w:num>
  <w:num w:numId="11">
    <w:abstractNumId w:val="20"/>
  </w:num>
  <w:num w:numId="12">
    <w:abstractNumId w:val="20"/>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15"/>
  </w:num>
  <w:num w:numId="16">
    <w:abstractNumId w:val="21"/>
  </w:num>
  <w:num w:numId="17">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7"/>
  </w:num>
  <w:num w:numId="21">
    <w:abstractNumId w:val="16"/>
  </w:num>
  <w:num w:numId="22">
    <w:abstractNumId w:val="23"/>
  </w:num>
  <w:num w:numId="23">
    <w:abstractNumId w:val="22"/>
  </w:num>
  <w:num w:numId="24">
    <w:abstractNumId w:val="14"/>
  </w:num>
  <w:num w:numId="25">
    <w:abstractNumId w:val="11"/>
  </w:num>
  <w:num w:numId="26">
    <w:abstractNumId w:val="13"/>
  </w:num>
  <w:num w:numId="27">
    <w:abstractNumId w:val="20"/>
  </w:num>
  <w:num w:numId="28">
    <w:abstractNumId w:val="17"/>
  </w:num>
  <w:num w:numId="29">
    <w:abstractNumId w:val="5"/>
  </w:num>
  <w:num w:numId="3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01E9C"/>
    <w:rsid w:val="00003727"/>
    <w:rsid w:val="000058DC"/>
    <w:rsid w:val="00014A5B"/>
    <w:rsid w:val="00015B60"/>
    <w:rsid w:val="0001638B"/>
    <w:rsid w:val="000213E1"/>
    <w:rsid w:val="00023774"/>
    <w:rsid w:val="0002595B"/>
    <w:rsid w:val="0003375C"/>
    <w:rsid w:val="00040E91"/>
    <w:rsid w:val="00043220"/>
    <w:rsid w:val="0004335D"/>
    <w:rsid w:val="00043D10"/>
    <w:rsid w:val="00047F1E"/>
    <w:rsid w:val="0005023C"/>
    <w:rsid w:val="000558FD"/>
    <w:rsid w:val="000574E3"/>
    <w:rsid w:val="00060FC4"/>
    <w:rsid w:val="00064BC7"/>
    <w:rsid w:val="0006701E"/>
    <w:rsid w:val="00067FEB"/>
    <w:rsid w:val="00071E0B"/>
    <w:rsid w:val="000733AE"/>
    <w:rsid w:val="00073B7B"/>
    <w:rsid w:val="00076E68"/>
    <w:rsid w:val="00082986"/>
    <w:rsid w:val="0009053E"/>
    <w:rsid w:val="00092E61"/>
    <w:rsid w:val="00094935"/>
    <w:rsid w:val="00095667"/>
    <w:rsid w:val="000A22A4"/>
    <w:rsid w:val="000A47DA"/>
    <w:rsid w:val="000A4B62"/>
    <w:rsid w:val="000A53D4"/>
    <w:rsid w:val="000B6CF5"/>
    <w:rsid w:val="000C144D"/>
    <w:rsid w:val="000C22B0"/>
    <w:rsid w:val="000C2C98"/>
    <w:rsid w:val="000C3249"/>
    <w:rsid w:val="000C39C8"/>
    <w:rsid w:val="000C4B51"/>
    <w:rsid w:val="000C6407"/>
    <w:rsid w:val="000D459A"/>
    <w:rsid w:val="000E6243"/>
    <w:rsid w:val="000E795C"/>
    <w:rsid w:val="000F7638"/>
    <w:rsid w:val="00106CD9"/>
    <w:rsid w:val="00107775"/>
    <w:rsid w:val="00112A54"/>
    <w:rsid w:val="001151F9"/>
    <w:rsid w:val="00120026"/>
    <w:rsid w:val="00122A2F"/>
    <w:rsid w:val="00126327"/>
    <w:rsid w:val="00133003"/>
    <w:rsid w:val="00134622"/>
    <w:rsid w:val="00137702"/>
    <w:rsid w:val="00141FF6"/>
    <w:rsid w:val="001566D2"/>
    <w:rsid w:val="001616B1"/>
    <w:rsid w:val="001619BA"/>
    <w:rsid w:val="001637F6"/>
    <w:rsid w:val="00163E4A"/>
    <w:rsid w:val="00167866"/>
    <w:rsid w:val="00171740"/>
    <w:rsid w:val="001767C7"/>
    <w:rsid w:val="0018344D"/>
    <w:rsid w:val="00183B0A"/>
    <w:rsid w:val="0019005C"/>
    <w:rsid w:val="001933CF"/>
    <w:rsid w:val="00196573"/>
    <w:rsid w:val="001A24EB"/>
    <w:rsid w:val="001A4913"/>
    <w:rsid w:val="001A52EF"/>
    <w:rsid w:val="001A79C2"/>
    <w:rsid w:val="001B034E"/>
    <w:rsid w:val="001B05AF"/>
    <w:rsid w:val="001B5BED"/>
    <w:rsid w:val="001C083F"/>
    <w:rsid w:val="001C099D"/>
    <w:rsid w:val="001C31E6"/>
    <w:rsid w:val="001C640A"/>
    <w:rsid w:val="001D0BCF"/>
    <w:rsid w:val="001D0FBC"/>
    <w:rsid w:val="001D1EF9"/>
    <w:rsid w:val="001D31C3"/>
    <w:rsid w:val="001D5656"/>
    <w:rsid w:val="001D60CB"/>
    <w:rsid w:val="001E05D1"/>
    <w:rsid w:val="001E144C"/>
    <w:rsid w:val="001E1D71"/>
    <w:rsid w:val="001E3B6E"/>
    <w:rsid w:val="001E704E"/>
    <w:rsid w:val="001F0CE1"/>
    <w:rsid w:val="001F0E20"/>
    <w:rsid w:val="001F5936"/>
    <w:rsid w:val="00201817"/>
    <w:rsid w:val="00202B14"/>
    <w:rsid w:val="00203078"/>
    <w:rsid w:val="00203346"/>
    <w:rsid w:val="00206E17"/>
    <w:rsid w:val="00212A8D"/>
    <w:rsid w:val="00215163"/>
    <w:rsid w:val="00216C21"/>
    <w:rsid w:val="002179BC"/>
    <w:rsid w:val="00221E1E"/>
    <w:rsid w:val="00225841"/>
    <w:rsid w:val="00227DE5"/>
    <w:rsid w:val="00227EDC"/>
    <w:rsid w:val="002316C4"/>
    <w:rsid w:val="002319D2"/>
    <w:rsid w:val="002336EF"/>
    <w:rsid w:val="00234CD4"/>
    <w:rsid w:val="00236587"/>
    <w:rsid w:val="00240A74"/>
    <w:rsid w:val="00241F41"/>
    <w:rsid w:val="0024442E"/>
    <w:rsid w:val="0024538C"/>
    <w:rsid w:val="00245CEF"/>
    <w:rsid w:val="00246122"/>
    <w:rsid w:val="00252E64"/>
    <w:rsid w:val="0025388C"/>
    <w:rsid w:val="002644ED"/>
    <w:rsid w:val="0026672D"/>
    <w:rsid w:val="002672EA"/>
    <w:rsid w:val="00271D5E"/>
    <w:rsid w:val="0027468E"/>
    <w:rsid w:val="0027472C"/>
    <w:rsid w:val="00284ED0"/>
    <w:rsid w:val="00293434"/>
    <w:rsid w:val="00294D10"/>
    <w:rsid w:val="00295624"/>
    <w:rsid w:val="00297085"/>
    <w:rsid w:val="002A520D"/>
    <w:rsid w:val="002A5836"/>
    <w:rsid w:val="002B0216"/>
    <w:rsid w:val="002B0366"/>
    <w:rsid w:val="002B2D5D"/>
    <w:rsid w:val="002B3F13"/>
    <w:rsid w:val="002B5781"/>
    <w:rsid w:val="002B65F8"/>
    <w:rsid w:val="002B6678"/>
    <w:rsid w:val="002B7921"/>
    <w:rsid w:val="002C0A87"/>
    <w:rsid w:val="002C0C80"/>
    <w:rsid w:val="002C102D"/>
    <w:rsid w:val="002C1057"/>
    <w:rsid w:val="002C33B0"/>
    <w:rsid w:val="002C3F88"/>
    <w:rsid w:val="002C4669"/>
    <w:rsid w:val="002D1A2E"/>
    <w:rsid w:val="002D2F43"/>
    <w:rsid w:val="002E0C6D"/>
    <w:rsid w:val="002E4D0C"/>
    <w:rsid w:val="002E4FBC"/>
    <w:rsid w:val="002E6ED2"/>
    <w:rsid w:val="002F3906"/>
    <w:rsid w:val="00300D5C"/>
    <w:rsid w:val="003010A5"/>
    <w:rsid w:val="00301B85"/>
    <w:rsid w:val="00304B0B"/>
    <w:rsid w:val="00304DF0"/>
    <w:rsid w:val="00306450"/>
    <w:rsid w:val="003148A2"/>
    <w:rsid w:val="003166BD"/>
    <w:rsid w:val="00317812"/>
    <w:rsid w:val="003224DA"/>
    <w:rsid w:val="00323867"/>
    <w:rsid w:val="00325947"/>
    <w:rsid w:val="00326AD2"/>
    <w:rsid w:val="00334C58"/>
    <w:rsid w:val="00336BC2"/>
    <w:rsid w:val="00336DF8"/>
    <w:rsid w:val="00341578"/>
    <w:rsid w:val="00341903"/>
    <w:rsid w:val="003419BA"/>
    <w:rsid w:val="00345DF4"/>
    <w:rsid w:val="0034711F"/>
    <w:rsid w:val="00355DC6"/>
    <w:rsid w:val="00363DB5"/>
    <w:rsid w:val="00365C52"/>
    <w:rsid w:val="003703AD"/>
    <w:rsid w:val="003723E1"/>
    <w:rsid w:val="00372761"/>
    <w:rsid w:val="00376E4B"/>
    <w:rsid w:val="0037710D"/>
    <w:rsid w:val="003802A2"/>
    <w:rsid w:val="00381190"/>
    <w:rsid w:val="00390048"/>
    <w:rsid w:val="00395EFE"/>
    <w:rsid w:val="00397A7C"/>
    <w:rsid w:val="003A0199"/>
    <w:rsid w:val="003A380F"/>
    <w:rsid w:val="003A423D"/>
    <w:rsid w:val="003A7601"/>
    <w:rsid w:val="003B147E"/>
    <w:rsid w:val="003B4EBB"/>
    <w:rsid w:val="003B5D28"/>
    <w:rsid w:val="003B7968"/>
    <w:rsid w:val="003C3B80"/>
    <w:rsid w:val="003C3E3B"/>
    <w:rsid w:val="003C5A3B"/>
    <w:rsid w:val="003C6BAC"/>
    <w:rsid w:val="003C7395"/>
    <w:rsid w:val="003C7619"/>
    <w:rsid w:val="003C78C9"/>
    <w:rsid w:val="003D1F0B"/>
    <w:rsid w:val="003D6CC3"/>
    <w:rsid w:val="003D7557"/>
    <w:rsid w:val="003E49DE"/>
    <w:rsid w:val="003E6882"/>
    <w:rsid w:val="003F36BC"/>
    <w:rsid w:val="003F5203"/>
    <w:rsid w:val="003F5981"/>
    <w:rsid w:val="003F5C4A"/>
    <w:rsid w:val="003F5E06"/>
    <w:rsid w:val="0040101C"/>
    <w:rsid w:val="004029C3"/>
    <w:rsid w:val="00403767"/>
    <w:rsid w:val="0041219F"/>
    <w:rsid w:val="004166D5"/>
    <w:rsid w:val="00417977"/>
    <w:rsid w:val="00426621"/>
    <w:rsid w:val="0042694D"/>
    <w:rsid w:val="00431BFC"/>
    <w:rsid w:val="00433EDB"/>
    <w:rsid w:val="00441D7C"/>
    <w:rsid w:val="00442872"/>
    <w:rsid w:val="0044313D"/>
    <w:rsid w:val="00445552"/>
    <w:rsid w:val="00446CA7"/>
    <w:rsid w:val="0045164E"/>
    <w:rsid w:val="004526D4"/>
    <w:rsid w:val="00454AD1"/>
    <w:rsid w:val="00454CF9"/>
    <w:rsid w:val="004556D4"/>
    <w:rsid w:val="00455D2F"/>
    <w:rsid w:val="00457452"/>
    <w:rsid w:val="00460709"/>
    <w:rsid w:val="00464D7A"/>
    <w:rsid w:val="00466C02"/>
    <w:rsid w:val="00480393"/>
    <w:rsid w:val="004847AC"/>
    <w:rsid w:val="0048483A"/>
    <w:rsid w:val="00486C1D"/>
    <w:rsid w:val="00493210"/>
    <w:rsid w:val="004A0042"/>
    <w:rsid w:val="004A3670"/>
    <w:rsid w:val="004A589C"/>
    <w:rsid w:val="004A6BEC"/>
    <w:rsid w:val="004B3459"/>
    <w:rsid w:val="004B7682"/>
    <w:rsid w:val="004C15A4"/>
    <w:rsid w:val="004C40D6"/>
    <w:rsid w:val="004C5168"/>
    <w:rsid w:val="004C6ABD"/>
    <w:rsid w:val="004D06ED"/>
    <w:rsid w:val="004D5A4C"/>
    <w:rsid w:val="004E04FD"/>
    <w:rsid w:val="004E0697"/>
    <w:rsid w:val="004E5C10"/>
    <w:rsid w:val="004E724B"/>
    <w:rsid w:val="004F143E"/>
    <w:rsid w:val="004F3DF4"/>
    <w:rsid w:val="004F7149"/>
    <w:rsid w:val="004F776D"/>
    <w:rsid w:val="004F7DED"/>
    <w:rsid w:val="00505EEC"/>
    <w:rsid w:val="00506298"/>
    <w:rsid w:val="00506854"/>
    <w:rsid w:val="005122C3"/>
    <w:rsid w:val="00513AAC"/>
    <w:rsid w:val="00517ED4"/>
    <w:rsid w:val="005249AE"/>
    <w:rsid w:val="00525231"/>
    <w:rsid w:val="0052616C"/>
    <w:rsid w:val="00527297"/>
    <w:rsid w:val="00532C41"/>
    <w:rsid w:val="0054113D"/>
    <w:rsid w:val="00547FAC"/>
    <w:rsid w:val="00551B1E"/>
    <w:rsid w:val="00554A32"/>
    <w:rsid w:val="00567380"/>
    <w:rsid w:val="00570E02"/>
    <w:rsid w:val="005713D3"/>
    <w:rsid w:val="005731A4"/>
    <w:rsid w:val="00581452"/>
    <w:rsid w:val="00584B6C"/>
    <w:rsid w:val="005908F4"/>
    <w:rsid w:val="005934E4"/>
    <w:rsid w:val="00595A70"/>
    <w:rsid w:val="00596C6E"/>
    <w:rsid w:val="005975B7"/>
    <w:rsid w:val="005A084D"/>
    <w:rsid w:val="005A7093"/>
    <w:rsid w:val="005B424F"/>
    <w:rsid w:val="005B5900"/>
    <w:rsid w:val="005B6168"/>
    <w:rsid w:val="005C36C6"/>
    <w:rsid w:val="005C3CCA"/>
    <w:rsid w:val="005C71A5"/>
    <w:rsid w:val="005D010C"/>
    <w:rsid w:val="005D1FE1"/>
    <w:rsid w:val="005D47D2"/>
    <w:rsid w:val="005D527E"/>
    <w:rsid w:val="005D60AA"/>
    <w:rsid w:val="005D731B"/>
    <w:rsid w:val="005E3BE0"/>
    <w:rsid w:val="005F20FE"/>
    <w:rsid w:val="005F5129"/>
    <w:rsid w:val="005F775B"/>
    <w:rsid w:val="00604236"/>
    <w:rsid w:val="0061533E"/>
    <w:rsid w:val="00615D63"/>
    <w:rsid w:val="00615E94"/>
    <w:rsid w:val="00616927"/>
    <w:rsid w:val="00623825"/>
    <w:rsid w:val="00623888"/>
    <w:rsid w:val="00631109"/>
    <w:rsid w:val="006326DC"/>
    <w:rsid w:val="00634A51"/>
    <w:rsid w:val="00642E86"/>
    <w:rsid w:val="006452AF"/>
    <w:rsid w:val="00647B10"/>
    <w:rsid w:val="006520B1"/>
    <w:rsid w:val="00652F22"/>
    <w:rsid w:val="00652F40"/>
    <w:rsid w:val="00656AD8"/>
    <w:rsid w:val="0065708A"/>
    <w:rsid w:val="00657ABE"/>
    <w:rsid w:val="00657E09"/>
    <w:rsid w:val="00664178"/>
    <w:rsid w:val="00664596"/>
    <w:rsid w:val="006675B9"/>
    <w:rsid w:val="00670662"/>
    <w:rsid w:val="006734D9"/>
    <w:rsid w:val="006770A8"/>
    <w:rsid w:val="00681F44"/>
    <w:rsid w:val="00682140"/>
    <w:rsid w:val="00684F9E"/>
    <w:rsid w:val="006947C5"/>
    <w:rsid w:val="006A0B4E"/>
    <w:rsid w:val="006A34E6"/>
    <w:rsid w:val="006A3CBA"/>
    <w:rsid w:val="006B0870"/>
    <w:rsid w:val="006B2008"/>
    <w:rsid w:val="006B34F0"/>
    <w:rsid w:val="006C033E"/>
    <w:rsid w:val="006C1B5D"/>
    <w:rsid w:val="006C299B"/>
    <w:rsid w:val="006C2F42"/>
    <w:rsid w:val="006D62D3"/>
    <w:rsid w:val="006D7DBB"/>
    <w:rsid w:val="006E0150"/>
    <w:rsid w:val="006E0881"/>
    <w:rsid w:val="006E1295"/>
    <w:rsid w:val="006E29DC"/>
    <w:rsid w:val="006E368F"/>
    <w:rsid w:val="006E3D2A"/>
    <w:rsid w:val="006E745D"/>
    <w:rsid w:val="006F1FDE"/>
    <w:rsid w:val="006F3795"/>
    <w:rsid w:val="00700068"/>
    <w:rsid w:val="007072CC"/>
    <w:rsid w:val="00710EF7"/>
    <w:rsid w:val="00715899"/>
    <w:rsid w:val="00720B1C"/>
    <w:rsid w:val="00726BDD"/>
    <w:rsid w:val="00727567"/>
    <w:rsid w:val="007300B7"/>
    <w:rsid w:val="00736FA4"/>
    <w:rsid w:val="00737335"/>
    <w:rsid w:val="007373DA"/>
    <w:rsid w:val="007423B0"/>
    <w:rsid w:val="00743167"/>
    <w:rsid w:val="00743521"/>
    <w:rsid w:val="007435D1"/>
    <w:rsid w:val="00752E56"/>
    <w:rsid w:val="007555EA"/>
    <w:rsid w:val="00762220"/>
    <w:rsid w:val="0076337F"/>
    <w:rsid w:val="007641B6"/>
    <w:rsid w:val="0076562A"/>
    <w:rsid w:val="00771285"/>
    <w:rsid w:val="00773CED"/>
    <w:rsid w:val="0078154E"/>
    <w:rsid w:val="007865C9"/>
    <w:rsid w:val="007A3199"/>
    <w:rsid w:val="007A4916"/>
    <w:rsid w:val="007A4CDB"/>
    <w:rsid w:val="007A66CF"/>
    <w:rsid w:val="007A7C7D"/>
    <w:rsid w:val="007B58AC"/>
    <w:rsid w:val="007C063B"/>
    <w:rsid w:val="007C119E"/>
    <w:rsid w:val="007C139A"/>
    <w:rsid w:val="007C392A"/>
    <w:rsid w:val="007C3B37"/>
    <w:rsid w:val="007C40C2"/>
    <w:rsid w:val="007C4134"/>
    <w:rsid w:val="007C467F"/>
    <w:rsid w:val="007C4B86"/>
    <w:rsid w:val="007C4E29"/>
    <w:rsid w:val="007C6144"/>
    <w:rsid w:val="007D0DE5"/>
    <w:rsid w:val="007D0EA0"/>
    <w:rsid w:val="007D135A"/>
    <w:rsid w:val="007D4C33"/>
    <w:rsid w:val="007D4E29"/>
    <w:rsid w:val="007E2936"/>
    <w:rsid w:val="007E3B14"/>
    <w:rsid w:val="007E52A9"/>
    <w:rsid w:val="007E6CA4"/>
    <w:rsid w:val="007F1A67"/>
    <w:rsid w:val="007F64B1"/>
    <w:rsid w:val="0080081C"/>
    <w:rsid w:val="00801D68"/>
    <w:rsid w:val="008028E3"/>
    <w:rsid w:val="00803001"/>
    <w:rsid w:val="0080371E"/>
    <w:rsid w:val="0080689E"/>
    <w:rsid w:val="00811006"/>
    <w:rsid w:val="008162A7"/>
    <w:rsid w:val="008202DA"/>
    <w:rsid w:val="008214E1"/>
    <w:rsid w:val="00835F7D"/>
    <w:rsid w:val="008419CE"/>
    <w:rsid w:val="008436B3"/>
    <w:rsid w:val="00843FE8"/>
    <w:rsid w:val="00845750"/>
    <w:rsid w:val="00846810"/>
    <w:rsid w:val="00846B7D"/>
    <w:rsid w:val="00847872"/>
    <w:rsid w:val="00850F2E"/>
    <w:rsid w:val="00856DA3"/>
    <w:rsid w:val="00864005"/>
    <w:rsid w:val="00866DD9"/>
    <w:rsid w:val="008704D2"/>
    <w:rsid w:val="00873050"/>
    <w:rsid w:val="0087562C"/>
    <w:rsid w:val="00875C81"/>
    <w:rsid w:val="00881491"/>
    <w:rsid w:val="00881916"/>
    <w:rsid w:val="00882B64"/>
    <w:rsid w:val="008861EC"/>
    <w:rsid w:val="00891B74"/>
    <w:rsid w:val="00897AFF"/>
    <w:rsid w:val="008A1201"/>
    <w:rsid w:val="008A3891"/>
    <w:rsid w:val="008A4161"/>
    <w:rsid w:val="008A49BE"/>
    <w:rsid w:val="008A597C"/>
    <w:rsid w:val="008A7E7F"/>
    <w:rsid w:val="008B25F9"/>
    <w:rsid w:val="008B2724"/>
    <w:rsid w:val="008B551A"/>
    <w:rsid w:val="008B5B3B"/>
    <w:rsid w:val="008C3152"/>
    <w:rsid w:val="008C5E39"/>
    <w:rsid w:val="008C7D98"/>
    <w:rsid w:val="008D1936"/>
    <w:rsid w:val="008D2E83"/>
    <w:rsid w:val="008D3604"/>
    <w:rsid w:val="008E0F17"/>
    <w:rsid w:val="008E271D"/>
    <w:rsid w:val="008E2F0A"/>
    <w:rsid w:val="008E3AC0"/>
    <w:rsid w:val="008E5529"/>
    <w:rsid w:val="008E5C7B"/>
    <w:rsid w:val="008E6593"/>
    <w:rsid w:val="008E6FB8"/>
    <w:rsid w:val="008F3385"/>
    <w:rsid w:val="008F40DF"/>
    <w:rsid w:val="00900638"/>
    <w:rsid w:val="00903D22"/>
    <w:rsid w:val="009056CC"/>
    <w:rsid w:val="00907F0D"/>
    <w:rsid w:val="009146FC"/>
    <w:rsid w:val="00916E0D"/>
    <w:rsid w:val="009172F1"/>
    <w:rsid w:val="0091737B"/>
    <w:rsid w:val="00920EBF"/>
    <w:rsid w:val="00926F64"/>
    <w:rsid w:val="00932D6F"/>
    <w:rsid w:val="0093367C"/>
    <w:rsid w:val="0094282F"/>
    <w:rsid w:val="00944A96"/>
    <w:rsid w:val="009514F8"/>
    <w:rsid w:val="00954CCE"/>
    <w:rsid w:val="00955343"/>
    <w:rsid w:val="00961F47"/>
    <w:rsid w:val="00975D6C"/>
    <w:rsid w:val="0098194E"/>
    <w:rsid w:val="00986D91"/>
    <w:rsid w:val="00987C7F"/>
    <w:rsid w:val="00990839"/>
    <w:rsid w:val="009908CF"/>
    <w:rsid w:val="00993C66"/>
    <w:rsid w:val="00995E53"/>
    <w:rsid w:val="00996597"/>
    <w:rsid w:val="009975F7"/>
    <w:rsid w:val="009A4ED6"/>
    <w:rsid w:val="009B3572"/>
    <w:rsid w:val="009B3867"/>
    <w:rsid w:val="009B7685"/>
    <w:rsid w:val="009C0AD5"/>
    <w:rsid w:val="009C3352"/>
    <w:rsid w:val="009D1321"/>
    <w:rsid w:val="009D77DA"/>
    <w:rsid w:val="009E27CD"/>
    <w:rsid w:val="009E6A82"/>
    <w:rsid w:val="009F01C9"/>
    <w:rsid w:val="009F3FAB"/>
    <w:rsid w:val="00A01CC1"/>
    <w:rsid w:val="00A023C3"/>
    <w:rsid w:val="00A030CB"/>
    <w:rsid w:val="00A04C6C"/>
    <w:rsid w:val="00A06E14"/>
    <w:rsid w:val="00A10A51"/>
    <w:rsid w:val="00A14749"/>
    <w:rsid w:val="00A20441"/>
    <w:rsid w:val="00A20E27"/>
    <w:rsid w:val="00A212A6"/>
    <w:rsid w:val="00A22D55"/>
    <w:rsid w:val="00A23028"/>
    <w:rsid w:val="00A276D0"/>
    <w:rsid w:val="00A3369E"/>
    <w:rsid w:val="00A33FBC"/>
    <w:rsid w:val="00A428B5"/>
    <w:rsid w:val="00A43F5B"/>
    <w:rsid w:val="00A4463B"/>
    <w:rsid w:val="00A44F34"/>
    <w:rsid w:val="00A51C35"/>
    <w:rsid w:val="00A51D11"/>
    <w:rsid w:val="00A522C3"/>
    <w:rsid w:val="00A53320"/>
    <w:rsid w:val="00A54686"/>
    <w:rsid w:val="00A57927"/>
    <w:rsid w:val="00A60E9F"/>
    <w:rsid w:val="00A6167A"/>
    <w:rsid w:val="00A650AE"/>
    <w:rsid w:val="00A7059A"/>
    <w:rsid w:val="00A708BE"/>
    <w:rsid w:val="00A73D20"/>
    <w:rsid w:val="00A77356"/>
    <w:rsid w:val="00A8166F"/>
    <w:rsid w:val="00A95280"/>
    <w:rsid w:val="00A9622E"/>
    <w:rsid w:val="00A977C0"/>
    <w:rsid w:val="00AA0254"/>
    <w:rsid w:val="00AA1314"/>
    <w:rsid w:val="00AB450E"/>
    <w:rsid w:val="00AB68EC"/>
    <w:rsid w:val="00AB7ED2"/>
    <w:rsid w:val="00AC1E2A"/>
    <w:rsid w:val="00AC244C"/>
    <w:rsid w:val="00AC25DE"/>
    <w:rsid w:val="00AC3DDB"/>
    <w:rsid w:val="00AC5E3E"/>
    <w:rsid w:val="00AD3F24"/>
    <w:rsid w:val="00AD429B"/>
    <w:rsid w:val="00AD4A57"/>
    <w:rsid w:val="00AD5BF5"/>
    <w:rsid w:val="00AD7089"/>
    <w:rsid w:val="00AE17BD"/>
    <w:rsid w:val="00AE32CC"/>
    <w:rsid w:val="00AE4A66"/>
    <w:rsid w:val="00AF506E"/>
    <w:rsid w:val="00AF7234"/>
    <w:rsid w:val="00B075E3"/>
    <w:rsid w:val="00B15916"/>
    <w:rsid w:val="00B159DF"/>
    <w:rsid w:val="00B16D21"/>
    <w:rsid w:val="00B17201"/>
    <w:rsid w:val="00B24091"/>
    <w:rsid w:val="00B26AF7"/>
    <w:rsid w:val="00B26FA3"/>
    <w:rsid w:val="00B31D90"/>
    <w:rsid w:val="00B3204E"/>
    <w:rsid w:val="00B43938"/>
    <w:rsid w:val="00B46244"/>
    <w:rsid w:val="00B516BC"/>
    <w:rsid w:val="00B5305D"/>
    <w:rsid w:val="00B578A9"/>
    <w:rsid w:val="00B62967"/>
    <w:rsid w:val="00B6346D"/>
    <w:rsid w:val="00B70B15"/>
    <w:rsid w:val="00B74B2F"/>
    <w:rsid w:val="00B74BDD"/>
    <w:rsid w:val="00B765DA"/>
    <w:rsid w:val="00B76648"/>
    <w:rsid w:val="00B84CAF"/>
    <w:rsid w:val="00B85EA0"/>
    <w:rsid w:val="00B86680"/>
    <w:rsid w:val="00B94D7A"/>
    <w:rsid w:val="00B967D7"/>
    <w:rsid w:val="00BA45F6"/>
    <w:rsid w:val="00BA78D8"/>
    <w:rsid w:val="00BB0C80"/>
    <w:rsid w:val="00BB178A"/>
    <w:rsid w:val="00BB2F71"/>
    <w:rsid w:val="00BB4CDA"/>
    <w:rsid w:val="00BB4D7F"/>
    <w:rsid w:val="00BC230B"/>
    <w:rsid w:val="00BC2638"/>
    <w:rsid w:val="00BC33FE"/>
    <w:rsid w:val="00BC4BFF"/>
    <w:rsid w:val="00BC5616"/>
    <w:rsid w:val="00BC652D"/>
    <w:rsid w:val="00BC6662"/>
    <w:rsid w:val="00BD4CDE"/>
    <w:rsid w:val="00BD5501"/>
    <w:rsid w:val="00BD703D"/>
    <w:rsid w:val="00BE0589"/>
    <w:rsid w:val="00BE1A8B"/>
    <w:rsid w:val="00BE295B"/>
    <w:rsid w:val="00BE45FA"/>
    <w:rsid w:val="00BF1778"/>
    <w:rsid w:val="00BF274A"/>
    <w:rsid w:val="00BF377E"/>
    <w:rsid w:val="00BF3B85"/>
    <w:rsid w:val="00BF57E4"/>
    <w:rsid w:val="00BF670C"/>
    <w:rsid w:val="00BF779A"/>
    <w:rsid w:val="00BF781B"/>
    <w:rsid w:val="00C009DB"/>
    <w:rsid w:val="00C0331A"/>
    <w:rsid w:val="00C064C5"/>
    <w:rsid w:val="00C136B3"/>
    <w:rsid w:val="00C156A7"/>
    <w:rsid w:val="00C162CE"/>
    <w:rsid w:val="00C17C9D"/>
    <w:rsid w:val="00C207A0"/>
    <w:rsid w:val="00C22EA2"/>
    <w:rsid w:val="00C250C1"/>
    <w:rsid w:val="00C26F31"/>
    <w:rsid w:val="00C27352"/>
    <w:rsid w:val="00C2792C"/>
    <w:rsid w:val="00C27EB2"/>
    <w:rsid w:val="00C312C6"/>
    <w:rsid w:val="00C32688"/>
    <w:rsid w:val="00C3401C"/>
    <w:rsid w:val="00C3779D"/>
    <w:rsid w:val="00C43986"/>
    <w:rsid w:val="00C43EFD"/>
    <w:rsid w:val="00C4587C"/>
    <w:rsid w:val="00C50AA1"/>
    <w:rsid w:val="00C51D3F"/>
    <w:rsid w:val="00C54DEC"/>
    <w:rsid w:val="00C6046F"/>
    <w:rsid w:val="00C60C85"/>
    <w:rsid w:val="00C62052"/>
    <w:rsid w:val="00C62393"/>
    <w:rsid w:val="00C65278"/>
    <w:rsid w:val="00C660E0"/>
    <w:rsid w:val="00C67BB0"/>
    <w:rsid w:val="00C720D3"/>
    <w:rsid w:val="00C72B70"/>
    <w:rsid w:val="00C72E26"/>
    <w:rsid w:val="00C73955"/>
    <w:rsid w:val="00C75CAE"/>
    <w:rsid w:val="00C84B89"/>
    <w:rsid w:val="00C84DCB"/>
    <w:rsid w:val="00C87654"/>
    <w:rsid w:val="00CA3070"/>
    <w:rsid w:val="00CA3908"/>
    <w:rsid w:val="00CA3A4A"/>
    <w:rsid w:val="00CA4A2E"/>
    <w:rsid w:val="00CA5C8E"/>
    <w:rsid w:val="00CA5CE7"/>
    <w:rsid w:val="00CB57FC"/>
    <w:rsid w:val="00CC15F4"/>
    <w:rsid w:val="00CC20D8"/>
    <w:rsid w:val="00CC6C69"/>
    <w:rsid w:val="00CD1249"/>
    <w:rsid w:val="00CD161E"/>
    <w:rsid w:val="00CD24D7"/>
    <w:rsid w:val="00CD5108"/>
    <w:rsid w:val="00CD713C"/>
    <w:rsid w:val="00CD786B"/>
    <w:rsid w:val="00CE01EB"/>
    <w:rsid w:val="00CE05CE"/>
    <w:rsid w:val="00CE1583"/>
    <w:rsid w:val="00CF06BE"/>
    <w:rsid w:val="00CF0FFE"/>
    <w:rsid w:val="00CF1492"/>
    <w:rsid w:val="00CF150F"/>
    <w:rsid w:val="00CF1582"/>
    <w:rsid w:val="00CF17C2"/>
    <w:rsid w:val="00CF6BEF"/>
    <w:rsid w:val="00D01882"/>
    <w:rsid w:val="00D03BCB"/>
    <w:rsid w:val="00D0409C"/>
    <w:rsid w:val="00D05CAF"/>
    <w:rsid w:val="00D10EDD"/>
    <w:rsid w:val="00D130CC"/>
    <w:rsid w:val="00D1409C"/>
    <w:rsid w:val="00D14233"/>
    <w:rsid w:val="00D14772"/>
    <w:rsid w:val="00D21062"/>
    <w:rsid w:val="00D30396"/>
    <w:rsid w:val="00D30D74"/>
    <w:rsid w:val="00D35286"/>
    <w:rsid w:val="00D4044F"/>
    <w:rsid w:val="00D440AB"/>
    <w:rsid w:val="00D448EA"/>
    <w:rsid w:val="00D46A22"/>
    <w:rsid w:val="00D501EA"/>
    <w:rsid w:val="00D51ADB"/>
    <w:rsid w:val="00D52E9A"/>
    <w:rsid w:val="00D534C3"/>
    <w:rsid w:val="00D53DB3"/>
    <w:rsid w:val="00D54593"/>
    <w:rsid w:val="00D559C4"/>
    <w:rsid w:val="00D57F24"/>
    <w:rsid w:val="00D60E5D"/>
    <w:rsid w:val="00D64ACA"/>
    <w:rsid w:val="00D71357"/>
    <w:rsid w:val="00D72C2F"/>
    <w:rsid w:val="00D76626"/>
    <w:rsid w:val="00D800F3"/>
    <w:rsid w:val="00D81F48"/>
    <w:rsid w:val="00D908DA"/>
    <w:rsid w:val="00D90A19"/>
    <w:rsid w:val="00D9244C"/>
    <w:rsid w:val="00D93512"/>
    <w:rsid w:val="00D94A13"/>
    <w:rsid w:val="00D950E3"/>
    <w:rsid w:val="00D95ECA"/>
    <w:rsid w:val="00DA2585"/>
    <w:rsid w:val="00DA4CBF"/>
    <w:rsid w:val="00DA4D58"/>
    <w:rsid w:val="00DA5123"/>
    <w:rsid w:val="00DA5EEC"/>
    <w:rsid w:val="00DB1421"/>
    <w:rsid w:val="00DC36C3"/>
    <w:rsid w:val="00DC4176"/>
    <w:rsid w:val="00DC6B58"/>
    <w:rsid w:val="00DD4C1E"/>
    <w:rsid w:val="00DE2186"/>
    <w:rsid w:val="00DE3E49"/>
    <w:rsid w:val="00DE43CD"/>
    <w:rsid w:val="00DE45CC"/>
    <w:rsid w:val="00DE50F4"/>
    <w:rsid w:val="00DE66C3"/>
    <w:rsid w:val="00E04FE9"/>
    <w:rsid w:val="00E0517D"/>
    <w:rsid w:val="00E1606F"/>
    <w:rsid w:val="00E2040F"/>
    <w:rsid w:val="00E23F62"/>
    <w:rsid w:val="00E25241"/>
    <w:rsid w:val="00E258FF"/>
    <w:rsid w:val="00E27C37"/>
    <w:rsid w:val="00E32396"/>
    <w:rsid w:val="00E324BC"/>
    <w:rsid w:val="00E337F3"/>
    <w:rsid w:val="00E3422D"/>
    <w:rsid w:val="00E35F17"/>
    <w:rsid w:val="00E432F7"/>
    <w:rsid w:val="00E4569B"/>
    <w:rsid w:val="00E477D1"/>
    <w:rsid w:val="00E47AD3"/>
    <w:rsid w:val="00E50B85"/>
    <w:rsid w:val="00E51464"/>
    <w:rsid w:val="00E5401F"/>
    <w:rsid w:val="00E65D6A"/>
    <w:rsid w:val="00E73176"/>
    <w:rsid w:val="00E760AB"/>
    <w:rsid w:val="00E76278"/>
    <w:rsid w:val="00E7712A"/>
    <w:rsid w:val="00E804F1"/>
    <w:rsid w:val="00E93C28"/>
    <w:rsid w:val="00EA2244"/>
    <w:rsid w:val="00EA2780"/>
    <w:rsid w:val="00EA4C0C"/>
    <w:rsid w:val="00EA4CD8"/>
    <w:rsid w:val="00EA5BA9"/>
    <w:rsid w:val="00EA623E"/>
    <w:rsid w:val="00EA701D"/>
    <w:rsid w:val="00EB78A7"/>
    <w:rsid w:val="00EC7722"/>
    <w:rsid w:val="00EC789B"/>
    <w:rsid w:val="00ED0DB2"/>
    <w:rsid w:val="00EE5BFD"/>
    <w:rsid w:val="00EE7BC4"/>
    <w:rsid w:val="00EF3394"/>
    <w:rsid w:val="00EF4476"/>
    <w:rsid w:val="00EF46D5"/>
    <w:rsid w:val="00EF69EB"/>
    <w:rsid w:val="00F0514D"/>
    <w:rsid w:val="00F05B6C"/>
    <w:rsid w:val="00F0747D"/>
    <w:rsid w:val="00F10C57"/>
    <w:rsid w:val="00F166D4"/>
    <w:rsid w:val="00F16C05"/>
    <w:rsid w:val="00F22565"/>
    <w:rsid w:val="00F25AAC"/>
    <w:rsid w:val="00F30AA3"/>
    <w:rsid w:val="00F3151C"/>
    <w:rsid w:val="00F32C16"/>
    <w:rsid w:val="00F3670E"/>
    <w:rsid w:val="00F371AF"/>
    <w:rsid w:val="00F41028"/>
    <w:rsid w:val="00F41A02"/>
    <w:rsid w:val="00F42388"/>
    <w:rsid w:val="00F4416D"/>
    <w:rsid w:val="00F46D12"/>
    <w:rsid w:val="00F51ED2"/>
    <w:rsid w:val="00F56E1D"/>
    <w:rsid w:val="00F57918"/>
    <w:rsid w:val="00F57F0A"/>
    <w:rsid w:val="00F61B3B"/>
    <w:rsid w:val="00F62046"/>
    <w:rsid w:val="00F641DA"/>
    <w:rsid w:val="00F733C4"/>
    <w:rsid w:val="00F745F5"/>
    <w:rsid w:val="00F76AB5"/>
    <w:rsid w:val="00F86093"/>
    <w:rsid w:val="00F8721A"/>
    <w:rsid w:val="00F9069F"/>
    <w:rsid w:val="00F9220A"/>
    <w:rsid w:val="00F92616"/>
    <w:rsid w:val="00F93A5A"/>
    <w:rsid w:val="00F949FD"/>
    <w:rsid w:val="00F94BE5"/>
    <w:rsid w:val="00FA04B0"/>
    <w:rsid w:val="00FA3118"/>
    <w:rsid w:val="00FA7EAD"/>
    <w:rsid w:val="00FB27BF"/>
    <w:rsid w:val="00FC01F0"/>
    <w:rsid w:val="00FC4DB2"/>
    <w:rsid w:val="00FD0424"/>
    <w:rsid w:val="00FD2D6A"/>
    <w:rsid w:val="00FD3ADF"/>
    <w:rsid w:val="00FE147C"/>
    <w:rsid w:val="00FF17BD"/>
    <w:rsid w:val="00FF2863"/>
    <w:rsid w:val="00FF355E"/>
    <w:rsid w:val="00FF4F41"/>
    <w:rsid w:val="00FF68E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82">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6882"/>
    <w:pPr>
      <w:suppressAutoHyphens/>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semiHidden/>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unhideWhenUsed/>
    <w:rsid w:val="005A084D"/>
    <w:pPr>
      <w:overflowPunct/>
      <w:autoSpaceDE/>
      <w:spacing w:before="0" w:after="0" w:line="480" w:lineRule="auto"/>
      <w:ind w:firstLine="0"/>
      <w:textAlignment w:val="auto"/>
    </w:pPr>
    <w:rPr>
      <w:rFonts w:ascii="Times New Roman" w:hAnsi="Times New Roman"/>
      <w:sz w:val="20"/>
      <w:szCs w:val="20"/>
    </w:rPr>
  </w:style>
  <w:style w:type="character" w:customStyle="1" w:styleId="CommentTextChar">
    <w:name w:val="Comment Text Char"/>
    <w:basedOn w:val="DefaultParagraphFont"/>
    <w:link w:val="CommentText"/>
    <w:uiPriority w:val="99"/>
    <w:rsid w:val="005A084D"/>
    <w:rPr>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1">
    <w:name w:val="Citação1"/>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864005"/>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203078"/>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C32688"/>
    <w:pPr>
      <w:widowControl w:val="0"/>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 w:type="character" w:customStyle="1" w:styleId="StyleCambriaMathItalic">
    <w:name w:val="Style Cambria Math Italic"/>
    <w:basedOn w:val="DefaultParagraphFont"/>
    <w:rsid w:val="003A7601"/>
    <w:rPr>
      <w:rFonts w:ascii="Cambria Math" w:hAnsi="Cambria Math"/>
      <w:i/>
      <w:iCs/>
    </w:rPr>
  </w:style>
  <w:style w:type="table" w:customStyle="1" w:styleId="LightShading1">
    <w:name w:val="Light Shading1"/>
    <w:basedOn w:val="Table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le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le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CommentSubject">
    <w:name w:val="annotation subject"/>
    <w:basedOn w:val="CommentText"/>
    <w:next w:val="CommentText"/>
    <w:link w:val="CommentSubjectChar"/>
    <w:uiPriority w:val="99"/>
    <w:semiHidden/>
    <w:unhideWhenUsed/>
    <w:rsid w:val="00201817"/>
    <w:pPr>
      <w:suppressAutoHyphens w:val="0"/>
      <w:overflowPunct w:val="0"/>
      <w:autoSpaceDE w:val="0"/>
      <w:spacing w:before="120" w:after="120" w:line="240" w:lineRule="auto"/>
      <w:ind w:firstLine="425"/>
      <w:textAlignment w:val="baseline"/>
    </w:pPr>
    <w:rPr>
      <w:rFonts w:ascii="Arial" w:hAnsi="Arial"/>
      <w:b/>
      <w:bCs/>
    </w:rPr>
  </w:style>
  <w:style w:type="character" w:customStyle="1" w:styleId="CommentSubjectChar">
    <w:name w:val="Comment Subject Char"/>
    <w:basedOn w:val="CommentTextChar"/>
    <w:link w:val="CommentSubject"/>
    <w:uiPriority w:val="99"/>
    <w:semiHidden/>
    <w:rsid w:val="00201817"/>
    <w:rPr>
      <w:rFonts w:ascii="Arial" w:hAnsi="Arial"/>
      <w:b/>
      <w:bCs/>
    </w:rPr>
  </w:style>
  <w:style w:type="paragraph" w:customStyle="1" w:styleId="Code">
    <w:name w:val="Code"/>
    <w:basedOn w:val="Normal"/>
    <w:qFormat/>
    <w:rsid w:val="00900638"/>
    <w:pPr>
      <w:spacing w:before="0" w:after="0" w:line="240" w:lineRule="auto"/>
    </w:pPr>
    <w:rPr>
      <w:rFonts w:ascii="Consolas" w:hAnsi="Consolas"/>
      <w:sz w:val="20"/>
    </w:r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518005363">
      <w:bodyDiv w:val="1"/>
      <w:marLeft w:val="0"/>
      <w:marRight w:val="0"/>
      <w:marTop w:val="0"/>
      <w:marBottom w:val="0"/>
      <w:divBdr>
        <w:top w:val="none" w:sz="0" w:space="0" w:color="auto"/>
        <w:left w:val="none" w:sz="0" w:space="0" w:color="auto"/>
        <w:bottom w:val="none" w:sz="0" w:space="0" w:color="auto"/>
        <w:right w:val="none" w:sz="0" w:space="0" w:color="auto"/>
      </w:divBdr>
    </w:div>
    <w:div w:id="575017648">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 w:id="1672638977">
      <w:bodyDiv w:val="1"/>
      <w:marLeft w:val="0"/>
      <w:marRight w:val="0"/>
      <w:marTop w:val="0"/>
      <w:marBottom w:val="0"/>
      <w:divBdr>
        <w:top w:val="none" w:sz="0" w:space="0" w:color="auto"/>
        <w:left w:val="none" w:sz="0" w:space="0" w:color="auto"/>
        <w:bottom w:val="none" w:sz="0" w:space="0" w:color="auto"/>
        <w:right w:val="none" w:sz="0" w:space="0" w:color="auto"/>
      </w:divBdr>
    </w:div>
    <w:div w:id="196781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coolest-gadgets.com/20070509/bjork-showcases-reactable-on-her-new-world-tour/" TargetMode="External"/><Relationship Id="rId13" Type="http://schemas.openxmlformats.org/officeDocument/2006/relationships/hyperlink" Target="http://pt.wikipedia.org/wiki/Dungeons_&amp;_Dragons" TargetMode="External"/><Relationship Id="rId18" Type="http://schemas.openxmlformats.org/officeDocument/2006/relationships/hyperlink" Target="http://www.multigesture.net/" TargetMode="External"/><Relationship Id="rId3" Type="http://schemas.openxmlformats.org/officeDocument/2006/relationships/hyperlink" Target="http://www.microsoft.com/surface/index.html" TargetMode="External"/><Relationship Id="rId21" Type="http://schemas.openxmlformats.org/officeDocument/2006/relationships/hyperlink" Target="http://en.wikipedia.org/wiki/OpenSound_Control" TargetMode="External"/><Relationship Id="rId7" Type="http://schemas.openxmlformats.org/officeDocument/2006/relationships/hyperlink" Target="http://www.wired.com/entertainment/music/news/2007/08/bjork_reacTable" TargetMode="External"/><Relationship Id="rId12" Type="http://schemas.openxmlformats.org/officeDocument/2006/relationships/hyperlink" Target="http://www.wizards.com/default.asp?x=dnd/welcome" TargetMode="External"/><Relationship Id="rId17" Type="http://schemas.openxmlformats.org/officeDocument/2006/relationships/hyperlink" Target="http://en.wikipedia.org/wiki/Role-playing_game_(video_games)" TargetMode="External"/><Relationship Id="rId2" Type="http://schemas.openxmlformats.org/officeDocument/2006/relationships/hyperlink" Target="http://en.wikipedia.org/wiki/Microsoft_Surface" TargetMode="External"/><Relationship Id="rId16" Type="http://schemas.openxmlformats.org/officeDocument/2006/relationships/hyperlink" Target="http://en.wikipedia.org/wiki/Role-playing_game" TargetMode="External"/><Relationship Id="rId20" Type="http://schemas.openxmlformats.org/officeDocument/2006/relationships/hyperlink" Target="http://opensoundcontrol.org/" TargetMode="External"/><Relationship Id="rId1" Type="http://schemas.openxmlformats.org/officeDocument/2006/relationships/hyperlink" Target="http://www.billbuxton.com/multitouchOverview.html" TargetMode="External"/><Relationship Id="rId6" Type="http://schemas.openxmlformats.org/officeDocument/2006/relationships/hyperlink" Target="http://www.microsoft.com/presspass/press/2008/apr08/04-01SurfaceRetailPR.mspx" TargetMode="External"/><Relationship Id="rId11" Type="http://schemas.openxmlformats.org/officeDocument/2006/relationships/hyperlink" Target="http://latam.apple.com/pr/articulo/?id=1361&amp;r=br" TargetMode="External"/><Relationship Id="rId5" Type="http://schemas.openxmlformats.org/officeDocument/2006/relationships/hyperlink" Target="http://windowsvistablog.com/blogs/windowsvista/archive/2008/05/27/microsoft-demonstrates-multi-touch.aspx" TargetMode="External"/><Relationship Id="rId15" Type="http://schemas.openxmlformats.org/officeDocument/2006/relationships/hyperlink" Target="http://en.wikipedia.org/wiki/Zork" TargetMode="External"/><Relationship Id="rId10" Type="http://schemas.openxmlformats.org/officeDocument/2006/relationships/hyperlink" Target="http://en.wikipedia.org/wiki/ReacTable" TargetMode="External"/><Relationship Id="rId19" Type="http://schemas.openxmlformats.org/officeDocument/2006/relationships/hyperlink" Target="http://www.whitenoiseaudio.com/" TargetMode="External"/><Relationship Id="rId4" Type="http://schemas.openxmlformats.org/officeDocument/2006/relationships/hyperlink" Target="http://info.abril.com.br/aberto/infonews/052008/28052008-0.shl" TargetMode="External"/><Relationship Id="rId9" Type="http://schemas.openxmlformats.org/officeDocument/2006/relationships/hyperlink" Target="http://reactable.iua.upf.edu/" TargetMode="External"/><Relationship Id="rId14" Type="http://schemas.openxmlformats.org/officeDocument/2006/relationships/hyperlink" Target="http://www.newhorizons.org/strategies/literacy/kestrel.htm" TargetMode="External"/><Relationship Id="rId22" Type="http://schemas.openxmlformats.org/officeDocument/2006/relationships/hyperlink" Target="http://reactable.iua.upf.edu/pdfs/reactivision_tei2007.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wmf"/><Relationship Id="rId50" Type="http://schemas.openxmlformats.org/officeDocument/2006/relationships/oleObject" Target="embeddings/oleObject4.bin"/><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jpeg"/><Relationship Id="rId84" Type="http://schemas.openxmlformats.org/officeDocument/2006/relationships/image" Target="media/image70.jpe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wmf"/><Relationship Id="rId53" Type="http://schemas.openxmlformats.org/officeDocument/2006/relationships/image" Target="media/image40.wmf"/><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jpeg"/><Relationship Id="rId87" Type="http://schemas.openxmlformats.org/officeDocument/2006/relationships/image" Target="media/image73.jpe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jpeg"/><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oleObject" Target="embeddings/oleObject3.bin"/><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comments" Target="comments.xml"/><Relationship Id="rId51" Type="http://schemas.openxmlformats.org/officeDocument/2006/relationships/image" Target="media/image39.wmf"/><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2.bin"/><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oleObject" Target="embeddings/oleObject6.bin"/><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jpeg"/><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wmf"/><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www.lamce.ufrj.br/grva/realidade_aumentada/"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FB574F-51AA-4311-9186-823ABB3AD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1532</TotalTime>
  <Pages>102</Pages>
  <Words>19107</Words>
  <Characters>103184</Characters>
  <Application>Microsoft Office Word</Application>
  <DocSecurity>0</DocSecurity>
  <Lines>859</Lines>
  <Paragraphs>244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IRTaktiks - Jogo de RPG Tático para Interfaces Multi-toque</vt:lpstr>
      <vt:lpstr>IRTaktiks - Jogo de RPG Tático para Interfaces Multi-toque</vt:lpstr>
    </vt:vector>
  </TitlesOfParts>
  <Company>Meira da Rocha &amp; Associados</Company>
  <LinksUpToDate>false</LinksUpToDate>
  <CharactersWithSpaces>122047</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
  <dc:creator>Willians S. Schneider</dc:creator>
  <cp:keywords>Jogo, RPG, Tático, Multi-toque, Interação</cp:keywords>
  <dc:description/>
  <cp:lastModifiedBy>willians.schneider</cp:lastModifiedBy>
  <cp:revision>37</cp:revision>
  <cp:lastPrinted>2113-01-01T03:00:00Z</cp:lastPrinted>
  <dcterms:created xsi:type="dcterms:W3CDTF">2008-06-15T17:43:00Z</dcterms:created>
  <dcterms:modified xsi:type="dcterms:W3CDTF">2008-06-18T01:18:00Z</dcterms:modified>
</cp:coreProperties>
</file>