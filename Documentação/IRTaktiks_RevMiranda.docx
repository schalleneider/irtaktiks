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Corpodetexto"/>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Corpodetexto"/>
        <w:sectPr w:rsidR="00CC15F4">
          <w:pgSz w:w="11905" w:h="16837"/>
          <w:pgMar w:top="1701" w:right="1134" w:bottom="1134" w:left="1701" w:header="720" w:footer="720" w:gutter="0"/>
          <w:cols w:space="720"/>
          <w:docGrid w:linePitch="360"/>
        </w:sectPr>
      </w:pPr>
    </w:p>
    <w:p w:rsidR="00AB68EC" w:rsidRDefault="00AB68EC" w:rsidP="001D60CB">
      <w:pPr>
        <w:pStyle w:val="Corpodetexto"/>
      </w:pPr>
    </w:p>
    <w:p w:rsidR="005F20FE" w:rsidRDefault="005F20FE" w:rsidP="001D60CB">
      <w:pPr>
        <w:pStyle w:val="Corpodetexto"/>
      </w:pPr>
    </w:p>
    <w:p w:rsidR="00AB68EC" w:rsidRDefault="00AB68EC" w:rsidP="001D60CB">
      <w:pPr>
        <w:pStyle w:val="Corpodetexto"/>
      </w:pPr>
    </w:p>
    <w:p w:rsidR="00AB68EC" w:rsidRDefault="00AB68EC"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Pr="005F20FE" w:rsidRDefault="005F20FE" w:rsidP="001D60CB">
      <w:pPr>
        <w:pStyle w:val="Corpodetex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505EEC"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Pr="00D950E3" w:rsidRDefault="00D950E3" w:rsidP="00DE2186">
      <w:pPr>
        <w:pStyle w:val="Epgrafe"/>
        <w:rPr>
          <w:lang w:val="en-US"/>
        </w:rPr>
      </w:pPr>
      <w:r w:rsidRPr="00D950E3">
        <w:rPr>
          <w:lang w:val="en-US"/>
        </w:rPr>
        <w:lastRenderedPageBreak/>
        <w:t>The only thing that comes to a sleeping man is</w:t>
      </w:r>
      <w:r>
        <w:rPr>
          <w:lang w:val="en-US"/>
        </w:rPr>
        <w:t xml:space="preserve"> </w:t>
      </w:r>
      <w:r w:rsidRPr="00D950E3">
        <w:rPr>
          <w:lang w:val="en-US"/>
        </w:rPr>
        <w:t>dreams</w:t>
      </w:r>
      <w:r w:rsidR="00DE2186" w:rsidRPr="00D950E3">
        <w:rPr>
          <w:lang w:val="en-US"/>
        </w:rPr>
        <w:t>.</w:t>
      </w:r>
    </w:p>
    <w:p w:rsidR="00CC15F4" w:rsidRDefault="00D950E3" w:rsidP="00CC15F4">
      <w:pPr>
        <w:pStyle w:val="Epgrafe-autor"/>
        <w:sectPr w:rsidR="00CC15F4">
          <w:pgSz w:w="11905" w:h="16837"/>
          <w:pgMar w:top="1701" w:right="1134" w:bottom="1134" w:left="1701" w:header="720" w:footer="720" w:gutter="0"/>
          <w:cols w:space="720"/>
          <w:docGrid w:linePitch="360"/>
        </w:sectPr>
      </w:pPr>
      <w:r w:rsidRPr="00D950E3">
        <w:t>Tupac Amaru Shakur</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Palavras</w:t>
      </w:r>
      <w:r w:rsidR="002B7921">
        <w:t>-C</w:t>
      </w:r>
      <w:r w:rsidRPr="00AB68EC">
        <w:t xml:space="preserve">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2B7921" w:rsidRDefault="00505EEC">
      <w:pPr>
        <w:pStyle w:val="Sumrio1"/>
        <w:rPr>
          <w:rFonts w:asciiTheme="minorHAnsi" w:eastAsiaTheme="minorEastAsia" w:hAnsiTheme="minorHAnsi" w:cstheme="minorBidi"/>
          <w:noProof/>
          <w:kern w:val="0"/>
          <w:sz w:val="22"/>
          <w:szCs w:val="22"/>
          <w:lang w:eastAsia="pt-BR"/>
        </w:rPr>
      </w:pPr>
      <w:r w:rsidRPr="00505EEC">
        <w:fldChar w:fldCharType="begin"/>
      </w:r>
      <w:r w:rsidR="00897AFF">
        <w:instrText xml:space="preserve"> TOC \o "1-3" \h \z \u </w:instrText>
      </w:r>
      <w:r w:rsidRPr="00505EEC">
        <w:fldChar w:fldCharType="separate"/>
      </w:r>
      <w:hyperlink w:anchor="_Toc201408185" w:history="1">
        <w:r w:rsidR="002B7921" w:rsidRPr="00423EAE">
          <w:rPr>
            <w:rStyle w:val="Hyperlink"/>
            <w:noProof/>
          </w:rPr>
          <w:t>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IRTAKTIKS</w:t>
        </w:r>
        <w:r w:rsidR="002B7921">
          <w:rPr>
            <w:noProof/>
            <w:webHidden/>
          </w:rPr>
          <w:tab/>
        </w:r>
        <w:r>
          <w:rPr>
            <w:noProof/>
            <w:webHidden/>
          </w:rPr>
          <w:fldChar w:fldCharType="begin"/>
        </w:r>
        <w:r w:rsidR="002B7921">
          <w:rPr>
            <w:noProof/>
            <w:webHidden/>
          </w:rPr>
          <w:instrText xml:space="preserve"> PAGEREF _Toc201408185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186" w:history="1">
        <w:r w:rsidR="002B7921" w:rsidRPr="00423EAE">
          <w:rPr>
            <w:rStyle w:val="Hyperlink"/>
            <w:noProof/>
          </w:rPr>
          <w:t>1.1.</w:t>
        </w:r>
        <w:r w:rsidR="002B7921">
          <w:rPr>
            <w:rFonts w:asciiTheme="minorHAnsi" w:eastAsiaTheme="minorEastAsia" w:hAnsiTheme="minorHAnsi" w:cstheme="minorBidi"/>
            <w:noProof/>
            <w:kern w:val="0"/>
            <w:sz w:val="22"/>
            <w:lang w:eastAsia="pt-BR"/>
          </w:rPr>
          <w:tab/>
        </w:r>
        <w:r w:rsidR="002B7921" w:rsidRPr="00423EAE">
          <w:rPr>
            <w:rStyle w:val="Hyperlink"/>
            <w:noProof/>
          </w:rPr>
          <w:t>Introdução</w:t>
        </w:r>
        <w:r w:rsidR="002B7921">
          <w:rPr>
            <w:noProof/>
            <w:webHidden/>
          </w:rPr>
          <w:tab/>
        </w:r>
        <w:r>
          <w:rPr>
            <w:noProof/>
            <w:webHidden/>
          </w:rPr>
          <w:fldChar w:fldCharType="begin"/>
        </w:r>
        <w:r w:rsidR="002B7921">
          <w:rPr>
            <w:noProof/>
            <w:webHidden/>
          </w:rPr>
          <w:instrText xml:space="preserve"> PAGEREF _Toc201408186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187" w:history="1">
        <w:r w:rsidR="002B7921" w:rsidRPr="00423EAE">
          <w:rPr>
            <w:rStyle w:val="Hyperlink"/>
            <w:noProof/>
          </w:rPr>
          <w:t>1.2.</w:t>
        </w:r>
        <w:r w:rsidR="002B7921">
          <w:rPr>
            <w:rFonts w:asciiTheme="minorHAnsi" w:eastAsiaTheme="minorEastAsia" w:hAnsiTheme="minorHAnsi" w:cstheme="minorBidi"/>
            <w:noProof/>
            <w:kern w:val="0"/>
            <w:sz w:val="22"/>
            <w:lang w:eastAsia="pt-BR"/>
          </w:rPr>
          <w:tab/>
        </w:r>
        <w:r w:rsidR="002B7921" w:rsidRPr="00423EAE">
          <w:rPr>
            <w:rStyle w:val="Hyperlink"/>
            <w:noProof/>
          </w:rPr>
          <w:t>Interação Multi-toque</w:t>
        </w:r>
        <w:r w:rsidR="002B7921">
          <w:rPr>
            <w:noProof/>
            <w:webHidden/>
          </w:rPr>
          <w:tab/>
        </w:r>
        <w:r>
          <w:rPr>
            <w:noProof/>
            <w:webHidden/>
          </w:rPr>
          <w:fldChar w:fldCharType="begin"/>
        </w:r>
        <w:r w:rsidR="002B7921">
          <w:rPr>
            <w:noProof/>
            <w:webHidden/>
          </w:rPr>
          <w:instrText xml:space="preserve"> PAGEREF _Toc201408187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188" w:history="1">
        <w:r w:rsidR="002B7921" w:rsidRPr="00423EAE">
          <w:rPr>
            <w:rStyle w:val="Hyperlink"/>
            <w:noProof/>
          </w:rPr>
          <w:t>1.2.1.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História</w:t>
        </w:r>
        <w:r w:rsidR="002B7921">
          <w:rPr>
            <w:noProof/>
            <w:webHidden/>
          </w:rPr>
          <w:tab/>
        </w:r>
        <w:r>
          <w:rPr>
            <w:noProof/>
            <w:webHidden/>
          </w:rPr>
          <w:fldChar w:fldCharType="begin"/>
        </w:r>
        <w:r w:rsidR="002B7921">
          <w:rPr>
            <w:noProof/>
            <w:webHidden/>
          </w:rPr>
          <w:instrText xml:space="preserve"> PAGEREF _Toc201408188 \h </w:instrText>
        </w:r>
        <w:r>
          <w:rPr>
            <w:noProof/>
            <w:webHidden/>
          </w:rPr>
        </w:r>
        <w:r>
          <w:rPr>
            <w:noProof/>
            <w:webHidden/>
          </w:rPr>
          <w:fldChar w:fldCharType="separate"/>
        </w:r>
        <w:r w:rsidR="002B7921">
          <w:rPr>
            <w:noProof/>
            <w:webHidden/>
          </w:rPr>
          <w:t>16</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189" w:history="1">
        <w:r w:rsidR="002B7921" w:rsidRPr="00423EAE">
          <w:rPr>
            <w:rStyle w:val="Hyperlink"/>
            <w:noProof/>
          </w:rPr>
          <w:t>1.3.</w:t>
        </w:r>
        <w:r w:rsidR="002B7921">
          <w:rPr>
            <w:rFonts w:asciiTheme="minorHAnsi" w:eastAsiaTheme="minorEastAsia" w:hAnsiTheme="minorHAnsi" w:cstheme="minorBidi"/>
            <w:noProof/>
            <w:kern w:val="0"/>
            <w:sz w:val="22"/>
            <w:lang w:eastAsia="pt-BR"/>
          </w:rPr>
          <w:tab/>
        </w:r>
        <w:r w:rsidR="002B7921" w:rsidRPr="00423EAE">
          <w:rPr>
            <w:rStyle w:val="Hyperlink"/>
            <w:noProof/>
          </w:rPr>
          <w:t>Objetivo</w:t>
        </w:r>
        <w:r w:rsidR="002B7921">
          <w:rPr>
            <w:noProof/>
            <w:webHidden/>
          </w:rPr>
          <w:tab/>
        </w:r>
        <w:r>
          <w:rPr>
            <w:noProof/>
            <w:webHidden/>
          </w:rPr>
          <w:fldChar w:fldCharType="begin"/>
        </w:r>
        <w:r w:rsidR="002B7921">
          <w:rPr>
            <w:noProof/>
            <w:webHidden/>
          </w:rPr>
          <w:instrText xml:space="preserve"> PAGEREF _Toc201408189 \h </w:instrText>
        </w:r>
        <w:r>
          <w:rPr>
            <w:noProof/>
            <w:webHidden/>
          </w:rPr>
        </w:r>
        <w:r>
          <w:rPr>
            <w:noProof/>
            <w:webHidden/>
          </w:rPr>
          <w:fldChar w:fldCharType="separate"/>
        </w:r>
        <w:r w:rsidR="002B7921">
          <w:rPr>
            <w:noProof/>
            <w:webHidden/>
          </w:rPr>
          <w:t>17</w:t>
        </w:r>
        <w:r>
          <w:rPr>
            <w:noProof/>
            <w:webHidden/>
          </w:rPr>
          <w:fldChar w:fldCharType="end"/>
        </w:r>
      </w:hyperlink>
    </w:p>
    <w:p w:rsidR="002B7921" w:rsidRDefault="00505EEC">
      <w:pPr>
        <w:pStyle w:val="Sumrio1"/>
        <w:rPr>
          <w:rFonts w:asciiTheme="minorHAnsi" w:eastAsiaTheme="minorEastAsia" w:hAnsiTheme="minorHAnsi" w:cstheme="minorBidi"/>
          <w:noProof/>
          <w:kern w:val="0"/>
          <w:sz w:val="22"/>
          <w:szCs w:val="22"/>
          <w:lang w:eastAsia="pt-BR"/>
        </w:rPr>
      </w:pPr>
      <w:hyperlink w:anchor="_Toc201408190" w:history="1">
        <w:r w:rsidR="002B7921" w:rsidRPr="00423EAE">
          <w:rPr>
            <w:rStyle w:val="Hyperlink"/>
            <w:noProof/>
          </w:rPr>
          <w:t>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BASES TEÓRICAS E TECNOLOGIAS EMPREGADAS</w:t>
        </w:r>
        <w:r w:rsidR="002B7921">
          <w:rPr>
            <w:noProof/>
            <w:webHidden/>
          </w:rPr>
          <w:tab/>
        </w:r>
        <w:r>
          <w:rPr>
            <w:noProof/>
            <w:webHidden/>
          </w:rPr>
          <w:fldChar w:fldCharType="begin"/>
        </w:r>
        <w:r w:rsidR="002B7921">
          <w:rPr>
            <w:noProof/>
            <w:webHidden/>
          </w:rPr>
          <w:instrText xml:space="preserve"> PAGEREF _Toc201408190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191" w:history="1">
        <w:r w:rsidR="002B7921" w:rsidRPr="00423EAE">
          <w:rPr>
            <w:rStyle w:val="Hyperlink"/>
            <w:noProof/>
          </w:rPr>
          <w:t>2.1.</w:t>
        </w:r>
        <w:r w:rsidR="002B7921">
          <w:rPr>
            <w:rFonts w:asciiTheme="minorHAnsi" w:eastAsiaTheme="minorEastAsia" w:hAnsiTheme="minorHAnsi" w:cstheme="minorBidi"/>
            <w:noProof/>
            <w:kern w:val="0"/>
            <w:sz w:val="22"/>
            <w:lang w:eastAsia="pt-BR"/>
          </w:rPr>
          <w:tab/>
        </w:r>
        <w:r w:rsidR="002B7921" w:rsidRPr="00423EAE">
          <w:rPr>
            <w:rStyle w:val="Hyperlink"/>
            <w:noProof/>
          </w:rPr>
          <w:t>Dispositivos Multi-toques</w:t>
        </w:r>
        <w:r w:rsidR="002B7921">
          <w:rPr>
            <w:noProof/>
            <w:webHidden/>
          </w:rPr>
          <w:tab/>
        </w:r>
        <w:r>
          <w:rPr>
            <w:noProof/>
            <w:webHidden/>
          </w:rPr>
          <w:fldChar w:fldCharType="begin"/>
        </w:r>
        <w:r w:rsidR="002B7921">
          <w:rPr>
            <w:noProof/>
            <w:webHidden/>
          </w:rPr>
          <w:instrText xml:space="preserve"> PAGEREF _Toc201408191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192" w:history="1">
        <w:r w:rsidR="002B7921" w:rsidRPr="00423EAE">
          <w:rPr>
            <w:rStyle w:val="Hyperlink"/>
            <w:noProof/>
          </w:rPr>
          <w:t>2.1.1.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Microsoft Surface</w:t>
        </w:r>
        <w:r w:rsidR="002B7921">
          <w:rPr>
            <w:noProof/>
            <w:webHidden/>
          </w:rPr>
          <w:tab/>
        </w:r>
        <w:r>
          <w:rPr>
            <w:noProof/>
            <w:webHidden/>
          </w:rPr>
          <w:fldChar w:fldCharType="begin"/>
        </w:r>
        <w:r w:rsidR="002B7921">
          <w:rPr>
            <w:noProof/>
            <w:webHidden/>
          </w:rPr>
          <w:instrText xml:space="preserve"> PAGEREF _Toc201408192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193" w:history="1">
        <w:r w:rsidR="002B7921" w:rsidRPr="00423EAE">
          <w:rPr>
            <w:rStyle w:val="Hyperlink"/>
            <w:noProof/>
          </w:rPr>
          <w:t>2.1.2.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ReacTable</w:t>
        </w:r>
        <w:r w:rsidR="002B7921">
          <w:rPr>
            <w:noProof/>
            <w:webHidden/>
          </w:rPr>
          <w:tab/>
        </w:r>
        <w:r>
          <w:rPr>
            <w:noProof/>
            <w:webHidden/>
          </w:rPr>
          <w:fldChar w:fldCharType="begin"/>
        </w:r>
        <w:r w:rsidR="002B7921">
          <w:rPr>
            <w:noProof/>
            <w:webHidden/>
          </w:rPr>
          <w:instrText xml:space="preserve"> PAGEREF _Toc201408193 \h </w:instrText>
        </w:r>
        <w:r>
          <w:rPr>
            <w:noProof/>
            <w:webHidden/>
          </w:rPr>
        </w:r>
        <w:r>
          <w:rPr>
            <w:noProof/>
            <w:webHidden/>
          </w:rPr>
          <w:fldChar w:fldCharType="separate"/>
        </w:r>
        <w:r w:rsidR="002B7921">
          <w:rPr>
            <w:noProof/>
            <w:webHidden/>
          </w:rPr>
          <w:t>22</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194" w:history="1">
        <w:r w:rsidR="002B7921" w:rsidRPr="00423EAE">
          <w:rPr>
            <w:rStyle w:val="Hyperlink"/>
            <w:noProof/>
          </w:rPr>
          <w:t>2.1.3.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iPhone</w:t>
        </w:r>
        <w:r w:rsidR="002B7921">
          <w:rPr>
            <w:noProof/>
            <w:webHidden/>
          </w:rPr>
          <w:tab/>
        </w:r>
        <w:r>
          <w:rPr>
            <w:noProof/>
            <w:webHidden/>
          </w:rPr>
          <w:fldChar w:fldCharType="begin"/>
        </w:r>
        <w:r w:rsidR="002B7921">
          <w:rPr>
            <w:noProof/>
            <w:webHidden/>
          </w:rPr>
          <w:instrText xml:space="preserve"> PAGEREF _Toc201408194 \h </w:instrText>
        </w:r>
        <w:r>
          <w:rPr>
            <w:noProof/>
            <w:webHidden/>
          </w:rPr>
        </w:r>
        <w:r>
          <w:rPr>
            <w:noProof/>
            <w:webHidden/>
          </w:rPr>
          <w:fldChar w:fldCharType="separate"/>
        </w:r>
        <w:r w:rsidR="002B7921">
          <w:rPr>
            <w:noProof/>
            <w:webHidden/>
          </w:rPr>
          <w:t>23</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195" w:history="1">
        <w:r w:rsidR="002B7921" w:rsidRPr="00423EAE">
          <w:rPr>
            <w:rStyle w:val="Hyperlink"/>
            <w:noProof/>
          </w:rPr>
          <w:t>2.2.</w:t>
        </w:r>
        <w:r w:rsidR="002B7921">
          <w:rPr>
            <w:rFonts w:asciiTheme="minorHAnsi" w:eastAsiaTheme="minorEastAsia" w:hAnsiTheme="minorHAnsi" w:cstheme="minorBidi"/>
            <w:noProof/>
            <w:kern w:val="0"/>
            <w:sz w:val="22"/>
            <w:lang w:eastAsia="pt-BR"/>
          </w:rPr>
          <w:tab/>
        </w:r>
        <w:r w:rsidR="002B7921" w:rsidRPr="00423EAE">
          <w:rPr>
            <w:rStyle w:val="Hyperlink"/>
            <w:noProof/>
          </w:rPr>
          <w:t>Jogos e Interatividade</w:t>
        </w:r>
        <w:r w:rsidR="002B7921">
          <w:rPr>
            <w:noProof/>
            <w:webHidden/>
          </w:rPr>
          <w:tab/>
        </w:r>
        <w:r>
          <w:rPr>
            <w:noProof/>
            <w:webHidden/>
          </w:rPr>
          <w:fldChar w:fldCharType="begin"/>
        </w:r>
        <w:r w:rsidR="002B7921">
          <w:rPr>
            <w:noProof/>
            <w:webHidden/>
          </w:rPr>
          <w:instrText xml:space="preserve"> PAGEREF _Toc201408195 \h </w:instrText>
        </w:r>
        <w:r>
          <w:rPr>
            <w:noProof/>
            <w:webHidden/>
          </w:rPr>
        </w:r>
        <w:r>
          <w:rPr>
            <w:noProof/>
            <w:webHidden/>
          </w:rPr>
          <w:fldChar w:fldCharType="separate"/>
        </w:r>
        <w:r w:rsidR="002B7921">
          <w:rPr>
            <w:noProof/>
            <w:webHidden/>
          </w:rPr>
          <w:t>24</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196" w:history="1">
        <w:r w:rsidR="002B7921" w:rsidRPr="00423EAE">
          <w:rPr>
            <w:rStyle w:val="Hyperlink"/>
            <w:noProof/>
          </w:rPr>
          <w:t>2.2.1.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Estratégia</w:t>
        </w:r>
        <w:r w:rsidR="002B7921">
          <w:rPr>
            <w:noProof/>
            <w:webHidden/>
          </w:rPr>
          <w:tab/>
        </w:r>
        <w:r>
          <w:rPr>
            <w:noProof/>
            <w:webHidden/>
          </w:rPr>
          <w:fldChar w:fldCharType="begin"/>
        </w:r>
        <w:r w:rsidR="002B7921">
          <w:rPr>
            <w:noProof/>
            <w:webHidden/>
          </w:rPr>
          <w:instrText xml:space="preserve"> PAGEREF _Toc201408196 \h </w:instrText>
        </w:r>
        <w:r>
          <w:rPr>
            <w:noProof/>
            <w:webHidden/>
          </w:rPr>
        </w:r>
        <w:r>
          <w:rPr>
            <w:noProof/>
            <w:webHidden/>
          </w:rPr>
          <w:fldChar w:fldCharType="separate"/>
        </w:r>
        <w:r w:rsidR="002B7921">
          <w:rPr>
            <w:noProof/>
            <w:webHidden/>
          </w:rPr>
          <w:t>25</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197" w:history="1">
        <w:r w:rsidR="002B7921" w:rsidRPr="00423EAE">
          <w:rPr>
            <w:rStyle w:val="Hyperlink"/>
            <w:noProof/>
          </w:rPr>
          <w:t>2.2.2.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RPG</w:t>
        </w:r>
        <w:r w:rsidR="002B7921">
          <w:rPr>
            <w:noProof/>
            <w:webHidden/>
          </w:rPr>
          <w:tab/>
        </w:r>
        <w:r>
          <w:rPr>
            <w:noProof/>
            <w:webHidden/>
          </w:rPr>
          <w:fldChar w:fldCharType="begin"/>
        </w:r>
        <w:r w:rsidR="002B7921">
          <w:rPr>
            <w:noProof/>
            <w:webHidden/>
          </w:rPr>
          <w:instrText xml:space="preserve"> PAGEREF _Toc201408197 \h </w:instrText>
        </w:r>
        <w:r>
          <w:rPr>
            <w:noProof/>
            <w:webHidden/>
          </w:rPr>
        </w:r>
        <w:r>
          <w:rPr>
            <w:noProof/>
            <w:webHidden/>
          </w:rPr>
          <w:fldChar w:fldCharType="separate"/>
        </w:r>
        <w:r w:rsidR="002B7921">
          <w:rPr>
            <w:noProof/>
            <w:webHidden/>
          </w:rPr>
          <w:t>25</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198" w:history="1">
        <w:r w:rsidR="002B7921" w:rsidRPr="00423EAE">
          <w:rPr>
            <w:rStyle w:val="Hyperlink"/>
            <w:noProof/>
          </w:rPr>
          <w:t>2.2.3.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RPG Eletrônicos</w:t>
        </w:r>
        <w:r w:rsidR="002B7921">
          <w:rPr>
            <w:noProof/>
            <w:webHidden/>
          </w:rPr>
          <w:tab/>
        </w:r>
        <w:r>
          <w:rPr>
            <w:noProof/>
            <w:webHidden/>
          </w:rPr>
          <w:fldChar w:fldCharType="begin"/>
        </w:r>
        <w:r w:rsidR="002B7921">
          <w:rPr>
            <w:noProof/>
            <w:webHidden/>
          </w:rPr>
          <w:instrText xml:space="preserve"> PAGEREF _Toc201408198 \h </w:instrText>
        </w:r>
        <w:r>
          <w:rPr>
            <w:noProof/>
            <w:webHidden/>
          </w:rPr>
        </w:r>
        <w:r>
          <w:rPr>
            <w:noProof/>
            <w:webHidden/>
          </w:rPr>
          <w:fldChar w:fldCharType="separate"/>
        </w:r>
        <w:r w:rsidR="002B7921">
          <w:rPr>
            <w:noProof/>
            <w:webHidden/>
          </w:rPr>
          <w:t>27</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199" w:history="1">
        <w:r w:rsidR="002B7921" w:rsidRPr="00423EAE">
          <w:rPr>
            <w:rStyle w:val="Hyperlink"/>
            <w:noProof/>
          </w:rPr>
          <w:t>2.2.4.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Realidade Virtual</w:t>
        </w:r>
        <w:r w:rsidR="002B7921">
          <w:rPr>
            <w:noProof/>
            <w:webHidden/>
          </w:rPr>
          <w:tab/>
        </w:r>
        <w:r>
          <w:rPr>
            <w:noProof/>
            <w:webHidden/>
          </w:rPr>
          <w:fldChar w:fldCharType="begin"/>
        </w:r>
        <w:r w:rsidR="002B7921">
          <w:rPr>
            <w:noProof/>
            <w:webHidden/>
          </w:rPr>
          <w:instrText xml:space="preserve"> PAGEREF _Toc201408199 \h </w:instrText>
        </w:r>
        <w:r>
          <w:rPr>
            <w:noProof/>
            <w:webHidden/>
          </w:rPr>
        </w:r>
        <w:r>
          <w:rPr>
            <w:noProof/>
            <w:webHidden/>
          </w:rPr>
          <w:fldChar w:fldCharType="separate"/>
        </w:r>
        <w:r w:rsidR="002B7921">
          <w:rPr>
            <w:noProof/>
            <w:webHidden/>
          </w:rPr>
          <w:t>31</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00" w:history="1">
        <w:r w:rsidR="002B7921" w:rsidRPr="00423EAE">
          <w:rPr>
            <w:rStyle w:val="Hyperlink"/>
            <w:noProof/>
          </w:rPr>
          <w:t>2.3.</w:t>
        </w:r>
        <w:r w:rsidR="002B7921">
          <w:rPr>
            <w:rFonts w:asciiTheme="minorHAnsi" w:eastAsiaTheme="minorEastAsia" w:hAnsiTheme="minorHAnsi" w:cstheme="minorBidi"/>
            <w:noProof/>
            <w:kern w:val="0"/>
            <w:sz w:val="22"/>
            <w:lang w:eastAsia="pt-BR"/>
          </w:rPr>
          <w:tab/>
        </w:r>
        <w:r w:rsidR="002B7921" w:rsidRPr="00423EAE">
          <w:rPr>
            <w:rStyle w:val="Hyperlink"/>
            <w:noProof/>
          </w:rPr>
          <w:t>Implementações de Superfícies Multi-toque</w:t>
        </w:r>
        <w:r w:rsidR="002B7921">
          <w:rPr>
            <w:noProof/>
            <w:webHidden/>
          </w:rPr>
          <w:tab/>
        </w:r>
        <w:r>
          <w:rPr>
            <w:noProof/>
            <w:webHidden/>
          </w:rPr>
          <w:fldChar w:fldCharType="begin"/>
        </w:r>
        <w:r w:rsidR="002B7921">
          <w:rPr>
            <w:noProof/>
            <w:webHidden/>
          </w:rPr>
          <w:instrText xml:space="preserve"> PAGEREF _Toc201408200 \h </w:instrText>
        </w:r>
        <w:r>
          <w:rPr>
            <w:noProof/>
            <w:webHidden/>
          </w:rPr>
        </w:r>
        <w:r>
          <w:rPr>
            <w:noProof/>
            <w:webHidden/>
          </w:rPr>
          <w:fldChar w:fldCharType="separate"/>
        </w:r>
        <w:r w:rsidR="002B7921">
          <w:rPr>
            <w:noProof/>
            <w:webHidden/>
          </w:rPr>
          <w:t>32</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01" w:history="1">
        <w:r w:rsidR="002B7921" w:rsidRPr="00423EAE">
          <w:rPr>
            <w:rStyle w:val="Hyperlink"/>
            <w:noProof/>
          </w:rPr>
          <w:t>2.3.1.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Iluminação Difusa (Diffused Illumination)</w:t>
        </w:r>
        <w:r w:rsidR="002B7921">
          <w:rPr>
            <w:noProof/>
            <w:webHidden/>
          </w:rPr>
          <w:tab/>
        </w:r>
        <w:r>
          <w:rPr>
            <w:noProof/>
            <w:webHidden/>
          </w:rPr>
          <w:fldChar w:fldCharType="begin"/>
        </w:r>
        <w:r w:rsidR="002B7921">
          <w:rPr>
            <w:noProof/>
            <w:webHidden/>
          </w:rPr>
          <w:instrText xml:space="preserve"> PAGEREF _Toc201408201 \h </w:instrText>
        </w:r>
        <w:r>
          <w:rPr>
            <w:noProof/>
            <w:webHidden/>
          </w:rPr>
        </w:r>
        <w:r>
          <w:rPr>
            <w:noProof/>
            <w:webHidden/>
          </w:rPr>
          <w:fldChar w:fldCharType="separate"/>
        </w:r>
        <w:r w:rsidR="002B7921">
          <w:rPr>
            <w:noProof/>
            <w:webHidden/>
          </w:rPr>
          <w:t>32</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02" w:history="1">
        <w:r w:rsidR="002B7921" w:rsidRPr="00423EAE">
          <w:rPr>
            <w:rStyle w:val="Hyperlink"/>
            <w:noProof/>
          </w:rPr>
          <w:t>2.3.2.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Reflexão Total Interna Frustrada da Luz (FTIR)</w:t>
        </w:r>
        <w:r w:rsidR="002B7921">
          <w:rPr>
            <w:noProof/>
            <w:webHidden/>
          </w:rPr>
          <w:tab/>
        </w:r>
        <w:r>
          <w:rPr>
            <w:noProof/>
            <w:webHidden/>
          </w:rPr>
          <w:fldChar w:fldCharType="begin"/>
        </w:r>
        <w:r w:rsidR="002B7921">
          <w:rPr>
            <w:noProof/>
            <w:webHidden/>
          </w:rPr>
          <w:instrText xml:space="preserve"> PAGEREF _Toc201408202 \h </w:instrText>
        </w:r>
        <w:r>
          <w:rPr>
            <w:noProof/>
            <w:webHidden/>
          </w:rPr>
        </w:r>
        <w:r>
          <w:rPr>
            <w:noProof/>
            <w:webHidden/>
          </w:rPr>
          <w:fldChar w:fldCharType="separate"/>
        </w:r>
        <w:r w:rsidR="002B7921">
          <w:rPr>
            <w:noProof/>
            <w:webHidden/>
          </w:rPr>
          <w:t>34</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03" w:history="1">
        <w:r w:rsidR="002B7921" w:rsidRPr="00423EAE">
          <w:rPr>
            <w:rStyle w:val="Hyperlink"/>
            <w:noProof/>
          </w:rPr>
          <w:t>2.4.</w:t>
        </w:r>
        <w:r w:rsidR="002B7921">
          <w:rPr>
            <w:rFonts w:asciiTheme="minorHAnsi" w:eastAsiaTheme="minorEastAsia" w:hAnsiTheme="minorHAnsi" w:cstheme="minorBidi"/>
            <w:noProof/>
            <w:kern w:val="0"/>
            <w:sz w:val="22"/>
            <w:lang w:eastAsia="pt-BR"/>
          </w:rPr>
          <w:tab/>
        </w:r>
        <w:r w:rsidR="002B7921" w:rsidRPr="00423EAE">
          <w:rPr>
            <w:rStyle w:val="Hyperlink"/>
            <w:noProof/>
          </w:rPr>
          <w:t>Tecnologias Utilizadas</w:t>
        </w:r>
        <w:r w:rsidR="002B7921">
          <w:rPr>
            <w:noProof/>
            <w:webHidden/>
          </w:rPr>
          <w:tab/>
        </w:r>
        <w:r>
          <w:rPr>
            <w:noProof/>
            <w:webHidden/>
          </w:rPr>
          <w:fldChar w:fldCharType="begin"/>
        </w:r>
        <w:r w:rsidR="002B7921">
          <w:rPr>
            <w:noProof/>
            <w:webHidden/>
          </w:rPr>
          <w:instrText xml:space="preserve"> PAGEREF _Toc201408203 \h </w:instrText>
        </w:r>
        <w:r>
          <w:rPr>
            <w:noProof/>
            <w:webHidden/>
          </w:rPr>
        </w:r>
        <w:r>
          <w:rPr>
            <w:noProof/>
            <w:webHidden/>
          </w:rPr>
          <w:fldChar w:fldCharType="separate"/>
        </w:r>
        <w:r w:rsidR="002B7921">
          <w:rPr>
            <w:noProof/>
            <w:webHidden/>
          </w:rPr>
          <w:t>36</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04" w:history="1">
        <w:r w:rsidR="002B7921" w:rsidRPr="00423EAE">
          <w:rPr>
            <w:rStyle w:val="Hyperlink"/>
            <w:noProof/>
          </w:rPr>
          <w:t>2.4.1.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OSC</w:t>
        </w:r>
        <w:r w:rsidR="002B7921">
          <w:rPr>
            <w:noProof/>
            <w:webHidden/>
          </w:rPr>
          <w:tab/>
        </w:r>
        <w:r>
          <w:rPr>
            <w:noProof/>
            <w:webHidden/>
          </w:rPr>
          <w:fldChar w:fldCharType="begin"/>
        </w:r>
        <w:r w:rsidR="002B7921">
          <w:rPr>
            <w:noProof/>
            <w:webHidden/>
          </w:rPr>
          <w:instrText xml:space="preserve"> PAGEREF _Toc201408204 \h </w:instrText>
        </w:r>
        <w:r>
          <w:rPr>
            <w:noProof/>
            <w:webHidden/>
          </w:rPr>
        </w:r>
        <w:r>
          <w:rPr>
            <w:noProof/>
            <w:webHidden/>
          </w:rPr>
          <w:fldChar w:fldCharType="separate"/>
        </w:r>
        <w:r w:rsidR="002B7921">
          <w:rPr>
            <w:noProof/>
            <w:webHidden/>
          </w:rPr>
          <w:t>37</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05" w:history="1">
        <w:r w:rsidR="002B7921" w:rsidRPr="00423EAE">
          <w:rPr>
            <w:rStyle w:val="Hyperlink"/>
            <w:noProof/>
          </w:rPr>
          <w:t>2.4.2.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TUIO</w:t>
        </w:r>
        <w:r w:rsidR="002B7921">
          <w:rPr>
            <w:noProof/>
            <w:webHidden/>
          </w:rPr>
          <w:tab/>
        </w:r>
        <w:r>
          <w:rPr>
            <w:noProof/>
            <w:webHidden/>
          </w:rPr>
          <w:fldChar w:fldCharType="begin"/>
        </w:r>
        <w:r w:rsidR="002B7921">
          <w:rPr>
            <w:noProof/>
            <w:webHidden/>
          </w:rPr>
          <w:instrText xml:space="preserve"> PAGEREF _Toc201408205 \h </w:instrText>
        </w:r>
        <w:r>
          <w:rPr>
            <w:noProof/>
            <w:webHidden/>
          </w:rPr>
        </w:r>
        <w:r>
          <w:rPr>
            <w:noProof/>
            <w:webHidden/>
          </w:rPr>
          <w:fldChar w:fldCharType="separate"/>
        </w:r>
        <w:r w:rsidR="002B7921">
          <w:rPr>
            <w:noProof/>
            <w:webHidden/>
          </w:rPr>
          <w:t>37</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06" w:history="1">
        <w:r w:rsidR="002B7921" w:rsidRPr="00423EAE">
          <w:rPr>
            <w:rStyle w:val="Hyperlink"/>
            <w:noProof/>
          </w:rPr>
          <w:t>2.4.3.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ReacTIVision</w:t>
        </w:r>
        <w:r w:rsidR="002B7921">
          <w:rPr>
            <w:noProof/>
            <w:webHidden/>
          </w:rPr>
          <w:tab/>
        </w:r>
        <w:r>
          <w:rPr>
            <w:noProof/>
            <w:webHidden/>
          </w:rPr>
          <w:fldChar w:fldCharType="begin"/>
        </w:r>
        <w:r w:rsidR="002B7921">
          <w:rPr>
            <w:noProof/>
            <w:webHidden/>
          </w:rPr>
          <w:instrText xml:space="preserve"> PAGEREF _Toc201408206 \h </w:instrText>
        </w:r>
        <w:r>
          <w:rPr>
            <w:noProof/>
            <w:webHidden/>
          </w:rPr>
        </w:r>
        <w:r>
          <w:rPr>
            <w:noProof/>
            <w:webHidden/>
          </w:rPr>
          <w:fldChar w:fldCharType="separate"/>
        </w:r>
        <w:r w:rsidR="002B7921">
          <w:rPr>
            <w:noProof/>
            <w:webHidden/>
          </w:rPr>
          <w:t>38</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07" w:history="1">
        <w:r w:rsidR="002B7921" w:rsidRPr="00423EAE">
          <w:rPr>
            <w:rStyle w:val="Hyperlink"/>
            <w:noProof/>
          </w:rPr>
          <w:t>2.4.4.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Touchlib</w:t>
        </w:r>
        <w:r w:rsidR="002B7921">
          <w:rPr>
            <w:noProof/>
            <w:webHidden/>
          </w:rPr>
          <w:tab/>
        </w:r>
        <w:r>
          <w:rPr>
            <w:noProof/>
            <w:webHidden/>
          </w:rPr>
          <w:fldChar w:fldCharType="begin"/>
        </w:r>
        <w:r w:rsidR="002B7921">
          <w:rPr>
            <w:noProof/>
            <w:webHidden/>
          </w:rPr>
          <w:instrText xml:space="preserve"> PAGEREF _Toc201408207 \h </w:instrText>
        </w:r>
        <w:r>
          <w:rPr>
            <w:noProof/>
            <w:webHidden/>
          </w:rPr>
        </w:r>
        <w:r>
          <w:rPr>
            <w:noProof/>
            <w:webHidden/>
          </w:rPr>
          <w:fldChar w:fldCharType="separate"/>
        </w:r>
        <w:r w:rsidR="002B7921">
          <w:rPr>
            <w:noProof/>
            <w:webHidden/>
          </w:rPr>
          <w:t>39</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08" w:history="1">
        <w:r w:rsidR="002B7921" w:rsidRPr="00423EAE">
          <w:rPr>
            <w:rStyle w:val="Hyperlink"/>
            <w:noProof/>
          </w:rPr>
          <w:t>2.4.5.</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Microsoft XNA</w:t>
        </w:r>
        <w:r w:rsidR="002B7921">
          <w:rPr>
            <w:noProof/>
            <w:webHidden/>
          </w:rPr>
          <w:tab/>
        </w:r>
        <w:r>
          <w:rPr>
            <w:noProof/>
            <w:webHidden/>
          </w:rPr>
          <w:fldChar w:fldCharType="begin"/>
        </w:r>
        <w:r w:rsidR="002B7921">
          <w:rPr>
            <w:noProof/>
            <w:webHidden/>
          </w:rPr>
          <w:instrText xml:space="preserve"> PAGEREF _Toc201408208 \h </w:instrText>
        </w:r>
        <w:r>
          <w:rPr>
            <w:noProof/>
            <w:webHidden/>
          </w:rPr>
        </w:r>
        <w:r>
          <w:rPr>
            <w:noProof/>
            <w:webHidden/>
          </w:rPr>
          <w:fldChar w:fldCharType="separate"/>
        </w:r>
        <w:r w:rsidR="002B7921">
          <w:rPr>
            <w:noProof/>
            <w:webHidden/>
          </w:rPr>
          <w:t>42</w:t>
        </w:r>
        <w:r>
          <w:rPr>
            <w:noProof/>
            <w:webHidden/>
          </w:rPr>
          <w:fldChar w:fldCharType="end"/>
        </w:r>
      </w:hyperlink>
    </w:p>
    <w:p w:rsidR="002B7921" w:rsidRDefault="00505EEC">
      <w:pPr>
        <w:pStyle w:val="Sumrio1"/>
        <w:rPr>
          <w:rFonts w:asciiTheme="minorHAnsi" w:eastAsiaTheme="minorEastAsia" w:hAnsiTheme="minorHAnsi" w:cstheme="minorBidi"/>
          <w:noProof/>
          <w:kern w:val="0"/>
          <w:sz w:val="22"/>
          <w:szCs w:val="22"/>
          <w:lang w:eastAsia="pt-BR"/>
        </w:rPr>
      </w:pPr>
      <w:hyperlink w:anchor="_Toc201408209" w:history="1">
        <w:r w:rsidR="002B7921" w:rsidRPr="00423EAE">
          <w:rPr>
            <w:rStyle w:val="Hyperlink"/>
            <w:noProof/>
          </w:rPr>
          <w:t>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PROJETO</w:t>
        </w:r>
        <w:r w:rsidR="002B7921">
          <w:rPr>
            <w:noProof/>
            <w:webHidden/>
          </w:rPr>
          <w:tab/>
        </w:r>
        <w:r>
          <w:rPr>
            <w:noProof/>
            <w:webHidden/>
          </w:rPr>
          <w:fldChar w:fldCharType="begin"/>
        </w:r>
        <w:r w:rsidR="002B7921">
          <w:rPr>
            <w:noProof/>
            <w:webHidden/>
          </w:rPr>
          <w:instrText xml:space="preserve"> PAGEREF _Toc201408209 \h </w:instrText>
        </w:r>
        <w:r>
          <w:rPr>
            <w:noProof/>
            <w:webHidden/>
          </w:rPr>
        </w:r>
        <w:r>
          <w:rPr>
            <w:noProof/>
            <w:webHidden/>
          </w:rPr>
          <w:fldChar w:fldCharType="separate"/>
        </w:r>
        <w:r w:rsidR="002B7921">
          <w:rPr>
            <w:noProof/>
            <w:webHidden/>
          </w:rPr>
          <w:t>43</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10" w:history="1">
        <w:r w:rsidR="002B7921" w:rsidRPr="00423EAE">
          <w:rPr>
            <w:rStyle w:val="Hyperlink"/>
            <w:noProof/>
          </w:rPr>
          <w:t>3.1.</w:t>
        </w:r>
        <w:r w:rsidR="002B7921">
          <w:rPr>
            <w:rFonts w:asciiTheme="minorHAnsi" w:eastAsiaTheme="minorEastAsia" w:hAnsiTheme="minorHAnsi" w:cstheme="minorBidi"/>
            <w:noProof/>
            <w:kern w:val="0"/>
            <w:sz w:val="22"/>
            <w:lang w:eastAsia="pt-BR"/>
          </w:rPr>
          <w:tab/>
        </w:r>
        <w:r w:rsidR="002B7921" w:rsidRPr="00423EAE">
          <w:rPr>
            <w:rStyle w:val="Hyperlink"/>
            <w:noProof/>
          </w:rPr>
          <w:t>Concepção</w:t>
        </w:r>
        <w:r w:rsidR="002B7921">
          <w:rPr>
            <w:noProof/>
            <w:webHidden/>
          </w:rPr>
          <w:tab/>
        </w:r>
        <w:r>
          <w:rPr>
            <w:noProof/>
            <w:webHidden/>
          </w:rPr>
          <w:fldChar w:fldCharType="begin"/>
        </w:r>
        <w:r w:rsidR="002B7921">
          <w:rPr>
            <w:noProof/>
            <w:webHidden/>
          </w:rPr>
          <w:instrText xml:space="preserve"> PAGEREF _Toc201408210 \h </w:instrText>
        </w:r>
        <w:r>
          <w:rPr>
            <w:noProof/>
            <w:webHidden/>
          </w:rPr>
        </w:r>
        <w:r>
          <w:rPr>
            <w:noProof/>
            <w:webHidden/>
          </w:rPr>
          <w:fldChar w:fldCharType="separate"/>
        </w:r>
        <w:r w:rsidR="002B7921">
          <w:rPr>
            <w:noProof/>
            <w:webHidden/>
          </w:rPr>
          <w:t>43</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11" w:history="1">
        <w:r w:rsidR="002B7921" w:rsidRPr="00423EAE">
          <w:rPr>
            <w:rStyle w:val="Hyperlink"/>
            <w:noProof/>
          </w:rPr>
          <w:t>3.2.</w:t>
        </w:r>
        <w:r w:rsidR="002B7921">
          <w:rPr>
            <w:rFonts w:asciiTheme="minorHAnsi" w:eastAsiaTheme="minorEastAsia" w:hAnsiTheme="minorHAnsi" w:cstheme="minorBidi"/>
            <w:noProof/>
            <w:kern w:val="0"/>
            <w:sz w:val="22"/>
            <w:lang w:eastAsia="pt-BR"/>
          </w:rPr>
          <w:tab/>
        </w:r>
        <w:r w:rsidR="002B7921" w:rsidRPr="00423EAE">
          <w:rPr>
            <w:rStyle w:val="Hyperlink"/>
            <w:noProof/>
          </w:rPr>
          <w:t>Adequação da Mesa</w:t>
        </w:r>
        <w:r w:rsidR="002B7921">
          <w:rPr>
            <w:noProof/>
            <w:webHidden/>
          </w:rPr>
          <w:tab/>
        </w:r>
        <w:r>
          <w:rPr>
            <w:noProof/>
            <w:webHidden/>
          </w:rPr>
          <w:fldChar w:fldCharType="begin"/>
        </w:r>
        <w:r w:rsidR="002B7921">
          <w:rPr>
            <w:noProof/>
            <w:webHidden/>
          </w:rPr>
          <w:instrText xml:space="preserve"> PAGEREF _Toc201408211 \h </w:instrText>
        </w:r>
        <w:r>
          <w:rPr>
            <w:noProof/>
            <w:webHidden/>
          </w:rPr>
        </w:r>
        <w:r>
          <w:rPr>
            <w:noProof/>
            <w:webHidden/>
          </w:rPr>
          <w:fldChar w:fldCharType="separate"/>
        </w:r>
        <w:r w:rsidR="002B7921">
          <w:rPr>
            <w:noProof/>
            <w:webHidden/>
          </w:rPr>
          <w:t>46</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12" w:history="1">
        <w:r w:rsidR="002B7921" w:rsidRPr="00423EAE">
          <w:rPr>
            <w:rStyle w:val="Hyperlink"/>
            <w:noProof/>
          </w:rPr>
          <w:t>3.2.1.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Estrutura</w:t>
        </w:r>
        <w:r w:rsidR="002B7921">
          <w:rPr>
            <w:noProof/>
            <w:webHidden/>
          </w:rPr>
          <w:tab/>
        </w:r>
        <w:r>
          <w:rPr>
            <w:noProof/>
            <w:webHidden/>
          </w:rPr>
          <w:fldChar w:fldCharType="begin"/>
        </w:r>
        <w:r w:rsidR="002B7921">
          <w:rPr>
            <w:noProof/>
            <w:webHidden/>
          </w:rPr>
          <w:instrText xml:space="preserve"> PAGEREF _Toc201408212 \h </w:instrText>
        </w:r>
        <w:r>
          <w:rPr>
            <w:noProof/>
            <w:webHidden/>
          </w:rPr>
        </w:r>
        <w:r>
          <w:rPr>
            <w:noProof/>
            <w:webHidden/>
          </w:rPr>
          <w:fldChar w:fldCharType="separate"/>
        </w:r>
        <w:r w:rsidR="002B7921">
          <w:rPr>
            <w:noProof/>
            <w:webHidden/>
          </w:rPr>
          <w:t>46</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13" w:history="1">
        <w:r w:rsidR="002B7921" w:rsidRPr="00423EAE">
          <w:rPr>
            <w:rStyle w:val="Hyperlink"/>
            <w:noProof/>
          </w:rPr>
          <w:t>3.2.2.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Visão Computacional</w:t>
        </w:r>
        <w:r w:rsidR="002B7921">
          <w:rPr>
            <w:noProof/>
            <w:webHidden/>
          </w:rPr>
          <w:tab/>
        </w:r>
        <w:r>
          <w:rPr>
            <w:noProof/>
            <w:webHidden/>
          </w:rPr>
          <w:fldChar w:fldCharType="begin"/>
        </w:r>
        <w:r w:rsidR="002B7921">
          <w:rPr>
            <w:noProof/>
            <w:webHidden/>
          </w:rPr>
          <w:instrText xml:space="preserve"> PAGEREF _Toc201408213 \h </w:instrText>
        </w:r>
        <w:r>
          <w:rPr>
            <w:noProof/>
            <w:webHidden/>
          </w:rPr>
        </w:r>
        <w:r>
          <w:rPr>
            <w:noProof/>
            <w:webHidden/>
          </w:rPr>
          <w:fldChar w:fldCharType="separate"/>
        </w:r>
        <w:r w:rsidR="002B7921">
          <w:rPr>
            <w:noProof/>
            <w:webHidden/>
          </w:rPr>
          <w:t>49</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14" w:history="1">
        <w:r w:rsidR="002B7921" w:rsidRPr="00423EAE">
          <w:rPr>
            <w:rStyle w:val="Hyperlink"/>
            <w:noProof/>
          </w:rPr>
          <w:t>3.2.3.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Testes e Dificuldades Encontradas</w:t>
        </w:r>
        <w:r w:rsidR="002B7921">
          <w:rPr>
            <w:noProof/>
            <w:webHidden/>
          </w:rPr>
          <w:tab/>
        </w:r>
        <w:r>
          <w:rPr>
            <w:noProof/>
            <w:webHidden/>
          </w:rPr>
          <w:fldChar w:fldCharType="begin"/>
        </w:r>
        <w:r w:rsidR="002B7921">
          <w:rPr>
            <w:noProof/>
            <w:webHidden/>
          </w:rPr>
          <w:instrText xml:space="preserve"> PAGEREF _Toc201408214 \h </w:instrText>
        </w:r>
        <w:r>
          <w:rPr>
            <w:noProof/>
            <w:webHidden/>
          </w:rPr>
        </w:r>
        <w:r>
          <w:rPr>
            <w:noProof/>
            <w:webHidden/>
          </w:rPr>
          <w:fldChar w:fldCharType="separate"/>
        </w:r>
        <w:r w:rsidR="002B7921">
          <w:rPr>
            <w:noProof/>
            <w:webHidden/>
          </w:rPr>
          <w:t>51</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15" w:history="1">
        <w:r w:rsidR="002B7921" w:rsidRPr="00423EAE">
          <w:rPr>
            <w:rStyle w:val="Hyperlink"/>
            <w:noProof/>
          </w:rPr>
          <w:t>3.3.</w:t>
        </w:r>
        <w:r w:rsidR="002B7921">
          <w:rPr>
            <w:rFonts w:asciiTheme="minorHAnsi" w:eastAsiaTheme="minorEastAsia" w:hAnsiTheme="minorHAnsi" w:cstheme="minorBidi"/>
            <w:noProof/>
            <w:kern w:val="0"/>
            <w:sz w:val="22"/>
            <w:lang w:eastAsia="pt-BR"/>
          </w:rPr>
          <w:tab/>
        </w:r>
        <w:r w:rsidR="002B7921" w:rsidRPr="00423EAE">
          <w:rPr>
            <w:rStyle w:val="Hyperlink"/>
            <w:noProof/>
          </w:rPr>
          <w:t>Jogo</w:t>
        </w:r>
        <w:r w:rsidR="002B7921">
          <w:rPr>
            <w:noProof/>
            <w:webHidden/>
          </w:rPr>
          <w:tab/>
        </w:r>
        <w:r>
          <w:rPr>
            <w:noProof/>
            <w:webHidden/>
          </w:rPr>
          <w:fldChar w:fldCharType="begin"/>
        </w:r>
        <w:r w:rsidR="002B7921">
          <w:rPr>
            <w:noProof/>
            <w:webHidden/>
          </w:rPr>
          <w:instrText xml:space="preserve"> PAGEREF _Toc201408215 \h </w:instrText>
        </w:r>
        <w:r>
          <w:rPr>
            <w:noProof/>
            <w:webHidden/>
          </w:rPr>
        </w:r>
        <w:r>
          <w:rPr>
            <w:noProof/>
            <w:webHidden/>
          </w:rPr>
          <w:fldChar w:fldCharType="separate"/>
        </w:r>
        <w:r w:rsidR="002B7921">
          <w:rPr>
            <w:noProof/>
            <w:webHidden/>
          </w:rPr>
          <w:t>54</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16" w:history="1">
        <w:r w:rsidR="002B7921" w:rsidRPr="00423EAE">
          <w:rPr>
            <w:rStyle w:val="Hyperlink"/>
            <w:noProof/>
          </w:rPr>
          <w:t>3.3.1.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Protótipo</w:t>
        </w:r>
        <w:r w:rsidR="002B7921">
          <w:rPr>
            <w:noProof/>
            <w:webHidden/>
          </w:rPr>
          <w:tab/>
        </w:r>
        <w:r>
          <w:rPr>
            <w:noProof/>
            <w:webHidden/>
          </w:rPr>
          <w:fldChar w:fldCharType="begin"/>
        </w:r>
        <w:r w:rsidR="002B7921">
          <w:rPr>
            <w:noProof/>
            <w:webHidden/>
          </w:rPr>
          <w:instrText xml:space="preserve"> PAGEREF _Toc201408216 \h </w:instrText>
        </w:r>
        <w:r>
          <w:rPr>
            <w:noProof/>
            <w:webHidden/>
          </w:rPr>
        </w:r>
        <w:r>
          <w:rPr>
            <w:noProof/>
            <w:webHidden/>
          </w:rPr>
          <w:fldChar w:fldCharType="separate"/>
        </w:r>
        <w:r w:rsidR="002B7921">
          <w:rPr>
            <w:noProof/>
            <w:webHidden/>
          </w:rPr>
          <w:t>55</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17" w:history="1">
        <w:r w:rsidR="002B7921" w:rsidRPr="00423EAE">
          <w:rPr>
            <w:rStyle w:val="Hyperlink"/>
            <w:noProof/>
          </w:rPr>
          <w:t>3.3.2.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Versão Final</w:t>
        </w:r>
        <w:r w:rsidR="002B7921">
          <w:rPr>
            <w:noProof/>
            <w:webHidden/>
          </w:rPr>
          <w:tab/>
        </w:r>
        <w:r>
          <w:rPr>
            <w:noProof/>
            <w:webHidden/>
          </w:rPr>
          <w:fldChar w:fldCharType="begin"/>
        </w:r>
        <w:r w:rsidR="002B7921">
          <w:rPr>
            <w:noProof/>
            <w:webHidden/>
          </w:rPr>
          <w:instrText xml:space="preserve"> PAGEREF _Toc201408217 \h </w:instrText>
        </w:r>
        <w:r>
          <w:rPr>
            <w:noProof/>
            <w:webHidden/>
          </w:rPr>
        </w:r>
        <w:r>
          <w:rPr>
            <w:noProof/>
            <w:webHidden/>
          </w:rPr>
          <w:fldChar w:fldCharType="separate"/>
        </w:r>
        <w:r w:rsidR="002B7921">
          <w:rPr>
            <w:noProof/>
            <w:webHidden/>
          </w:rPr>
          <w:t>57</w:t>
        </w:r>
        <w:r>
          <w:rPr>
            <w:noProof/>
            <w:webHidden/>
          </w:rPr>
          <w:fldChar w:fldCharType="end"/>
        </w:r>
      </w:hyperlink>
    </w:p>
    <w:p w:rsidR="002B7921" w:rsidRDefault="00505EEC">
      <w:pPr>
        <w:pStyle w:val="Sumrio1"/>
        <w:rPr>
          <w:rFonts w:asciiTheme="minorHAnsi" w:eastAsiaTheme="minorEastAsia" w:hAnsiTheme="minorHAnsi" w:cstheme="minorBidi"/>
          <w:noProof/>
          <w:kern w:val="0"/>
          <w:sz w:val="22"/>
          <w:szCs w:val="22"/>
          <w:lang w:eastAsia="pt-BR"/>
        </w:rPr>
      </w:pPr>
      <w:hyperlink w:anchor="_Toc201408219" w:history="1">
        <w:r w:rsidR="002B7921" w:rsidRPr="00423EAE">
          <w:rPr>
            <w:rStyle w:val="Hyperlink"/>
            <w:noProof/>
          </w:rPr>
          <w:t>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RESULTADOS</w:t>
        </w:r>
        <w:r w:rsidR="002B7921">
          <w:rPr>
            <w:noProof/>
            <w:webHidden/>
          </w:rPr>
          <w:tab/>
        </w:r>
        <w:r>
          <w:rPr>
            <w:noProof/>
            <w:webHidden/>
          </w:rPr>
          <w:fldChar w:fldCharType="begin"/>
        </w:r>
        <w:r w:rsidR="002B7921">
          <w:rPr>
            <w:noProof/>
            <w:webHidden/>
          </w:rPr>
          <w:instrText xml:space="preserve"> PAGEREF _Toc201408219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21" w:history="1">
        <w:r w:rsidR="002B7921" w:rsidRPr="00423EAE">
          <w:rPr>
            <w:rStyle w:val="Hyperlink"/>
            <w:noProof/>
          </w:rPr>
          <w:t>4.1.</w:t>
        </w:r>
        <w:r w:rsidR="002B7921">
          <w:rPr>
            <w:rFonts w:asciiTheme="minorHAnsi" w:eastAsiaTheme="minorEastAsia" w:hAnsiTheme="minorHAnsi" w:cstheme="minorBidi"/>
            <w:noProof/>
            <w:kern w:val="0"/>
            <w:sz w:val="22"/>
            <w:lang w:eastAsia="pt-BR"/>
          </w:rPr>
          <w:tab/>
        </w:r>
        <w:r w:rsidR="002B7921" w:rsidRPr="00423EAE">
          <w:rPr>
            <w:rStyle w:val="Hyperlink"/>
            <w:noProof/>
          </w:rPr>
          <w:t>Trabalhos Futuros</w:t>
        </w:r>
        <w:r w:rsidR="002B7921">
          <w:rPr>
            <w:noProof/>
            <w:webHidden/>
          </w:rPr>
          <w:tab/>
        </w:r>
        <w:r>
          <w:rPr>
            <w:noProof/>
            <w:webHidden/>
          </w:rPr>
          <w:fldChar w:fldCharType="begin"/>
        </w:r>
        <w:r w:rsidR="002B7921">
          <w:rPr>
            <w:noProof/>
            <w:webHidden/>
          </w:rPr>
          <w:instrText xml:space="preserve"> PAGEREF _Toc201408221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22" w:history="1">
        <w:r w:rsidR="002B7921" w:rsidRPr="00423EAE">
          <w:rPr>
            <w:rStyle w:val="Hyperlink"/>
            <w:noProof/>
          </w:rPr>
          <w:t>4.2.</w:t>
        </w:r>
        <w:r w:rsidR="002B7921">
          <w:rPr>
            <w:rFonts w:asciiTheme="minorHAnsi" w:eastAsiaTheme="minorEastAsia" w:hAnsiTheme="minorHAnsi" w:cstheme="minorBidi"/>
            <w:noProof/>
            <w:kern w:val="0"/>
            <w:sz w:val="22"/>
            <w:lang w:eastAsia="pt-BR"/>
          </w:rPr>
          <w:tab/>
        </w:r>
        <w:r w:rsidR="002B7921" w:rsidRPr="00423EAE">
          <w:rPr>
            <w:rStyle w:val="Hyperlink"/>
            <w:noProof/>
          </w:rPr>
          <w:t>Conclusão</w:t>
        </w:r>
        <w:r w:rsidR="002B7921">
          <w:rPr>
            <w:noProof/>
            <w:webHidden/>
          </w:rPr>
          <w:tab/>
        </w:r>
        <w:r>
          <w:rPr>
            <w:noProof/>
            <w:webHidden/>
          </w:rPr>
          <w:fldChar w:fldCharType="begin"/>
        </w:r>
        <w:r w:rsidR="002B7921">
          <w:rPr>
            <w:noProof/>
            <w:webHidden/>
          </w:rPr>
          <w:instrText xml:space="preserve"> PAGEREF _Toc201408222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505EEC">
      <w:pPr>
        <w:pStyle w:val="Sumrio1"/>
        <w:rPr>
          <w:rFonts w:asciiTheme="minorHAnsi" w:eastAsiaTheme="minorEastAsia" w:hAnsiTheme="minorHAnsi" w:cstheme="minorBidi"/>
          <w:noProof/>
          <w:kern w:val="0"/>
          <w:sz w:val="22"/>
          <w:szCs w:val="22"/>
          <w:lang w:eastAsia="pt-BR"/>
        </w:rPr>
      </w:pPr>
      <w:hyperlink w:anchor="_Toc201408223" w:history="1">
        <w:r w:rsidR="002B7921" w:rsidRPr="00423EAE">
          <w:rPr>
            <w:rStyle w:val="Hyperlink"/>
            <w:noProof/>
          </w:rPr>
          <w:t>5.</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REFERÊNCIAS BIBLIOGRÁFICAS</w:t>
        </w:r>
        <w:r w:rsidR="002B7921">
          <w:rPr>
            <w:noProof/>
            <w:webHidden/>
          </w:rPr>
          <w:tab/>
        </w:r>
        <w:r>
          <w:rPr>
            <w:noProof/>
            <w:webHidden/>
          </w:rPr>
          <w:fldChar w:fldCharType="begin"/>
        </w:r>
        <w:r w:rsidR="002B7921">
          <w:rPr>
            <w:noProof/>
            <w:webHidden/>
          </w:rPr>
          <w:instrText xml:space="preserve"> PAGEREF _Toc201408223 \h </w:instrText>
        </w:r>
        <w:r>
          <w:rPr>
            <w:noProof/>
            <w:webHidden/>
          </w:rPr>
        </w:r>
        <w:r>
          <w:rPr>
            <w:noProof/>
            <w:webHidden/>
          </w:rPr>
          <w:fldChar w:fldCharType="separate"/>
        </w:r>
        <w:r w:rsidR="002B7921">
          <w:rPr>
            <w:noProof/>
            <w:webHidden/>
          </w:rPr>
          <w:t>87</w:t>
        </w:r>
        <w:r>
          <w:rPr>
            <w:noProof/>
            <w:webHidden/>
          </w:rPr>
          <w:fldChar w:fldCharType="end"/>
        </w:r>
      </w:hyperlink>
    </w:p>
    <w:p w:rsidR="002B7921" w:rsidRDefault="00505EEC">
      <w:pPr>
        <w:pStyle w:val="Sumrio1"/>
        <w:rPr>
          <w:rFonts w:asciiTheme="minorHAnsi" w:eastAsiaTheme="minorEastAsia" w:hAnsiTheme="minorHAnsi" w:cstheme="minorBidi"/>
          <w:noProof/>
          <w:kern w:val="0"/>
          <w:sz w:val="22"/>
          <w:szCs w:val="22"/>
          <w:lang w:eastAsia="pt-BR"/>
        </w:rPr>
      </w:pPr>
      <w:hyperlink w:anchor="_Toc201408224" w:history="1">
        <w:r w:rsidR="002B7921" w:rsidRPr="00423EAE">
          <w:rPr>
            <w:rStyle w:val="Hyperlink"/>
            <w:noProof/>
          </w:rPr>
          <w:t>6.</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APÊNDICES</w:t>
        </w:r>
        <w:r w:rsidR="002B7921">
          <w:rPr>
            <w:noProof/>
            <w:webHidden/>
          </w:rPr>
          <w:tab/>
        </w:r>
        <w:r>
          <w:rPr>
            <w:noProof/>
            <w:webHidden/>
          </w:rPr>
          <w:fldChar w:fldCharType="begin"/>
        </w:r>
        <w:r w:rsidR="002B7921">
          <w:rPr>
            <w:noProof/>
            <w:webHidden/>
          </w:rPr>
          <w:instrText xml:space="preserve"> PAGEREF _Toc201408224 \h </w:instrText>
        </w:r>
        <w:r>
          <w:rPr>
            <w:noProof/>
            <w:webHidden/>
          </w:rPr>
        </w:r>
        <w:r>
          <w:rPr>
            <w:noProof/>
            <w:webHidden/>
          </w:rPr>
          <w:fldChar w:fldCharType="separate"/>
        </w:r>
        <w:r w:rsidR="002B7921">
          <w:rPr>
            <w:noProof/>
            <w:webHidden/>
          </w:rPr>
          <w:t>88</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25" w:history="1">
        <w:r w:rsidR="002B7921" w:rsidRPr="00423EAE">
          <w:rPr>
            <w:rStyle w:val="Hyperlink"/>
            <w:noProof/>
          </w:rPr>
          <w:t>6.1.</w:t>
        </w:r>
        <w:r w:rsidR="002B7921">
          <w:rPr>
            <w:rFonts w:asciiTheme="minorHAnsi" w:eastAsiaTheme="minorEastAsia" w:hAnsiTheme="minorHAnsi" w:cstheme="minorBidi"/>
            <w:noProof/>
            <w:kern w:val="0"/>
            <w:sz w:val="22"/>
            <w:lang w:eastAsia="pt-BR"/>
          </w:rPr>
          <w:tab/>
        </w:r>
        <w:r w:rsidR="002B7921" w:rsidRPr="00423EAE">
          <w:rPr>
            <w:rStyle w:val="Hyperlink"/>
            <w:noProof/>
          </w:rPr>
          <w:t>Fórmulas dos Atributos Calculados</w:t>
        </w:r>
        <w:r w:rsidR="002B7921">
          <w:rPr>
            <w:noProof/>
            <w:webHidden/>
          </w:rPr>
          <w:tab/>
        </w:r>
        <w:r>
          <w:rPr>
            <w:noProof/>
            <w:webHidden/>
          </w:rPr>
          <w:fldChar w:fldCharType="begin"/>
        </w:r>
        <w:r w:rsidR="002B7921">
          <w:rPr>
            <w:noProof/>
            <w:webHidden/>
          </w:rPr>
          <w:instrText xml:space="preserve"> PAGEREF _Toc201408225 \h </w:instrText>
        </w:r>
        <w:r>
          <w:rPr>
            <w:noProof/>
            <w:webHidden/>
          </w:rPr>
        </w:r>
        <w:r>
          <w:rPr>
            <w:noProof/>
            <w:webHidden/>
          </w:rPr>
          <w:fldChar w:fldCharType="separate"/>
        </w:r>
        <w:r w:rsidR="002B7921">
          <w:rPr>
            <w:noProof/>
            <w:webHidden/>
          </w:rPr>
          <w:t>88</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26" w:history="1">
        <w:r w:rsidR="002B7921" w:rsidRPr="00423EAE">
          <w:rPr>
            <w:rStyle w:val="Hyperlink"/>
            <w:noProof/>
          </w:rPr>
          <w:t>6.2.</w:t>
        </w:r>
        <w:r w:rsidR="002B7921">
          <w:rPr>
            <w:rFonts w:asciiTheme="minorHAnsi" w:eastAsiaTheme="minorEastAsia" w:hAnsiTheme="minorHAnsi" w:cstheme="minorBidi"/>
            <w:noProof/>
            <w:kern w:val="0"/>
            <w:sz w:val="22"/>
            <w:lang w:eastAsia="pt-BR"/>
          </w:rPr>
          <w:tab/>
        </w:r>
        <w:r w:rsidR="002B7921" w:rsidRPr="00423EAE">
          <w:rPr>
            <w:rStyle w:val="Hyperlink"/>
            <w:noProof/>
          </w:rPr>
          <w:t>Tabela de Fatores</w:t>
        </w:r>
        <w:r w:rsidR="002B7921">
          <w:rPr>
            <w:noProof/>
            <w:webHidden/>
          </w:rPr>
          <w:tab/>
        </w:r>
        <w:r>
          <w:rPr>
            <w:noProof/>
            <w:webHidden/>
          </w:rPr>
          <w:fldChar w:fldCharType="begin"/>
        </w:r>
        <w:r w:rsidR="002B7921">
          <w:rPr>
            <w:noProof/>
            <w:webHidden/>
          </w:rPr>
          <w:instrText xml:space="preserve"> PAGEREF _Toc201408226 \h </w:instrText>
        </w:r>
        <w:r>
          <w:rPr>
            <w:noProof/>
            <w:webHidden/>
          </w:rPr>
        </w:r>
        <w:r>
          <w:rPr>
            <w:noProof/>
            <w:webHidden/>
          </w:rPr>
          <w:fldChar w:fldCharType="separate"/>
        </w:r>
        <w:r w:rsidR="002B7921">
          <w:rPr>
            <w:noProof/>
            <w:webHidden/>
          </w:rPr>
          <w:t>89</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27" w:history="1">
        <w:r w:rsidR="002B7921" w:rsidRPr="00423EAE">
          <w:rPr>
            <w:rStyle w:val="Hyperlink"/>
            <w:noProof/>
          </w:rPr>
          <w:t>6.3.</w:t>
        </w:r>
        <w:r w:rsidR="002B7921">
          <w:rPr>
            <w:rFonts w:asciiTheme="minorHAnsi" w:eastAsiaTheme="minorEastAsia" w:hAnsiTheme="minorHAnsi" w:cstheme="minorBidi"/>
            <w:noProof/>
            <w:kern w:val="0"/>
            <w:sz w:val="22"/>
            <w:lang w:eastAsia="pt-BR"/>
          </w:rPr>
          <w:tab/>
        </w:r>
        <w:r w:rsidR="002B7921" w:rsidRPr="00423EAE">
          <w:rPr>
            <w:rStyle w:val="Hyperlink"/>
            <w:noProof/>
          </w:rPr>
          <w:t>Fórmulas das Ações</w:t>
        </w:r>
        <w:r w:rsidR="002B7921">
          <w:rPr>
            <w:noProof/>
            <w:webHidden/>
          </w:rPr>
          <w:tab/>
        </w:r>
        <w:r>
          <w:rPr>
            <w:noProof/>
            <w:webHidden/>
          </w:rPr>
          <w:fldChar w:fldCharType="begin"/>
        </w:r>
        <w:r w:rsidR="002B7921">
          <w:rPr>
            <w:noProof/>
            <w:webHidden/>
          </w:rPr>
          <w:instrText xml:space="preserve"> PAGEREF _Toc201408227 \h </w:instrText>
        </w:r>
        <w:r>
          <w:rPr>
            <w:noProof/>
            <w:webHidden/>
          </w:rPr>
        </w:r>
        <w:r>
          <w:rPr>
            <w:noProof/>
            <w:webHidden/>
          </w:rPr>
          <w:fldChar w:fldCharType="separate"/>
        </w:r>
        <w:r w:rsidR="002B7921">
          <w:rPr>
            <w:noProof/>
            <w:webHidden/>
          </w:rPr>
          <w:t>90</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28" w:history="1">
        <w:r w:rsidR="002B7921" w:rsidRPr="00423EAE">
          <w:rPr>
            <w:rStyle w:val="Hyperlink"/>
            <w:noProof/>
          </w:rPr>
          <w:t>6.3.1.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Ataque</w:t>
        </w:r>
        <w:r w:rsidR="002B7921">
          <w:rPr>
            <w:noProof/>
            <w:webHidden/>
          </w:rPr>
          <w:tab/>
        </w:r>
        <w:r>
          <w:rPr>
            <w:noProof/>
            <w:webHidden/>
          </w:rPr>
          <w:fldChar w:fldCharType="begin"/>
        </w:r>
        <w:r w:rsidR="002B7921">
          <w:rPr>
            <w:noProof/>
            <w:webHidden/>
          </w:rPr>
          <w:instrText xml:space="preserve"> PAGEREF _Toc201408228 \h </w:instrText>
        </w:r>
        <w:r>
          <w:rPr>
            <w:noProof/>
            <w:webHidden/>
          </w:rPr>
        </w:r>
        <w:r>
          <w:rPr>
            <w:noProof/>
            <w:webHidden/>
          </w:rPr>
          <w:fldChar w:fldCharType="separate"/>
        </w:r>
        <w:r w:rsidR="002B7921">
          <w:rPr>
            <w:noProof/>
            <w:webHidden/>
          </w:rPr>
          <w:t>90</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29" w:history="1">
        <w:r w:rsidR="002B7921" w:rsidRPr="00423EAE">
          <w:rPr>
            <w:rStyle w:val="Hyperlink"/>
            <w:noProof/>
          </w:rPr>
          <w:t>6.3.2.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Itens</w:t>
        </w:r>
        <w:r w:rsidR="002B7921">
          <w:rPr>
            <w:noProof/>
            <w:webHidden/>
          </w:rPr>
          <w:tab/>
        </w:r>
        <w:r>
          <w:rPr>
            <w:noProof/>
            <w:webHidden/>
          </w:rPr>
          <w:fldChar w:fldCharType="begin"/>
        </w:r>
        <w:r w:rsidR="002B7921">
          <w:rPr>
            <w:noProof/>
            <w:webHidden/>
          </w:rPr>
          <w:instrText xml:space="preserve"> PAGEREF _Toc201408229 \h </w:instrText>
        </w:r>
        <w:r>
          <w:rPr>
            <w:noProof/>
            <w:webHidden/>
          </w:rPr>
        </w:r>
        <w:r>
          <w:rPr>
            <w:noProof/>
            <w:webHidden/>
          </w:rPr>
          <w:fldChar w:fldCharType="separate"/>
        </w:r>
        <w:r w:rsidR="002B7921">
          <w:rPr>
            <w:noProof/>
            <w:webHidden/>
          </w:rPr>
          <w:t>91</w:t>
        </w:r>
        <w:r>
          <w:rPr>
            <w:noProof/>
            <w:webHidden/>
          </w:rPr>
          <w:fldChar w:fldCharType="end"/>
        </w:r>
      </w:hyperlink>
    </w:p>
    <w:p w:rsidR="002B7921" w:rsidRDefault="00505EEC">
      <w:pPr>
        <w:pStyle w:val="Sumrio3"/>
        <w:rPr>
          <w:rFonts w:asciiTheme="minorHAnsi" w:eastAsiaTheme="minorEastAsia" w:hAnsiTheme="minorHAnsi" w:cstheme="minorBidi"/>
          <w:noProof/>
          <w:kern w:val="0"/>
          <w:sz w:val="22"/>
          <w:szCs w:val="22"/>
          <w:lang w:eastAsia="pt-BR"/>
        </w:rPr>
      </w:pPr>
      <w:hyperlink w:anchor="_Toc201408230" w:history="1">
        <w:r w:rsidR="002B7921" w:rsidRPr="00423EAE">
          <w:rPr>
            <w:rStyle w:val="Hyperlink"/>
            <w:noProof/>
          </w:rPr>
          <w:t>6.3.3.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Habilidades</w:t>
        </w:r>
        <w:r w:rsidR="002B7921">
          <w:rPr>
            <w:noProof/>
            <w:webHidden/>
          </w:rPr>
          <w:tab/>
        </w:r>
        <w:r>
          <w:rPr>
            <w:noProof/>
            <w:webHidden/>
          </w:rPr>
          <w:fldChar w:fldCharType="begin"/>
        </w:r>
        <w:r w:rsidR="002B7921">
          <w:rPr>
            <w:noProof/>
            <w:webHidden/>
          </w:rPr>
          <w:instrText xml:space="preserve"> PAGEREF _Toc201408230 \h </w:instrText>
        </w:r>
        <w:r>
          <w:rPr>
            <w:noProof/>
            <w:webHidden/>
          </w:rPr>
        </w:r>
        <w:r>
          <w:rPr>
            <w:noProof/>
            <w:webHidden/>
          </w:rPr>
          <w:fldChar w:fldCharType="separate"/>
        </w:r>
        <w:r w:rsidR="002B7921">
          <w:rPr>
            <w:noProof/>
            <w:webHidden/>
          </w:rPr>
          <w:t>91</w:t>
        </w:r>
        <w:r>
          <w:rPr>
            <w:noProof/>
            <w:webHidden/>
          </w:rPr>
          <w:fldChar w:fldCharType="end"/>
        </w:r>
      </w:hyperlink>
    </w:p>
    <w:p w:rsidR="002B7921" w:rsidRDefault="00505EEC">
      <w:pPr>
        <w:pStyle w:val="Sumrio1"/>
        <w:rPr>
          <w:rFonts w:asciiTheme="minorHAnsi" w:eastAsiaTheme="minorEastAsia" w:hAnsiTheme="minorHAnsi" w:cstheme="minorBidi"/>
          <w:noProof/>
          <w:kern w:val="0"/>
          <w:sz w:val="22"/>
          <w:szCs w:val="22"/>
          <w:lang w:eastAsia="pt-BR"/>
        </w:rPr>
      </w:pPr>
      <w:hyperlink w:anchor="_Toc201408231" w:history="1">
        <w:r w:rsidR="002B7921" w:rsidRPr="00423EAE">
          <w:rPr>
            <w:rStyle w:val="Hyperlink"/>
            <w:noProof/>
          </w:rPr>
          <w:t>7.</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ANEXOS</w:t>
        </w:r>
        <w:r w:rsidR="002B7921">
          <w:rPr>
            <w:noProof/>
            <w:webHidden/>
          </w:rPr>
          <w:tab/>
        </w:r>
        <w:r>
          <w:rPr>
            <w:noProof/>
            <w:webHidden/>
          </w:rPr>
          <w:fldChar w:fldCharType="begin"/>
        </w:r>
        <w:r w:rsidR="002B7921">
          <w:rPr>
            <w:noProof/>
            <w:webHidden/>
          </w:rPr>
          <w:instrText xml:space="preserve"> PAGEREF _Toc201408231 \h </w:instrText>
        </w:r>
        <w:r>
          <w:rPr>
            <w:noProof/>
            <w:webHidden/>
          </w:rPr>
        </w:r>
        <w:r>
          <w:rPr>
            <w:noProof/>
            <w:webHidden/>
          </w:rPr>
          <w:fldChar w:fldCharType="separate"/>
        </w:r>
        <w:r w:rsidR="002B7921">
          <w:rPr>
            <w:noProof/>
            <w:webHidden/>
          </w:rPr>
          <w:t>96</w:t>
        </w:r>
        <w:r>
          <w:rPr>
            <w:noProof/>
            <w:webHidden/>
          </w:rPr>
          <w:fldChar w:fldCharType="end"/>
        </w:r>
      </w:hyperlink>
    </w:p>
    <w:p w:rsidR="002B7921" w:rsidRDefault="00505EEC">
      <w:pPr>
        <w:pStyle w:val="Sumrio2"/>
        <w:rPr>
          <w:rFonts w:asciiTheme="minorHAnsi" w:eastAsiaTheme="minorEastAsia" w:hAnsiTheme="minorHAnsi" w:cstheme="minorBidi"/>
          <w:noProof/>
          <w:kern w:val="0"/>
          <w:sz w:val="22"/>
          <w:lang w:eastAsia="pt-BR"/>
        </w:rPr>
      </w:pPr>
      <w:hyperlink w:anchor="_Toc201408232" w:history="1">
        <w:r w:rsidR="002B7921" w:rsidRPr="00423EAE">
          <w:rPr>
            <w:rStyle w:val="Hyperlink"/>
            <w:noProof/>
          </w:rPr>
          <w:t>7.1.</w:t>
        </w:r>
        <w:r w:rsidR="002B7921">
          <w:rPr>
            <w:rFonts w:asciiTheme="minorHAnsi" w:eastAsiaTheme="minorEastAsia" w:hAnsiTheme="minorHAnsi" w:cstheme="minorBidi"/>
            <w:noProof/>
            <w:kern w:val="0"/>
            <w:sz w:val="22"/>
            <w:lang w:eastAsia="pt-BR"/>
          </w:rPr>
          <w:tab/>
        </w:r>
        <w:r w:rsidR="002B7921" w:rsidRPr="00423EAE">
          <w:rPr>
            <w:rStyle w:val="Hyperlink"/>
            <w:noProof/>
          </w:rPr>
          <w:t>Arquivo de Configuração Touchlib</w:t>
        </w:r>
        <w:r w:rsidR="002B7921">
          <w:rPr>
            <w:noProof/>
            <w:webHidden/>
          </w:rPr>
          <w:tab/>
        </w:r>
        <w:r>
          <w:rPr>
            <w:noProof/>
            <w:webHidden/>
          </w:rPr>
          <w:fldChar w:fldCharType="begin"/>
        </w:r>
        <w:r w:rsidR="002B7921">
          <w:rPr>
            <w:noProof/>
            <w:webHidden/>
          </w:rPr>
          <w:instrText xml:space="preserve"> PAGEREF _Toc201408232 \h </w:instrText>
        </w:r>
        <w:r>
          <w:rPr>
            <w:noProof/>
            <w:webHidden/>
          </w:rPr>
        </w:r>
        <w:r>
          <w:rPr>
            <w:noProof/>
            <w:webHidden/>
          </w:rPr>
          <w:fldChar w:fldCharType="separate"/>
        </w:r>
        <w:r w:rsidR="002B7921">
          <w:rPr>
            <w:noProof/>
            <w:webHidden/>
          </w:rPr>
          <w:t>96</w:t>
        </w:r>
        <w:r>
          <w:rPr>
            <w:noProof/>
            <w:webHidden/>
          </w:rPr>
          <w:fldChar w:fldCharType="end"/>
        </w:r>
      </w:hyperlink>
    </w:p>
    <w:p w:rsidR="00CC15F4" w:rsidRDefault="00505EEC" w:rsidP="007D0EA0">
      <w:pPr>
        <w:pStyle w:val="Sumrio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2B7921" w:rsidRDefault="00505EEC">
      <w:pPr>
        <w:pStyle w:val="ndicedeilustra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2B7921">
        <w:rPr>
          <w:noProof/>
        </w:rPr>
        <w:t>Figura 1 - Lemur Input Device</w:t>
      </w:r>
      <w:r w:rsidR="002B7921">
        <w:rPr>
          <w:noProof/>
        </w:rPr>
        <w:tab/>
      </w:r>
      <w:r>
        <w:rPr>
          <w:noProof/>
        </w:rPr>
        <w:fldChar w:fldCharType="begin"/>
      </w:r>
      <w:r w:rsidR="002B7921">
        <w:rPr>
          <w:noProof/>
        </w:rPr>
        <w:instrText xml:space="preserve"> PAGEREF _Toc201408233 \h </w:instrText>
      </w:r>
      <w:r>
        <w:rPr>
          <w:noProof/>
        </w:rPr>
      </w:r>
      <w:r>
        <w:rPr>
          <w:noProof/>
        </w:rPr>
        <w:fldChar w:fldCharType="separate"/>
      </w:r>
      <w:r w:rsidR="002B7921">
        <w:rPr>
          <w:noProof/>
        </w:rPr>
        <w:t>17</w:t>
      </w:r>
      <w:r>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2 - IRTaktiks</w:t>
      </w:r>
      <w:r>
        <w:rPr>
          <w:noProof/>
        </w:rPr>
        <w:tab/>
      </w:r>
      <w:r w:rsidR="00505EEC">
        <w:rPr>
          <w:noProof/>
        </w:rPr>
        <w:fldChar w:fldCharType="begin"/>
      </w:r>
      <w:r>
        <w:rPr>
          <w:noProof/>
        </w:rPr>
        <w:instrText xml:space="preserve"> PAGEREF _Toc201408234 \h </w:instrText>
      </w:r>
      <w:r w:rsidR="00505EEC">
        <w:rPr>
          <w:noProof/>
        </w:rPr>
      </w:r>
      <w:r w:rsidR="00505EEC">
        <w:rPr>
          <w:noProof/>
        </w:rPr>
        <w:fldChar w:fldCharType="separate"/>
      </w:r>
      <w:r>
        <w:rPr>
          <w:noProof/>
        </w:rPr>
        <w:t>17</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505EEC">
        <w:rPr>
          <w:noProof/>
        </w:rPr>
        <w:fldChar w:fldCharType="begin"/>
      </w:r>
      <w:r>
        <w:rPr>
          <w:noProof/>
        </w:rPr>
        <w:instrText xml:space="preserve"> PAGEREF _Toc201408235 \h </w:instrText>
      </w:r>
      <w:r w:rsidR="00505EEC">
        <w:rPr>
          <w:noProof/>
        </w:rPr>
      </w:r>
      <w:r w:rsidR="00505EEC">
        <w:rPr>
          <w:noProof/>
        </w:rPr>
        <w:fldChar w:fldCharType="separate"/>
      </w:r>
      <w:r>
        <w:rPr>
          <w:noProof/>
        </w:rPr>
        <w:t>18</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4 - Microsoft Surface</w:t>
      </w:r>
      <w:r>
        <w:rPr>
          <w:noProof/>
        </w:rPr>
        <w:tab/>
      </w:r>
      <w:r w:rsidR="00505EEC">
        <w:rPr>
          <w:noProof/>
        </w:rPr>
        <w:fldChar w:fldCharType="begin"/>
      </w:r>
      <w:r>
        <w:rPr>
          <w:noProof/>
        </w:rPr>
        <w:instrText xml:space="preserve"> PAGEREF _Toc201408236 \h </w:instrText>
      </w:r>
      <w:r w:rsidR="00505EEC">
        <w:rPr>
          <w:noProof/>
        </w:rPr>
      </w:r>
      <w:r w:rsidR="00505EEC">
        <w:rPr>
          <w:noProof/>
        </w:rPr>
        <w:fldChar w:fldCharType="separate"/>
      </w:r>
      <w:r>
        <w:rPr>
          <w:noProof/>
        </w:rPr>
        <w:t>20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505EEC">
        <w:rPr>
          <w:noProof/>
        </w:rPr>
        <w:fldChar w:fldCharType="begin"/>
      </w:r>
      <w:r>
        <w:rPr>
          <w:noProof/>
        </w:rPr>
        <w:instrText xml:space="preserve"> PAGEREF _Toc201408237 \h </w:instrText>
      </w:r>
      <w:r w:rsidR="00505EEC">
        <w:rPr>
          <w:noProof/>
        </w:rPr>
      </w:r>
      <w:r w:rsidR="00505EEC">
        <w:rPr>
          <w:noProof/>
        </w:rPr>
        <w:fldChar w:fldCharType="separate"/>
      </w:r>
      <w:r>
        <w:rPr>
          <w:noProof/>
        </w:rPr>
        <w:t>21</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6 - ReacTable</w:t>
      </w:r>
      <w:r>
        <w:rPr>
          <w:noProof/>
        </w:rPr>
        <w:tab/>
      </w:r>
      <w:r w:rsidR="00505EEC">
        <w:rPr>
          <w:noProof/>
        </w:rPr>
        <w:fldChar w:fldCharType="begin"/>
      </w:r>
      <w:r>
        <w:rPr>
          <w:noProof/>
        </w:rPr>
        <w:instrText xml:space="preserve"> PAGEREF _Toc201408238 \h </w:instrText>
      </w:r>
      <w:r w:rsidR="00505EEC">
        <w:rPr>
          <w:noProof/>
        </w:rPr>
      </w:r>
      <w:r w:rsidR="00505EEC">
        <w:rPr>
          <w:noProof/>
        </w:rPr>
        <w:fldChar w:fldCharType="separate"/>
      </w:r>
      <w:r>
        <w:rPr>
          <w:noProof/>
        </w:rPr>
        <w:t>22</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7 - iPhone</w:t>
      </w:r>
      <w:r>
        <w:rPr>
          <w:noProof/>
        </w:rPr>
        <w:tab/>
      </w:r>
      <w:r w:rsidR="00505EEC">
        <w:rPr>
          <w:noProof/>
        </w:rPr>
        <w:fldChar w:fldCharType="begin"/>
      </w:r>
      <w:r>
        <w:rPr>
          <w:noProof/>
        </w:rPr>
        <w:instrText xml:space="preserve"> PAGEREF _Toc201408239 \h </w:instrText>
      </w:r>
      <w:r w:rsidR="00505EEC">
        <w:rPr>
          <w:noProof/>
        </w:rPr>
      </w:r>
      <w:r w:rsidR="00505EEC">
        <w:rPr>
          <w:noProof/>
        </w:rPr>
        <w:fldChar w:fldCharType="separate"/>
      </w:r>
      <w:r>
        <w:rPr>
          <w:noProof/>
        </w:rPr>
        <w:t>23</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8 - Aumento de imagem no iPhone</w:t>
      </w:r>
      <w:r>
        <w:rPr>
          <w:noProof/>
        </w:rPr>
        <w:tab/>
      </w:r>
      <w:r w:rsidR="00505EEC">
        <w:rPr>
          <w:noProof/>
        </w:rPr>
        <w:fldChar w:fldCharType="begin"/>
      </w:r>
      <w:r>
        <w:rPr>
          <w:noProof/>
        </w:rPr>
        <w:instrText xml:space="preserve"> PAGEREF _Toc201408240 \h </w:instrText>
      </w:r>
      <w:r w:rsidR="00505EEC">
        <w:rPr>
          <w:noProof/>
        </w:rPr>
      </w:r>
      <w:r w:rsidR="00505EEC">
        <w:rPr>
          <w:noProof/>
        </w:rPr>
        <w:fldChar w:fldCharType="separate"/>
      </w:r>
      <w:r>
        <w:rPr>
          <w:noProof/>
        </w:rPr>
        <w:t>24</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9 - Emulador de SNES no iPhone</w:t>
      </w:r>
      <w:r>
        <w:rPr>
          <w:noProof/>
        </w:rPr>
        <w:tab/>
      </w:r>
      <w:r w:rsidR="00505EEC">
        <w:rPr>
          <w:noProof/>
        </w:rPr>
        <w:fldChar w:fldCharType="begin"/>
      </w:r>
      <w:r>
        <w:rPr>
          <w:noProof/>
        </w:rPr>
        <w:instrText xml:space="preserve"> PAGEREF _Toc201408241 \h </w:instrText>
      </w:r>
      <w:r w:rsidR="00505EEC">
        <w:rPr>
          <w:noProof/>
        </w:rPr>
      </w:r>
      <w:r w:rsidR="00505EEC">
        <w:rPr>
          <w:noProof/>
        </w:rPr>
        <w:fldChar w:fldCharType="separate"/>
      </w:r>
      <w:r>
        <w:rPr>
          <w:noProof/>
        </w:rPr>
        <w:t>24</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10 - Exemplo de campanha em andamento</w:t>
      </w:r>
      <w:r>
        <w:rPr>
          <w:noProof/>
        </w:rPr>
        <w:tab/>
      </w:r>
      <w:r w:rsidR="00505EEC">
        <w:rPr>
          <w:noProof/>
        </w:rPr>
        <w:fldChar w:fldCharType="begin"/>
      </w:r>
      <w:r>
        <w:rPr>
          <w:noProof/>
        </w:rPr>
        <w:instrText xml:space="preserve"> PAGEREF _Toc201408242 \h </w:instrText>
      </w:r>
      <w:r w:rsidR="00505EEC">
        <w:rPr>
          <w:noProof/>
        </w:rPr>
      </w:r>
      <w:r w:rsidR="00505EEC">
        <w:rPr>
          <w:noProof/>
        </w:rPr>
        <w:fldChar w:fldCharType="separate"/>
      </w:r>
      <w:r>
        <w:rPr>
          <w:noProof/>
        </w:rPr>
        <w:t>27</w:t>
      </w:r>
      <w:r w:rsidR="00505EEC">
        <w:rPr>
          <w:noProof/>
        </w:rPr>
        <w:fldChar w:fldCharType="end"/>
      </w:r>
    </w:p>
    <w:p w:rsidR="002B7921" w:rsidRPr="002B7921" w:rsidRDefault="002B7921">
      <w:pPr>
        <w:pStyle w:val="ndicedeilustraes"/>
        <w:rPr>
          <w:rFonts w:asciiTheme="minorHAnsi" w:eastAsiaTheme="minorEastAsia" w:hAnsiTheme="minorHAnsi" w:cstheme="minorBidi"/>
          <w:noProof/>
          <w:kern w:val="0"/>
          <w:sz w:val="22"/>
          <w:szCs w:val="22"/>
          <w:lang w:val="en-US" w:eastAsia="pt-BR"/>
        </w:rPr>
      </w:pPr>
      <w:r w:rsidRPr="002B7921">
        <w:rPr>
          <w:noProof/>
          <w:lang w:val="en-US"/>
        </w:rPr>
        <w:t>Figura 11 - Zork (1979)</w:t>
      </w:r>
      <w:r w:rsidRPr="002B7921">
        <w:rPr>
          <w:noProof/>
          <w:lang w:val="en-US"/>
        </w:rPr>
        <w:tab/>
      </w:r>
      <w:r w:rsidR="00505EEC">
        <w:rPr>
          <w:noProof/>
        </w:rPr>
        <w:fldChar w:fldCharType="begin"/>
      </w:r>
      <w:r w:rsidRPr="002B7921">
        <w:rPr>
          <w:noProof/>
          <w:lang w:val="en-US"/>
        </w:rPr>
        <w:instrText xml:space="preserve"> PAGEREF _Toc201408243 \h </w:instrText>
      </w:r>
      <w:r w:rsidR="00505EEC">
        <w:rPr>
          <w:noProof/>
        </w:rPr>
      </w:r>
      <w:r w:rsidR="00505EEC">
        <w:rPr>
          <w:noProof/>
        </w:rPr>
        <w:fldChar w:fldCharType="separate"/>
      </w:r>
      <w:r w:rsidRPr="002B7921">
        <w:rPr>
          <w:noProof/>
          <w:lang w:val="en-US"/>
        </w:rPr>
        <w:t>28</w:t>
      </w:r>
      <w:r w:rsidR="00505EEC">
        <w:rPr>
          <w:noProof/>
        </w:rPr>
        <w:fldChar w:fldCharType="end"/>
      </w:r>
    </w:p>
    <w:p w:rsidR="002B7921" w:rsidRPr="002B7921" w:rsidRDefault="002B7921">
      <w:pPr>
        <w:pStyle w:val="ndicedeilustraes"/>
        <w:rPr>
          <w:rFonts w:asciiTheme="minorHAnsi" w:eastAsiaTheme="minorEastAsia" w:hAnsiTheme="minorHAnsi" w:cstheme="minorBidi"/>
          <w:noProof/>
          <w:kern w:val="0"/>
          <w:sz w:val="22"/>
          <w:szCs w:val="22"/>
          <w:lang w:val="en-US" w:eastAsia="pt-BR"/>
        </w:rPr>
      </w:pPr>
      <w:r w:rsidRPr="002B7921">
        <w:rPr>
          <w:noProof/>
          <w:lang w:val="en-US"/>
        </w:rPr>
        <w:t>Figura 12 - Final Fantasy - Square (1987)</w:t>
      </w:r>
      <w:r w:rsidRPr="002B7921">
        <w:rPr>
          <w:noProof/>
          <w:lang w:val="en-US"/>
        </w:rPr>
        <w:tab/>
      </w:r>
      <w:r w:rsidR="00505EEC">
        <w:rPr>
          <w:noProof/>
        </w:rPr>
        <w:fldChar w:fldCharType="begin"/>
      </w:r>
      <w:r w:rsidRPr="002B7921">
        <w:rPr>
          <w:noProof/>
          <w:lang w:val="en-US"/>
        </w:rPr>
        <w:instrText xml:space="preserve"> PAGEREF _Toc201408244 \h </w:instrText>
      </w:r>
      <w:r w:rsidR="00505EEC">
        <w:rPr>
          <w:noProof/>
        </w:rPr>
      </w:r>
      <w:r w:rsidR="00505EEC">
        <w:rPr>
          <w:noProof/>
        </w:rPr>
        <w:fldChar w:fldCharType="separate"/>
      </w:r>
      <w:r w:rsidRPr="002B7921">
        <w:rPr>
          <w:noProof/>
          <w:lang w:val="en-US"/>
        </w:rPr>
        <w:t>28</w:t>
      </w:r>
      <w:r w:rsidR="00505EEC">
        <w:rPr>
          <w:noProof/>
        </w:rPr>
        <w:fldChar w:fldCharType="end"/>
      </w:r>
    </w:p>
    <w:p w:rsidR="002B7921" w:rsidRPr="002B7921" w:rsidRDefault="002B7921">
      <w:pPr>
        <w:pStyle w:val="ndicedeilustraes"/>
        <w:rPr>
          <w:rFonts w:asciiTheme="minorHAnsi" w:eastAsiaTheme="minorEastAsia" w:hAnsiTheme="minorHAnsi" w:cstheme="minorBidi"/>
          <w:noProof/>
          <w:kern w:val="0"/>
          <w:sz w:val="22"/>
          <w:szCs w:val="22"/>
          <w:lang w:val="en-US" w:eastAsia="pt-BR"/>
        </w:rPr>
      </w:pPr>
      <w:r w:rsidRPr="002B7921">
        <w:rPr>
          <w:noProof/>
          <w:lang w:val="en-US"/>
        </w:rPr>
        <w:t>Figura 13 - Final Fantasy VII - Squaresoft (1997)</w:t>
      </w:r>
      <w:r w:rsidRPr="002B7921">
        <w:rPr>
          <w:noProof/>
          <w:lang w:val="en-US"/>
        </w:rPr>
        <w:tab/>
      </w:r>
      <w:r w:rsidR="00505EEC">
        <w:rPr>
          <w:noProof/>
        </w:rPr>
        <w:fldChar w:fldCharType="begin"/>
      </w:r>
      <w:r w:rsidRPr="002B7921">
        <w:rPr>
          <w:noProof/>
          <w:lang w:val="en-US"/>
        </w:rPr>
        <w:instrText xml:space="preserve"> PAGEREF _Toc201408245 \h </w:instrText>
      </w:r>
      <w:r w:rsidR="00505EEC">
        <w:rPr>
          <w:noProof/>
        </w:rPr>
      </w:r>
      <w:r w:rsidR="00505EEC">
        <w:rPr>
          <w:noProof/>
        </w:rPr>
        <w:fldChar w:fldCharType="separate"/>
      </w:r>
      <w:r w:rsidRPr="002B7921">
        <w:rPr>
          <w:noProof/>
          <w:lang w:val="en-US"/>
        </w:rPr>
        <w:t>29</w:t>
      </w:r>
      <w:r w:rsidR="00505EEC">
        <w:rPr>
          <w:noProof/>
        </w:rPr>
        <w:fldChar w:fldCharType="end"/>
      </w:r>
    </w:p>
    <w:p w:rsidR="002B7921" w:rsidRPr="002B7921" w:rsidRDefault="002B7921">
      <w:pPr>
        <w:pStyle w:val="ndicedeilustraes"/>
        <w:rPr>
          <w:rFonts w:asciiTheme="minorHAnsi" w:eastAsiaTheme="minorEastAsia" w:hAnsiTheme="minorHAnsi" w:cstheme="minorBidi"/>
          <w:noProof/>
          <w:kern w:val="0"/>
          <w:sz w:val="22"/>
          <w:szCs w:val="22"/>
          <w:lang w:val="en-US" w:eastAsia="pt-BR"/>
        </w:rPr>
      </w:pPr>
      <w:r w:rsidRPr="00D74A67">
        <w:rPr>
          <w:noProof/>
          <w:lang w:val="en-US"/>
        </w:rPr>
        <w:t>Figura 14 - World of Warcraft - Blizzard (2004)</w:t>
      </w:r>
      <w:r w:rsidRPr="002B7921">
        <w:rPr>
          <w:noProof/>
          <w:lang w:val="en-US"/>
        </w:rPr>
        <w:tab/>
      </w:r>
      <w:r w:rsidR="00505EEC">
        <w:rPr>
          <w:noProof/>
        </w:rPr>
        <w:fldChar w:fldCharType="begin"/>
      </w:r>
      <w:r w:rsidRPr="002B7921">
        <w:rPr>
          <w:noProof/>
          <w:lang w:val="en-US"/>
        </w:rPr>
        <w:instrText xml:space="preserve"> PAGEREF _Toc201408246 \h </w:instrText>
      </w:r>
      <w:r w:rsidR="00505EEC">
        <w:rPr>
          <w:noProof/>
        </w:rPr>
      </w:r>
      <w:r w:rsidR="00505EEC">
        <w:rPr>
          <w:noProof/>
        </w:rPr>
        <w:fldChar w:fldCharType="separate"/>
      </w:r>
      <w:r w:rsidRPr="002B7921">
        <w:rPr>
          <w:noProof/>
          <w:lang w:val="en-US"/>
        </w:rPr>
        <w:t>29</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15 - Cenário tridimensional isométrico</w:t>
      </w:r>
      <w:r>
        <w:rPr>
          <w:noProof/>
        </w:rPr>
        <w:tab/>
      </w:r>
      <w:r w:rsidR="00505EEC">
        <w:rPr>
          <w:noProof/>
        </w:rPr>
        <w:fldChar w:fldCharType="begin"/>
      </w:r>
      <w:r>
        <w:rPr>
          <w:noProof/>
        </w:rPr>
        <w:instrText xml:space="preserve"> PAGEREF _Toc201408247 \h </w:instrText>
      </w:r>
      <w:r w:rsidR="00505EEC">
        <w:rPr>
          <w:noProof/>
        </w:rPr>
      </w:r>
      <w:r w:rsidR="00505EEC">
        <w:rPr>
          <w:noProof/>
        </w:rPr>
        <w:fldChar w:fldCharType="separate"/>
      </w:r>
      <w:r>
        <w:rPr>
          <w:noProof/>
        </w:rPr>
        <w:t>30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16 - Personagem e sua área de atuação</w:t>
      </w:r>
      <w:r>
        <w:rPr>
          <w:noProof/>
        </w:rPr>
        <w:tab/>
      </w:r>
      <w:r w:rsidR="00505EEC">
        <w:rPr>
          <w:noProof/>
        </w:rPr>
        <w:fldChar w:fldCharType="begin"/>
      </w:r>
      <w:r>
        <w:rPr>
          <w:noProof/>
        </w:rPr>
        <w:instrText xml:space="preserve"> PAGEREF _Toc201408248 \h </w:instrText>
      </w:r>
      <w:r w:rsidR="00505EEC">
        <w:rPr>
          <w:noProof/>
        </w:rPr>
      </w:r>
      <w:r w:rsidR="00505EEC">
        <w:rPr>
          <w:noProof/>
        </w:rPr>
        <w:fldChar w:fldCharType="separate"/>
      </w:r>
      <w:r>
        <w:rPr>
          <w:noProof/>
        </w:rPr>
        <w:t>30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17 - Personagem efetuando um ataque</w:t>
      </w:r>
      <w:r>
        <w:rPr>
          <w:noProof/>
        </w:rPr>
        <w:tab/>
      </w:r>
      <w:r w:rsidR="00505EEC">
        <w:rPr>
          <w:noProof/>
        </w:rPr>
        <w:fldChar w:fldCharType="begin"/>
      </w:r>
      <w:r>
        <w:rPr>
          <w:noProof/>
        </w:rPr>
        <w:instrText xml:space="preserve"> PAGEREF _Toc201408249 \h </w:instrText>
      </w:r>
      <w:r w:rsidR="00505EEC">
        <w:rPr>
          <w:noProof/>
        </w:rPr>
      </w:r>
      <w:r w:rsidR="00505EEC">
        <w:rPr>
          <w:noProof/>
        </w:rPr>
        <w:fldChar w:fldCharType="separate"/>
      </w:r>
      <w:r>
        <w:rPr>
          <w:noProof/>
        </w:rPr>
        <w:t>31</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18 - Rear Illumination</w:t>
      </w:r>
      <w:r>
        <w:rPr>
          <w:noProof/>
        </w:rPr>
        <w:tab/>
      </w:r>
      <w:r w:rsidR="00505EEC">
        <w:rPr>
          <w:noProof/>
        </w:rPr>
        <w:fldChar w:fldCharType="begin"/>
      </w:r>
      <w:r>
        <w:rPr>
          <w:noProof/>
        </w:rPr>
        <w:instrText xml:space="preserve"> PAGEREF _Toc201408250 \h </w:instrText>
      </w:r>
      <w:r w:rsidR="00505EEC">
        <w:rPr>
          <w:noProof/>
        </w:rPr>
      </w:r>
      <w:r w:rsidR="00505EEC">
        <w:rPr>
          <w:noProof/>
        </w:rPr>
        <w:fldChar w:fldCharType="separate"/>
      </w:r>
      <w:r>
        <w:rPr>
          <w:noProof/>
        </w:rPr>
        <w:t>33</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19 - Exemplo da detecção de toques utilizando Rear Illumination</w:t>
      </w:r>
      <w:r>
        <w:rPr>
          <w:noProof/>
        </w:rPr>
        <w:tab/>
      </w:r>
      <w:r w:rsidR="00505EEC">
        <w:rPr>
          <w:noProof/>
        </w:rPr>
        <w:fldChar w:fldCharType="begin"/>
      </w:r>
      <w:r>
        <w:rPr>
          <w:noProof/>
        </w:rPr>
        <w:instrText xml:space="preserve"> PAGEREF _Toc201408251 \h </w:instrText>
      </w:r>
      <w:r w:rsidR="00505EEC">
        <w:rPr>
          <w:noProof/>
        </w:rPr>
      </w:r>
      <w:r w:rsidR="00505EEC">
        <w:rPr>
          <w:noProof/>
        </w:rPr>
        <w:fldChar w:fldCharType="separate"/>
      </w:r>
      <w:r>
        <w:rPr>
          <w:noProof/>
        </w:rPr>
        <w:t>33</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20 - Front Illumination</w:t>
      </w:r>
      <w:r>
        <w:rPr>
          <w:noProof/>
        </w:rPr>
        <w:tab/>
      </w:r>
      <w:r w:rsidR="00505EEC">
        <w:rPr>
          <w:noProof/>
        </w:rPr>
        <w:fldChar w:fldCharType="begin"/>
      </w:r>
      <w:r>
        <w:rPr>
          <w:noProof/>
        </w:rPr>
        <w:instrText xml:space="preserve"> PAGEREF _Toc201408252 \h </w:instrText>
      </w:r>
      <w:r w:rsidR="00505EEC">
        <w:rPr>
          <w:noProof/>
        </w:rPr>
      </w:r>
      <w:r w:rsidR="00505EEC">
        <w:rPr>
          <w:noProof/>
        </w:rPr>
        <w:fldChar w:fldCharType="separate"/>
      </w:r>
      <w:r>
        <w:rPr>
          <w:noProof/>
        </w:rPr>
        <w:t>34</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21 - Exemplo da detecção de toques utilizando Front Illumination</w:t>
      </w:r>
      <w:r>
        <w:rPr>
          <w:noProof/>
        </w:rPr>
        <w:tab/>
      </w:r>
      <w:r w:rsidR="00505EEC">
        <w:rPr>
          <w:noProof/>
        </w:rPr>
        <w:fldChar w:fldCharType="begin"/>
      </w:r>
      <w:r>
        <w:rPr>
          <w:noProof/>
        </w:rPr>
        <w:instrText xml:space="preserve"> PAGEREF _Toc201408253 \h </w:instrText>
      </w:r>
      <w:r w:rsidR="00505EEC">
        <w:rPr>
          <w:noProof/>
        </w:rPr>
      </w:r>
      <w:r w:rsidR="00505EEC">
        <w:rPr>
          <w:noProof/>
        </w:rPr>
        <w:fldChar w:fldCharType="separate"/>
      </w:r>
      <w:r>
        <w:rPr>
          <w:noProof/>
        </w:rPr>
        <w:t>34</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22 - Exemplos de reflexão com refração e reflexão total da luz</w:t>
      </w:r>
      <w:r>
        <w:rPr>
          <w:noProof/>
        </w:rPr>
        <w:tab/>
      </w:r>
      <w:r w:rsidR="00505EEC">
        <w:rPr>
          <w:noProof/>
        </w:rPr>
        <w:fldChar w:fldCharType="begin"/>
      </w:r>
      <w:r>
        <w:rPr>
          <w:noProof/>
        </w:rPr>
        <w:instrText xml:space="preserve"> PAGEREF _Toc201408254 \h </w:instrText>
      </w:r>
      <w:r w:rsidR="00505EEC">
        <w:rPr>
          <w:noProof/>
        </w:rPr>
      </w:r>
      <w:r w:rsidR="00505EEC">
        <w:rPr>
          <w:noProof/>
        </w:rPr>
        <w:fldChar w:fldCharType="separate"/>
      </w:r>
      <w:r>
        <w:rPr>
          <w:noProof/>
        </w:rPr>
        <w:t>35</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23 - Reflexão total interna frustrada da luz</w:t>
      </w:r>
      <w:r>
        <w:rPr>
          <w:noProof/>
        </w:rPr>
        <w:tab/>
      </w:r>
      <w:r w:rsidR="00505EEC">
        <w:rPr>
          <w:noProof/>
        </w:rPr>
        <w:fldChar w:fldCharType="begin"/>
      </w:r>
      <w:r>
        <w:rPr>
          <w:noProof/>
        </w:rPr>
        <w:instrText xml:space="preserve"> PAGEREF _Toc201408255 \h </w:instrText>
      </w:r>
      <w:r w:rsidR="00505EEC">
        <w:rPr>
          <w:noProof/>
        </w:rPr>
      </w:r>
      <w:r w:rsidR="00505EEC">
        <w:rPr>
          <w:noProof/>
        </w:rPr>
        <w:fldChar w:fldCharType="separate"/>
      </w:r>
      <w:r>
        <w:rPr>
          <w:noProof/>
        </w:rPr>
        <w:t>35</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24 - Exemplo da detecção de toques utilizando FTIR</w:t>
      </w:r>
      <w:r>
        <w:rPr>
          <w:noProof/>
        </w:rPr>
        <w:tab/>
      </w:r>
      <w:r w:rsidR="00505EEC">
        <w:rPr>
          <w:noProof/>
        </w:rPr>
        <w:fldChar w:fldCharType="begin"/>
      </w:r>
      <w:r>
        <w:rPr>
          <w:noProof/>
        </w:rPr>
        <w:instrText xml:space="preserve"> PAGEREF _Toc201408256 \h </w:instrText>
      </w:r>
      <w:r w:rsidR="00505EEC">
        <w:rPr>
          <w:noProof/>
        </w:rPr>
      </w:r>
      <w:r w:rsidR="00505EEC">
        <w:rPr>
          <w:noProof/>
        </w:rPr>
        <w:fldChar w:fldCharType="separate"/>
      </w:r>
      <w:r>
        <w:rPr>
          <w:noProof/>
        </w:rPr>
        <w:t>36</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25 - ReacTIVision reconhecendo um fiducial</w:t>
      </w:r>
      <w:r>
        <w:rPr>
          <w:noProof/>
        </w:rPr>
        <w:tab/>
      </w:r>
      <w:r w:rsidR="00505EEC">
        <w:rPr>
          <w:noProof/>
        </w:rPr>
        <w:fldChar w:fldCharType="begin"/>
      </w:r>
      <w:r>
        <w:rPr>
          <w:noProof/>
        </w:rPr>
        <w:instrText xml:space="preserve"> PAGEREF _Toc201408257 \h </w:instrText>
      </w:r>
      <w:r w:rsidR="00505EEC">
        <w:rPr>
          <w:noProof/>
        </w:rPr>
      </w:r>
      <w:r w:rsidR="00505EEC">
        <w:rPr>
          <w:noProof/>
        </w:rPr>
        <w:fldChar w:fldCharType="separate"/>
      </w:r>
      <w:r>
        <w:rPr>
          <w:noProof/>
        </w:rPr>
        <w:t>38</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26 - Marcadores fiduciais</w:t>
      </w:r>
      <w:r>
        <w:rPr>
          <w:noProof/>
        </w:rPr>
        <w:tab/>
      </w:r>
      <w:r w:rsidR="00505EEC">
        <w:rPr>
          <w:noProof/>
        </w:rPr>
        <w:fldChar w:fldCharType="begin"/>
      </w:r>
      <w:r>
        <w:rPr>
          <w:noProof/>
        </w:rPr>
        <w:instrText xml:space="preserve"> PAGEREF _Toc201408258 \h </w:instrText>
      </w:r>
      <w:r w:rsidR="00505EEC">
        <w:rPr>
          <w:noProof/>
        </w:rPr>
      </w:r>
      <w:r w:rsidR="00505EEC">
        <w:rPr>
          <w:noProof/>
        </w:rPr>
        <w:fldChar w:fldCharType="separate"/>
      </w:r>
      <w:r>
        <w:rPr>
          <w:noProof/>
        </w:rPr>
        <w:t>39</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27 - Exemplo de interpolação no cálculo da posição do toque</w:t>
      </w:r>
      <w:r>
        <w:rPr>
          <w:noProof/>
        </w:rPr>
        <w:tab/>
      </w:r>
      <w:r w:rsidR="00505EEC">
        <w:rPr>
          <w:noProof/>
        </w:rPr>
        <w:fldChar w:fldCharType="begin"/>
      </w:r>
      <w:r>
        <w:rPr>
          <w:noProof/>
        </w:rPr>
        <w:instrText xml:space="preserve"> PAGEREF _Toc201408259 \h </w:instrText>
      </w:r>
      <w:r w:rsidR="00505EEC">
        <w:rPr>
          <w:noProof/>
        </w:rPr>
      </w:r>
      <w:r w:rsidR="00505EEC">
        <w:rPr>
          <w:noProof/>
        </w:rPr>
        <w:fldChar w:fldCharType="separate"/>
      </w:r>
      <w:r>
        <w:rPr>
          <w:noProof/>
        </w:rPr>
        <w:t>41</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28 - Demonstração do software de calibração</w:t>
      </w:r>
      <w:r>
        <w:rPr>
          <w:noProof/>
        </w:rPr>
        <w:tab/>
      </w:r>
      <w:r w:rsidR="00505EEC">
        <w:rPr>
          <w:noProof/>
        </w:rPr>
        <w:fldChar w:fldCharType="begin"/>
      </w:r>
      <w:r>
        <w:rPr>
          <w:noProof/>
        </w:rPr>
        <w:instrText xml:space="preserve"> PAGEREF _Toc201408260 \h </w:instrText>
      </w:r>
      <w:r w:rsidR="00505EEC">
        <w:rPr>
          <w:noProof/>
        </w:rPr>
      </w:r>
      <w:r w:rsidR="00505EEC">
        <w:rPr>
          <w:noProof/>
        </w:rPr>
        <w:fldChar w:fldCharType="separate"/>
      </w:r>
      <w:r>
        <w:rPr>
          <w:noProof/>
        </w:rPr>
        <w:t>41</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29 - Elementos do jogo</w:t>
      </w:r>
      <w:r>
        <w:rPr>
          <w:noProof/>
        </w:rPr>
        <w:tab/>
      </w:r>
      <w:r w:rsidR="00505EEC">
        <w:rPr>
          <w:noProof/>
        </w:rPr>
        <w:fldChar w:fldCharType="begin"/>
      </w:r>
      <w:r>
        <w:rPr>
          <w:noProof/>
        </w:rPr>
        <w:instrText xml:space="preserve"> PAGEREF _Toc201408261 \h </w:instrText>
      </w:r>
      <w:r w:rsidR="00505EEC">
        <w:rPr>
          <w:noProof/>
        </w:rPr>
      </w:r>
      <w:r w:rsidR="00505EEC">
        <w:rPr>
          <w:noProof/>
        </w:rPr>
        <w:fldChar w:fldCharType="separate"/>
      </w:r>
      <w:r>
        <w:rPr>
          <w:noProof/>
        </w:rPr>
        <w:t>43</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30 - Arquitetura do sistema</w:t>
      </w:r>
      <w:r>
        <w:rPr>
          <w:noProof/>
        </w:rPr>
        <w:tab/>
      </w:r>
      <w:r w:rsidR="00505EEC">
        <w:rPr>
          <w:noProof/>
        </w:rPr>
        <w:fldChar w:fldCharType="begin"/>
      </w:r>
      <w:r>
        <w:rPr>
          <w:noProof/>
        </w:rPr>
        <w:instrText xml:space="preserve"> PAGEREF _Toc201408262 \h </w:instrText>
      </w:r>
      <w:r w:rsidR="00505EEC">
        <w:rPr>
          <w:noProof/>
        </w:rPr>
      </w:r>
      <w:r w:rsidR="00505EEC">
        <w:rPr>
          <w:noProof/>
        </w:rPr>
        <w:fldChar w:fldCharType="separate"/>
      </w:r>
      <w:r>
        <w:rPr>
          <w:noProof/>
        </w:rPr>
        <w:t>45</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31 - Mesa multi-toque utilizada no projeto</w:t>
      </w:r>
      <w:r>
        <w:rPr>
          <w:noProof/>
        </w:rPr>
        <w:tab/>
      </w:r>
      <w:r w:rsidR="00505EEC">
        <w:rPr>
          <w:noProof/>
        </w:rPr>
        <w:fldChar w:fldCharType="begin"/>
      </w:r>
      <w:r>
        <w:rPr>
          <w:noProof/>
        </w:rPr>
        <w:instrText xml:space="preserve"> PAGEREF _Toc201408263 \h </w:instrText>
      </w:r>
      <w:r w:rsidR="00505EEC">
        <w:rPr>
          <w:noProof/>
        </w:rPr>
      </w:r>
      <w:r w:rsidR="00505EEC">
        <w:rPr>
          <w:noProof/>
        </w:rPr>
        <w:fldChar w:fldCharType="separate"/>
      </w:r>
      <w:r>
        <w:rPr>
          <w:noProof/>
        </w:rPr>
        <w:t>46</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32 - Contraste do toque na mesa antes da reestruturação</w:t>
      </w:r>
      <w:r>
        <w:rPr>
          <w:noProof/>
        </w:rPr>
        <w:tab/>
      </w:r>
      <w:r w:rsidR="00505EEC">
        <w:rPr>
          <w:noProof/>
        </w:rPr>
        <w:fldChar w:fldCharType="begin"/>
      </w:r>
      <w:r>
        <w:rPr>
          <w:noProof/>
        </w:rPr>
        <w:instrText xml:space="preserve"> PAGEREF _Toc201408264 \h </w:instrText>
      </w:r>
      <w:r w:rsidR="00505EEC">
        <w:rPr>
          <w:noProof/>
        </w:rPr>
      </w:r>
      <w:r w:rsidR="00505EEC">
        <w:rPr>
          <w:noProof/>
        </w:rPr>
        <w:fldChar w:fldCharType="separate"/>
      </w:r>
      <w:r>
        <w:rPr>
          <w:noProof/>
        </w:rPr>
        <w:t>47</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33 - Parte elétrica após a reestruturação</w:t>
      </w:r>
      <w:r>
        <w:rPr>
          <w:noProof/>
        </w:rPr>
        <w:tab/>
      </w:r>
      <w:r w:rsidR="00505EEC">
        <w:rPr>
          <w:noProof/>
        </w:rPr>
        <w:fldChar w:fldCharType="begin"/>
      </w:r>
      <w:r>
        <w:rPr>
          <w:noProof/>
        </w:rPr>
        <w:instrText xml:space="preserve"> PAGEREF _Toc201408265 \h </w:instrText>
      </w:r>
      <w:r w:rsidR="00505EEC">
        <w:rPr>
          <w:noProof/>
        </w:rPr>
      </w:r>
      <w:r w:rsidR="00505EEC">
        <w:rPr>
          <w:noProof/>
        </w:rPr>
        <w:fldChar w:fldCharType="separate"/>
      </w:r>
      <w:r>
        <w:rPr>
          <w:noProof/>
        </w:rPr>
        <w:t>47</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34 - Representação do circuito elétrico da mesa</w:t>
      </w:r>
      <w:r>
        <w:rPr>
          <w:noProof/>
        </w:rPr>
        <w:tab/>
      </w:r>
      <w:r w:rsidR="00505EEC">
        <w:rPr>
          <w:noProof/>
        </w:rPr>
        <w:fldChar w:fldCharType="begin"/>
      </w:r>
      <w:r>
        <w:rPr>
          <w:noProof/>
        </w:rPr>
        <w:instrText xml:space="preserve"> PAGEREF _Toc201408266 \h </w:instrText>
      </w:r>
      <w:r w:rsidR="00505EEC">
        <w:rPr>
          <w:noProof/>
        </w:rPr>
      </w:r>
      <w:r w:rsidR="00505EEC">
        <w:rPr>
          <w:noProof/>
        </w:rPr>
        <w:fldChar w:fldCharType="separate"/>
      </w:r>
      <w:r>
        <w:rPr>
          <w:noProof/>
        </w:rPr>
        <w:t>48</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35 - Contraste do toque na mesa após reestruturação</w:t>
      </w:r>
      <w:r>
        <w:rPr>
          <w:noProof/>
        </w:rPr>
        <w:tab/>
      </w:r>
      <w:r w:rsidR="00505EEC">
        <w:rPr>
          <w:noProof/>
        </w:rPr>
        <w:fldChar w:fldCharType="begin"/>
      </w:r>
      <w:r>
        <w:rPr>
          <w:noProof/>
        </w:rPr>
        <w:instrText xml:space="preserve"> PAGEREF _Toc201408267 \h </w:instrText>
      </w:r>
      <w:r w:rsidR="00505EEC">
        <w:rPr>
          <w:noProof/>
        </w:rPr>
      </w:r>
      <w:r w:rsidR="00505EEC">
        <w:rPr>
          <w:noProof/>
        </w:rPr>
        <w:fldChar w:fldCharType="separate"/>
      </w:r>
      <w:r>
        <w:rPr>
          <w:noProof/>
        </w:rPr>
        <w:t>49</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36 - Placa de circuito impresso com os resistores de 56Ω e 5,6Ω</w:t>
      </w:r>
      <w:r>
        <w:rPr>
          <w:noProof/>
        </w:rPr>
        <w:tab/>
      </w:r>
      <w:r w:rsidR="00505EEC">
        <w:rPr>
          <w:noProof/>
        </w:rPr>
        <w:fldChar w:fldCharType="begin"/>
      </w:r>
      <w:r>
        <w:rPr>
          <w:noProof/>
        </w:rPr>
        <w:instrText xml:space="preserve"> PAGEREF _Toc201408268 \h </w:instrText>
      </w:r>
      <w:r w:rsidR="00505EEC">
        <w:rPr>
          <w:noProof/>
        </w:rPr>
      </w:r>
      <w:r w:rsidR="00505EEC">
        <w:rPr>
          <w:noProof/>
        </w:rPr>
        <w:fldChar w:fldCharType="separate"/>
      </w:r>
      <w:r>
        <w:rPr>
          <w:noProof/>
        </w:rPr>
        <w:t>49</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37 - Conector com LED e plug de conexão</w:t>
      </w:r>
      <w:r>
        <w:rPr>
          <w:noProof/>
        </w:rPr>
        <w:tab/>
      </w:r>
      <w:r w:rsidR="00505EEC">
        <w:rPr>
          <w:noProof/>
        </w:rPr>
        <w:fldChar w:fldCharType="begin"/>
      </w:r>
      <w:r>
        <w:rPr>
          <w:noProof/>
        </w:rPr>
        <w:instrText xml:space="preserve"> PAGEREF _Toc201408269 \h </w:instrText>
      </w:r>
      <w:r w:rsidR="00505EEC">
        <w:rPr>
          <w:noProof/>
        </w:rPr>
      </w:r>
      <w:r w:rsidR="00505EEC">
        <w:rPr>
          <w:noProof/>
        </w:rPr>
        <w:fldChar w:fldCharType="separate"/>
      </w:r>
      <w:r>
        <w:rPr>
          <w:noProof/>
        </w:rPr>
        <w:t>49</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38 - Toque com e sem o filtro inibidor da luz infravermelha</w:t>
      </w:r>
      <w:r>
        <w:rPr>
          <w:noProof/>
        </w:rPr>
        <w:tab/>
      </w:r>
      <w:r w:rsidR="00505EEC">
        <w:rPr>
          <w:noProof/>
        </w:rPr>
        <w:fldChar w:fldCharType="begin"/>
      </w:r>
      <w:r>
        <w:rPr>
          <w:noProof/>
        </w:rPr>
        <w:instrText xml:space="preserve"> PAGEREF _Toc201408270 \h </w:instrText>
      </w:r>
      <w:r w:rsidR="00505EEC">
        <w:rPr>
          <w:noProof/>
        </w:rPr>
      </w:r>
      <w:r w:rsidR="00505EEC">
        <w:rPr>
          <w:noProof/>
        </w:rPr>
        <w:fldChar w:fldCharType="separate"/>
      </w:r>
      <w:r>
        <w:rPr>
          <w:noProof/>
        </w:rPr>
        <w:t>50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39 - Toque com e sem o filtro inibidor da luz visível</w:t>
      </w:r>
      <w:r>
        <w:rPr>
          <w:noProof/>
        </w:rPr>
        <w:tab/>
      </w:r>
      <w:r w:rsidR="00505EEC">
        <w:rPr>
          <w:noProof/>
        </w:rPr>
        <w:fldChar w:fldCharType="begin"/>
      </w:r>
      <w:r>
        <w:rPr>
          <w:noProof/>
        </w:rPr>
        <w:instrText xml:space="preserve"> PAGEREF _Toc201408271 \h </w:instrText>
      </w:r>
      <w:r w:rsidR="00505EEC">
        <w:rPr>
          <w:noProof/>
        </w:rPr>
      </w:r>
      <w:r w:rsidR="00505EEC">
        <w:rPr>
          <w:noProof/>
        </w:rPr>
        <w:fldChar w:fldCharType="separate"/>
      </w:r>
      <w:r>
        <w:rPr>
          <w:noProof/>
        </w:rPr>
        <w:t>50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40 - Microsoft LifeCam VX 6000</w:t>
      </w:r>
      <w:r>
        <w:rPr>
          <w:noProof/>
        </w:rPr>
        <w:tab/>
      </w:r>
      <w:r w:rsidR="00505EEC">
        <w:rPr>
          <w:noProof/>
        </w:rPr>
        <w:fldChar w:fldCharType="begin"/>
      </w:r>
      <w:r>
        <w:rPr>
          <w:noProof/>
        </w:rPr>
        <w:instrText xml:space="preserve"> PAGEREF _Toc201408272 \h </w:instrText>
      </w:r>
      <w:r w:rsidR="00505EEC">
        <w:rPr>
          <w:noProof/>
        </w:rPr>
      </w:r>
      <w:r w:rsidR="00505EEC">
        <w:rPr>
          <w:noProof/>
        </w:rPr>
        <w:fldChar w:fldCharType="separate"/>
      </w:r>
      <w:r>
        <w:rPr>
          <w:noProof/>
        </w:rPr>
        <w:t>50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41 - Sistema de projeção</w:t>
      </w:r>
      <w:r>
        <w:rPr>
          <w:noProof/>
        </w:rPr>
        <w:tab/>
      </w:r>
      <w:r w:rsidR="00505EEC">
        <w:rPr>
          <w:noProof/>
        </w:rPr>
        <w:fldChar w:fldCharType="begin"/>
      </w:r>
      <w:r>
        <w:rPr>
          <w:noProof/>
        </w:rPr>
        <w:instrText xml:space="preserve"> PAGEREF _Toc201408273 \h </w:instrText>
      </w:r>
      <w:r w:rsidR="00505EEC">
        <w:rPr>
          <w:noProof/>
        </w:rPr>
      </w:r>
      <w:r w:rsidR="00505EEC">
        <w:rPr>
          <w:noProof/>
        </w:rPr>
        <w:fldChar w:fldCharType="separate"/>
      </w:r>
      <w:r>
        <w:rPr>
          <w:noProof/>
        </w:rPr>
        <w:t>50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42 - Comparativo do toque antes e depois da reestruturação</w:t>
      </w:r>
      <w:r>
        <w:rPr>
          <w:noProof/>
        </w:rPr>
        <w:tab/>
      </w:r>
      <w:r w:rsidR="00505EEC">
        <w:rPr>
          <w:noProof/>
        </w:rPr>
        <w:fldChar w:fldCharType="begin"/>
      </w:r>
      <w:r>
        <w:rPr>
          <w:noProof/>
        </w:rPr>
        <w:instrText xml:space="preserve"> PAGEREF _Toc201408274 \h </w:instrText>
      </w:r>
      <w:r w:rsidR="00505EEC">
        <w:rPr>
          <w:noProof/>
        </w:rPr>
      </w:r>
      <w:r w:rsidR="00505EEC">
        <w:rPr>
          <w:noProof/>
        </w:rPr>
        <w:fldChar w:fldCharType="separate"/>
      </w:r>
      <w:r>
        <w:rPr>
          <w:noProof/>
        </w:rPr>
        <w:t>51</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43 - Copo e circuito com LED usado na iluminação do fiducial</w:t>
      </w:r>
      <w:r>
        <w:rPr>
          <w:noProof/>
        </w:rPr>
        <w:tab/>
      </w:r>
      <w:r w:rsidR="00505EEC">
        <w:rPr>
          <w:noProof/>
        </w:rPr>
        <w:fldChar w:fldCharType="begin"/>
      </w:r>
      <w:r>
        <w:rPr>
          <w:noProof/>
        </w:rPr>
        <w:instrText xml:space="preserve"> PAGEREF _Toc201408275 \h </w:instrText>
      </w:r>
      <w:r w:rsidR="00505EEC">
        <w:rPr>
          <w:noProof/>
        </w:rPr>
      </w:r>
      <w:r w:rsidR="00505EEC">
        <w:rPr>
          <w:noProof/>
        </w:rPr>
        <w:fldChar w:fldCharType="separate"/>
      </w:r>
      <w:r>
        <w:rPr>
          <w:noProof/>
        </w:rPr>
        <w:t>52</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44 - FTIR utilizando anteparo difusor para projeção</w:t>
      </w:r>
      <w:r>
        <w:rPr>
          <w:noProof/>
        </w:rPr>
        <w:tab/>
      </w:r>
      <w:r w:rsidR="00505EEC">
        <w:rPr>
          <w:noProof/>
        </w:rPr>
        <w:fldChar w:fldCharType="begin"/>
      </w:r>
      <w:r>
        <w:rPr>
          <w:noProof/>
        </w:rPr>
        <w:instrText xml:space="preserve"> PAGEREF _Toc201408276 \h </w:instrText>
      </w:r>
      <w:r w:rsidR="00505EEC">
        <w:rPr>
          <w:noProof/>
        </w:rPr>
      </w:r>
      <w:r w:rsidR="00505EEC">
        <w:rPr>
          <w:noProof/>
        </w:rPr>
        <w:fldChar w:fldCharType="separate"/>
      </w:r>
      <w:r>
        <w:rPr>
          <w:noProof/>
        </w:rPr>
        <w:t>52</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45 - Fiduciais sobre papel vegetal e saco plástico</w:t>
      </w:r>
      <w:r>
        <w:rPr>
          <w:noProof/>
        </w:rPr>
        <w:tab/>
      </w:r>
      <w:r w:rsidR="00505EEC">
        <w:rPr>
          <w:noProof/>
        </w:rPr>
        <w:fldChar w:fldCharType="begin"/>
      </w:r>
      <w:r>
        <w:rPr>
          <w:noProof/>
        </w:rPr>
        <w:instrText xml:space="preserve"> PAGEREF _Toc201408277 \h </w:instrText>
      </w:r>
      <w:r w:rsidR="00505EEC">
        <w:rPr>
          <w:noProof/>
        </w:rPr>
      </w:r>
      <w:r w:rsidR="00505EEC">
        <w:rPr>
          <w:noProof/>
        </w:rPr>
        <w:fldChar w:fldCharType="separate"/>
      </w:r>
      <w:r>
        <w:rPr>
          <w:noProof/>
        </w:rPr>
        <w:t>53</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46 - Toque sobre papel vegetal e saco plástico</w:t>
      </w:r>
      <w:r>
        <w:rPr>
          <w:noProof/>
        </w:rPr>
        <w:tab/>
      </w:r>
      <w:r w:rsidR="00505EEC">
        <w:rPr>
          <w:noProof/>
        </w:rPr>
        <w:fldChar w:fldCharType="begin"/>
      </w:r>
      <w:r>
        <w:rPr>
          <w:noProof/>
        </w:rPr>
        <w:instrText xml:space="preserve"> PAGEREF _Toc201408278 \h </w:instrText>
      </w:r>
      <w:r w:rsidR="00505EEC">
        <w:rPr>
          <w:noProof/>
        </w:rPr>
      </w:r>
      <w:r w:rsidR="00505EEC">
        <w:rPr>
          <w:noProof/>
        </w:rPr>
        <w:fldChar w:fldCharType="separate"/>
      </w:r>
      <w:r>
        <w:rPr>
          <w:noProof/>
        </w:rPr>
        <w:t>54</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lastRenderedPageBreak/>
        <w:t>Figura 47 - Protótipo</w:t>
      </w:r>
      <w:r>
        <w:rPr>
          <w:noProof/>
        </w:rPr>
        <w:tab/>
      </w:r>
      <w:r w:rsidR="00505EEC">
        <w:rPr>
          <w:noProof/>
        </w:rPr>
        <w:fldChar w:fldCharType="begin"/>
      </w:r>
      <w:r>
        <w:rPr>
          <w:noProof/>
        </w:rPr>
        <w:instrText xml:space="preserve"> PAGEREF _Toc201408279 \h </w:instrText>
      </w:r>
      <w:r w:rsidR="00505EEC">
        <w:rPr>
          <w:noProof/>
        </w:rPr>
      </w:r>
      <w:r w:rsidR="00505EEC">
        <w:rPr>
          <w:noProof/>
        </w:rPr>
        <w:fldChar w:fldCharType="separate"/>
      </w:r>
      <w:r>
        <w:rPr>
          <w:noProof/>
        </w:rPr>
        <w:t>55</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48 - Versão final</w:t>
      </w:r>
      <w:r>
        <w:rPr>
          <w:noProof/>
        </w:rPr>
        <w:tab/>
      </w:r>
      <w:r w:rsidR="00505EEC">
        <w:rPr>
          <w:noProof/>
        </w:rPr>
        <w:fldChar w:fldCharType="begin"/>
      </w:r>
      <w:r>
        <w:rPr>
          <w:noProof/>
        </w:rPr>
        <w:instrText xml:space="preserve"> PAGEREF _Toc201408280 \h </w:instrText>
      </w:r>
      <w:r w:rsidR="00505EEC">
        <w:rPr>
          <w:noProof/>
        </w:rPr>
      </w:r>
      <w:r w:rsidR="00505EEC">
        <w:rPr>
          <w:noProof/>
        </w:rPr>
        <w:fldChar w:fldCharType="separate"/>
      </w:r>
      <w:r>
        <w:rPr>
          <w:noProof/>
        </w:rPr>
        <w:t>57</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49 - Arquitetura da versão final</w:t>
      </w:r>
      <w:r>
        <w:rPr>
          <w:noProof/>
        </w:rPr>
        <w:tab/>
      </w:r>
      <w:r w:rsidR="00505EEC">
        <w:rPr>
          <w:noProof/>
        </w:rPr>
        <w:fldChar w:fldCharType="begin"/>
      </w:r>
      <w:r>
        <w:rPr>
          <w:noProof/>
        </w:rPr>
        <w:instrText xml:space="preserve"> PAGEREF _Toc201408281 \h </w:instrText>
      </w:r>
      <w:r w:rsidR="00505EEC">
        <w:rPr>
          <w:noProof/>
        </w:rPr>
      </w:r>
      <w:r w:rsidR="00505EEC">
        <w:rPr>
          <w:noProof/>
        </w:rPr>
        <w:fldChar w:fldCharType="separate"/>
      </w:r>
      <w:r>
        <w:rPr>
          <w:noProof/>
        </w:rPr>
        <w:t>58</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50 - Visão do módulo Listener</w:t>
      </w:r>
      <w:r>
        <w:rPr>
          <w:noProof/>
        </w:rPr>
        <w:tab/>
      </w:r>
      <w:r w:rsidR="00505EEC">
        <w:rPr>
          <w:noProof/>
        </w:rPr>
        <w:fldChar w:fldCharType="begin"/>
      </w:r>
      <w:r>
        <w:rPr>
          <w:noProof/>
        </w:rPr>
        <w:instrText xml:space="preserve"> PAGEREF _Toc201408282 \h </w:instrText>
      </w:r>
      <w:r w:rsidR="00505EEC">
        <w:rPr>
          <w:noProof/>
        </w:rPr>
      </w:r>
      <w:r w:rsidR="00505EEC">
        <w:rPr>
          <w:noProof/>
        </w:rPr>
        <w:fldChar w:fldCharType="separate"/>
      </w:r>
      <w:r>
        <w:rPr>
          <w:noProof/>
        </w:rPr>
        <w:t>59</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51 - Exemplo de eventos do módulo Input</w:t>
      </w:r>
      <w:r>
        <w:rPr>
          <w:noProof/>
        </w:rPr>
        <w:tab/>
      </w:r>
      <w:r w:rsidR="00505EEC">
        <w:rPr>
          <w:noProof/>
        </w:rPr>
        <w:fldChar w:fldCharType="begin"/>
      </w:r>
      <w:r>
        <w:rPr>
          <w:noProof/>
        </w:rPr>
        <w:instrText xml:space="preserve"> PAGEREF _Toc201408283 \h </w:instrText>
      </w:r>
      <w:r w:rsidR="00505EEC">
        <w:rPr>
          <w:noProof/>
        </w:rPr>
      </w:r>
      <w:r w:rsidR="00505EEC">
        <w:rPr>
          <w:noProof/>
        </w:rPr>
        <w:fldChar w:fldCharType="separate"/>
      </w:r>
      <w:r>
        <w:rPr>
          <w:noProof/>
        </w:rPr>
        <w:t>60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52 - Exemplo de utilização de efeitos hlsl</w:t>
      </w:r>
      <w:r>
        <w:rPr>
          <w:noProof/>
        </w:rPr>
        <w:tab/>
      </w:r>
      <w:r w:rsidR="00505EEC">
        <w:rPr>
          <w:noProof/>
        </w:rPr>
        <w:fldChar w:fldCharType="begin"/>
      </w:r>
      <w:r>
        <w:rPr>
          <w:noProof/>
        </w:rPr>
        <w:instrText xml:space="preserve"> PAGEREF _Toc201408284 \h </w:instrText>
      </w:r>
      <w:r w:rsidR="00505EEC">
        <w:rPr>
          <w:noProof/>
        </w:rPr>
      </w:r>
      <w:r w:rsidR="00505EEC">
        <w:rPr>
          <w:noProof/>
        </w:rPr>
        <w:fldChar w:fldCharType="separate"/>
      </w:r>
      <w:r>
        <w:rPr>
          <w:noProof/>
        </w:rPr>
        <w:t>62</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53 - Exemplo de utilização de fonte XML</w:t>
      </w:r>
      <w:r>
        <w:rPr>
          <w:noProof/>
        </w:rPr>
        <w:tab/>
      </w:r>
      <w:r w:rsidR="00505EEC">
        <w:rPr>
          <w:noProof/>
        </w:rPr>
        <w:fldChar w:fldCharType="begin"/>
      </w:r>
      <w:r>
        <w:rPr>
          <w:noProof/>
        </w:rPr>
        <w:instrText xml:space="preserve"> PAGEREF _Toc201408285 \h </w:instrText>
      </w:r>
      <w:r w:rsidR="00505EEC">
        <w:rPr>
          <w:noProof/>
        </w:rPr>
      </w:r>
      <w:r w:rsidR="00505EEC">
        <w:rPr>
          <w:noProof/>
        </w:rPr>
        <w:fldChar w:fldCharType="separate"/>
      </w:r>
      <w:r>
        <w:rPr>
          <w:noProof/>
        </w:rPr>
        <w:t>62</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54 - Exemplo de fonte-textura</w:t>
      </w:r>
      <w:r>
        <w:rPr>
          <w:noProof/>
        </w:rPr>
        <w:tab/>
      </w:r>
      <w:r w:rsidR="00505EEC">
        <w:rPr>
          <w:noProof/>
        </w:rPr>
        <w:fldChar w:fldCharType="begin"/>
      </w:r>
      <w:r>
        <w:rPr>
          <w:noProof/>
        </w:rPr>
        <w:instrText xml:space="preserve"> PAGEREF _Toc201408286 \h </w:instrText>
      </w:r>
      <w:r w:rsidR="00505EEC">
        <w:rPr>
          <w:noProof/>
        </w:rPr>
      </w:r>
      <w:r w:rsidR="00505EEC">
        <w:rPr>
          <w:noProof/>
        </w:rPr>
        <w:fldChar w:fldCharType="separate"/>
      </w:r>
      <w:r>
        <w:rPr>
          <w:noProof/>
        </w:rPr>
        <w:t>63</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55 - Exemplo de uso de fonte-textura</w:t>
      </w:r>
      <w:r>
        <w:rPr>
          <w:noProof/>
        </w:rPr>
        <w:tab/>
      </w:r>
      <w:r w:rsidR="00505EEC">
        <w:rPr>
          <w:noProof/>
        </w:rPr>
        <w:fldChar w:fldCharType="begin"/>
      </w:r>
      <w:r>
        <w:rPr>
          <w:noProof/>
        </w:rPr>
        <w:instrText xml:space="preserve"> PAGEREF _Toc201408287 \h </w:instrText>
      </w:r>
      <w:r w:rsidR="00505EEC">
        <w:rPr>
          <w:noProof/>
        </w:rPr>
      </w:r>
      <w:r w:rsidR="00505EEC">
        <w:rPr>
          <w:noProof/>
        </w:rPr>
        <w:fldChar w:fldCharType="separate"/>
      </w:r>
      <w:r>
        <w:rPr>
          <w:noProof/>
        </w:rPr>
        <w:t>63</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56 - Representação da área visível da cena</w:t>
      </w:r>
      <w:r>
        <w:rPr>
          <w:noProof/>
        </w:rPr>
        <w:tab/>
      </w:r>
      <w:r w:rsidR="00505EEC">
        <w:rPr>
          <w:noProof/>
        </w:rPr>
        <w:fldChar w:fldCharType="begin"/>
      </w:r>
      <w:r>
        <w:rPr>
          <w:noProof/>
        </w:rPr>
        <w:instrText xml:space="preserve"> PAGEREF _Toc201408288 \h </w:instrText>
      </w:r>
      <w:r w:rsidR="00505EEC">
        <w:rPr>
          <w:noProof/>
        </w:rPr>
      </w:r>
      <w:r w:rsidR="00505EEC">
        <w:rPr>
          <w:noProof/>
        </w:rPr>
        <w:fldChar w:fldCharType="separate"/>
      </w:r>
      <w:r>
        <w:rPr>
          <w:noProof/>
        </w:rPr>
        <w:t>64</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57 - Exemplo de sobreposição de sprites</w:t>
      </w:r>
      <w:r>
        <w:rPr>
          <w:noProof/>
        </w:rPr>
        <w:tab/>
      </w:r>
      <w:r w:rsidR="00505EEC">
        <w:rPr>
          <w:noProof/>
        </w:rPr>
        <w:fldChar w:fldCharType="begin"/>
      </w:r>
      <w:r>
        <w:rPr>
          <w:noProof/>
        </w:rPr>
        <w:instrText xml:space="preserve"> PAGEREF _Toc201408289 \h </w:instrText>
      </w:r>
      <w:r w:rsidR="00505EEC">
        <w:rPr>
          <w:noProof/>
        </w:rPr>
      </w:r>
      <w:r w:rsidR="00505EEC">
        <w:rPr>
          <w:noProof/>
        </w:rPr>
        <w:fldChar w:fldCharType="separate"/>
      </w:r>
      <w:r>
        <w:rPr>
          <w:noProof/>
        </w:rPr>
        <w:t>65</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58 - Software Vue xStream 6</w:t>
      </w:r>
      <w:r>
        <w:rPr>
          <w:noProof/>
        </w:rPr>
        <w:tab/>
      </w:r>
      <w:r w:rsidR="00505EEC">
        <w:rPr>
          <w:noProof/>
        </w:rPr>
        <w:fldChar w:fldCharType="begin"/>
      </w:r>
      <w:r>
        <w:rPr>
          <w:noProof/>
        </w:rPr>
        <w:instrText xml:space="preserve"> PAGEREF _Toc201408290 \h </w:instrText>
      </w:r>
      <w:r w:rsidR="00505EEC">
        <w:rPr>
          <w:noProof/>
        </w:rPr>
      </w:r>
      <w:r w:rsidR="00505EEC">
        <w:rPr>
          <w:noProof/>
        </w:rPr>
        <w:fldChar w:fldCharType="separate"/>
      </w:r>
      <w:r>
        <w:rPr>
          <w:noProof/>
        </w:rPr>
        <w:t>66</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59 - Mapa utilizando arquivo de geometria (40Mb)</w:t>
      </w:r>
      <w:r>
        <w:rPr>
          <w:noProof/>
        </w:rPr>
        <w:tab/>
      </w:r>
      <w:r w:rsidR="00505EEC">
        <w:rPr>
          <w:noProof/>
        </w:rPr>
        <w:fldChar w:fldCharType="begin"/>
      </w:r>
      <w:r>
        <w:rPr>
          <w:noProof/>
        </w:rPr>
        <w:instrText xml:space="preserve"> PAGEREF _Toc201408291 \h </w:instrText>
      </w:r>
      <w:r w:rsidR="00505EEC">
        <w:rPr>
          <w:noProof/>
        </w:rPr>
      </w:r>
      <w:r w:rsidR="00505EEC">
        <w:rPr>
          <w:noProof/>
        </w:rPr>
        <w:fldChar w:fldCharType="separate"/>
      </w:r>
      <w:r>
        <w:rPr>
          <w:noProof/>
        </w:rPr>
        <w:t>66</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60 - Mapa usando heightmap e efeito hlsl de mesclagem</w:t>
      </w:r>
      <w:r>
        <w:rPr>
          <w:noProof/>
        </w:rPr>
        <w:tab/>
      </w:r>
      <w:r w:rsidR="00505EEC">
        <w:rPr>
          <w:noProof/>
        </w:rPr>
        <w:fldChar w:fldCharType="begin"/>
      </w:r>
      <w:r>
        <w:rPr>
          <w:noProof/>
        </w:rPr>
        <w:instrText xml:space="preserve"> PAGEREF _Toc201408292 \h </w:instrText>
      </w:r>
      <w:r w:rsidR="00505EEC">
        <w:rPr>
          <w:noProof/>
        </w:rPr>
      </w:r>
      <w:r w:rsidR="00505EEC">
        <w:rPr>
          <w:noProof/>
        </w:rPr>
        <w:fldChar w:fldCharType="separate"/>
      </w:r>
      <w:r>
        <w:rPr>
          <w:noProof/>
        </w:rPr>
        <w:t>67</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61 - Exemplo de utilização de áreas</w:t>
      </w:r>
      <w:r>
        <w:rPr>
          <w:noProof/>
        </w:rPr>
        <w:tab/>
      </w:r>
      <w:r w:rsidR="00505EEC">
        <w:rPr>
          <w:noProof/>
        </w:rPr>
        <w:fldChar w:fldCharType="begin"/>
      </w:r>
      <w:r>
        <w:rPr>
          <w:noProof/>
        </w:rPr>
        <w:instrText xml:space="preserve"> PAGEREF _Toc201408293 \h </w:instrText>
      </w:r>
      <w:r w:rsidR="00505EEC">
        <w:rPr>
          <w:noProof/>
        </w:rPr>
      </w:r>
      <w:r w:rsidR="00505EEC">
        <w:rPr>
          <w:noProof/>
        </w:rPr>
        <w:fldChar w:fldCharType="separate"/>
      </w:r>
      <w:r>
        <w:rPr>
          <w:noProof/>
        </w:rPr>
        <w:t>68</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62 - Áreas com e sem suavização</w:t>
      </w:r>
      <w:r>
        <w:rPr>
          <w:noProof/>
        </w:rPr>
        <w:tab/>
      </w:r>
      <w:r w:rsidR="00505EEC">
        <w:rPr>
          <w:noProof/>
        </w:rPr>
        <w:fldChar w:fldCharType="begin"/>
      </w:r>
      <w:r>
        <w:rPr>
          <w:noProof/>
        </w:rPr>
        <w:instrText xml:space="preserve"> PAGEREF _Toc201408294 \h </w:instrText>
      </w:r>
      <w:r w:rsidR="00505EEC">
        <w:rPr>
          <w:noProof/>
        </w:rPr>
      </w:r>
      <w:r w:rsidR="00505EEC">
        <w:rPr>
          <w:noProof/>
        </w:rPr>
        <w:fldChar w:fldCharType="separate"/>
      </w:r>
      <w:r>
        <w:rPr>
          <w:noProof/>
        </w:rPr>
        <w:t>68</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63 - Fluxo de execução de uma animação</w:t>
      </w:r>
      <w:r>
        <w:rPr>
          <w:noProof/>
        </w:rPr>
        <w:tab/>
      </w:r>
      <w:r w:rsidR="00505EEC">
        <w:rPr>
          <w:noProof/>
        </w:rPr>
        <w:fldChar w:fldCharType="begin"/>
      </w:r>
      <w:r>
        <w:rPr>
          <w:noProof/>
        </w:rPr>
        <w:instrText xml:space="preserve"> PAGEREF _Toc201408295 \h </w:instrText>
      </w:r>
      <w:r w:rsidR="00505EEC">
        <w:rPr>
          <w:noProof/>
        </w:rPr>
      </w:r>
      <w:r w:rsidR="00505EEC">
        <w:rPr>
          <w:noProof/>
        </w:rPr>
        <w:fldChar w:fldCharType="separate"/>
      </w:r>
      <w:r>
        <w:rPr>
          <w:noProof/>
        </w:rPr>
        <w:t>70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64 - Exemplo de efeito de partículas</w:t>
      </w:r>
      <w:r>
        <w:rPr>
          <w:noProof/>
        </w:rPr>
        <w:tab/>
      </w:r>
      <w:r w:rsidR="00505EEC">
        <w:rPr>
          <w:noProof/>
        </w:rPr>
        <w:fldChar w:fldCharType="begin"/>
      </w:r>
      <w:r>
        <w:rPr>
          <w:noProof/>
        </w:rPr>
        <w:instrText xml:space="preserve"> PAGEREF _Toc201408296 \h </w:instrText>
      </w:r>
      <w:r w:rsidR="00505EEC">
        <w:rPr>
          <w:noProof/>
        </w:rPr>
      </w:r>
      <w:r w:rsidR="00505EEC">
        <w:rPr>
          <w:noProof/>
        </w:rPr>
        <w:fldChar w:fldCharType="separate"/>
      </w:r>
      <w:r>
        <w:rPr>
          <w:noProof/>
        </w:rPr>
        <w:t>71</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65 - Exemplo de exibição de informações</w:t>
      </w:r>
      <w:r>
        <w:rPr>
          <w:noProof/>
        </w:rPr>
        <w:tab/>
      </w:r>
      <w:r w:rsidR="00505EEC">
        <w:rPr>
          <w:noProof/>
        </w:rPr>
        <w:fldChar w:fldCharType="begin"/>
      </w:r>
      <w:r>
        <w:rPr>
          <w:noProof/>
        </w:rPr>
        <w:instrText xml:space="preserve"> PAGEREF _Toc201408297 \h </w:instrText>
      </w:r>
      <w:r w:rsidR="00505EEC">
        <w:rPr>
          <w:noProof/>
        </w:rPr>
      </w:r>
      <w:r w:rsidR="00505EEC">
        <w:rPr>
          <w:noProof/>
        </w:rPr>
        <w:fldChar w:fldCharType="separate"/>
      </w:r>
      <w:r>
        <w:rPr>
          <w:noProof/>
        </w:rPr>
        <w:t>71</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66 - Estrutura organizacional do jogo</w:t>
      </w:r>
      <w:r>
        <w:rPr>
          <w:noProof/>
        </w:rPr>
        <w:tab/>
      </w:r>
      <w:r w:rsidR="00505EEC">
        <w:rPr>
          <w:noProof/>
        </w:rPr>
        <w:fldChar w:fldCharType="begin"/>
      </w:r>
      <w:r>
        <w:rPr>
          <w:noProof/>
        </w:rPr>
        <w:instrText xml:space="preserve"> PAGEREF _Toc201408298 \h </w:instrText>
      </w:r>
      <w:r w:rsidR="00505EEC">
        <w:rPr>
          <w:noProof/>
        </w:rPr>
      </w:r>
      <w:r w:rsidR="00505EEC">
        <w:rPr>
          <w:noProof/>
        </w:rPr>
        <w:fldChar w:fldCharType="separate"/>
      </w:r>
      <w:r>
        <w:rPr>
          <w:noProof/>
        </w:rPr>
        <w:t>73</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67 - Generalização de telas</w:t>
      </w:r>
      <w:r>
        <w:rPr>
          <w:noProof/>
        </w:rPr>
        <w:tab/>
      </w:r>
      <w:r w:rsidR="00505EEC">
        <w:rPr>
          <w:noProof/>
        </w:rPr>
        <w:fldChar w:fldCharType="begin"/>
      </w:r>
      <w:r>
        <w:rPr>
          <w:noProof/>
        </w:rPr>
        <w:instrText xml:space="preserve"> PAGEREF _Toc201408299 \h </w:instrText>
      </w:r>
      <w:r w:rsidR="00505EEC">
        <w:rPr>
          <w:noProof/>
        </w:rPr>
      </w:r>
      <w:r w:rsidR="00505EEC">
        <w:rPr>
          <w:noProof/>
        </w:rPr>
        <w:fldChar w:fldCharType="separate"/>
      </w:r>
      <w:r>
        <w:rPr>
          <w:noProof/>
        </w:rPr>
        <w:t>76</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68 - Menu do jogador e da unidade</w:t>
      </w:r>
      <w:r>
        <w:rPr>
          <w:noProof/>
        </w:rPr>
        <w:tab/>
      </w:r>
      <w:r w:rsidR="00505EEC">
        <w:rPr>
          <w:noProof/>
        </w:rPr>
        <w:fldChar w:fldCharType="begin"/>
      </w:r>
      <w:r>
        <w:rPr>
          <w:noProof/>
        </w:rPr>
        <w:instrText xml:space="preserve"> PAGEREF _Toc201408300 \h </w:instrText>
      </w:r>
      <w:r w:rsidR="00505EEC">
        <w:rPr>
          <w:noProof/>
        </w:rPr>
      </w:r>
      <w:r w:rsidR="00505EEC">
        <w:rPr>
          <w:noProof/>
        </w:rPr>
        <w:fldChar w:fldCharType="separate"/>
      </w:r>
      <w:r>
        <w:rPr>
          <w:noProof/>
        </w:rPr>
        <w:t>78</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69 - Itens e seus respectivos subitens</w:t>
      </w:r>
      <w:r>
        <w:rPr>
          <w:noProof/>
        </w:rPr>
        <w:tab/>
      </w:r>
      <w:r w:rsidR="00505EEC">
        <w:rPr>
          <w:noProof/>
        </w:rPr>
        <w:fldChar w:fldCharType="begin"/>
      </w:r>
      <w:r>
        <w:rPr>
          <w:noProof/>
        </w:rPr>
        <w:instrText xml:space="preserve"> PAGEREF _Toc201408301 \h </w:instrText>
      </w:r>
      <w:r w:rsidR="00505EEC">
        <w:rPr>
          <w:noProof/>
        </w:rPr>
      </w:r>
      <w:r w:rsidR="00505EEC">
        <w:rPr>
          <w:noProof/>
        </w:rPr>
        <w:fldChar w:fldCharType="separate"/>
      </w:r>
      <w:r>
        <w:rPr>
          <w:noProof/>
        </w:rPr>
        <w:t>79</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70 - Fluxo de execução de uma ação através do menu</w:t>
      </w:r>
      <w:r>
        <w:rPr>
          <w:noProof/>
        </w:rPr>
        <w:tab/>
      </w:r>
      <w:r w:rsidR="00505EEC">
        <w:rPr>
          <w:noProof/>
        </w:rPr>
        <w:fldChar w:fldCharType="begin"/>
      </w:r>
      <w:r>
        <w:rPr>
          <w:noProof/>
        </w:rPr>
        <w:instrText xml:space="preserve"> PAGEREF _Toc201408302 \h </w:instrText>
      </w:r>
      <w:r w:rsidR="00505EEC">
        <w:rPr>
          <w:noProof/>
        </w:rPr>
      </w:r>
      <w:r w:rsidR="00505EEC">
        <w:rPr>
          <w:noProof/>
        </w:rPr>
        <w:fldChar w:fldCharType="separate"/>
      </w:r>
      <w:r>
        <w:rPr>
          <w:noProof/>
        </w:rPr>
        <w:t>80</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71 - Unidade movendo-se dentro da área especificada</w:t>
      </w:r>
      <w:r>
        <w:rPr>
          <w:noProof/>
        </w:rPr>
        <w:tab/>
      </w:r>
      <w:r w:rsidR="00505EEC">
        <w:rPr>
          <w:noProof/>
        </w:rPr>
        <w:fldChar w:fldCharType="begin"/>
      </w:r>
      <w:r>
        <w:rPr>
          <w:noProof/>
        </w:rPr>
        <w:instrText xml:space="preserve"> PAGEREF _Toc201408303 \h </w:instrText>
      </w:r>
      <w:r w:rsidR="00505EEC">
        <w:rPr>
          <w:noProof/>
        </w:rPr>
      </w:r>
      <w:r w:rsidR="00505EEC">
        <w:rPr>
          <w:noProof/>
        </w:rPr>
        <w:fldChar w:fldCharType="separate"/>
      </w:r>
      <w:r>
        <w:rPr>
          <w:noProof/>
        </w:rPr>
        <w:t>81</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72 - Máquina de estados do submódulo Mover</w:t>
      </w:r>
      <w:r>
        <w:rPr>
          <w:noProof/>
        </w:rPr>
        <w:tab/>
      </w:r>
      <w:r w:rsidR="00505EEC">
        <w:rPr>
          <w:noProof/>
        </w:rPr>
        <w:fldChar w:fldCharType="begin"/>
      </w:r>
      <w:r>
        <w:rPr>
          <w:noProof/>
        </w:rPr>
        <w:instrText xml:space="preserve"> PAGEREF _Toc201408304 \h </w:instrText>
      </w:r>
      <w:r w:rsidR="00505EEC">
        <w:rPr>
          <w:noProof/>
        </w:rPr>
      </w:r>
      <w:r w:rsidR="00505EEC">
        <w:rPr>
          <w:noProof/>
        </w:rPr>
        <w:fldChar w:fldCharType="separate"/>
      </w:r>
      <w:r>
        <w:rPr>
          <w:noProof/>
        </w:rPr>
        <w:t>82</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73 - Mira sobre uma unidade inimiga</w:t>
      </w:r>
      <w:r>
        <w:rPr>
          <w:noProof/>
        </w:rPr>
        <w:tab/>
      </w:r>
      <w:r w:rsidR="00505EEC">
        <w:rPr>
          <w:noProof/>
        </w:rPr>
        <w:fldChar w:fldCharType="begin"/>
      </w:r>
      <w:r>
        <w:rPr>
          <w:noProof/>
        </w:rPr>
        <w:instrText xml:space="preserve"> PAGEREF _Toc201408305 \h </w:instrText>
      </w:r>
      <w:r w:rsidR="00505EEC">
        <w:rPr>
          <w:noProof/>
        </w:rPr>
      </w:r>
      <w:r w:rsidR="00505EEC">
        <w:rPr>
          <w:noProof/>
        </w:rPr>
        <w:fldChar w:fldCharType="separate"/>
      </w:r>
      <w:r>
        <w:rPr>
          <w:noProof/>
        </w:rPr>
        <w:t>83</w:t>
      </w:r>
      <w:r w:rsidR="00505EEC">
        <w:rPr>
          <w:noProof/>
        </w:rPr>
        <w:fldChar w:fldCharType="end"/>
      </w:r>
    </w:p>
    <w:p w:rsidR="002B7921" w:rsidRDefault="002B7921">
      <w:pPr>
        <w:pStyle w:val="ndicedeilustraes"/>
        <w:rPr>
          <w:rFonts w:asciiTheme="minorHAnsi" w:eastAsiaTheme="minorEastAsia" w:hAnsiTheme="minorHAnsi" w:cstheme="minorBidi"/>
          <w:noProof/>
          <w:kern w:val="0"/>
          <w:sz w:val="22"/>
          <w:szCs w:val="22"/>
          <w:lang w:eastAsia="pt-BR"/>
        </w:rPr>
      </w:pPr>
      <w:r>
        <w:rPr>
          <w:noProof/>
        </w:rPr>
        <w:t>Figura 74 - Máquina de estados do submódulo Aim</w:t>
      </w:r>
      <w:r>
        <w:rPr>
          <w:noProof/>
        </w:rPr>
        <w:tab/>
      </w:r>
      <w:r w:rsidR="00505EEC">
        <w:rPr>
          <w:noProof/>
        </w:rPr>
        <w:fldChar w:fldCharType="begin"/>
      </w:r>
      <w:r>
        <w:rPr>
          <w:noProof/>
        </w:rPr>
        <w:instrText xml:space="preserve"> PAGEREF _Toc201408306 \h </w:instrText>
      </w:r>
      <w:r w:rsidR="00505EEC">
        <w:rPr>
          <w:noProof/>
        </w:rPr>
      </w:r>
      <w:r w:rsidR="00505EEC">
        <w:rPr>
          <w:noProof/>
        </w:rPr>
        <w:fldChar w:fldCharType="separate"/>
      </w:r>
      <w:r>
        <w:rPr>
          <w:noProof/>
        </w:rPr>
        <w:t>84</w:t>
      </w:r>
      <w:r w:rsidR="00505EEC">
        <w:rPr>
          <w:noProof/>
        </w:rPr>
        <w:fldChar w:fldCharType="end"/>
      </w:r>
    </w:p>
    <w:p w:rsidR="00664596" w:rsidRDefault="00505EEC" w:rsidP="00BF781B">
      <w:pPr>
        <w:pStyle w:val="Sumrio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Sumrio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Ttulo1"/>
      </w:pPr>
      <w:bookmarkStart w:id="3" w:name="_Toc201408185"/>
      <w:r>
        <w:lastRenderedPageBreak/>
        <w:t>I</w:t>
      </w:r>
      <w:r w:rsidR="00C27EB2">
        <w:t>RTAKTIKS</w:t>
      </w:r>
      <w:bookmarkEnd w:id="3"/>
    </w:p>
    <w:p w:rsidR="00AF506E" w:rsidRDefault="00AF506E" w:rsidP="00AF506E">
      <w:pPr>
        <w:pStyle w:val="Ttulo2"/>
      </w:pPr>
      <w:bookmarkStart w:id="4" w:name="_Toc201408186"/>
      <w:commentRangeStart w:id="5"/>
      <w:r>
        <w:t>Introdução</w:t>
      </w:r>
      <w:commentRangeEnd w:id="5"/>
      <w:r w:rsidR="00454CF9">
        <w:rPr>
          <w:rStyle w:val="Refdecomentrio"/>
          <w:rFonts w:ascii="Times New Roman" w:hAnsi="Times New Roman" w:cs="Times New Roman"/>
          <w:b w:val="0"/>
          <w:bCs w:val="0"/>
          <w:kern w:val="0"/>
        </w:rPr>
        <w:commentReference w:id="5"/>
      </w:r>
      <w:bookmarkEnd w:id="4"/>
    </w:p>
    <w:p w:rsidR="001E704E" w:rsidRDefault="00AF506E" w:rsidP="001E704E">
      <w:pPr>
        <w:pStyle w:val="Corpodetexto"/>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Corpodetexto"/>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Corpodetexto"/>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Ttulo2"/>
      </w:pPr>
      <w:bookmarkStart w:id="7" w:name="_Toc201408187"/>
      <w:r>
        <w:t>Interação Multi-toque</w:t>
      </w:r>
      <w:bookmarkEnd w:id="7"/>
    </w:p>
    <w:p w:rsidR="00944A96" w:rsidRDefault="00944A96" w:rsidP="00944A96">
      <w:pPr>
        <w:pStyle w:val="Corpodetexto"/>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Corpodetexto"/>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Refdenotaderodap"/>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Ttulo3"/>
      </w:pPr>
      <w:bookmarkStart w:id="8" w:name="_Toc201408188"/>
      <w:commentRangeStart w:id="9"/>
      <w:r>
        <w:t>História</w:t>
      </w:r>
      <w:commentRangeEnd w:id="9"/>
      <w:r>
        <w:rPr>
          <w:rStyle w:val="Refdecomentrio"/>
          <w:rFonts w:ascii="Times New Roman" w:hAnsi="Times New Roman" w:cs="Times New Roman"/>
          <w:b w:val="0"/>
          <w:bCs w:val="0"/>
          <w:kern w:val="0"/>
        </w:rPr>
        <w:commentReference w:id="9"/>
      </w:r>
      <w:bookmarkEnd w:id="8"/>
    </w:p>
    <w:p w:rsidR="00944A96" w:rsidRDefault="00944A96" w:rsidP="00944A96">
      <w:pPr>
        <w:pStyle w:val="Corpodetexto"/>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Corpodetexto"/>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408233"/>
      <w:r>
        <w:t xml:space="preserve">Figura </w:t>
      </w:r>
      <w:fldSimple w:instr=" SEQ Figura \* ARABIC ">
        <w:r w:rsidR="00133003">
          <w:rPr>
            <w:noProof/>
          </w:rPr>
          <w:t>1</w:t>
        </w:r>
      </w:fldSimple>
      <w:r>
        <w:t xml:space="preserve"> - Lemur Input Device</w:t>
      </w:r>
      <w:bookmarkEnd w:id="10"/>
    </w:p>
    <w:p w:rsidR="00325947" w:rsidRDefault="00845750" w:rsidP="00A6167A">
      <w:pPr>
        <w:pStyle w:val="Ttulo2"/>
      </w:pPr>
      <w:bookmarkStart w:id="11" w:name="_Toc201408189"/>
      <w:r>
        <w:t>Objetivo</w:t>
      </w:r>
      <w:bookmarkEnd w:id="11"/>
    </w:p>
    <w:p w:rsidR="007A4CDB" w:rsidRPr="007A4CDB" w:rsidRDefault="009B3867" w:rsidP="00AB450E">
      <w:pPr>
        <w:pStyle w:val="Corpodetexto"/>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w:t>
      </w:r>
      <w:r w:rsidR="002C1057">
        <w:t xml:space="preserve"> um universo de fantasia medieval, cuja as batalhas </w:t>
      </w:r>
      <w:r w:rsidR="00043D10" w:rsidRPr="008F2A99">
        <w:t>o jogador controla</w:t>
      </w:r>
      <w:r w:rsidR="00043D10">
        <w:t>rá</w:t>
      </w:r>
      <w:r w:rsidR="00043D10" w:rsidRPr="008F2A99">
        <w:t xml:space="preserve"> vários personagens com características diferentes,</w:t>
      </w:r>
      <w:r w:rsidR="002C1057">
        <w:t xml:space="preserve"> utilizando a melhor tática</w:t>
      </w:r>
      <w:r w:rsidR="00043D10" w:rsidRPr="008F2A99">
        <w:t xml:space="preserve"> </w:t>
      </w:r>
      <w:r w:rsidR="002C1057">
        <w:t>para</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Corpodetexto"/>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bookmarkStart w:id="12" w:name="_Toc201408234"/>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r w:rsidRPr="00F46D12">
        <w:t xml:space="preserve">Figura </w:t>
      </w:r>
      <w:fldSimple w:instr=" SEQ Figura \* ARABIC ">
        <w:r w:rsidR="00133003">
          <w:rPr>
            <w:noProof/>
          </w:rPr>
          <w:t>2</w:t>
        </w:r>
      </w:fldSimple>
      <w:r w:rsidRPr="00F46D12">
        <w:t xml:space="preserve"> - IRTaktiks</w:t>
      </w:r>
      <w:bookmarkEnd w:id="12"/>
    </w:p>
    <w:p w:rsidR="002644ED" w:rsidRPr="00043D10" w:rsidRDefault="002644ED" w:rsidP="00AB450E">
      <w:pPr>
        <w:pStyle w:val="Corpodetexto"/>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Corpodetexto"/>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Corpodetexto"/>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408235"/>
      <w:r>
        <w:t xml:space="preserve">Figura </w:t>
      </w:r>
      <w:fldSimple w:instr=" SEQ Figura \* ARABIC ">
        <w:r w:rsidR="00133003">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Ttulo1"/>
      </w:pPr>
      <w:bookmarkStart w:id="14" w:name="_Toc201408190"/>
      <w:r>
        <w:lastRenderedPageBreak/>
        <w:t>B</w:t>
      </w:r>
      <w:r w:rsidR="00C27EB2">
        <w:t>ASES TEÓRICAS E TECNOLOGIAS EMPREGADAS</w:t>
      </w:r>
      <w:bookmarkEnd w:id="14"/>
    </w:p>
    <w:p w:rsidR="001566D2" w:rsidRDefault="001566D2" w:rsidP="001566D2">
      <w:pPr>
        <w:pStyle w:val="Corpodetexto"/>
      </w:pPr>
      <w:r>
        <w:t>Neste capítulo serão apresentadas as bases teóricas e as tecnologias empregadas no desenvolvimento do projeto</w:t>
      </w:r>
      <w:r w:rsidR="003148A2">
        <w:t>.</w:t>
      </w:r>
    </w:p>
    <w:p w:rsidR="00944A96" w:rsidRDefault="00944A96" w:rsidP="00284ED0">
      <w:pPr>
        <w:pStyle w:val="Ttulo2"/>
      </w:pPr>
      <w:bookmarkStart w:id="15" w:name="_Toc201408191"/>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Ttulo3"/>
      </w:pPr>
      <w:bookmarkStart w:id="16" w:name="_Toc201408192"/>
      <w:commentRangeStart w:id="17"/>
      <w:r>
        <w:t>Microsoft Surface</w:t>
      </w:r>
      <w:commentRangeEnd w:id="17"/>
      <w:r>
        <w:rPr>
          <w:rStyle w:val="Refdecomentrio"/>
          <w:rFonts w:ascii="Times New Roman" w:hAnsi="Times New Roman" w:cs="Times New Roman"/>
          <w:b w:val="0"/>
          <w:bCs w:val="0"/>
          <w:kern w:val="0"/>
        </w:rPr>
        <w:commentReference w:id="17"/>
      </w:r>
      <w:bookmarkEnd w:id="16"/>
    </w:p>
    <w:p w:rsidR="00E23F62" w:rsidRPr="003C6BAC" w:rsidRDefault="00E23F62" w:rsidP="00E23F62">
      <w:pPr>
        <w:pStyle w:val="Corpodetexto"/>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Corpodetexto"/>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408236"/>
      <w:r w:rsidRPr="002C0A87">
        <w:t xml:space="preserve">Figura </w:t>
      </w:r>
      <w:fldSimple w:instr=" SEQ Figura \* ARABIC ">
        <w:r w:rsidR="00133003">
          <w:rPr>
            <w:noProof/>
          </w:rPr>
          <w:t>4</w:t>
        </w:r>
      </w:fldSimple>
      <w:r w:rsidRPr="002C0A87">
        <w:t xml:space="preserve"> - Microsoft Surface</w:t>
      </w:r>
      <w:bookmarkEnd w:id="18"/>
    </w:p>
    <w:p w:rsidR="002C0A87" w:rsidRDefault="002C0A87" w:rsidP="00F32C16">
      <w:pPr>
        <w:pStyle w:val="Corpodetexto"/>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408237"/>
      <w:r>
        <w:t xml:space="preserve">Figura </w:t>
      </w:r>
      <w:fldSimple w:instr=" SEQ Figura \* ARABIC ">
        <w:r w:rsidR="00133003">
          <w:rPr>
            <w:noProof/>
          </w:rPr>
          <w:t>5</w:t>
        </w:r>
      </w:fldSimple>
      <w:r>
        <w:t xml:space="preserve"> - Estrutura interna da </w:t>
      </w:r>
      <w:r w:rsidRPr="002E4FBC">
        <w:t>Microsoft Surface</w:t>
      </w:r>
      <w:bookmarkEnd w:id="19"/>
    </w:p>
    <w:p w:rsidR="00B24091" w:rsidRPr="00B24091" w:rsidRDefault="00993C66" w:rsidP="00B24091">
      <w:pPr>
        <w:pStyle w:val="Corpodetexto"/>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Corpodetexto"/>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Ttulo3"/>
      </w:pPr>
      <w:bookmarkStart w:id="20" w:name="_Toc201408193"/>
      <w:commentRangeStart w:id="21"/>
      <w:r>
        <w:lastRenderedPageBreak/>
        <w:t>ReacTable</w:t>
      </w:r>
      <w:commentRangeEnd w:id="21"/>
      <w:r>
        <w:rPr>
          <w:rStyle w:val="Refdecomentrio"/>
          <w:rFonts w:ascii="Times New Roman" w:hAnsi="Times New Roman" w:cs="Times New Roman"/>
          <w:b w:val="0"/>
          <w:bCs w:val="0"/>
          <w:kern w:val="0"/>
        </w:rPr>
        <w:commentReference w:id="21"/>
      </w:r>
      <w:bookmarkEnd w:id="20"/>
    </w:p>
    <w:p w:rsidR="00E23F62" w:rsidRDefault="00E23F62" w:rsidP="00E23F62">
      <w:pPr>
        <w:pStyle w:val="Corpodetexto"/>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Refdenotaderodap"/>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408238"/>
      <w:r>
        <w:t xml:space="preserve">Figura </w:t>
      </w:r>
      <w:fldSimple w:instr=" SEQ Figura \* ARABIC ">
        <w:r w:rsidR="00133003">
          <w:rPr>
            <w:noProof/>
          </w:rPr>
          <w:t>6</w:t>
        </w:r>
      </w:fldSimple>
      <w:r>
        <w:t xml:space="preserve"> - ReacTable</w:t>
      </w:r>
      <w:bookmarkEnd w:id="22"/>
    </w:p>
    <w:p w:rsidR="00E23F62" w:rsidRDefault="005713D3" w:rsidP="00E23F62">
      <w:pPr>
        <w:pStyle w:val="Corpodetexto"/>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Corpodetexto"/>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Ttulo3"/>
      </w:pPr>
      <w:bookmarkStart w:id="23" w:name="_Toc201408194"/>
      <w:commentRangeStart w:id="24"/>
      <w:r>
        <w:t>iPhone</w:t>
      </w:r>
      <w:commentRangeEnd w:id="24"/>
      <w:r w:rsidR="00570E02">
        <w:rPr>
          <w:rStyle w:val="Refdecomentrio"/>
          <w:rFonts w:ascii="Times New Roman" w:hAnsi="Times New Roman" w:cs="Times New Roman"/>
          <w:b w:val="0"/>
          <w:bCs w:val="0"/>
          <w:kern w:val="0"/>
        </w:rPr>
        <w:commentReference w:id="24"/>
      </w:r>
      <w:bookmarkEnd w:id="23"/>
    </w:p>
    <w:p w:rsidR="00E23F62" w:rsidRDefault="00E23F62" w:rsidP="00E23F62">
      <w:pPr>
        <w:pStyle w:val="Corpodetexto"/>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1408239"/>
      <w:r>
        <w:t xml:space="preserve">Figura </w:t>
      </w:r>
      <w:fldSimple w:instr=" SEQ Figura \* ARABIC ">
        <w:r w:rsidR="00133003">
          <w:rPr>
            <w:noProof/>
          </w:rPr>
          <w:t>7</w:t>
        </w:r>
      </w:fldSimple>
      <w:r>
        <w:t xml:space="preserve"> - iPhone</w:t>
      </w:r>
      <w:bookmarkEnd w:id="25"/>
    </w:p>
    <w:p w:rsidR="00E23F62" w:rsidRDefault="00E23F62" w:rsidP="00E23F62">
      <w:pPr>
        <w:pStyle w:val="Corpodetexto"/>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Corpodetexto"/>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p w:rsidR="000213E1" w:rsidRPr="000213E1" w:rsidRDefault="000213E1" w:rsidP="000213E1">
      <w:pPr>
        <w:pStyle w:val="Corpodetexto"/>
      </w:pPr>
      <w:r>
        <w:t xml:space="preserve">O iPhone permite o uso de comandos de toque que exigem múltiplos dedos, para isso, sua tela sensível ao toque, além da camada de material capacitivo presente em outras telas de toque (necessário para detectar as propriedades elétricas do dedo), seus capacitores são organizados de acordo com a coordenada </w:t>
      </w:r>
      <w:r>
        <w:lastRenderedPageBreak/>
        <w:t>do sistema. Dessa forma cada ponto na grade gera seu próprio sinal quando tocado, e envia esse sinal para o processador do iPhone, permitindo a detecção de posição e movimento do toque em pontos múltiplos.</w:t>
      </w:r>
    </w:p>
    <w:tbl>
      <w:tblPr>
        <w:tblW w:w="0" w:type="auto"/>
        <w:jc w:val="center"/>
        <w:tblCellSpacing w:w="0" w:type="dxa"/>
        <w:tblCellMar>
          <w:top w:w="45" w:type="dxa"/>
          <w:left w:w="45" w:type="dxa"/>
          <w:bottom w:w="45" w:type="dxa"/>
          <w:right w:w="45" w:type="dxa"/>
        </w:tblCellMar>
        <w:tblLook w:val="04A0"/>
      </w:tblPr>
      <w:tblGrid>
        <w:gridCol w:w="9160"/>
      </w:tblGrid>
      <w:tr w:rsidR="000213E1" w:rsidRPr="009762AA" w:rsidTr="000213E1">
        <w:trPr>
          <w:tblCellSpacing w:w="0" w:type="dxa"/>
          <w:jc w:val="center"/>
        </w:trPr>
        <w:tc>
          <w:tcPr>
            <w:tcW w:w="0" w:type="auto"/>
            <w:vAlign w:val="center"/>
            <w:hideMark/>
          </w:tcPr>
          <w:p w:rsidR="000213E1" w:rsidRDefault="000213E1" w:rsidP="000213E1">
            <w:pPr>
              <w:pStyle w:val="Figura"/>
            </w:pPr>
            <w:r>
              <w:rPr>
                <w:noProof/>
                <w:lang w:eastAsia="pt-BR"/>
              </w:rPr>
              <w:drawing>
                <wp:inline distT="0" distB="0" distL="0" distR="0">
                  <wp:extent cx="3808730" cy="5287645"/>
                  <wp:effectExtent l="19050" t="0" r="1270" b="0"/>
                  <wp:docPr id="20" name="Imagem 1" descr="tela de capacitância mút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la de capacitância mútua"/>
                          <pic:cNvPicPr>
                            <a:picLocks noChangeAspect="1" noChangeArrowheads="1"/>
                          </pic:cNvPicPr>
                        </pic:nvPicPr>
                        <pic:blipFill>
                          <a:blip r:embed="rId16"/>
                          <a:srcRect/>
                          <a:stretch>
                            <a:fillRect/>
                          </a:stretch>
                        </pic:blipFill>
                        <pic:spPr bwMode="auto">
                          <a:xfrm>
                            <a:off x="0" y="0"/>
                            <a:ext cx="3808730" cy="5287645"/>
                          </a:xfrm>
                          <a:prstGeom prst="rect">
                            <a:avLst/>
                          </a:prstGeom>
                          <a:noFill/>
                          <a:ln w="9525">
                            <a:noFill/>
                            <a:miter lim="800000"/>
                            <a:headEnd/>
                            <a:tailEnd/>
                          </a:ln>
                        </pic:spPr>
                      </pic:pic>
                    </a:graphicData>
                  </a:graphic>
                </wp:inline>
              </w:drawing>
            </w:r>
          </w:p>
          <w:p w:rsidR="00133003" w:rsidRDefault="000213E1" w:rsidP="00133003">
            <w:pPr>
              <w:pStyle w:val="Figura"/>
            </w:pPr>
            <w:r>
              <w:t xml:space="preserve">Figura </w:t>
            </w:r>
            <w:fldSimple w:instr=" SEQ Figura \* ARABIC ">
              <w:r w:rsidR="00133003">
                <w:rPr>
                  <w:noProof/>
                </w:rPr>
                <w:t>8</w:t>
              </w:r>
            </w:fldSimple>
            <w:r>
              <w:t xml:space="preserve"> - </w:t>
            </w:r>
            <w:r w:rsidRPr="000213E1">
              <w:t>Uma tela de capacitância múltipla contém uma grade de linhas</w:t>
            </w:r>
            <w:r>
              <w:t xml:space="preserve"> de</w:t>
            </w:r>
            <w:r w:rsidRPr="000213E1">
              <w:t xml:space="preserve"> sensor</w:t>
            </w:r>
            <w:r>
              <w:t>es e condutore</w:t>
            </w:r>
            <w:r w:rsidRPr="000213E1">
              <w:t>s para determinar onde o usuário está tocando</w:t>
            </w:r>
          </w:p>
          <w:p w:rsidR="000213E1" w:rsidRPr="009762AA" w:rsidRDefault="000213E1" w:rsidP="000213E1">
            <w:pPr>
              <w:pStyle w:val="Figura"/>
              <w:rPr>
                <w:lang w:eastAsia="pt-BR"/>
              </w:rPr>
            </w:pPr>
          </w:p>
        </w:tc>
      </w:tr>
    </w:tbl>
    <w:p w:rsidR="000213E1" w:rsidRDefault="00133003" w:rsidP="00133003">
      <w:pPr>
        <w:pStyle w:val="Corpodetexto"/>
      </w:pPr>
      <w:r w:rsidRPr="00133003">
        <w:t xml:space="preserve">Os sinais da grade são filtrados e analisados </w:t>
      </w:r>
      <w:r>
        <w:t>por</w:t>
      </w:r>
      <w:r w:rsidRPr="00133003">
        <w:t xml:space="preserve"> software, determinando os recursos de cada toque, como tamanho, forma e posição na área afetada da tela. Caso mova o dedo, a diferença entre o sinal de inicio e o ponto final é calculada. Essa informação é combinada as possíveis ações dentro a aplicação utilizada, caso a ação não coincida com nenhuma, é desprezada.</w:t>
      </w:r>
    </w:p>
    <w:p w:rsidR="00133003" w:rsidRDefault="00133003" w:rsidP="00133003">
      <w:pPr>
        <w:pStyle w:val="Figura"/>
        <w:keepNext/>
      </w:pPr>
      <w:r>
        <w:rPr>
          <w:noProof/>
          <w:lang w:eastAsia="pt-BR"/>
        </w:rPr>
        <w:lastRenderedPageBreak/>
        <w:drawing>
          <wp:inline distT="0" distB="0" distL="0" distR="0">
            <wp:extent cx="2838450" cy="5605780"/>
            <wp:effectExtent l="19050" t="0" r="0" b="0"/>
            <wp:docPr id="22"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838450" cy="5605780"/>
                    </a:xfrm>
                    <a:prstGeom prst="rect">
                      <a:avLst/>
                    </a:prstGeom>
                    <a:noFill/>
                    <a:ln w="9525">
                      <a:noFill/>
                      <a:miter lim="800000"/>
                      <a:headEnd/>
                      <a:tailEnd/>
                    </a:ln>
                  </pic:spPr>
                </pic:pic>
              </a:graphicData>
            </a:graphic>
          </wp:inline>
        </w:drawing>
      </w:r>
    </w:p>
    <w:p w:rsidR="00133003" w:rsidRPr="00133003" w:rsidRDefault="00133003" w:rsidP="00133003">
      <w:pPr>
        <w:pStyle w:val="Figura"/>
      </w:pPr>
      <w:r>
        <w:t xml:space="preserve">Figura </w:t>
      </w:r>
      <w:fldSimple w:instr=" SEQ Figura \* ARABIC ">
        <w:r>
          <w:rPr>
            <w:noProof/>
          </w:rPr>
          <w:t>9</w:t>
        </w:r>
      </w:fldSimple>
      <w:r>
        <w:t xml:space="preserve"> - Diagrama de funcionamento do iPhone</w:t>
      </w:r>
    </w:p>
    <w:p w:rsidR="001F0CE1" w:rsidRDefault="001F0CE1" w:rsidP="00133003">
      <w:pPr>
        <w:pStyle w:val="Corpodetexto"/>
      </w:pPr>
    </w:p>
    <w:p w:rsidR="00133003" w:rsidRDefault="00133003" w:rsidP="00133003">
      <w:pPr>
        <w:pStyle w:val="Corpodetexto"/>
      </w:pPr>
      <w:r>
        <w:t>Para promover a interação multi-toque, foram demonstradas algumas aplicações. Quanto à manipulação de fotos e imagens, para mudar o zoom basta pressionar a superfície com dois dedos, caso separe os dedos, à medida que se distanciam, a foto é ampliada, caso aproxime os dedos, a imagem diminui.</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6" w:name="_Toc201408240"/>
      <w:r>
        <w:t xml:space="preserve">Figura </w:t>
      </w:r>
      <w:fldSimple w:instr=" SEQ Figura \* ARABIC ">
        <w:r w:rsidR="00133003">
          <w:rPr>
            <w:noProof/>
          </w:rPr>
          <w:t>10</w:t>
        </w:r>
      </w:fldSimple>
      <w:r>
        <w:t xml:space="preserve"> </w:t>
      </w:r>
      <w:r w:rsidR="002B7921">
        <w:t>-</w:t>
      </w:r>
      <w:r>
        <w:t xml:space="preserve"> Aumento de imagem no iPhone</w:t>
      </w:r>
      <w:bookmarkEnd w:id="26"/>
    </w:p>
    <w:p w:rsidR="00376E4B" w:rsidRDefault="00B15916" w:rsidP="00376E4B">
      <w:pPr>
        <w:pStyle w:val="Corpodetexto"/>
      </w:pPr>
      <w:r>
        <w:t>Temos também o exemplo de jogos, alguns deixam interagir diretamente com o personagem e ambiente, outros buscam conceitos do passado em que uma réplica de um controle é mostrada pelo display para que o usuário interaja.</w:t>
      </w:r>
    </w:p>
    <w:p w:rsidR="00376E4B" w:rsidRDefault="00376E4B" w:rsidP="00376E4B">
      <w:pPr>
        <w:pStyle w:val="Figura"/>
        <w:keepNext/>
      </w:pPr>
      <w:r>
        <w:rPr>
          <w:noProof/>
          <w:lang w:eastAsia="pt-BR"/>
        </w:rPr>
        <w:drawing>
          <wp:inline distT="0" distB="0" distL="0" distR="0">
            <wp:extent cx="3657600" cy="2838450"/>
            <wp:effectExtent l="19050" t="0" r="0" b="0"/>
            <wp:docPr id="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3657600" cy="2838450"/>
                    </a:xfrm>
                    <a:prstGeom prst="rect">
                      <a:avLst/>
                    </a:prstGeom>
                    <a:noFill/>
                    <a:ln w="9525">
                      <a:noFill/>
                      <a:miter lim="800000"/>
                      <a:headEnd/>
                      <a:tailEnd/>
                    </a:ln>
                  </pic:spPr>
                </pic:pic>
              </a:graphicData>
            </a:graphic>
          </wp:inline>
        </w:drawing>
      </w:r>
    </w:p>
    <w:p w:rsidR="00376E4B" w:rsidRDefault="00376E4B" w:rsidP="00376E4B">
      <w:pPr>
        <w:pStyle w:val="Figura"/>
      </w:pPr>
      <w:bookmarkStart w:id="27" w:name="_Toc201408241"/>
      <w:r>
        <w:t xml:space="preserve">Figura </w:t>
      </w:r>
      <w:fldSimple w:instr=" SEQ Figura \* ARABIC ">
        <w:r w:rsidR="00133003">
          <w:rPr>
            <w:noProof/>
          </w:rPr>
          <w:t>11</w:t>
        </w:r>
      </w:fldSimple>
      <w:r w:rsidR="002B7921">
        <w:t xml:space="preserve"> </w:t>
      </w:r>
      <w:r>
        <w:t>-</w:t>
      </w:r>
      <w:r w:rsidR="002B7921">
        <w:t xml:space="preserve"> </w:t>
      </w:r>
      <w:r>
        <w:t>Emulador de SNES no iPhone</w:t>
      </w:r>
      <w:bookmarkEnd w:id="27"/>
    </w:p>
    <w:p w:rsidR="00E23F62" w:rsidRDefault="00E23F62" w:rsidP="00E23F62">
      <w:pPr>
        <w:pStyle w:val="Ttulo2"/>
      </w:pPr>
      <w:bookmarkStart w:id="28" w:name="_Toc201408195"/>
      <w:r>
        <w:t>Jogos e Interatividade</w:t>
      </w:r>
      <w:bookmarkEnd w:id="28"/>
    </w:p>
    <w:p w:rsidR="008028E3" w:rsidRDefault="008028E3" w:rsidP="008028E3">
      <w:pPr>
        <w:pStyle w:val="Corpodetexto"/>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lastRenderedPageBreak/>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Ttulo3"/>
      </w:pPr>
      <w:bookmarkStart w:id="29" w:name="_Toc201408196"/>
      <w:r>
        <w:t>Jogos de Estratégia</w:t>
      </w:r>
      <w:bookmarkEnd w:id="29"/>
    </w:p>
    <w:p w:rsidR="005A7093" w:rsidRDefault="005A7093" w:rsidP="002E4FBC">
      <w:pPr>
        <w:pStyle w:val="Corpodetexto"/>
      </w:pPr>
      <w:r>
        <w:t xml:space="preserve">Do grego </w:t>
      </w:r>
      <w:r>
        <w:rPr>
          <w:i/>
        </w:rPr>
        <w:t>stratègós</w:t>
      </w:r>
      <w:r>
        <w:rPr>
          <w:rStyle w:val="Refdenotaderodap"/>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Corpodetexto"/>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Corpodetexto"/>
      </w:pPr>
      <w:r>
        <w:t>Em termos de realidade, trata-se da pureza de estratégia do jogo em relação ao ambiente. Enquanto alguns jogos tentam reproduzir fielmente as guerras napoleônicas, ou as conquistas do império romano</w:t>
      </w:r>
      <w:r w:rsidR="00FC4DB2">
        <w:t>, como no caso dos tabuleiros de wargames</w:t>
      </w:r>
      <w:r>
        <w:t xml:space="preserve">; outros não possuem ligação com o mundo real, como por exemplo: </w:t>
      </w:r>
      <w:r w:rsidR="00FC4DB2">
        <w:t>Go, damas, xadrez, entre outros.</w:t>
      </w:r>
    </w:p>
    <w:p w:rsidR="005A7093" w:rsidRDefault="005A7093" w:rsidP="005A7093">
      <w:pPr>
        <w:pStyle w:val="Ttulo3"/>
      </w:pPr>
      <w:bookmarkStart w:id="30" w:name="_Toc201408197"/>
      <w:r>
        <w:t>Jogos de RPG</w:t>
      </w:r>
      <w:bookmarkEnd w:id="30"/>
    </w:p>
    <w:p w:rsidR="005A7093" w:rsidRDefault="005A7093" w:rsidP="005A7093">
      <w:pPr>
        <w:pStyle w:val="Corpodetexto"/>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Corpodetexto"/>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Refdenotaderodap"/>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Corpodetexto"/>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Corpodetexto"/>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Corpodetexto"/>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Ttulo4"/>
      </w:pPr>
      <w:commentRangeStart w:id="31"/>
      <w:r>
        <w:t>Dungeons &amp; Dragons</w:t>
      </w:r>
      <w:commentRangeEnd w:id="31"/>
      <w:r>
        <w:rPr>
          <w:rStyle w:val="Refdecomentrio"/>
          <w:rFonts w:ascii="Times New Roman" w:hAnsi="Times New Roman" w:cs="Times New Roman"/>
          <w:b w:val="0"/>
          <w:bCs w:val="0"/>
          <w:kern w:val="0"/>
        </w:rPr>
        <w:commentReference w:id="31"/>
      </w:r>
    </w:p>
    <w:p w:rsidR="005A7093" w:rsidRPr="008162A7" w:rsidRDefault="005A7093" w:rsidP="005A7093">
      <w:pPr>
        <w:pStyle w:val="Corpodetexto"/>
      </w:pPr>
      <w:commentRangeStart w:id="32"/>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 xml:space="preserve">ada </w:t>
      </w:r>
      <w:r w:rsidRPr="008162A7">
        <w:lastRenderedPageBreak/>
        <w:t>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Corpodetexto"/>
      </w:pPr>
      <w:r>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3" w:name="_Toc201408242"/>
      <w:r>
        <w:t xml:space="preserve">Figura </w:t>
      </w:r>
      <w:fldSimple w:instr=" SEQ Figura \* ARABIC ">
        <w:r w:rsidR="00133003">
          <w:rPr>
            <w:noProof/>
          </w:rPr>
          <w:t>12</w:t>
        </w:r>
      </w:fldSimple>
      <w:r>
        <w:t xml:space="preserve"> - Exemplo de campanha em andamento</w:t>
      </w:r>
      <w:bookmarkEnd w:id="33"/>
    </w:p>
    <w:commentRangeEnd w:id="32"/>
    <w:p w:rsidR="005A7093" w:rsidRDefault="002E4FBC" w:rsidP="005A7093">
      <w:pPr>
        <w:pStyle w:val="Ttulo3"/>
      </w:pPr>
      <w:r>
        <w:rPr>
          <w:rStyle w:val="Refdecomentrio"/>
          <w:rFonts w:ascii="Times New Roman" w:hAnsi="Times New Roman" w:cs="Times New Roman"/>
          <w:b w:val="0"/>
          <w:bCs w:val="0"/>
          <w:kern w:val="0"/>
        </w:rPr>
        <w:commentReference w:id="32"/>
      </w:r>
      <w:bookmarkStart w:id="34" w:name="_Toc201408198"/>
      <w:commentRangeStart w:id="35"/>
      <w:r w:rsidR="00FA3118">
        <w:t xml:space="preserve">Jogos </w:t>
      </w:r>
      <w:commentRangeEnd w:id="35"/>
      <w:r w:rsidR="007865C9">
        <w:rPr>
          <w:rStyle w:val="Refdecomentrio"/>
          <w:rFonts w:ascii="Times New Roman" w:hAnsi="Times New Roman" w:cs="Times New Roman"/>
          <w:b w:val="0"/>
          <w:bCs w:val="0"/>
          <w:kern w:val="0"/>
        </w:rPr>
        <w:commentReference w:id="35"/>
      </w:r>
      <w:r w:rsidR="00FA3118">
        <w:t xml:space="preserve">de </w:t>
      </w:r>
      <w:commentRangeStart w:id="36"/>
      <w:r w:rsidR="005A7093">
        <w:t xml:space="preserve">RPG </w:t>
      </w:r>
      <w:r w:rsidR="005A7093" w:rsidRPr="005A7093">
        <w:t>Eletrônicos</w:t>
      </w:r>
      <w:commentRangeEnd w:id="36"/>
      <w:r w:rsidR="005A7093" w:rsidRPr="005A7093">
        <w:rPr>
          <w:rStyle w:val="Refdecomentrio"/>
          <w:sz w:val="24"/>
        </w:rPr>
        <w:commentReference w:id="36"/>
      </w:r>
      <w:bookmarkEnd w:id="34"/>
    </w:p>
    <w:p w:rsidR="005A7093" w:rsidRPr="008F2A99" w:rsidRDefault="005A7093" w:rsidP="005A7093">
      <w:pPr>
        <w:pStyle w:val="Corpodetexto"/>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Corpodetexto"/>
      </w:pPr>
      <w:r w:rsidRPr="00C0331A">
        <w:t>Segundo um estudo</w:t>
      </w:r>
      <w:r>
        <w:rPr>
          <w:rStyle w:val="Refdenotaderodap"/>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Corpodetexto"/>
      </w:pPr>
      <w:r w:rsidRPr="008F2A99">
        <w:lastRenderedPageBreak/>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7" w:name="_Toc201408243"/>
      <w:r>
        <w:t xml:space="preserve">Figura </w:t>
      </w:r>
      <w:fldSimple w:instr=" SEQ Figura \* ARABIC ">
        <w:r w:rsidR="00133003">
          <w:rPr>
            <w:noProof/>
          </w:rPr>
          <w:t>13</w:t>
        </w:r>
      </w:fldSimple>
      <w:r>
        <w:t xml:space="preserve"> - Zork (1979)</w:t>
      </w:r>
      <w:bookmarkEnd w:id="37"/>
    </w:p>
    <w:p w:rsidR="005A7093" w:rsidRPr="008F2A99" w:rsidRDefault="005A7093" w:rsidP="005A7093">
      <w:pPr>
        <w:pStyle w:val="Corpodetexto"/>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2"/>
      <w:bookmarkStart w:id="39" w:name="_Toc201408244"/>
      <w:r>
        <w:t xml:space="preserve">Figura </w:t>
      </w:r>
      <w:fldSimple w:instr=" SEQ Figura \* ARABIC ">
        <w:r w:rsidR="00133003">
          <w:rPr>
            <w:noProof/>
          </w:rPr>
          <w:t>14</w:t>
        </w:r>
      </w:fldSimple>
      <w:r>
        <w:t xml:space="preserve"> - Final Fantasy - Square (1987)</w:t>
      </w:r>
      <w:bookmarkEnd w:id="38"/>
      <w:bookmarkEnd w:id="39"/>
    </w:p>
    <w:p w:rsidR="005A7093" w:rsidRPr="008F2A99" w:rsidRDefault="005A7093" w:rsidP="005A7093">
      <w:pPr>
        <w:pStyle w:val="Corpodetexto"/>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 xml:space="preserve">ações mais complexas, ganharam mais adeptos ao gênero. Grande exemplo desta </w:t>
      </w:r>
      <w:r w:rsidRPr="008F2A99">
        <w:lastRenderedPageBreak/>
        <w:t>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40" w:name="_Toc200128373"/>
      <w:bookmarkStart w:id="41" w:name="_Toc201408245"/>
      <w:r>
        <w:t xml:space="preserve">Figura </w:t>
      </w:r>
      <w:fldSimple w:instr=" SEQ Figura \* ARABIC ">
        <w:r w:rsidR="00133003">
          <w:rPr>
            <w:noProof/>
          </w:rPr>
          <w:t>15</w:t>
        </w:r>
      </w:fldSimple>
      <w:r>
        <w:t xml:space="preserve"> - Final Fantasy VII - Squaresoft (1997)</w:t>
      </w:r>
      <w:bookmarkEnd w:id="40"/>
      <w:bookmarkEnd w:id="41"/>
    </w:p>
    <w:p w:rsidR="00506854" w:rsidRPr="00506854" w:rsidRDefault="005A7093" w:rsidP="00506854">
      <w:pPr>
        <w:pStyle w:val="Corpodetexto"/>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2" w:name="_Toc200128374"/>
      <w:bookmarkStart w:id="43" w:name="_Toc201408246"/>
      <w:r w:rsidRPr="00F371AF">
        <w:rPr>
          <w:lang w:val="en-US"/>
        </w:rPr>
        <w:t xml:space="preserve">Figura </w:t>
      </w:r>
      <w:r w:rsidR="00505EEC">
        <w:fldChar w:fldCharType="begin"/>
      </w:r>
      <w:r w:rsidRPr="00F371AF">
        <w:rPr>
          <w:lang w:val="en-US"/>
        </w:rPr>
        <w:instrText xml:space="preserve"> SEQ Figura \* ARABIC </w:instrText>
      </w:r>
      <w:r w:rsidR="00505EEC">
        <w:fldChar w:fldCharType="separate"/>
      </w:r>
      <w:r w:rsidR="00133003">
        <w:rPr>
          <w:noProof/>
          <w:lang w:val="en-US"/>
        </w:rPr>
        <w:t>16</w:t>
      </w:r>
      <w:r w:rsidR="00505EEC">
        <w:fldChar w:fldCharType="end"/>
      </w:r>
      <w:r w:rsidRPr="00F371AF">
        <w:rPr>
          <w:lang w:val="en-US"/>
        </w:rPr>
        <w:t xml:space="preserve"> - World of Warcraft - Blizzard (2004)</w:t>
      </w:r>
      <w:bookmarkEnd w:id="42"/>
      <w:bookmarkEnd w:id="43"/>
    </w:p>
    <w:p w:rsidR="005A7093" w:rsidRDefault="005A7093" w:rsidP="005A7093">
      <w:pPr>
        <w:pStyle w:val="Ttulo4"/>
      </w:pPr>
      <w:r>
        <w:t>Final Fantasy Tactics</w:t>
      </w:r>
    </w:p>
    <w:p w:rsidR="00F30AA3" w:rsidRDefault="005A7093" w:rsidP="005A7093">
      <w:pPr>
        <w:pStyle w:val="Corpodetexto"/>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4" w:name="_Toc201408247"/>
      <w:r>
        <w:t xml:space="preserve">Figura </w:t>
      </w:r>
      <w:fldSimple w:instr=" SEQ Figura \* ARABIC ">
        <w:r w:rsidR="00133003">
          <w:rPr>
            <w:noProof/>
          </w:rPr>
          <w:t>17</w:t>
        </w:r>
      </w:fldSimple>
      <w:r>
        <w:t xml:space="preserve"> - Cenário tridimensional isométrico</w:t>
      </w:r>
      <w:bookmarkEnd w:id="44"/>
    </w:p>
    <w:p w:rsidR="005A7093" w:rsidRDefault="005A7093" w:rsidP="005A7093">
      <w:pPr>
        <w:pStyle w:val="Corpodetexto"/>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Corpodetexto"/>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5" w:name="_Toc201408248"/>
      <w:r w:rsidRPr="00BC6662">
        <w:t xml:space="preserve">Figura </w:t>
      </w:r>
      <w:fldSimple w:instr=" SEQ Figura \* ARABIC ">
        <w:r w:rsidR="00133003">
          <w:rPr>
            <w:noProof/>
          </w:rPr>
          <w:t>18</w:t>
        </w:r>
      </w:fldSimple>
      <w:r w:rsidRPr="00BC6662">
        <w:t xml:space="preserve"> - </w:t>
      </w:r>
      <w:r>
        <w:t>Personagem e sua área de atuação</w:t>
      </w:r>
      <w:bookmarkEnd w:id="45"/>
    </w:p>
    <w:p w:rsidR="003E6882" w:rsidRDefault="00F30AA3" w:rsidP="00BC6662">
      <w:pPr>
        <w:pStyle w:val="Corpodetexto"/>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6" w:name="_Toc201408249"/>
      <w:r>
        <w:t xml:space="preserve">Figura </w:t>
      </w:r>
      <w:fldSimple w:instr=" SEQ Figura \* ARABIC ">
        <w:r w:rsidR="00133003">
          <w:rPr>
            <w:noProof/>
          </w:rPr>
          <w:t>19</w:t>
        </w:r>
      </w:fldSimple>
      <w:r>
        <w:t xml:space="preserve"> - Personagem </w:t>
      </w:r>
      <w:r w:rsidR="00433EDB">
        <w:t>efetuando um ataque</w:t>
      </w:r>
      <w:bookmarkEnd w:id="46"/>
    </w:p>
    <w:p w:rsidR="00E23F62" w:rsidRDefault="00E23F62" w:rsidP="007C119E">
      <w:pPr>
        <w:pStyle w:val="Ttulo3"/>
      </w:pPr>
      <w:bookmarkStart w:id="47" w:name="_Toc201408199"/>
      <w:r>
        <w:t>Realidade Virtual</w:t>
      </w:r>
      <w:bookmarkEnd w:id="47"/>
    </w:p>
    <w:p w:rsidR="005A7093" w:rsidRPr="005A7093" w:rsidRDefault="00E23F62" w:rsidP="005A7093">
      <w:pPr>
        <w:pStyle w:val="Corpodetexto"/>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Ttulo4"/>
      </w:pPr>
      <w:r>
        <w:t>Realidade Aumentada</w:t>
      </w:r>
    </w:p>
    <w:p w:rsidR="00E23F62" w:rsidRDefault="00E23F62" w:rsidP="00E23F62">
      <w:pPr>
        <w:pStyle w:val="Corpodetexto"/>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Corpodetexto"/>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Ttulo2"/>
      </w:pPr>
      <w:bookmarkStart w:id="48" w:name="_Toc201408200"/>
      <w:commentRangeStart w:id="49"/>
      <w:r>
        <w:t>Implementações de Superfícies Multi-toque</w:t>
      </w:r>
      <w:commentRangeEnd w:id="49"/>
      <w:r w:rsidR="005D60AA">
        <w:rPr>
          <w:rStyle w:val="Refdecomentrio"/>
          <w:rFonts w:ascii="Times New Roman" w:hAnsi="Times New Roman" w:cs="Times New Roman"/>
          <w:b w:val="0"/>
          <w:bCs w:val="0"/>
          <w:kern w:val="0"/>
        </w:rPr>
        <w:commentReference w:id="49"/>
      </w:r>
      <w:bookmarkEnd w:id="48"/>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Ttulo3"/>
      </w:pPr>
      <w:bookmarkStart w:id="50" w:name="_Toc201408201"/>
      <w:r>
        <w:t xml:space="preserve">Iluminação </w:t>
      </w:r>
      <w:r w:rsidR="00A22D55">
        <w:t>Difusa</w:t>
      </w:r>
      <w:r>
        <w:t xml:space="preserve"> (</w:t>
      </w:r>
      <w:r w:rsidR="00A22D55">
        <w:t>Diffused</w:t>
      </w:r>
      <w:r>
        <w:t xml:space="preserve"> Illumination)</w:t>
      </w:r>
      <w:bookmarkEnd w:id="50"/>
    </w:p>
    <w:p w:rsidR="00284ED0" w:rsidRDefault="00570E02" w:rsidP="003E6882">
      <w:pPr>
        <w:pStyle w:val="Corpodetexto"/>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51" w:name="_Toc201408250"/>
      <w:r>
        <w:t xml:space="preserve">Figura </w:t>
      </w:r>
      <w:fldSimple w:instr=" SEQ Figura \* ARABIC ">
        <w:r w:rsidR="00133003">
          <w:rPr>
            <w:noProof/>
          </w:rPr>
          <w:t>20</w:t>
        </w:r>
      </w:fldSimple>
      <w:r>
        <w:t xml:space="preserve"> - </w:t>
      </w:r>
      <w:r w:rsidR="00BF670C">
        <w:t>Rear Illumination</w:t>
      </w:r>
      <w:bookmarkEnd w:id="51"/>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2" w:name="_Toc201408251"/>
      <w:r>
        <w:t xml:space="preserve">Figura </w:t>
      </w:r>
      <w:fldSimple w:instr=" SEQ Figura \* ARABIC ">
        <w:r w:rsidR="00133003">
          <w:rPr>
            <w:noProof/>
          </w:rPr>
          <w:t>21</w:t>
        </w:r>
      </w:fldSimple>
      <w:r>
        <w:t xml:space="preserve"> - Exemplo da detecção de toques utilizando Rear Illumination</w:t>
      </w:r>
      <w:bookmarkEnd w:id="52"/>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3" w:name="_Toc201408252"/>
      <w:r>
        <w:t xml:space="preserve">Figura </w:t>
      </w:r>
      <w:fldSimple w:instr=" SEQ Figura \* ARABIC ">
        <w:r w:rsidR="00133003">
          <w:rPr>
            <w:noProof/>
          </w:rPr>
          <w:t>22</w:t>
        </w:r>
      </w:fldSimple>
      <w:r>
        <w:t xml:space="preserve"> - Front Illumination</w:t>
      </w:r>
      <w:bookmarkEnd w:id="53"/>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4" w:name="_Toc201408253"/>
      <w:r w:rsidRPr="00345DF4">
        <w:t xml:space="preserve">Figura </w:t>
      </w:r>
      <w:fldSimple w:instr=" SEQ Figura \* ARABIC ">
        <w:r w:rsidR="00133003">
          <w:rPr>
            <w:noProof/>
          </w:rPr>
          <w:t>23</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4"/>
    </w:p>
    <w:p w:rsidR="00B16D21" w:rsidRDefault="00B16D21" w:rsidP="00284ED0">
      <w:pPr>
        <w:pStyle w:val="Ttulo3"/>
      </w:pPr>
      <w:bookmarkStart w:id="55" w:name="_Toc201408202"/>
      <w:commentRangeStart w:id="56"/>
      <w:r>
        <w:t>Reflexão Total Interna Frustrada da Luz</w:t>
      </w:r>
      <w:r w:rsidR="002B2D5D">
        <w:t xml:space="preserve"> (FTIR)</w:t>
      </w:r>
      <w:commentRangeEnd w:id="56"/>
      <w:r w:rsidR="002D1A2E">
        <w:rPr>
          <w:rStyle w:val="Refdecomentrio"/>
          <w:rFonts w:ascii="Times New Roman" w:hAnsi="Times New Roman" w:cs="Times New Roman"/>
          <w:b w:val="0"/>
          <w:bCs w:val="0"/>
          <w:kern w:val="0"/>
        </w:rPr>
        <w:commentReference w:id="56"/>
      </w:r>
      <w:bookmarkEnd w:id="55"/>
    </w:p>
    <w:p w:rsidR="00D440AB" w:rsidRDefault="00A10A51" w:rsidP="00D440AB">
      <w:pPr>
        <w:pStyle w:val="Corpodetexto"/>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Corpodetexto"/>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7" w:name="_Toc201408254"/>
      <w:r>
        <w:t xml:space="preserve">Figura </w:t>
      </w:r>
      <w:fldSimple w:instr=" SEQ Figura \* ARABIC ">
        <w:r w:rsidR="00133003">
          <w:rPr>
            <w:noProof/>
          </w:rPr>
          <w:t>24</w:t>
        </w:r>
      </w:fldSimple>
      <w:r>
        <w:t xml:space="preserve"> - Exemplos de </w:t>
      </w:r>
      <w:r w:rsidR="00B17201">
        <w:t>r</w:t>
      </w:r>
      <w:r>
        <w:t>eflexão</w:t>
      </w:r>
      <w:r w:rsidR="00B17201">
        <w:t xml:space="preserve"> com refração e reflexão total da luz</w:t>
      </w:r>
      <w:bookmarkEnd w:id="57"/>
    </w:p>
    <w:p w:rsidR="00225841" w:rsidRDefault="00225841" w:rsidP="00D440AB">
      <w:pPr>
        <w:pStyle w:val="Corpodetexto"/>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Corpodetexto"/>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8" w:name="_Toc201408255"/>
      <w:r>
        <w:t xml:space="preserve">Figura </w:t>
      </w:r>
      <w:fldSimple w:instr=" SEQ Figura \* ARABIC ">
        <w:r w:rsidR="00133003">
          <w:rPr>
            <w:noProof/>
          </w:rPr>
          <w:t>25</w:t>
        </w:r>
      </w:fldSimple>
      <w:r>
        <w:t xml:space="preserve"> - Reflexão total interna frustrada da luz</w:t>
      </w:r>
      <w:bookmarkEnd w:id="58"/>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9" w:name="_Toc201408256"/>
      <w:r>
        <w:t xml:space="preserve">Figura </w:t>
      </w:r>
      <w:fldSimple w:instr=" SEQ Figura \* ARABIC ">
        <w:r w:rsidR="00133003">
          <w:rPr>
            <w:noProof/>
          </w:rPr>
          <w:t>26</w:t>
        </w:r>
      </w:fldSimple>
      <w:r>
        <w:t xml:space="preserve"> - Exemplo da detecção de toques utilizando FTIR</w:t>
      </w:r>
      <w:bookmarkEnd w:id="59"/>
    </w:p>
    <w:p w:rsidR="00604236" w:rsidRDefault="00604236" w:rsidP="00737335">
      <w:pPr>
        <w:pStyle w:val="Ttulo2"/>
      </w:pPr>
      <w:bookmarkStart w:id="60" w:name="_Toc201408203"/>
      <w:r>
        <w:t>Tecnologias Utilizadas</w:t>
      </w:r>
      <w:bookmarkEnd w:id="60"/>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Ttulo3"/>
      </w:pPr>
      <w:bookmarkStart w:id="61" w:name="_Toc201408204"/>
      <w:commentRangeStart w:id="62"/>
      <w:r>
        <w:t>OSC</w:t>
      </w:r>
      <w:commentRangeEnd w:id="62"/>
      <w:r w:rsidR="002D1A2E">
        <w:rPr>
          <w:rStyle w:val="Refdecomentrio"/>
          <w:rFonts w:ascii="Times New Roman" w:hAnsi="Times New Roman" w:cs="Times New Roman"/>
          <w:b w:val="0"/>
          <w:bCs w:val="0"/>
          <w:kern w:val="0"/>
        </w:rPr>
        <w:commentReference w:id="62"/>
      </w:r>
      <w:bookmarkEnd w:id="61"/>
    </w:p>
    <w:p w:rsidR="004556D4" w:rsidRPr="004556D4" w:rsidRDefault="004556D4" w:rsidP="006C2F42">
      <w:pPr>
        <w:pStyle w:val="Corpodetexto"/>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Ttulo4"/>
      </w:pPr>
      <w:r>
        <w:t>OSCpack</w:t>
      </w:r>
    </w:p>
    <w:p w:rsidR="006C2F42" w:rsidRDefault="006C2F42" w:rsidP="003E6882">
      <w:pPr>
        <w:pStyle w:val="Corpodetexto"/>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Corpodetexto"/>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Ttulo3"/>
      </w:pPr>
      <w:bookmarkStart w:id="63" w:name="_Toc201408205"/>
      <w:commentRangeStart w:id="64"/>
      <w:r>
        <w:t>TUIO</w:t>
      </w:r>
      <w:commentRangeEnd w:id="64"/>
      <w:r w:rsidR="002D1A2E">
        <w:rPr>
          <w:rStyle w:val="Refdecomentrio"/>
          <w:rFonts w:ascii="Times New Roman" w:hAnsi="Times New Roman" w:cs="Times New Roman"/>
          <w:b w:val="0"/>
          <w:bCs w:val="0"/>
          <w:kern w:val="0"/>
        </w:rPr>
        <w:commentReference w:id="64"/>
      </w:r>
      <w:bookmarkEnd w:id="63"/>
    </w:p>
    <w:p w:rsidR="007C392A" w:rsidRDefault="007C392A" w:rsidP="007C392A">
      <w:pPr>
        <w:pStyle w:val="Corpodetexto"/>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Corpodetexto"/>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Corpodetexto"/>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Ttulo3"/>
      </w:pPr>
      <w:bookmarkStart w:id="65" w:name="_Toc201408206"/>
      <w:commentRangeStart w:id="66"/>
      <w:r>
        <w:lastRenderedPageBreak/>
        <w:t>ReacTIVision</w:t>
      </w:r>
      <w:commentRangeEnd w:id="66"/>
      <w:r w:rsidR="006734D9">
        <w:rPr>
          <w:rStyle w:val="Refdecomentrio"/>
          <w:rFonts w:ascii="Times New Roman" w:hAnsi="Times New Roman" w:cs="Times New Roman"/>
          <w:b w:val="0"/>
          <w:bCs w:val="0"/>
          <w:kern w:val="0"/>
        </w:rPr>
        <w:commentReference w:id="66"/>
      </w:r>
      <w:bookmarkEnd w:id="65"/>
    </w:p>
    <w:p w:rsidR="00B16D21" w:rsidRPr="00B76648" w:rsidRDefault="00B16D21" w:rsidP="001D60CB">
      <w:pPr>
        <w:pStyle w:val="Corpodetexto"/>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7" w:name="_Toc201408257"/>
      <w:r w:rsidRPr="00E0517D">
        <w:t xml:space="preserve">Figura </w:t>
      </w:r>
      <w:fldSimple w:instr=" SEQ Figura \* ARABIC ">
        <w:r w:rsidR="00133003">
          <w:rPr>
            <w:noProof/>
          </w:rPr>
          <w:t>27</w:t>
        </w:r>
      </w:fldSimple>
      <w:r w:rsidRPr="00E0517D">
        <w:t xml:space="preserve"> </w:t>
      </w:r>
      <w:r w:rsidR="005122C3">
        <w:t>-</w:t>
      </w:r>
      <w:r w:rsidRPr="00E0517D">
        <w:t xml:space="preserve"> ReacTIVision reconhecendo um fiducial</w:t>
      </w:r>
      <w:bookmarkEnd w:id="67"/>
    </w:p>
    <w:p w:rsidR="00E0517D" w:rsidRDefault="00737335" w:rsidP="001D60CB">
      <w:pPr>
        <w:pStyle w:val="Corpodetexto"/>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8" w:name="_Toc201408258"/>
      <w:r>
        <w:t xml:space="preserve">Figura </w:t>
      </w:r>
      <w:fldSimple w:instr=" SEQ Figura \* ARABIC ">
        <w:r w:rsidR="00133003">
          <w:rPr>
            <w:noProof/>
          </w:rPr>
          <w:t>28</w:t>
        </w:r>
      </w:fldSimple>
      <w:r>
        <w:t xml:space="preserve"> - Marcadores fiduciais</w:t>
      </w:r>
      <w:bookmarkEnd w:id="68"/>
    </w:p>
    <w:p w:rsidR="00B16D21" w:rsidRPr="00737335" w:rsidRDefault="00AE32CC" w:rsidP="001D60CB">
      <w:pPr>
        <w:pStyle w:val="Corpodetexto"/>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Ttulo3"/>
      </w:pPr>
      <w:bookmarkStart w:id="69" w:name="_Toc201408207"/>
      <w:commentRangeStart w:id="70"/>
      <w:r>
        <w:t>Touch</w:t>
      </w:r>
      <w:r w:rsidR="00B075E3">
        <w:t>l</w:t>
      </w:r>
      <w:r>
        <w:t>ib</w:t>
      </w:r>
      <w:commentRangeEnd w:id="70"/>
      <w:r w:rsidR="003B4EBB">
        <w:rPr>
          <w:rStyle w:val="Refdecomentrio"/>
          <w:rFonts w:ascii="Times New Roman" w:hAnsi="Times New Roman" w:cs="Times New Roman"/>
          <w:b w:val="0"/>
          <w:bCs w:val="0"/>
          <w:kern w:val="0"/>
        </w:rPr>
        <w:commentReference w:id="70"/>
      </w:r>
      <w:bookmarkEnd w:id="69"/>
    </w:p>
    <w:p w:rsidR="00652F22" w:rsidRDefault="00F4416D" w:rsidP="00F4416D">
      <w:pPr>
        <w:pStyle w:val="Corpodetexto"/>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Refdenotaderodap"/>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Refdenotaderodap"/>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Corpodetexto"/>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Corpodetexto"/>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Ttulo4"/>
      </w:pPr>
      <w:r>
        <w:t>Configuração</w:t>
      </w:r>
      <w:r w:rsidR="00AC3DDB">
        <w:t xml:space="preserve"> e Calibração</w:t>
      </w:r>
    </w:p>
    <w:p w:rsidR="00AC3DDB" w:rsidRDefault="00AC3DDB" w:rsidP="00AC3DDB">
      <w:pPr>
        <w:pStyle w:val="Corpodetexto"/>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Corpodetexto"/>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Corpodetexto"/>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71" w:name="_Toc201408259"/>
      <w:r w:rsidRPr="00F25AAC">
        <w:t xml:space="preserve">Figura </w:t>
      </w:r>
      <w:fldSimple w:instr=" SEQ Figura \* ARABIC ">
        <w:r w:rsidR="00133003">
          <w:rPr>
            <w:noProof/>
          </w:rPr>
          <w:t>29</w:t>
        </w:r>
      </w:fldSimple>
      <w:r w:rsidRPr="00F25AAC">
        <w:t xml:space="preserve"> - Exemplo de interpolação no cálculo da posição do toque</w:t>
      </w:r>
      <w:bookmarkEnd w:id="71"/>
    </w:p>
    <w:p w:rsidR="00AA0254" w:rsidRDefault="00513AAC" w:rsidP="004556D4">
      <w:pPr>
        <w:pStyle w:val="Corpodetexto"/>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bookmarkStart w:id="72" w:name="_Toc201408260"/>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r>
        <w:t xml:space="preserve">Figura </w:t>
      </w:r>
      <w:fldSimple w:instr=" SEQ Figura \* ARABIC ">
        <w:r w:rsidR="00133003">
          <w:rPr>
            <w:noProof/>
          </w:rPr>
          <w:t>30</w:t>
        </w:r>
      </w:fldSimple>
      <w:r>
        <w:t xml:space="preserve"> - Demonstração do software de calibração</w:t>
      </w:r>
      <w:bookmarkEnd w:id="72"/>
    </w:p>
    <w:p w:rsidR="00C60C85" w:rsidRPr="00C60C85" w:rsidRDefault="00AA0254" w:rsidP="0001638B">
      <w:pPr>
        <w:pStyle w:val="Corpodetexto"/>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Ttulo3"/>
      </w:pPr>
      <w:bookmarkStart w:id="73" w:name="_Toc201408208"/>
      <w:commentRangeStart w:id="74"/>
      <w:commentRangeStart w:id="75"/>
      <w:commentRangeStart w:id="76"/>
      <w:r>
        <w:t xml:space="preserve">Microsoft </w:t>
      </w:r>
      <w:commentRangeEnd w:id="74"/>
      <w:r w:rsidR="00684F9E">
        <w:rPr>
          <w:rStyle w:val="Refdecomentrio"/>
          <w:rFonts w:ascii="Times New Roman" w:hAnsi="Times New Roman" w:cs="Times New Roman"/>
          <w:b w:val="0"/>
          <w:bCs w:val="0"/>
          <w:kern w:val="0"/>
        </w:rPr>
        <w:commentReference w:id="74"/>
      </w:r>
      <w:r>
        <w:t>XNA</w:t>
      </w:r>
      <w:commentRangeEnd w:id="75"/>
      <w:r w:rsidR="003B4EBB">
        <w:rPr>
          <w:rStyle w:val="Refdecomentrio"/>
          <w:rFonts w:ascii="Times New Roman" w:hAnsi="Times New Roman" w:cs="Times New Roman"/>
          <w:b w:val="0"/>
          <w:bCs w:val="0"/>
          <w:kern w:val="0"/>
        </w:rPr>
        <w:commentReference w:id="75"/>
      </w:r>
      <w:bookmarkEnd w:id="73"/>
    </w:p>
    <w:p w:rsidR="0027472C" w:rsidRPr="00ED0DB2" w:rsidRDefault="0027472C" w:rsidP="0027472C">
      <w:pPr>
        <w:pStyle w:val="AFazer"/>
      </w:pPr>
      <w:r>
        <w:t>A fazer...</w:t>
      </w:r>
    </w:p>
    <w:commentRangeEnd w:id="76"/>
    <w:p w:rsidR="00B16D21" w:rsidRDefault="00684F9E" w:rsidP="003C5A3B">
      <w:pPr>
        <w:pStyle w:val="Ttulo1"/>
      </w:pPr>
      <w:r>
        <w:rPr>
          <w:rStyle w:val="Refdecomentrio"/>
          <w:rFonts w:ascii="Times New Roman" w:hAnsi="Times New Roman" w:cs="Times New Roman"/>
          <w:b w:val="0"/>
          <w:bCs w:val="0"/>
          <w:caps w:val="0"/>
          <w:kern w:val="0"/>
        </w:rPr>
        <w:lastRenderedPageBreak/>
        <w:commentReference w:id="76"/>
      </w:r>
      <w:bookmarkStart w:id="77" w:name="_Toc201408209"/>
      <w:commentRangeStart w:id="78"/>
      <w:r w:rsidR="00C27EB2">
        <w:t>PROJETO</w:t>
      </w:r>
      <w:commentRangeEnd w:id="78"/>
      <w:r w:rsidR="004526D4">
        <w:rPr>
          <w:rStyle w:val="Refdecomentrio"/>
          <w:rFonts w:ascii="Times New Roman" w:hAnsi="Times New Roman" w:cs="Times New Roman"/>
          <w:b w:val="0"/>
          <w:bCs w:val="0"/>
          <w:caps w:val="0"/>
          <w:kern w:val="0"/>
        </w:rPr>
        <w:commentReference w:id="78"/>
      </w:r>
      <w:bookmarkEnd w:id="77"/>
    </w:p>
    <w:p w:rsidR="004526D4" w:rsidRDefault="004526D4" w:rsidP="004526D4">
      <w:pPr>
        <w:pStyle w:val="Corpodetexto"/>
      </w:pPr>
      <w:r>
        <w:t xml:space="preserve">Este capítulo aborda </w:t>
      </w:r>
      <w:r w:rsidR="00446CA7">
        <w:t>questões sobre o desenvolvimento do projeto, sua concepção, arquitetura, dificuldades e soluções encontradas.</w:t>
      </w:r>
    </w:p>
    <w:p w:rsidR="004526D4" w:rsidRDefault="004526D4" w:rsidP="004526D4">
      <w:pPr>
        <w:pStyle w:val="Ttulo2"/>
      </w:pPr>
      <w:bookmarkStart w:id="79" w:name="_Toc201408210"/>
      <w:r>
        <w:t>Concepção</w:t>
      </w:r>
      <w:bookmarkEnd w:id="79"/>
    </w:p>
    <w:p w:rsidR="0078154E" w:rsidRDefault="00446CA7" w:rsidP="0078154E">
      <w:pPr>
        <w:pStyle w:val="Corpodetexto"/>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Corpodetexto"/>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80" w:name="_Toc201408261"/>
      <w:r w:rsidRPr="002D2F43">
        <w:t xml:space="preserve">Figura </w:t>
      </w:r>
      <w:fldSimple w:instr=" SEQ Figura \* ARABIC ">
        <w:r w:rsidR="00133003">
          <w:rPr>
            <w:noProof/>
          </w:rPr>
          <w:t>31</w:t>
        </w:r>
      </w:fldSimple>
      <w:r w:rsidRPr="002D2F43">
        <w:t xml:space="preserve"> - Elementos do jogo</w:t>
      </w:r>
      <w:bookmarkEnd w:id="80"/>
    </w:p>
    <w:p w:rsidR="00446CA7" w:rsidRPr="00446CA7" w:rsidRDefault="00446CA7" w:rsidP="00446CA7">
      <w:pPr>
        <w:pStyle w:val="Corpodetexto"/>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Corpodetexto"/>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Corpodetexto"/>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Corpodetexto"/>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Corpodetexto"/>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Corpodetexto"/>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Corpodetexto"/>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81" w:name="_Toc200128375"/>
      <w:bookmarkStart w:id="82" w:name="_Toc201408262"/>
      <w:r>
        <w:t xml:space="preserve">Figura </w:t>
      </w:r>
      <w:fldSimple w:instr=" SEQ Figura \* ARABIC ">
        <w:r w:rsidR="00133003">
          <w:rPr>
            <w:noProof/>
          </w:rPr>
          <w:t>32</w:t>
        </w:r>
      </w:fldSimple>
      <w:r>
        <w:t xml:space="preserve"> - </w:t>
      </w:r>
      <w:r w:rsidR="00EC789B">
        <w:t xml:space="preserve">Arquitetura </w:t>
      </w:r>
      <w:r>
        <w:t>do sistema</w:t>
      </w:r>
      <w:bookmarkEnd w:id="81"/>
      <w:bookmarkEnd w:id="82"/>
    </w:p>
    <w:p w:rsidR="00AF506E" w:rsidRDefault="009B3867" w:rsidP="001D60CB">
      <w:pPr>
        <w:pStyle w:val="Corpodetexto"/>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Corpodetexto"/>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Corpodetexto"/>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Ttulo2"/>
      </w:pPr>
      <w:bookmarkStart w:id="83" w:name="_Toc201408211"/>
      <w:r>
        <w:t>Adequação da Mesa</w:t>
      </w:r>
      <w:bookmarkEnd w:id="83"/>
    </w:p>
    <w:p w:rsidR="00C27352" w:rsidRDefault="00C27352" w:rsidP="00C27352">
      <w:pPr>
        <w:pStyle w:val="Ttulo3"/>
      </w:pPr>
      <w:bookmarkStart w:id="84" w:name="_Toc201408212"/>
      <w:commentRangeStart w:id="85"/>
      <w:r>
        <w:t>Estrutura</w:t>
      </w:r>
      <w:commentRangeEnd w:id="85"/>
      <w:r w:rsidR="00F92616">
        <w:rPr>
          <w:rStyle w:val="Refdecomentrio"/>
          <w:rFonts w:ascii="Times New Roman" w:hAnsi="Times New Roman" w:cs="Times New Roman"/>
          <w:b w:val="0"/>
          <w:bCs w:val="0"/>
          <w:kern w:val="0"/>
        </w:rPr>
        <w:commentReference w:id="85"/>
      </w:r>
      <w:bookmarkEnd w:id="84"/>
    </w:p>
    <w:p w:rsidR="003E6882" w:rsidRDefault="00480393" w:rsidP="003E6882">
      <w:pPr>
        <w:pStyle w:val="Corpodetexto"/>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6" w:name="_Toc201408263"/>
      <w:r>
        <w:t xml:space="preserve">Figura </w:t>
      </w:r>
      <w:fldSimple w:instr=" SEQ Figura \* ARABIC ">
        <w:r w:rsidR="00133003">
          <w:rPr>
            <w:noProof/>
          </w:rPr>
          <w:t>33</w:t>
        </w:r>
      </w:fldSimple>
      <w:r>
        <w:t xml:space="preserve"> - Mesa multi-toque</w:t>
      </w:r>
      <w:r w:rsidR="00A51C35">
        <w:t xml:space="preserve"> utilizada no projeto</w:t>
      </w:r>
      <w:bookmarkEnd w:id="86"/>
    </w:p>
    <w:p w:rsidR="00881491" w:rsidRDefault="00D05CAF" w:rsidP="00BD5501">
      <w:pPr>
        <w:pStyle w:val="Corpodetexto"/>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Corpodetexto"/>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7" w:name="_Toc201408264"/>
      <w:r w:rsidRPr="006A34E6">
        <w:t xml:space="preserve">Figura </w:t>
      </w:r>
      <w:fldSimple w:instr=" SEQ Figura \* ARABIC ">
        <w:r w:rsidR="00133003">
          <w:rPr>
            <w:noProof/>
          </w:rPr>
          <w:t>34</w:t>
        </w:r>
      </w:fldSimple>
      <w:r w:rsidRPr="006A34E6">
        <w:t xml:space="preserve"> - Contraste do toque na mesa antes da reestruturação</w:t>
      </w:r>
      <w:bookmarkEnd w:id="87"/>
    </w:p>
    <w:p w:rsidR="00C27352" w:rsidRDefault="00D93512" w:rsidP="00355DC6">
      <w:pPr>
        <w:pStyle w:val="Corpodetexto"/>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Corpodetexto"/>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Corpodetexto"/>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8" w:name="_Toc200128377"/>
      <w:bookmarkStart w:id="89" w:name="_Toc201408265"/>
      <w:r w:rsidRPr="00CA5CE7">
        <w:t xml:space="preserve">Figura </w:t>
      </w:r>
      <w:fldSimple w:instr=" SEQ Figura \* ARABIC ">
        <w:r w:rsidR="00133003">
          <w:rPr>
            <w:noProof/>
          </w:rPr>
          <w:t>35</w:t>
        </w:r>
      </w:fldSimple>
      <w:r w:rsidR="00CA5CE7" w:rsidRPr="00CA5CE7">
        <w:t xml:space="preserve"> </w:t>
      </w:r>
      <w:r w:rsidR="00DE66C3">
        <w:t>-</w:t>
      </w:r>
      <w:r w:rsidR="00CA5CE7" w:rsidRPr="00CA5CE7">
        <w:t xml:space="preserve"> </w:t>
      </w:r>
      <w:r w:rsidR="004B7682">
        <w:t>P</w:t>
      </w:r>
      <w:r w:rsidR="00CA5CE7" w:rsidRPr="00CA5CE7">
        <w:t>arte elétrica</w:t>
      </w:r>
      <w:bookmarkEnd w:id="88"/>
      <w:r w:rsidR="004B7682">
        <w:t xml:space="preserve"> após a reestruturação</w:t>
      </w:r>
      <w:bookmarkEnd w:id="89"/>
    </w:p>
    <w:p w:rsidR="00720B1C" w:rsidRDefault="00A51C35" w:rsidP="001D60CB">
      <w:pPr>
        <w:pStyle w:val="Corpodetexto"/>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90" w:name="_Toc200128378"/>
      <w:bookmarkStart w:id="91" w:name="_Toc201408266"/>
      <w:r w:rsidRPr="005B5900">
        <w:t xml:space="preserve">Figura </w:t>
      </w:r>
      <w:fldSimple w:instr=" SEQ Figura \* ARABIC ">
        <w:r w:rsidR="00133003">
          <w:rPr>
            <w:noProof/>
          </w:rPr>
          <w:t>36</w:t>
        </w:r>
      </w:fldSimple>
      <w:r w:rsidRPr="005B5900">
        <w:t xml:space="preserve"> </w:t>
      </w:r>
      <w:r w:rsidR="00DE66C3">
        <w:t>-</w:t>
      </w:r>
      <w:r w:rsidRPr="005B5900">
        <w:t xml:space="preserve"> Representação </w:t>
      </w:r>
      <w:r>
        <w:t>d</w:t>
      </w:r>
      <w:r w:rsidRPr="005B5900">
        <w:t>o circuito elétrico da mesa</w:t>
      </w:r>
      <w:bookmarkEnd w:id="90"/>
      <w:bookmarkEnd w:id="91"/>
    </w:p>
    <w:p w:rsidR="00E258FF" w:rsidRDefault="00720B1C" w:rsidP="001D60CB">
      <w:pPr>
        <w:pStyle w:val="Corpodetexto"/>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Corpodetexto"/>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45" o:title=""/>
                </v:shape>
                <o:OLEObject Type="Embed" ProgID="Equation.3" ShapeID="_x0000_i1025" DrawAspect="Content" ObjectID="_1275197100" r:id="rId46"/>
              </w:object>
            </w:r>
          </w:p>
          <w:p w:rsidR="00846B7D" w:rsidRPr="00846B7D" w:rsidRDefault="00846B7D" w:rsidP="00846B7D">
            <w:r w:rsidRPr="005F5B07">
              <w:rPr>
                <w:position w:val="-100"/>
              </w:rPr>
              <w:object w:dxaOrig="3640" w:dyaOrig="2100">
                <v:shape id="_x0000_i1026" type="#_x0000_t75" style="width:182.25pt;height:105pt" o:ole="">
                  <v:imagedata r:id="rId47" o:title=""/>
                </v:shape>
                <o:OLEObject Type="Embed" ProgID="Equation.3" ShapeID="_x0000_i1026" DrawAspect="Content" ObjectID="_1275197101" r:id="rId48"/>
              </w:object>
            </w:r>
          </w:p>
        </w:tc>
        <w:tc>
          <w:tcPr>
            <w:tcW w:w="4605" w:type="dxa"/>
          </w:tcPr>
          <w:p w:rsidR="005B5900" w:rsidRDefault="00846B7D" w:rsidP="00DE43CD">
            <w:pPr>
              <w:pStyle w:val="Corpodetexto"/>
              <w:rPr>
                <w:rStyle w:val="Refdecomentrio1"/>
              </w:rPr>
            </w:pPr>
            <w:r w:rsidRPr="00DE43CD">
              <w:rPr>
                <w:rStyle w:val="Refdecomentrio1"/>
                <w:position w:val="-28"/>
              </w:rPr>
              <w:object w:dxaOrig="1900" w:dyaOrig="680">
                <v:shape id="_x0000_i1027" type="#_x0000_t75" style="width:94.5pt;height:33.75pt" o:ole="">
                  <v:imagedata r:id="rId49" o:title=""/>
                </v:shape>
                <o:OLEObject Type="Embed" ProgID="Equation.3" ShapeID="_x0000_i1027" DrawAspect="Content" ObjectID="_1275197102" r:id="rId50"/>
              </w:object>
            </w:r>
          </w:p>
          <w:p w:rsidR="005B5900" w:rsidRDefault="00846B7D" w:rsidP="00DE43CD">
            <w:pPr>
              <w:pStyle w:val="Corpodetexto"/>
              <w:rPr>
                <w:rStyle w:val="Refdecomentrio1"/>
              </w:rPr>
            </w:pPr>
            <w:r w:rsidRPr="00DE43CD">
              <w:rPr>
                <w:rStyle w:val="Refdecomentrio1"/>
                <w:position w:val="-28"/>
              </w:rPr>
              <w:object w:dxaOrig="2100" w:dyaOrig="680">
                <v:shape id="_x0000_i1028" type="#_x0000_t75" style="width:105pt;height:33.75pt" o:ole="">
                  <v:imagedata r:id="rId51" o:title=""/>
                </v:shape>
                <o:OLEObject Type="Embed" ProgID="Equation.3" ShapeID="_x0000_i1028" DrawAspect="Content" ObjectID="_1275197103" r:id="rId52"/>
              </w:object>
            </w:r>
          </w:p>
          <w:p w:rsidR="00DE43CD" w:rsidRDefault="00846B7D" w:rsidP="00DE43CD">
            <w:pPr>
              <w:pStyle w:val="Corpodetexto"/>
              <w:rPr>
                <w:rStyle w:val="Refdecomentrio1"/>
              </w:rPr>
            </w:pPr>
            <w:r w:rsidRPr="004166D5">
              <w:rPr>
                <w:rStyle w:val="Refdecomentrio1"/>
                <w:position w:val="-78"/>
              </w:rPr>
              <w:object w:dxaOrig="4060" w:dyaOrig="1719">
                <v:shape id="_x0000_i1029" type="#_x0000_t75" style="width:202.5pt;height:86.25pt" o:ole="">
                  <v:imagedata r:id="rId53" o:title=""/>
                </v:shape>
                <o:OLEObject Type="Embed" ProgID="Equation.3" ShapeID="_x0000_i1029" DrawAspect="Content" ObjectID="_1275197104" r:id="rId54"/>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2" w:name="_Toc201408267"/>
      <w:r>
        <w:t xml:space="preserve">Figura </w:t>
      </w:r>
      <w:fldSimple w:instr=" SEQ Figura \* ARABIC ">
        <w:r w:rsidR="00133003">
          <w:rPr>
            <w:noProof/>
          </w:rPr>
          <w:t>37</w:t>
        </w:r>
      </w:fldSimple>
      <w:r>
        <w:t xml:space="preserve"> - </w:t>
      </w:r>
      <w:r w:rsidR="006A34E6" w:rsidRPr="00D01882">
        <w:t xml:space="preserve">Contraste do toque na mesa </w:t>
      </w:r>
      <w:r>
        <w:t>após</w:t>
      </w:r>
      <w:r w:rsidR="006A34E6" w:rsidRPr="00D01882">
        <w:t xml:space="preserve"> reestruturação</w:t>
      </w:r>
      <w:bookmarkEnd w:id="92"/>
    </w:p>
    <w:p w:rsidR="00E258FF" w:rsidRDefault="008B2724" w:rsidP="00BD5501">
      <w:pPr>
        <w:pStyle w:val="Corpodetexto"/>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93" w:name="_Toc200128379"/>
      <w:bookmarkStart w:id="94" w:name="_Toc201408268"/>
      <w:r>
        <w:t xml:space="preserve">Figura </w:t>
      </w:r>
      <w:fldSimple w:instr=" SEQ Figura \* ARABIC ">
        <w:r w:rsidR="00133003">
          <w:rPr>
            <w:noProof/>
          </w:rPr>
          <w:t>38</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3"/>
      <w:bookmarkEnd w:id="94"/>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5" w:name="_Toc201408269"/>
      <w:r>
        <w:t xml:space="preserve">Figura </w:t>
      </w:r>
      <w:fldSimple w:instr=" SEQ Figura \* ARABIC ">
        <w:r w:rsidR="00133003">
          <w:rPr>
            <w:noProof/>
          </w:rPr>
          <w:t>39</w:t>
        </w:r>
      </w:fldSimple>
      <w:r>
        <w:t xml:space="preserve"> - Conector com LED</w:t>
      </w:r>
      <w:bookmarkEnd w:id="95"/>
    </w:p>
    <w:p w:rsidR="00CA5CE7" w:rsidRDefault="00CA5CE7" w:rsidP="00CA5CE7">
      <w:pPr>
        <w:pStyle w:val="Ttulo3"/>
      </w:pPr>
      <w:bookmarkStart w:id="96" w:name="_Toc201408213"/>
      <w:r>
        <w:t>Visão Computacional</w:t>
      </w:r>
      <w:bookmarkEnd w:id="96"/>
    </w:p>
    <w:p w:rsidR="00E258FF" w:rsidRDefault="00A33FBC" w:rsidP="008A1201">
      <w:pPr>
        <w:pStyle w:val="Corpodetexto"/>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271D5E" w:rsidRDefault="00271D5E" w:rsidP="001D60CB">
      <w:pPr>
        <w:pStyle w:val="Corpodetexto"/>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7" w:name="_Toc201408270"/>
      <w:r>
        <w:t xml:space="preserve">Figura </w:t>
      </w:r>
      <w:fldSimple w:instr=" SEQ Figura \* ARABIC ">
        <w:r w:rsidR="00133003">
          <w:rPr>
            <w:noProof/>
          </w:rPr>
          <w:t>40</w:t>
        </w:r>
      </w:fldSimple>
      <w:r>
        <w:t xml:space="preserve"> - </w:t>
      </w:r>
      <w:r w:rsidR="004A589C">
        <w:t>Toque</w:t>
      </w:r>
      <w:r>
        <w:t xml:space="preserve"> com e sem o filtro </w:t>
      </w:r>
      <w:r w:rsidR="004F3DF4">
        <w:t>inibidor d</w:t>
      </w:r>
      <w:r w:rsidR="00532C41">
        <w:t>a</w:t>
      </w:r>
      <w:r w:rsidR="004F3DF4">
        <w:t xml:space="preserve"> luz infravermelha</w:t>
      </w:r>
      <w:bookmarkEnd w:id="97"/>
    </w:p>
    <w:p w:rsidR="00271D5E" w:rsidRPr="00271D5E" w:rsidRDefault="00271D5E" w:rsidP="00271D5E">
      <w:r>
        <w:lastRenderedPageBreak/>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532C41">
      <w:pPr>
        <w:pStyle w:val="Figura"/>
      </w:pPr>
      <w:bookmarkStart w:id="98" w:name="_Toc201408271"/>
      <w:r>
        <w:t xml:space="preserve">Figura </w:t>
      </w:r>
      <w:fldSimple w:instr=" SEQ Figura \* ARABIC ">
        <w:r w:rsidR="00133003">
          <w:rPr>
            <w:noProof/>
          </w:rPr>
          <w:t>41</w:t>
        </w:r>
      </w:fldSimple>
      <w:r>
        <w:t xml:space="preserve"> - </w:t>
      </w:r>
      <w:r w:rsidR="004A589C">
        <w:t>Toque</w:t>
      </w:r>
      <w:r>
        <w:t xml:space="preserve"> com e sem o filtro </w:t>
      </w:r>
      <w:r w:rsidR="00532C41">
        <w:t>inibidor da luz visível</w:t>
      </w:r>
      <w:bookmarkEnd w:id="98"/>
    </w:p>
    <w:p w:rsidR="004A589C" w:rsidRPr="004A589C" w:rsidRDefault="00216C21" w:rsidP="004A589C">
      <w:pPr>
        <w:pStyle w:val="Figura"/>
      </w:pPr>
      <w:r>
        <w:rPr>
          <w:noProof/>
          <w:lang w:eastAsia="pt-BR"/>
        </w:rPr>
        <w:drawing>
          <wp:inline distT="0" distB="0" distL="0" distR="0">
            <wp:extent cx="3295650" cy="24765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E258FF" w:rsidRPr="004A589C" w:rsidRDefault="004A589C" w:rsidP="004A589C">
      <w:pPr>
        <w:pStyle w:val="Figura"/>
      </w:pPr>
      <w:bookmarkStart w:id="99" w:name="_Toc201408272"/>
      <w:r w:rsidRPr="004A589C">
        <w:t xml:space="preserve">Figura </w:t>
      </w:r>
      <w:fldSimple w:instr=" SEQ Figura \* ARABIC ">
        <w:r w:rsidR="00133003">
          <w:rPr>
            <w:noProof/>
          </w:rPr>
          <w:t>42</w:t>
        </w:r>
      </w:fldSimple>
      <w:r w:rsidRPr="004A589C">
        <w:t xml:space="preserve"> - Microsoft LifeCam VX 6000</w:t>
      </w:r>
      <w:bookmarkEnd w:id="99"/>
    </w:p>
    <w:p w:rsidR="000558FD" w:rsidRDefault="000558FD" w:rsidP="001D60CB">
      <w:pPr>
        <w:pStyle w:val="Corpodetexto"/>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Corpodetexto"/>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E258FF" w:rsidRDefault="001C099D" w:rsidP="004F7149">
      <w:pPr>
        <w:pStyle w:val="Corpodetexto"/>
      </w:pPr>
      <w:r>
        <w:t xml:space="preserve">O material ideal para este tipo de mesa é um </w:t>
      </w:r>
      <w:r w:rsidR="00C65278">
        <w:t xml:space="preserve">polímero para projeções, fabricado pela </w:t>
      </w:r>
      <w:r w:rsidR="00C65278" w:rsidRPr="00C65278">
        <w:rPr>
          <w:i/>
        </w:rPr>
        <w:t>Rosco</w:t>
      </w:r>
      <w:r w:rsidR="004A3670">
        <w:rPr>
          <w:rStyle w:val="Refdenotaderodap"/>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B26FA3">
        <w:t xml:space="preserve">. </w:t>
      </w:r>
      <w:r w:rsidR="00C65278">
        <w:t>Testes</w:t>
      </w:r>
      <w:r w:rsidR="00240A74" w:rsidRPr="00240A74">
        <w:t xml:space="preserve"> </w:t>
      </w:r>
      <w:r w:rsidR="00240A74">
        <w:t>realizados, descritos a seguir,</w:t>
      </w:r>
      <w:r w:rsidR="00F76AB5">
        <w:t xml:space="preserve"> </w:t>
      </w:r>
      <w:r w:rsidR="00C65278">
        <w:t xml:space="preserve">indicaram que </w:t>
      </w:r>
      <w:r w:rsidR="00240A74">
        <w:t xml:space="preserve">os </w:t>
      </w:r>
      <w:r w:rsidR="00120026">
        <w:t>sacos plásticos forneceram</w:t>
      </w:r>
      <w:r w:rsidR="00C65278">
        <w:t xml:space="preserve"> </w:t>
      </w:r>
      <w:r w:rsidR="00120026">
        <w:t>maior nitidez na</w:t>
      </w:r>
      <w:r w:rsidR="00240A74">
        <w:t xml:space="preserve"> detecção dos toques</w:t>
      </w:r>
      <w:r w:rsidR="00B26FA3">
        <w:t>, em relação ao papel vegetal</w:t>
      </w:r>
      <w:r w:rsidR="00C65278">
        <w:t xml:space="preserve">. </w:t>
      </w:r>
      <w:r w:rsidR="003C7395">
        <w:t>E</w:t>
      </w:r>
      <w:r w:rsidR="00120026">
        <w:t xml:space="preserve">ste material </w:t>
      </w:r>
      <w:r w:rsidR="00C65278">
        <w:t xml:space="preserve">não </w:t>
      </w:r>
      <w:r w:rsidR="00120026">
        <w:t>foi encontrado no tamanho necessário</w:t>
      </w:r>
      <w:r w:rsidR="003C7395">
        <w:t xml:space="preserve"> para cobrir uma área razoável da mesa</w:t>
      </w:r>
      <w:r w:rsidR="00CB57FC">
        <w:t xml:space="preserve"> e foi </w:t>
      </w:r>
      <w:r w:rsidR="00CB57FC">
        <w:lastRenderedPageBreak/>
        <w:t>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CB57FC" w:rsidRDefault="007A4916" w:rsidP="00CB57FC">
      <w:pPr>
        <w:pStyle w:val="Figura"/>
      </w:pPr>
      <w:r>
        <w:rPr>
          <w:noProof/>
          <w:lang w:eastAsia="pt-BR"/>
        </w:rPr>
        <w:drawing>
          <wp:inline distT="0" distB="0" distL="0" distR="0">
            <wp:extent cx="4572000" cy="3429000"/>
            <wp:effectExtent l="1905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A428B5" w:rsidRPr="00A428B5" w:rsidRDefault="00CB57FC" w:rsidP="00CB57FC">
      <w:pPr>
        <w:pStyle w:val="Figura"/>
      </w:pPr>
      <w:bookmarkStart w:id="100" w:name="_Toc201408273"/>
      <w:r>
        <w:t xml:space="preserve">Figura </w:t>
      </w:r>
      <w:fldSimple w:instr=" SEQ Figura \* ARABIC ">
        <w:r w:rsidR="00133003">
          <w:rPr>
            <w:noProof/>
          </w:rPr>
          <w:t>43</w:t>
        </w:r>
      </w:fldSimple>
      <w:r>
        <w:t xml:space="preserve"> - Sistema de projeção</w:t>
      </w:r>
      <w:bookmarkEnd w:id="100"/>
    </w:p>
    <w:p w:rsidR="00737335" w:rsidRDefault="00FD3ADF" w:rsidP="00FD3ADF">
      <w:pPr>
        <w:pStyle w:val="Ttulo3"/>
      </w:pPr>
      <w:bookmarkStart w:id="101" w:name="_Toc201408214"/>
      <w:r>
        <w:t>Testes e Dificuldades Encontradas</w:t>
      </w:r>
      <w:bookmarkEnd w:id="101"/>
    </w:p>
    <w:p w:rsidR="00297085" w:rsidRDefault="00297085" w:rsidP="003E6882">
      <w:pPr>
        <w:pStyle w:val="Corpodetexto"/>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lastRenderedPageBreak/>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2" w:name="_Toc200128381"/>
      <w:bookmarkStart w:id="103" w:name="_Toc201408274"/>
      <w:r w:rsidRPr="00CB57FC">
        <w:t xml:space="preserve">Figura </w:t>
      </w:r>
      <w:fldSimple w:instr=" SEQ Figura \* ARABIC ">
        <w:r w:rsidR="00133003">
          <w:rPr>
            <w:noProof/>
          </w:rPr>
          <w:t>44</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2"/>
      <w:bookmarkEnd w:id="103"/>
    </w:p>
    <w:p w:rsidR="00BA45F6" w:rsidRDefault="0076337F" w:rsidP="001D60CB">
      <w:pPr>
        <w:pStyle w:val="Corpodetexto"/>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Corpodetexto"/>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4" w:name="_Toc200128382"/>
      <w:bookmarkStart w:id="105" w:name="_Toc201408275"/>
      <w:r>
        <w:lastRenderedPageBreak/>
        <w:t xml:space="preserve">Figura </w:t>
      </w:r>
      <w:fldSimple w:instr=" SEQ Figura \* ARABIC ">
        <w:r w:rsidR="00133003">
          <w:rPr>
            <w:noProof/>
          </w:rPr>
          <w:t>45</w:t>
        </w:r>
      </w:fldSimple>
      <w:r>
        <w:t xml:space="preserve"> </w:t>
      </w:r>
      <w:r w:rsidR="00DE66C3">
        <w:t>-</w:t>
      </w:r>
      <w:r>
        <w:t xml:space="preserve"> </w:t>
      </w:r>
      <w:r w:rsidR="000E795C">
        <w:t>Copo e circuito com LED</w:t>
      </w:r>
      <w:r w:rsidR="002C102D">
        <w:t xml:space="preserve"> </w:t>
      </w:r>
      <w:r w:rsidR="00C26F31">
        <w:t>usado na iluminação</w:t>
      </w:r>
      <w:bookmarkEnd w:id="104"/>
      <w:r w:rsidR="000E795C">
        <w:t xml:space="preserve"> do fiducial</w:t>
      </w:r>
      <w:bookmarkEnd w:id="105"/>
    </w:p>
    <w:p w:rsidR="002B0366" w:rsidRDefault="006947C5" w:rsidP="00A73D20">
      <w:pPr>
        <w:pStyle w:val="Corpodetexto"/>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6" w:name="_Toc201408276"/>
      <w:r>
        <w:t xml:space="preserve">Figura </w:t>
      </w:r>
      <w:fldSimple w:instr=" SEQ Figura \* ARABIC ">
        <w:r w:rsidR="00133003">
          <w:rPr>
            <w:noProof/>
          </w:rPr>
          <w:t>46</w:t>
        </w:r>
      </w:fldSimple>
      <w:r>
        <w:t xml:space="preserve"> - FTIR utiliza</w:t>
      </w:r>
      <w:r w:rsidR="00EA623E">
        <w:t xml:space="preserve">ndo </w:t>
      </w:r>
      <w:r>
        <w:t>anteparo difusor para projeção</w:t>
      </w:r>
      <w:bookmarkEnd w:id="106"/>
    </w:p>
    <w:p w:rsidR="00301B85" w:rsidRDefault="006947C5" w:rsidP="0052616C">
      <w:pPr>
        <w:pStyle w:val="Corpodetexto"/>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da mesa que é de </w:t>
      </w:r>
      <w:r w:rsidR="008E2F0A" w:rsidRPr="008E2F0A">
        <w:t>1920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lastRenderedPageBreak/>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7" w:name="_Toc200128383"/>
      <w:r w:rsidRPr="0052616C">
        <w:t xml:space="preserve"> </w:t>
      </w:r>
    </w:p>
    <w:p w:rsidR="0052616C" w:rsidRPr="0052616C" w:rsidRDefault="0052616C" w:rsidP="0052616C">
      <w:pPr>
        <w:pStyle w:val="Figura"/>
      </w:pPr>
      <w:bookmarkStart w:id="108" w:name="_Toc201408277"/>
      <w:r w:rsidRPr="0052616C">
        <w:t xml:space="preserve">Figura </w:t>
      </w:r>
      <w:fldSimple w:instr=" SEQ Figura \* ARABIC ">
        <w:r w:rsidR="00133003">
          <w:rPr>
            <w:noProof/>
          </w:rPr>
          <w:t>47</w:t>
        </w:r>
      </w:fldSimple>
      <w:r w:rsidRPr="0052616C">
        <w:t xml:space="preserve"> - Fiduciais sobre papel vegetal e</w:t>
      </w:r>
      <w:r w:rsidR="00710EF7">
        <w:t xml:space="preserve"> saco</w:t>
      </w:r>
      <w:r w:rsidRPr="0052616C">
        <w:t xml:space="preserve"> plástico</w:t>
      </w:r>
      <w:bookmarkEnd w:id="107"/>
      <w:bookmarkEnd w:id="108"/>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w:t>
      </w:r>
      <w:commentRangeStart w:id="109"/>
      <w:r w:rsidR="001B034E">
        <w:t xml:space="preserve">Utilizando a VX 6000, a distância em relação à superfície do acrílico em que utilizamos a </w:t>
      </w:r>
      <w:r w:rsidR="001B034E" w:rsidRPr="001B034E">
        <w:t>webcam</w:t>
      </w:r>
      <w:r w:rsidR="001B034E">
        <w:t xml:space="preserve"> foi </w:t>
      </w:r>
      <w:r w:rsidR="00A650AE">
        <w:t>de . A esta distância a área útil da mesa ficou em torno de cm² (cm x cm</w:t>
      </w:r>
      <w:commentRangeEnd w:id="109"/>
      <w:r w:rsidR="00A650AE">
        <w:t xml:space="preserve">). </w:t>
      </w:r>
      <w:r w:rsidR="00A650AE">
        <w:rPr>
          <w:rStyle w:val="Refdecomentrio"/>
          <w:rFonts w:ascii="Times New Roman" w:hAnsi="Times New Roman"/>
        </w:rPr>
        <w:commentReference w:id="109"/>
      </w:r>
    </w:p>
    <w:p w:rsidR="00710EF7" w:rsidRDefault="00710EF7" w:rsidP="00710EF7">
      <w:pPr>
        <w:pStyle w:val="Figura"/>
      </w:pPr>
      <w:r>
        <w:rPr>
          <w:noProof/>
          <w:lang w:eastAsia="pt-BR"/>
        </w:rPr>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10" w:name="_Toc201408278"/>
      <w:r>
        <w:t xml:space="preserve">Figura </w:t>
      </w:r>
      <w:fldSimple w:instr=" SEQ Figura \* ARABIC ">
        <w:r w:rsidR="00133003">
          <w:rPr>
            <w:noProof/>
          </w:rPr>
          <w:t>48</w:t>
        </w:r>
      </w:fldSimple>
      <w:r>
        <w:t xml:space="preserve"> - Toque sobre papel vegetal e saco plástico</w:t>
      </w:r>
      <w:bookmarkEnd w:id="110"/>
    </w:p>
    <w:p w:rsidR="00FD2D6A" w:rsidRPr="00FD2D6A" w:rsidRDefault="00D559C4" w:rsidP="00FD2D6A">
      <w:pPr>
        <w:pStyle w:val="Ttulo2"/>
      </w:pPr>
      <w:bookmarkStart w:id="111" w:name="_Toc201408215"/>
      <w:r>
        <w:t>Jogo</w:t>
      </w:r>
      <w:bookmarkEnd w:id="111"/>
    </w:p>
    <w:p w:rsidR="00FD2D6A" w:rsidRPr="00FD2D6A" w:rsidRDefault="00D800F3" w:rsidP="001D60CB">
      <w:pPr>
        <w:pStyle w:val="Corpodetexto"/>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Corpodetexto"/>
      </w:pPr>
      <w:r w:rsidRPr="00FD2D6A">
        <w:lastRenderedPageBreak/>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Corpodetexto"/>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Corpodetexto"/>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problemas de integração seriam eliminados, uma vez que a construção do jogo levaria este módulo de comunicação em consideração</w:t>
      </w:r>
      <w:r w:rsidR="00EC7722">
        <w:t>, sem alterá-lo.</w:t>
      </w:r>
    </w:p>
    <w:p w:rsidR="00FD2D6A" w:rsidRDefault="00FD2D6A" w:rsidP="001D60CB">
      <w:pPr>
        <w:pStyle w:val="Corpodetexto"/>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Ttulo3"/>
      </w:pPr>
      <w:bookmarkStart w:id="112" w:name="_Toc201408216"/>
      <w:r w:rsidRPr="00FD2D6A">
        <w:t>Protótipo</w:t>
      </w:r>
      <w:bookmarkEnd w:id="112"/>
    </w:p>
    <w:p w:rsidR="00FD2D6A" w:rsidRDefault="00FD2D6A" w:rsidP="001D60CB">
      <w:pPr>
        <w:pStyle w:val="Corpodetexto"/>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Pr="00FD2D6A">
        <w:t>. Desta forma, após o desenvolvimento do protótipo, estaríamos seguros quanto à escolha do</w:t>
      </w:r>
      <w:r w:rsidR="009D77DA">
        <w:t>s</w:t>
      </w:r>
      <w:r w:rsidRPr="00FD2D6A">
        <w:t xml:space="preserve"> softwares escolhidos para o </w:t>
      </w:r>
      <w:r w:rsidRPr="00FD2D6A">
        <w:lastRenderedPageBreak/>
        <w:t>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3" w:name="_Toc200128385"/>
      <w:bookmarkStart w:id="114" w:name="_Toc201408279"/>
      <w:r>
        <w:t xml:space="preserve">Figura </w:t>
      </w:r>
      <w:fldSimple w:instr=" SEQ Figura \* ARABIC ">
        <w:r w:rsidR="00133003">
          <w:rPr>
            <w:noProof/>
          </w:rPr>
          <w:t>49</w:t>
        </w:r>
      </w:fldSimple>
      <w:r>
        <w:t xml:space="preserve"> - Protótipo</w:t>
      </w:r>
      <w:bookmarkEnd w:id="113"/>
      <w:bookmarkEnd w:id="114"/>
    </w:p>
    <w:p w:rsidR="00801D68" w:rsidRDefault="00F166D4" w:rsidP="00801D68">
      <w:pPr>
        <w:pStyle w:val="Corpodetexto"/>
      </w:pPr>
      <w:r>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Corpodetexto"/>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Corpodetexto"/>
      </w:pPr>
      <w:r>
        <w:t>Ao desenvolver de maneira simples, a interação entre as unidades, verificou-se que a formação de times, adição de inúmeras características e ações diferentes para as unidades, além de um cenário tridimensional e animações seriam de grande complexidade, caso a arquitetura do jogo não fosse bem planejada.</w:t>
      </w:r>
    </w:p>
    <w:p w:rsidR="007F64B1" w:rsidRPr="007F64B1" w:rsidRDefault="007F64B1" w:rsidP="007F64B1"/>
    <w:p w:rsidR="00FD2D6A" w:rsidRPr="00FD2D6A" w:rsidRDefault="00FD2D6A" w:rsidP="001D60CB">
      <w:pPr>
        <w:pStyle w:val="Corpodetexto"/>
      </w:pPr>
      <w:commentRangeStart w:id="115"/>
      <w:r w:rsidRPr="00FD2D6A">
        <w:lastRenderedPageBreak/>
        <w:t xml:space="preserve">Os testes realizados em cima do protótipo se mostraram bastante satisfatórios, uma vez que o tempo de resposta de uma ação foi praticamente instantâneo, </w:t>
      </w:r>
      <w:commentRangeEnd w:id="115"/>
      <w:r w:rsidR="00CD786B">
        <w:rPr>
          <w:rStyle w:val="Refdecomentrio"/>
          <w:rFonts w:ascii="Times New Roman" w:hAnsi="Times New Roman"/>
        </w:rPr>
        <w:commentReference w:id="115"/>
      </w:r>
      <w:r w:rsidRPr="00FD2D6A">
        <w:t>que se trata de um requisito muito importante a este tipo de sistemas, já que a sensação de estar manipulando o objeto diretamente tem que ser sentida pelos usuários de qualquer aplicação em superfícies multi-toque.</w:t>
      </w:r>
    </w:p>
    <w:p w:rsidR="00FD2D6A" w:rsidRDefault="00FD2D6A" w:rsidP="001D60CB">
      <w:pPr>
        <w:pStyle w:val="Corpodetexto"/>
        <w:rPr>
          <w:ins w:id="116" w:author="Fabio R. de Miranda" w:date="2008-06-12T02:06:00Z"/>
        </w:rPr>
      </w:pPr>
      <w:r w:rsidRPr="00FD2D6A">
        <w:t xml:space="preserve">A arquitetura do protótipo </w:t>
      </w:r>
      <w:del w:id="117" w:author="Fabio R. de Miranda" w:date="2008-06-12T02:05:00Z">
        <w:r w:rsidRPr="00FD2D6A" w:rsidDel="00227DE5">
          <w:delText>não será explicada, pois grande parte foi reaproveitada no desenvolvimento do</w:delText>
        </w:r>
      </w:del>
      <w:ins w:id="118" w:author="Fabio R. de Miranda" w:date="2008-06-12T02:05:00Z">
        <w:r w:rsidR="00227DE5">
          <w:t xml:space="preserve">doe similar  à adotada no </w:t>
        </w:r>
      </w:ins>
      <w:del w:id="119" w:author="Fabio R. de Miranda" w:date="2008-06-12T02:05:00Z">
        <w:r w:rsidRPr="00FD2D6A" w:rsidDel="00227DE5">
          <w:delText xml:space="preserve"> </w:delText>
        </w:r>
      </w:del>
      <w:r w:rsidRPr="00FD2D6A">
        <w:t xml:space="preserve">segundo protótipo, </w:t>
      </w:r>
      <w:del w:id="120" w:author="Fabio R. de Miranda" w:date="2008-06-12T02:06:00Z">
        <w:r w:rsidRPr="00FD2D6A" w:rsidDel="00227DE5">
          <w:delText>sendo mais apropriado o comentário apenas da</w:delText>
        </w:r>
      </w:del>
      <w:ins w:id="121" w:author="Fabio R. de Miranda" w:date="2008-06-12T02:06:00Z">
        <w:r w:rsidR="00227DE5">
          <w:t xml:space="preserve">que se manteve até a </w:t>
        </w:r>
      </w:ins>
      <w:r w:rsidRPr="00FD2D6A">
        <w:t xml:space="preserve"> arquitetura final</w:t>
      </w:r>
      <w:ins w:id="122" w:author="Fabio R. de Miranda" w:date="2008-06-12T02:06:00Z">
        <w:r w:rsidR="00227DE5">
          <w:t xml:space="preserve"> e que será comentada no item </w:t>
        </w:r>
        <w:commentRangeStart w:id="123"/>
        <w:r w:rsidR="00227DE5">
          <w:t>X.y.z</w:t>
        </w:r>
        <w:commentRangeEnd w:id="123"/>
        <w:r w:rsidR="00227DE5">
          <w:rPr>
            <w:rStyle w:val="Refdecomentrio"/>
            <w:rFonts w:ascii="Times New Roman" w:hAnsi="Times New Roman"/>
          </w:rPr>
          <w:commentReference w:id="123"/>
        </w:r>
      </w:ins>
      <w:r w:rsidRPr="00FD2D6A">
        <w:t>.</w:t>
      </w:r>
    </w:p>
    <w:p w:rsidR="003E6882" w:rsidRDefault="003E6882" w:rsidP="003E6882">
      <w:pPr>
        <w:pStyle w:val="Corpodetexto"/>
        <w:rPr>
          <w:ins w:id="124" w:author="Fabio R. de Miranda" w:date="2008-06-12T02:06:00Z"/>
        </w:rPr>
      </w:pPr>
    </w:p>
    <w:p w:rsidR="003E6882" w:rsidRDefault="00505EEC" w:rsidP="003E6882">
      <w:pPr>
        <w:pStyle w:val="Corpodetexto"/>
        <w:rPr>
          <w:ins w:id="125" w:author="Fabio R. de Miranda" w:date="2008-06-12T02:06:00Z"/>
        </w:rPr>
      </w:pPr>
      <w:ins w:id="126" w:author="Fabio R. de Miranda" w:date="2008-06-12T02:06:00Z">
        <w:r w:rsidRPr="00505EEC">
          <w:rPr>
            <w:rPrChange w:id="127" w:author="Fabio R. de Miranda" w:date="2008-06-12T02:07:00Z">
              <w:rPr>
                <w:rFonts w:cs="Arial"/>
                <w:i/>
                <w:sz w:val="16"/>
                <w:szCs w:val="16"/>
              </w:rPr>
            </w:rPrChange>
          </w:rPr>
          <w:t xml:space="preserve">Este trecho do texto de vocês ficou </w:t>
        </w:r>
        <w:r w:rsidRPr="00505EEC">
          <w:rPr>
            <w:i/>
            <w:rPrChange w:id="128" w:author="Fabio R. de Miranda" w:date="2008-06-12T02:07:00Z">
              <w:rPr>
                <w:rFonts w:cs="Arial"/>
                <w:i/>
                <w:sz w:val="16"/>
                <w:szCs w:val="16"/>
              </w:rPr>
            </w:rPrChange>
          </w:rPr>
          <w:t xml:space="preserve">chato. </w:t>
        </w:r>
        <w:r w:rsidRPr="00505EEC">
          <w:rPr>
            <w:rPrChange w:id="129" w:author="Fabio R. de Miranda" w:date="2008-06-12T02:07:00Z">
              <w:rPr>
                <w:rFonts w:cs="Arial"/>
                <w:i/>
                <w:sz w:val="16"/>
                <w:szCs w:val="16"/>
              </w:rPr>
            </w:rPrChange>
          </w:rPr>
          <w:t>Vocês não explicaram</w:t>
        </w:r>
        <w:r w:rsidRPr="00505EEC">
          <w:rPr>
            <w:i/>
            <w:rPrChange w:id="130" w:author="Fabio R. de Miranda" w:date="2008-06-12T02:07:00Z">
              <w:rPr>
                <w:rFonts w:cs="Arial"/>
                <w:i/>
                <w:sz w:val="16"/>
                <w:szCs w:val="16"/>
              </w:rPr>
            </w:rPrChange>
          </w:rPr>
          <w:t xml:space="preserve"> </w:t>
        </w:r>
      </w:ins>
      <w:ins w:id="131" w:author="Fabio R. de Miranda" w:date="2008-06-12T02:07:00Z">
        <w:r w:rsidRPr="00505EEC">
          <w:rPr>
            <w:rPrChange w:id="132"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133" w:author="Fabio R. de Miranda" w:date="2008-06-12T02:12:00Z">
        <w:r w:rsidR="003F5C4A">
          <w:t>não obtiveram resultados com ele</w:t>
        </w:r>
      </w:ins>
    </w:p>
    <w:p w:rsidR="003E6882" w:rsidRDefault="003E6882" w:rsidP="003E6882">
      <w:pPr>
        <w:pStyle w:val="Corpodetexto"/>
        <w:rPr>
          <w:ins w:id="134" w:author="Fabio R. de Miranda" w:date="2008-06-12T02:06:00Z"/>
        </w:rPr>
      </w:pPr>
    </w:p>
    <w:p w:rsidR="003E6882" w:rsidRDefault="003E6882" w:rsidP="003E6882">
      <w:pPr>
        <w:pStyle w:val="Corpodetexto"/>
        <w:rPr>
          <w:ins w:id="135" w:author="Fabio R. de Miranda" w:date="2008-06-12T02:06:00Z"/>
        </w:rPr>
      </w:pPr>
    </w:p>
    <w:p w:rsidR="003E6882" w:rsidRDefault="003E6882" w:rsidP="003E6882">
      <w:pPr>
        <w:pStyle w:val="Corpodetexto"/>
      </w:pPr>
    </w:p>
    <w:p w:rsidR="00FD2D6A" w:rsidRPr="00FD2D6A" w:rsidRDefault="00FD2D6A" w:rsidP="00076E68">
      <w:pPr>
        <w:pStyle w:val="Ttulo3"/>
      </w:pPr>
      <w:bookmarkStart w:id="136" w:name="_Toc201408217"/>
      <w:r w:rsidRPr="00FD2D6A">
        <w:t>Versão Final</w:t>
      </w:r>
      <w:bookmarkEnd w:id="136"/>
    </w:p>
    <w:p w:rsidR="00FD2D6A" w:rsidRPr="00FD2D6A" w:rsidRDefault="00FD2D6A" w:rsidP="001D60CB">
      <w:pPr>
        <w:pStyle w:val="Corpodetexto"/>
      </w:pPr>
      <w:r w:rsidRPr="00FD2D6A">
        <w:t xml:space="preserve">O desenvolvimento da versão final teve como foco principal sua arquitetura. </w:t>
      </w:r>
      <w:commentRangeStart w:id="137"/>
      <w:r w:rsidRPr="00FD2D6A">
        <w:t>Foi trabalhada de modo a deixar o jogo o mais rápido possível, sem comprometer a qualidade e os requisitos propostos</w:t>
      </w:r>
      <w:commentRangeEnd w:id="137"/>
      <w:r w:rsidR="003F5C4A">
        <w:rPr>
          <w:rStyle w:val="Refdecomentrio"/>
          <w:rFonts w:ascii="Times New Roman" w:hAnsi="Times New Roman"/>
        </w:rPr>
        <w:commentReference w:id="137"/>
      </w:r>
      <w:r w:rsidRPr="00FD2D6A">
        <w:t>.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lastRenderedPageBreak/>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38" w:name="_Toc200128386"/>
      <w:bookmarkStart w:id="139" w:name="_Toc201408280"/>
      <w:r>
        <w:t xml:space="preserve">Figura </w:t>
      </w:r>
      <w:fldSimple w:instr=" SEQ Figura \* ARABIC ">
        <w:r w:rsidR="00133003">
          <w:rPr>
            <w:noProof/>
          </w:rPr>
          <w:t>50</w:t>
        </w:r>
      </w:fldSimple>
      <w:r>
        <w:t xml:space="preserve"> - Versão </w:t>
      </w:r>
      <w:r w:rsidR="00E47AD3">
        <w:t>f</w:t>
      </w:r>
      <w:r>
        <w:t>inal</w:t>
      </w:r>
      <w:bookmarkEnd w:id="138"/>
      <w:bookmarkEnd w:id="139"/>
    </w:p>
    <w:p w:rsidR="00FD2D6A" w:rsidRPr="001D60CB" w:rsidRDefault="00FD2D6A" w:rsidP="001D60CB">
      <w:pPr>
        <w:pStyle w:val="Corpodetexto"/>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140" w:author="Fabio R. de Miranda" w:date="2008-06-12T02:23:00Z"/>
        </w:rPr>
      </w:pPr>
      <w:bookmarkStart w:id="141" w:name="_Toc200128387"/>
      <w:bookmarkStart w:id="142" w:name="_Toc201408281"/>
      <w:r>
        <w:t xml:space="preserve">Figura </w:t>
      </w:r>
      <w:fldSimple w:instr=" SEQ Figura \* ARABIC ">
        <w:r w:rsidR="00133003">
          <w:rPr>
            <w:noProof/>
          </w:rPr>
          <w:t>51</w:t>
        </w:r>
      </w:fldSimple>
      <w:r>
        <w:t xml:space="preserve"> - Arquitetura da </w:t>
      </w:r>
      <w:r w:rsidR="00E47AD3">
        <w:t>v</w:t>
      </w:r>
      <w:r>
        <w:t xml:space="preserve">ersão </w:t>
      </w:r>
      <w:r w:rsidR="00E47AD3">
        <w:t>f</w:t>
      </w:r>
      <w:r>
        <w:t>inal</w:t>
      </w:r>
      <w:bookmarkEnd w:id="141"/>
      <w:bookmarkEnd w:id="142"/>
    </w:p>
    <w:p w:rsidR="000213E1" w:rsidRDefault="000213E1">
      <w:pPr>
        <w:pStyle w:val="Corpodetexto"/>
        <w:rPr>
          <w:ins w:id="143" w:author="Fabio R. de Miranda" w:date="2008-06-12T02:23:00Z"/>
        </w:rPr>
        <w:pPrChange w:id="144" w:author="Fabio R. de Miranda" w:date="2008-06-12T02:23:00Z">
          <w:pPr>
            <w:pStyle w:val="Figura"/>
          </w:pPr>
        </w:pPrChange>
      </w:pPr>
    </w:p>
    <w:p w:rsidR="000213E1" w:rsidRDefault="00505EEC">
      <w:pPr>
        <w:pStyle w:val="Corpodetexto"/>
        <w:rPr>
          <w:ins w:id="145" w:author="Fabio R. de Miranda" w:date="2008-06-12T02:23:00Z"/>
        </w:rPr>
        <w:pPrChange w:id="146" w:author="Fabio R. de Miranda" w:date="2008-06-12T02:23:00Z">
          <w:pPr>
            <w:pStyle w:val="Figura"/>
          </w:pPr>
        </w:pPrChange>
      </w:pPr>
      <w:ins w:id="147" w:author="Fabio R. de Miranda" w:date="2008-06-12T02:23:00Z">
        <w:r w:rsidRPr="00505EEC">
          <w:rPr>
            <w:rPrChange w:id="148" w:author="Fabio R. de Miranda" w:date="2008-06-12T02:24:00Z">
              <w:rPr>
                <w:i w:val="0"/>
                <w:sz w:val="16"/>
                <w:szCs w:val="16"/>
              </w:rPr>
            </w:rPrChange>
          </w:rPr>
          <w:t xml:space="preserve">Coloquem aqui um ou dois parágrafos fazendo </w:t>
        </w:r>
      </w:ins>
      <w:ins w:id="149" w:author="Fabio R. de Miranda" w:date="2008-06-12T02:24:00Z">
        <w:r w:rsidRPr="00505EEC">
          <w:rPr>
            <w:rPrChange w:id="150" w:author="Fabio R. de Miranda" w:date="2008-06-12T02:24:00Z">
              <w:rPr>
                <w:i w:val="0"/>
                <w:sz w:val="16"/>
                <w:szCs w:val="16"/>
              </w:rPr>
            </w:rPrChange>
          </w:rPr>
          <w:t>referência à figura 23 e comentando em linhas gerais a arquitetura, antes de entrar na discussão de cada módulo como vem a seguir</w:t>
        </w:r>
      </w:ins>
    </w:p>
    <w:p w:rsidR="000213E1" w:rsidRDefault="000213E1">
      <w:pPr>
        <w:pStyle w:val="Corpodetexto"/>
        <w:pPrChange w:id="151" w:author="Fabio R. de Miranda" w:date="2008-06-12T02:23:00Z">
          <w:pPr>
            <w:pStyle w:val="Figura"/>
          </w:pPr>
        </w:pPrChange>
      </w:pPr>
    </w:p>
    <w:p w:rsidR="00FD2D6A" w:rsidRPr="00FD2D6A" w:rsidRDefault="00FD2D6A" w:rsidP="00076E68">
      <w:pPr>
        <w:pStyle w:val="Ttulo4"/>
      </w:pPr>
      <w:r w:rsidRPr="00FD2D6A">
        <w:t>Módulo Listener</w:t>
      </w:r>
    </w:p>
    <w:p w:rsidR="00FD2D6A" w:rsidRPr="00FD2D6A" w:rsidRDefault="00FD2D6A" w:rsidP="001D60CB">
      <w:pPr>
        <w:pStyle w:val="Corpodetexto"/>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commentRangeStart w:id="152"/>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commentRangeEnd w:id="152"/>
      <w:r w:rsidR="00FD0424">
        <w:rPr>
          <w:rStyle w:val="Refdecomentrio"/>
          <w:rFonts w:ascii="Times New Roman" w:hAnsi="Times New Roman" w:cs="Times New Roman"/>
          <w:i w:val="0"/>
        </w:rPr>
        <w:commentReference w:id="152"/>
      </w:r>
    </w:p>
    <w:p w:rsidR="00B94D7A" w:rsidRDefault="00B94D7A" w:rsidP="00B94D7A">
      <w:pPr>
        <w:pStyle w:val="Figura"/>
      </w:pPr>
      <w:bookmarkStart w:id="153" w:name="_Toc200128388"/>
      <w:bookmarkStart w:id="154" w:name="_Toc201408282"/>
      <w:r>
        <w:t xml:space="preserve">Figura </w:t>
      </w:r>
      <w:fldSimple w:instr=" SEQ Figura \* ARABIC ">
        <w:r w:rsidR="00133003">
          <w:rPr>
            <w:noProof/>
          </w:rPr>
          <w:t>52</w:t>
        </w:r>
      </w:fldSimple>
      <w:r>
        <w:t xml:space="preserve"> - Visão do </w:t>
      </w:r>
      <w:r w:rsidR="00E47AD3">
        <w:t>m</w:t>
      </w:r>
      <w:r>
        <w:t>ódulo Listener</w:t>
      </w:r>
      <w:bookmarkEnd w:id="153"/>
      <w:bookmarkEnd w:id="154"/>
    </w:p>
    <w:p w:rsidR="00FD2D6A" w:rsidRPr="00FD2D6A" w:rsidRDefault="00FD2D6A" w:rsidP="001D60CB">
      <w:pPr>
        <w:pStyle w:val="Corpodetexto"/>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155"/>
      <w:r w:rsidRPr="00FD2D6A">
        <w:t>objetos</w:t>
      </w:r>
      <w:ins w:id="156" w:author="Fabio R. de Miranda" w:date="2008-06-12T02:35:00Z">
        <w:r w:rsidR="00642E86">
          <w:t xml:space="preserve"> identificados por fiduciais</w:t>
        </w:r>
      </w:ins>
      <w:r w:rsidRPr="00FD2D6A">
        <w:t xml:space="preserve"> como objetos</w:t>
      </w:r>
      <w:ins w:id="157" w:author="Fabio R. de Miranda" w:date="2008-06-12T02:35:00Z">
        <w:r w:rsidR="00642E86">
          <w:t xml:space="preserve"> do TUIO</w:t>
        </w:r>
        <w:commentRangeEnd w:id="155"/>
        <w:r w:rsidR="00642E86">
          <w:rPr>
            <w:rStyle w:val="Refdecomentrio"/>
            <w:rFonts w:ascii="Times New Roman" w:hAnsi="Times New Roman"/>
          </w:rPr>
          <w:commentReference w:id="155"/>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Corpodetexto"/>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Ttulo4"/>
      </w:pPr>
      <w:r w:rsidRPr="00FD2D6A">
        <w:t>Módulo Input</w:t>
      </w:r>
    </w:p>
    <w:p w:rsidR="00FD2D6A" w:rsidRPr="00FD2D6A" w:rsidRDefault="00FD2D6A" w:rsidP="001D60CB">
      <w:pPr>
        <w:pStyle w:val="Corpodetexto"/>
      </w:pPr>
      <w:r w:rsidRPr="00FD2D6A">
        <w:t xml:space="preserve">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w:t>
      </w:r>
      <w:r w:rsidRPr="00FD2D6A">
        <w:lastRenderedPageBreak/>
        <w:t>dados que estes enviam a quem os trata, bastou apenas utilizar este módulo para obter as informações sobre toques e objetos sobre a mesa.</w:t>
      </w:r>
    </w:p>
    <w:p w:rsidR="00FD2D6A" w:rsidRPr="00FD2D6A" w:rsidRDefault="00FD2D6A" w:rsidP="001D60CB">
      <w:pPr>
        <w:pStyle w:val="Corpodetexto"/>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58" w:name="_Toc200128389"/>
      <w:bookmarkStart w:id="159" w:name="_Toc201408283"/>
      <w:r>
        <w:t xml:space="preserve">Figura </w:t>
      </w:r>
      <w:fldSimple w:instr=" SEQ Figura \* ARABIC ">
        <w:r w:rsidR="00133003">
          <w:rPr>
            <w:noProof/>
          </w:rPr>
          <w:t>53</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58"/>
      <w:bookmarkEnd w:id="159"/>
    </w:p>
    <w:p w:rsidR="00FD2D6A" w:rsidRPr="00FD2D6A" w:rsidRDefault="00FD2D6A" w:rsidP="001D60CB">
      <w:pPr>
        <w:pStyle w:val="Corpodetexto"/>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Ttulo4"/>
      </w:pPr>
      <w:r w:rsidRPr="00FD2D6A">
        <w:lastRenderedPageBreak/>
        <w:t>Módulo Resource</w:t>
      </w:r>
    </w:p>
    <w:p w:rsidR="00FD2D6A" w:rsidRPr="00FD2D6A" w:rsidRDefault="00FD2D6A" w:rsidP="001D60CB">
      <w:pPr>
        <w:pStyle w:val="Corpodetexto"/>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Corpodetexto"/>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Corpodetexto"/>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Corpodetexto"/>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Refdenotaderodap"/>
          <w:i/>
        </w:rPr>
        <w:footnoteReference w:id="10"/>
      </w:r>
      <w:r w:rsidRPr="00FD2D6A">
        <w:t xml:space="preserve"> </w:t>
      </w:r>
      <w:r w:rsidRPr="00FD2D6A">
        <w:rPr>
          <w:i/>
        </w:rPr>
        <w:t xml:space="preserve">3.0 </w:t>
      </w:r>
      <w:r w:rsidRPr="00FD2D6A">
        <w:t xml:space="preserve">e </w:t>
      </w:r>
      <w:r w:rsidRPr="00FD2D6A">
        <w:rPr>
          <w:i/>
        </w:rPr>
        <w:t>VertexShader</w:t>
      </w:r>
      <w:r w:rsidR="0065708A">
        <w:rPr>
          <w:rStyle w:val="Refdenotaderodap"/>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Refdenotaderodap"/>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60" w:name="_Toc200128390"/>
      <w:bookmarkStart w:id="161" w:name="_Toc201408284"/>
      <w:r>
        <w:t xml:space="preserve">Figura </w:t>
      </w:r>
      <w:fldSimple w:instr=" SEQ Figura \* ARABIC ">
        <w:r w:rsidR="00133003">
          <w:rPr>
            <w:noProof/>
          </w:rPr>
          <w:t>54</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60"/>
      <w:r w:rsidR="00E47AD3">
        <w:t>hlsl</w:t>
      </w:r>
      <w:bookmarkEnd w:id="161"/>
    </w:p>
    <w:p w:rsidR="00FD2D6A" w:rsidRPr="00FD2D6A" w:rsidRDefault="00FD2D6A" w:rsidP="001D60CB">
      <w:pPr>
        <w:pStyle w:val="Corpodetexto"/>
      </w:pPr>
      <w:r w:rsidRPr="00FD2D6A">
        <w:t>Já as fontes</w:t>
      </w:r>
      <w:del w:id="162"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63" w:name="_Toc200128391"/>
      <w:bookmarkStart w:id="164" w:name="_Toc201408285"/>
      <w:r>
        <w:t xml:space="preserve">Figura </w:t>
      </w:r>
      <w:fldSimple w:instr=" SEQ Figura \* ARABIC ">
        <w:r w:rsidR="00133003">
          <w:rPr>
            <w:noProof/>
          </w:rPr>
          <w:t>55</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63"/>
      <w:bookmarkEnd w:id="164"/>
    </w:p>
    <w:p w:rsidR="00FD2D6A" w:rsidRPr="00FD2D6A" w:rsidRDefault="00FD2D6A" w:rsidP="001D60CB">
      <w:pPr>
        <w:pStyle w:val="Corpodetexto"/>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Refdenotaderodap"/>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65" w:name="_Toc200128392"/>
      <w:bookmarkStart w:id="166" w:name="_Toc201408286"/>
      <w:r>
        <w:t xml:space="preserve">Figura </w:t>
      </w:r>
      <w:fldSimple w:instr=" SEQ Figura \* ARABIC ">
        <w:r w:rsidR="00133003">
          <w:rPr>
            <w:noProof/>
          </w:rPr>
          <w:t>56</w:t>
        </w:r>
      </w:fldSimple>
      <w:r>
        <w:t xml:space="preserve"> - Exemplo de </w:t>
      </w:r>
      <w:r w:rsidR="002F3906">
        <w:t>f</w:t>
      </w:r>
      <w:r>
        <w:t>onte-</w:t>
      </w:r>
      <w:r w:rsidR="002F3906">
        <w:t>t</w:t>
      </w:r>
      <w:r>
        <w:t>extura</w:t>
      </w:r>
      <w:bookmarkEnd w:id="165"/>
      <w:bookmarkEnd w:id="166"/>
    </w:p>
    <w:p w:rsidR="00FD2D6A" w:rsidRPr="00FD2D6A" w:rsidRDefault="00FD2D6A" w:rsidP="001D60CB">
      <w:pPr>
        <w:pStyle w:val="Corpodetexto"/>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67" w:name="_Toc200128393"/>
      <w:bookmarkStart w:id="168" w:name="_Toc201408287"/>
      <w:r>
        <w:t xml:space="preserve">Figura </w:t>
      </w:r>
      <w:fldSimple w:instr=" SEQ Figura \* ARABIC ">
        <w:r w:rsidR="00133003">
          <w:rPr>
            <w:noProof/>
          </w:rPr>
          <w:t>57</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67"/>
      <w:bookmarkEnd w:id="168"/>
    </w:p>
    <w:p w:rsidR="00FD2D6A" w:rsidRPr="00FD2D6A" w:rsidRDefault="00FD2D6A" w:rsidP="001D60CB">
      <w:pPr>
        <w:pStyle w:val="Corpodetexto"/>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Ttulo4"/>
      </w:pPr>
      <w:r w:rsidRPr="00FD2D6A">
        <w:t>Módulo Drawable</w:t>
      </w:r>
    </w:p>
    <w:p w:rsidR="00FD2D6A" w:rsidRPr="00FD2D6A" w:rsidRDefault="00FD2D6A" w:rsidP="001D60CB">
      <w:pPr>
        <w:pStyle w:val="Corpodetexto"/>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Corpodetexto"/>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Ttulo5"/>
      </w:pPr>
      <w:r w:rsidRPr="00FD2D6A">
        <w:t>Submódulo Camera</w:t>
      </w:r>
    </w:p>
    <w:p w:rsidR="00FD2D6A" w:rsidRPr="00FD2D6A" w:rsidRDefault="00FD2D6A" w:rsidP="001D60CB">
      <w:pPr>
        <w:pStyle w:val="Corpodetexto"/>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Corpodetexto"/>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69" w:name="_Toc200128394"/>
      <w:bookmarkStart w:id="170" w:name="_Toc201408288"/>
      <w:r>
        <w:t xml:space="preserve">Figura </w:t>
      </w:r>
      <w:fldSimple w:instr=" SEQ Figura \* ARABIC ">
        <w:r w:rsidR="00133003">
          <w:rPr>
            <w:noProof/>
          </w:rPr>
          <w:t>58</w:t>
        </w:r>
      </w:fldSimple>
      <w:r>
        <w:t xml:space="preserve"> - </w:t>
      </w:r>
      <w:r w:rsidR="00FD2D6A" w:rsidRPr="00FD2D6A">
        <w:t>Representação da área visível da cena</w:t>
      </w:r>
      <w:bookmarkEnd w:id="169"/>
      <w:bookmarkEnd w:id="170"/>
    </w:p>
    <w:p w:rsidR="00FD2D6A" w:rsidRPr="00FD2D6A" w:rsidRDefault="00FD2D6A" w:rsidP="001D60CB">
      <w:pPr>
        <w:pStyle w:val="Corpodetexto"/>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Ttulo5"/>
      </w:pPr>
      <w:r w:rsidRPr="00FD2D6A">
        <w:t>Submódulo Sprite</w:t>
      </w:r>
    </w:p>
    <w:p w:rsidR="00FD2D6A" w:rsidRPr="00FD2D6A" w:rsidRDefault="00FD2D6A" w:rsidP="001D60CB">
      <w:pPr>
        <w:pStyle w:val="Corpodetexto"/>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71" w:name="_Toc200128395"/>
      <w:bookmarkStart w:id="172" w:name="_Toc201408289"/>
      <w:r>
        <w:t xml:space="preserve">Figura </w:t>
      </w:r>
      <w:fldSimple w:instr=" SEQ Figura \* ARABIC ">
        <w:r w:rsidR="00133003">
          <w:rPr>
            <w:noProof/>
          </w:rPr>
          <w:t>59</w:t>
        </w:r>
      </w:fldSimple>
      <w:r>
        <w:t xml:space="preserve"> - </w:t>
      </w:r>
      <w:r w:rsidR="00FD2D6A" w:rsidRPr="00FD2D6A">
        <w:t>Exemplo de sobreposição de sprites</w:t>
      </w:r>
      <w:bookmarkEnd w:id="171"/>
      <w:bookmarkEnd w:id="172"/>
    </w:p>
    <w:p w:rsidR="00FD2D6A" w:rsidRPr="00FD2D6A" w:rsidRDefault="00FD2D6A" w:rsidP="00076E68">
      <w:pPr>
        <w:pStyle w:val="Ttulo5"/>
      </w:pPr>
      <w:r w:rsidRPr="00FD2D6A">
        <w:t>Submódulo Map</w:t>
      </w:r>
    </w:p>
    <w:p w:rsidR="00FD2D6A" w:rsidRPr="00FD2D6A" w:rsidRDefault="00FD2D6A" w:rsidP="001D60CB">
      <w:pPr>
        <w:pStyle w:val="Corpodetexto"/>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Corpodetexto"/>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Corpodetexto"/>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Corpodetexto"/>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73" w:name="_Toc200128396"/>
      <w:bookmarkStart w:id="174" w:name="_Toc201408290"/>
      <w:r>
        <w:t xml:space="preserve">Figura </w:t>
      </w:r>
      <w:fldSimple w:instr=" SEQ Figura \* ARABIC ">
        <w:r w:rsidR="00133003">
          <w:rPr>
            <w:noProof/>
          </w:rPr>
          <w:t>60</w:t>
        </w:r>
      </w:fldSimple>
      <w:r>
        <w:t xml:space="preserve"> - </w:t>
      </w:r>
      <w:r w:rsidR="00FD2D6A" w:rsidRPr="00FD2D6A">
        <w:t>Software Vue xStream 6</w:t>
      </w:r>
      <w:bookmarkEnd w:id="173"/>
      <w:bookmarkEnd w:id="174"/>
    </w:p>
    <w:p w:rsidR="00FD2D6A" w:rsidRPr="00FD2D6A" w:rsidRDefault="00FD2D6A" w:rsidP="001D60CB">
      <w:pPr>
        <w:pStyle w:val="Corpodetexto"/>
      </w:pPr>
      <w:commentRangeStart w:id="175"/>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175"/>
      <w:r w:rsidR="00CA3908">
        <w:rPr>
          <w:rStyle w:val="Refdecomentrio"/>
          <w:rFonts w:ascii="Times New Roman" w:hAnsi="Times New Roman"/>
        </w:rPr>
        <w:commentReference w:id="175"/>
      </w:r>
      <w:r w:rsidRPr="00FD2D6A">
        <w:t xml:space="preserve">, e </w:t>
      </w:r>
      <w:commentRangeStart w:id="176"/>
      <w:r w:rsidRPr="00FD2D6A">
        <w:t>outra abordagem para a geração do mapa teve que ser pensada. Outro fator que nos levou a tomar esta decisão foi a quantidade de memória consumida (aproximadamente 50Mb) e o tamanho do arquivo de geometria (aproximadamente 40Mb).</w:t>
      </w:r>
      <w:commentRangeEnd w:id="176"/>
      <w:r w:rsidR="008B25F9">
        <w:rPr>
          <w:rStyle w:val="Refdecomentrio"/>
          <w:rFonts w:ascii="Times New Roman" w:hAnsi="Times New Roman"/>
        </w:rPr>
        <w:commentReference w:id="176"/>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77" w:name="_Toc200128397"/>
      <w:bookmarkStart w:id="178" w:name="_Toc201408291"/>
      <w:r>
        <w:t xml:space="preserve">Figura </w:t>
      </w:r>
      <w:fldSimple w:instr=" SEQ Figura \* ARABIC ">
        <w:r w:rsidR="00133003">
          <w:rPr>
            <w:noProof/>
          </w:rPr>
          <w:t>61</w:t>
        </w:r>
      </w:fldSimple>
      <w:r>
        <w:t xml:space="preserve"> - </w:t>
      </w:r>
      <w:r w:rsidR="00FD2D6A" w:rsidRPr="00FD2D6A">
        <w:t>Mapa utilizando arquivo de geometria (40Mb)</w:t>
      </w:r>
      <w:bookmarkEnd w:id="177"/>
      <w:bookmarkEnd w:id="178"/>
    </w:p>
    <w:p w:rsidR="00FD2D6A" w:rsidRPr="00FD2D6A" w:rsidRDefault="00FD2D6A" w:rsidP="001D60CB">
      <w:pPr>
        <w:pStyle w:val="Corpodetexto"/>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Refdenotaderodap"/>
        </w:rPr>
        <w:footnoteReference w:id="14"/>
      </w:r>
      <w:r w:rsidRPr="00FD2D6A">
        <w:t xml:space="preserve">. </w:t>
      </w:r>
      <w:commentRangeStart w:id="179"/>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179"/>
      <w:r w:rsidR="00CD713C">
        <w:rPr>
          <w:rStyle w:val="Refdecomentrio"/>
          <w:rFonts w:ascii="Times New Roman" w:hAnsi="Times New Roman"/>
        </w:rPr>
        <w:commentReference w:id="179"/>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0" w:name="_Toc200128398"/>
      <w:bookmarkStart w:id="181" w:name="_Toc201408292"/>
      <w:r>
        <w:t xml:space="preserve">Figura </w:t>
      </w:r>
      <w:fldSimple w:instr=" SEQ Figura \* ARABIC ">
        <w:r w:rsidR="00133003">
          <w:rPr>
            <w:noProof/>
          </w:rPr>
          <w:t>62</w:t>
        </w:r>
      </w:fldSimple>
      <w:r>
        <w:t xml:space="preserve"> - </w:t>
      </w:r>
      <w:r w:rsidR="00FD2D6A" w:rsidRPr="00FD2D6A">
        <w:t>Mapa usando heightmap e efeito hlsl de mesclagem</w:t>
      </w:r>
      <w:bookmarkEnd w:id="180"/>
      <w:bookmarkEnd w:id="181"/>
    </w:p>
    <w:p w:rsidR="00FD2D6A" w:rsidRPr="00FD2D6A" w:rsidRDefault="00FD2D6A" w:rsidP="00076E68">
      <w:pPr>
        <w:pStyle w:val="Ttulo5"/>
      </w:pPr>
      <w:r w:rsidRPr="00FD2D6A">
        <w:t>Submódulo Area</w:t>
      </w:r>
    </w:p>
    <w:p w:rsidR="00FD2D6A" w:rsidRPr="00FD2D6A" w:rsidRDefault="00FD2D6A" w:rsidP="001D60CB">
      <w:pPr>
        <w:pStyle w:val="Corpodetexto"/>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Corpodetexto"/>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Corpodetexto"/>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2" w:name="_Toc200128399"/>
      <w:bookmarkStart w:id="183" w:name="_Toc201408293"/>
      <w:r>
        <w:t xml:space="preserve">Figura </w:t>
      </w:r>
      <w:fldSimple w:instr=" SEQ Figura \* ARABIC ">
        <w:r w:rsidR="00133003">
          <w:rPr>
            <w:noProof/>
          </w:rPr>
          <w:t>63</w:t>
        </w:r>
      </w:fldSimple>
      <w:r>
        <w:t xml:space="preserve"> - </w:t>
      </w:r>
      <w:r w:rsidR="00FD2D6A" w:rsidRPr="00FD2D6A">
        <w:t>Exemplo de utilização de áreas</w:t>
      </w:r>
      <w:bookmarkEnd w:id="182"/>
      <w:bookmarkEnd w:id="183"/>
    </w:p>
    <w:p w:rsidR="00FD2D6A" w:rsidRPr="00FD2D6A" w:rsidRDefault="00FD2D6A" w:rsidP="001D60CB">
      <w:pPr>
        <w:pStyle w:val="Corpodetexto"/>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4" w:name="_Toc200128400"/>
      <w:bookmarkStart w:id="185" w:name="_Toc201408294"/>
      <w:r>
        <w:t xml:space="preserve">Figura </w:t>
      </w:r>
      <w:fldSimple w:instr=" SEQ Figura \* ARABIC ">
        <w:r w:rsidR="00133003">
          <w:rPr>
            <w:noProof/>
          </w:rPr>
          <w:t>64</w:t>
        </w:r>
      </w:fldSimple>
      <w:r>
        <w:t xml:space="preserve"> - </w:t>
      </w:r>
      <w:r w:rsidR="00C84B89">
        <w:t>Á</w:t>
      </w:r>
      <w:r w:rsidR="00FD2D6A" w:rsidRPr="00FD2D6A">
        <w:t>reas com</w:t>
      </w:r>
      <w:r w:rsidR="00C84B89">
        <w:t xml:space="preserve"> e sem</w:t>
      </w:r>
      <w:r w:rsidR="00FD2D6A" w:rsidRPr="00FD2D6A">
        <w:t xml:space="preserve"> suavização</w:t>
      </w:r>
      <w:bookmarkEnd w:id="184"/>
      <w:bookmarkEnd w:id="185"/>
    </w:p>
    <w:p w:rsidR="00FD2D6A" w:rsidRPr="00FD2D6A" w:rsidRDefault="00FD2D6A" w:rsidP="00076E68">
      <w:pPr>
        <w:pStyle w:val="Ttulo5"/>
      </w:pPr>
      <w:r w:rsidRPr="00FD2D6A">
        <w:lastRenderedPageBreak/>
        <w:t>Submódulo Animation</w:t>
      </w:r>
    </w:p>
    <w:p w:rsidR="00FD2D6A" w:rsidRPr="00FD2D6A" w:rsidRDefault="00FD2D6A" w:rsidP="001D60CB">
      <w:pPr>
        <w:pStyle w:val="Corpodetexto"/>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Corpodetexto"/>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Corpodetexto"/>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Corpodetexto"/>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Corpodetexto"/>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186"/>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87" w:name="_Toc200128401"/>
      <w:bookmarkStart w:id="188" w:name="_Toc201408295"/>
      <w:r>
        <w:t xml:space="preserve">Figura </w:t>
      </w:r>
      <w:fldSimple w:instr=" SEQ Figura \* ARABIC ">
        <w:r w:rsidR="00133003">
          <w:rPr>
            <w:noProof/>
          </w:rPr>
          <w:t>65</w:t>
        </w:r>
      </w:fldSimple>
      <w:r>
        <w:t xml:space="preserve"> - </w:t>
      </w:r>
      <w:r w:rsidR="00FD2D6A" w:rsidRPr="00FD2D6A">
        <w:t>Fluxo de execução de uma animação</w:t>
      </w:r>
      <w:bookmarkEnd w:id="187"/>
      <w:bookmarkEnd w:id="188"/>
    </w:p>
    <w:commentRangeEnd w:id="186"/>
    <w:p w:rsidR="00FD2D6A" w:rsidRPr="00FD2D6A" w:rsidRDefault="00D94A13" w:rsidP="001D60CB">
      <w:pPr>
        <w:pStyle w:val="Corpodetexto"/>
      </w:pPr>
      <w:r>
        <w:rPr>
          <w:rStyle w:val="Refdecomentrio"/>
          <w:rFonts w:ascii="Times New Roman" w:hAnsi="Times New Roman"/>
        </w:rPr>
        <w:commentReference w:id="186"/>
      </w:r>
      <w:r w:rsidR="00FD2D6A" w:rsidRPr="00FD2D6A">
        <w:t xml:space="preserve">O gerenciador de partículas utiliza ainda, um efeito </w:t>
      </w:r>
      <w:r w:rsidR="00FD2D6A" w:rsidRPr="00FD2D6A">
        <w:rPr>
          <w:i/>
        </w:rPr>
        <w:t>hlsl</w:t>
      </w:r>
      <w:r w:rsidR="00FD2D6A" w:rsidRPr="00FD2D6A">
        <w:t xml:space="preserve"> para determinar a cor de cada um</w:t>
      </w:r>
      <w:r w:rsidR="00F62046">
        <w:t>a</w:t>
      </w:r>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9" w:name="_Toc200128402"/>
      <w:bookmarkStart w:id="190" w:name="_Toc201408296"/>
      <w:r>
        <w:t xml:space="preserve">Figura </w:t>
      </w:r>
      <w:fldSimple w:instr=" SEQ Figura \* ARABIC ">
        <w:r w:rsidR="00133003">
          <w:rPr>
            <w:noProof/>
          </w:rPr>
          <w:t>66</w:t>
        </w:r>
      </w:fldSimple>
      <w:r>
        <w:t xml:space="preserve"> - </w:t>
      </w:r>
      <w:r w:rsidR="00FD2D6A" w:rsidRPr="00FD2D6A">
        <w:t>Exemplo de efeito de partículas</w:t>
      </w:r>
      <w:bookmarkEnd w:id="189"/>
      <w:bookmarkEnd w:id="190"/>
    </w:p>
    <w:p w:rsidR="00FD2D6A" w:rsidRPr="00FD2D6A" w:rsidRDefault="00FD2D6A" w:rsidP="00076E68">
      <w:pPr>
        <w:pStyle w:val="Ttulo5"/>
      </w:pPr>
      <w:r w:rsidRPr="00FD2D6A">
        <w:t>Submódulo Damage</w:t>
      </w:r>
    </w:p>
    <w:p w:rsidR="00FD2D6A" w:rsidRPr="00FD2D6A" w:rsidRDefault="00FD2D6A" w:rsidP="001D60CB">
      <w:pPr>
        <w:pStyle w:val="Corpodetexto"/>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Corpodetexto"/>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91" w:name="_Toc200128403"/>
      <w:bookmarkStart w:id="192" w:name="_Toc201408297"/>
      <w:r>
        <w:t xml:space="preserve">Figura </w:t>
      </w:r>
      <w:fldSimple w:instr=" SEQ Figura \* ARABIC ">
        <w:r w:rsidR="00133003">
          <w:rPr>
            <w:noProof/>
          </w:rPr>
          <w:t>67</w:t>
        </w:r>
      </w:fldSimple>
      <w:r>
        <w:t xml:space="preserve"> - </w:t>
      </w:r>
      <w:r w:rsidR="00FD2D6A" w:rsidRPr="00FD2D6A">
        <w:t>Exemplo de exibição de informações</w:t>
      </w:r>
      <w:bookmarkEnd w:id="191"/>
      <w:bookmarkEnd w:id="192"/>
    </w:p>
    <w:p w:rsidR="00FD2D6A" w:rsidRPr="00FD2D6A" w:rsidRDefault="00FD2D6A" w:rsidP="00076E68">
      <w:pPr>
        <w:pStyle w:val="Ttulo4"/>
      </w:pPr>
      <w:commentRangeStart w:id="193"/>
      <w:r w:rsidRPr="00FD2D6A">
        <w:t>Módulo Game</w:t>
      </w:r>
      <w:commentRangeEnd w:id="193"/>
      <w:r w:rsidR="00BF1778">
        <w:rPr>
          <w:rStyle w:val="Refdecomentrio"/>
          <w:rFonts w:ascii="Times New Roman" w:hAnsi="Times New Roman" w:cs="Times New Roman"/>
          <w:b w:val="0"/>
          <w:bCs w:val="0"/>
          <w:kern w:val="0"/>
        </w:rPr>
        <w:commentReference w:id="193"/>
      </w:r>
    </w:p>
    <w:p w:rsidR="00FD2D6A" w:rsidRPr="00FD2D6A" w:rsidRDefault="00FD2D6A" w:rsidP="00B578A9">
      <w:pPr>
        <w:pStyle w:val="Corpodetexto"/>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Corpodetexto"/>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Corpodetexto"/>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Corpodetexto"/>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Corpodetexto"/>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94" w:name="_Toc200128404"/>
      <w:bookmarkStart w:id="195" w:name="_Toc201408298"/>
      <w:commentRangeStart w:id="196"/>
      <w:r>
        <w:t xml:space="preserve">Figura </w:t>
      </w:r>
      <w:fldSimple w:instr=" SEQ Figura \* ARABIC ">
        <w:r w:rsidR="00133003">
          <w:rPr>
            <w:noProof/>
          </w:rPr>
          <w:t>68</w:t>
        </w:r>
      </w:fldSimple>
      <w:r>
        <w:t xml:space="preserve"> - </w:t>
      </w:r>
      <w:r w:rsidR="00FD2D6A" w:rsidRPr="00FD2D6A">
        <w:t>Estrutura organizacional do jogo</w:t>
      </w:r>
      <w:bookmarkEnd w:id="194"/>
      <w:commentRangeEnd w:id="196"/>
      <w:r w:rsidR="009E6A82">
        <w:rPr>
          <w:rStyle w:val="Refdecomentrio"/>
          <w:rFonts w:ascii="Times New Roman" w:hAnsi="Times New Roman" w:cs="Times New Roman"/>
          <w:i w:val="0"/>
        </w:rPr>
        <w:commentReference w:id="196"/>
      </w:r>
      <w:bookmarkEnd w:id="195"/>
    </w:p>
    <w:p w:rsidR="00FD2D6A" w:rsidRPr="00FD2D6A" w:rsidRDefault="00FD2D6A" w:rsidP="00076E68">
      <w:pPr>
        <w:pStyle w:val="Ttulo4"/>
      </w:pPr>
      <w:r w:rsidRPr="00FD2D6A">
        <w:t>Módulo Logic</w:t>
      </w:r>
    </w:p>
    <w:p w:rsidR="00FD2D6A" w:rsidRPr="00FD2D6A" w:rsidRDefault="00FD2D6A" w:rsidP="001D60CB">
      <w:pPr>
        <w:pStyle w:val="Corpodetexto"/>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Corpodetexto"/>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Corpodetexto"/>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Corpodetexto"/>
      </w:pPr>
      <w:r w:rsidRPr="00FD2D6A">
        <w:lastRenderedPageBreak/>
        <w:t>Os atributos fixos de uma unidade são:</w:t>
      </w:r>
    </w:p>
    <w:p w:rsidR="00FD2D6A" w:rsidRPr="00FD2D6A" w:rsidRDefault="00FD2D6A" w:rsidP="00306450">
      <w:pPr>
        <w:pStyle w:val="Corpodetexto"/>
        <w:numPr>
          <w:ilvl w:val="0"/>
          <w:numId w:val="19"/>
        </w:numPr>
      </w:pPr>
      <w:r w:rsidRPr="00FD2D6A">
        <w:t>Nível</w:t>
      </w:r>
    </w:p>
    <w:p w:rsidR="00FD2D6A" w:rsidRPr="00FD2D6A" w:rsidRDefault="00FD2D6A" w:rsidP="00306450">
      <w:pPr>
        <w:pStyle w:val="Corpodetexto"/>
        <w:numPr>
          <w:ilvl w:val="0"/>
          <w:numId w:val="19"/>
        </w:numPr>
      </w:pPr>
      <w:r w:rsidRPr="00FD2D6A">
        <w:t>Força</w:t>
      </w:r>
    </w:p>
    <w:p w:rsidR="00FD2D6A" w:rsidRPr="00FD2D6A" w:rsidRDefault="00FD2D6A" w:rsidP="00306450">
      <w:pPr>
        <w:pStyle w:val="Corpodetexto"/>
        <w:numPr>
          <w:ilvl w:val="0"/>
          <w:numId w:val="19"/>
        </w:numPr>
      </w:pPr>
      <w:r w:rsidRPr="00FD2D6A">
        <w:t>Agilidade</w:t>
      </w:r>
    </w:p>
    <w:p w:rsidR="00FD2D6A" w:rsidRPr="00FD2D6A" w:rsidRDefault="00FD2D6A" w:rsidP="00306450">
      <w:pPr>
        <w:pStyle w:val="Corpodetexto"/>
        <w:numPr>
          <w:ilvl w:val="0"/>
          <w:numId w:val="19"/>
        </w:numPr>
      </w:pPr>
      <w:r w:rsidRPr="00FD2D6A">
        <w:t>Vitalidade</w:t>
      </w:r>
    </w:p>
    <w:p w:rsidR="00FD2D6A" w:rsidRPr="00FD2D6A" w:rsidRDefault="00FD2D6A" w:rsidP="00306450">
      <w:pPr>
        <w:pStyle w:val="Corpodetexto"/>
        <w:numPr>
          <w:ilvl w:val="0"/>
          <w:numId w:val="19"/>
        </w:numPr>
      </w:pPr>
      <w:r w:rsidRPr="00FD2D6A">
        <w:t>Inteligência</w:t>
      </w:r>
    </w:p>
    <w:p w:rsidR="00FD2D6A" w:rsidRPr="00FD2D6A" w:rsidRDefault="00FD2D6A" w:rsidP="00306450">
      <w:pPr>
        <w:pStyle w:val="Corpodetexto"/>
        <w:numPr>
          <w:ilvl w:val="0"/>
          <w:numId w:val="19"/>
        </w:numPr>
      </w:pPr>
      <w:r w:rsidRPr="00FD2D6A">
        <w:t>Destreza</w:t>
      </w:r>
    </w:p>
    <w:p w:rsidR="00FD2D6A" w:rsidRPr="00FD2D6A" w:rsidRDefault="00FD2D6A" w:rsidP="001D60CB">
      <w:pPr>
        <w:pStyle w:val="Corpodetexto"/>
      </w:pPr>
      <w:commentRangeStart w:id="197"/>
      <w:r w:rsidRPr="00FD2D6A">
        <w:t>Os atributos calculados são:</w:t>
      </w:r>
    </w:p>
    <w:p w:rsidR="00FD2D6A" w:rsidRPr="00FD2D6A" w:rsidRDefault="00FD2D6A" w:rsidP="00306450">
      <w:pPr>
        <w:pStyle w:val="Corpodetexto"/>
        <w:numPr>
          <w:ilvl w:val="0"/>
          <w:numId w:val="20"/>
        </w:numPr>
      </w:pPr>
      <w:r w:rsidRPr="00FD2D6A">
        <w:t>Pontos de vida total</w:t>
      </w:r>
    </w:p>
    <w:p w:rsidR="00FD2D6A" w:rsidRPr="00FD2D6A" w:rsidRDefault="00FD2D6A" w:rsidP="00306450">
      <w:pPr>
        <w:pStyle w:val="Corpodetexto"/>
        <w:numPr>
          <w:ilvl w:val="1"/>
          <w:numId w:val="20"/>
        </w:numPr>
      </w:pPr>
      <w:r w:rsidRPr="00FD2D6A">
        <w:t>Quantidade máxima de pontos de vida de uma unidade.</w:t>
      </w:r>
    </w:p>
    <w:p w:rsidR="00FD2D6A" w:rsidRPr="00FD2D6A" w:rsidRDefault="00FD2D6A" w:rsidP="00306450">
      <w:pPr>
        <w:pStyle w:val="Corpodetexto"/>
        <w:numPr>
          <w:ilvl w:val="0"/>
          <w:numId w:val="20"/>
        </w:numPr>
      </w:pPr>
      <w:r w:rsidRPr="00FD2D6A">
        <w:t>Pontos de mana total</w:t>
      </w:r>
    </w:p>
    <w:p w:rsidR="00FD2D6A" w:rsidRPr="00FD2D6A" w:rsidRDefault="00FD2D6A" w:rsidP="00306450">
      <w:pPr>
        <w:pStyle w:val="Corpodetexto"/>
        <w:numPr>
          <w:ilvl w:val="1"/>
          <w:numId w:val="20"/>
        </w:numPr>
      </w:pPr>
      <w:r w:rsidRPr="00FD2D6A">
        <w:t>Quantidade máxima de pontos de mana de uma unidade.</w:t>
      </w:r>
    </w:p>
    <w:p w:rsidR="00FD2D6A" w:rsidRPr="00FD2D6A" w:rsidRDefault="00FD2D6A" w:rsidP="00306450">
      <w:pPr>
        <w:pStyle w:val="Corpodetexto"/>
        <w:numPr>
          <w:ilvl w:val="0"/>
          <w:numId w:val="20"/>
        </w:numPr>
      </w:pPr>
      <w:r w:rsidRPr="00FD2D6A">
        <w:t>Ataque</w:t>
      </w:r>
    </w:p>
    <w:p w:rsidR="00FD2D6A" w:rsidRPr="00FD2D6A" w:rsidRDefault="00FD2D6A" w:rsidP="00306450">
      <w:pPr>
        <w:pStyle w:val="Corpodetexto"/>
        <w:numPr>
          <w:ilvl w:val="1"/>
          <w:numId w:val="20"/>
        </w:numPr>
      </w:pPr>
      <w:r w:rsidRPr="00FD2D6A">
        <w:t>Utilizado no cálculo do dano de ataques físicos.</w:t>
      </w:r>
    </w:p>
    <w:p w:rsidR="00FD2D6A" w:rsidRPr="00FD2D6A" w:rsidRDefault="00FD2D6A" w:rsidP="00306450">
      <w:pPr>
        <w:pStyle w:val="Corpodetexto"/>
        <w:numPr>
          <w:ilvl w:val="0"/>
          <w:numId w:val="20"/>
        </w:numPr>
      </w:pPr>
      <w:r w:rsidRPr="00FD2D6A">
        <w:t>Defesa</w:t>
      </w:r>
    </w:p>
    <w:p w:rsidR="00FD2D6A" w:rsidRPr="00FD2D6A" w:rsidRDefault="00FD2D6A" w:rsidP="00306450">
      <w:pPr>
        <w:pStyle w:val="Corpodetexto"/>
        <w:numPr>
          <w:ilvl w:val="1"/>
          <w:numId w:val="20"/>
        </w:numPr>
      </w:pPr>
      <w:r w:rsidRPr="00FD2D6A">
        <w:t>Utilizado no cálculo da defesa contra ataques físicos.</w:t>
      </w:r>
    </w:p>
    <w:p w:rsidR="00FD2D6A" w:rsidRPr="00FD2D6A" w:rsidRDefault="00FD2D6A" w:rsidP="00306450">
      <w:pPr>
        <w:pStyle w:val="Corpodetexto"/>
        <w:numPr>
          <w:ilvl w:val="0"/>
          <w:numId w:val="20"/>
        </w:numPr>
      </w:pPr>
      <w:r w:rsidRPr="00FD2D6A">
        <w:t>Ataque mágico</w:t>
      </w:r>
    </w:p>
    <w:p w:rsidR="00FD2D6A" w:rsidRPr="00FD2D6A" w:rsidRDefault="00FD2D6A" w:rsidP="00306450">
      <w:pPr>
        <w:pStyle w:val="Corpodetexto"/>
        <w:numPr>
          <w:ilvl w:val="1"/>
          <w:numId w:val="20"/>
        </w:numPr>
      </w:pPr>
      <w:r w:rsidRPr="00FD2D6A">
        <w:t>Utilizado no cálculo do dano de ataques mágicos.</w:t>
      </w:r>
    </w:p>
    <w:p w:rsidR="00FD2D6A" w:rsidRPr="00FD2D6A" w:rsidRDefault="00FD2D6A" w:rsidP="00306450">
      <w:pPr>
        <w:pStyle w:val="Corpodetexto"/>
        <w:numPr>
          <w:ilvl w:val="0"/>
          <w:numId w:val="20"/>
        </w:numPr>
      </w:pPr>
      <w:r w:rsidRPr="00FD2D6A">
        <w:t>Defesa mágica</w:t>
      </w:r>
    </w:p>
    <w:p w:rsidR="00FD2D6A" w:rsidRPr="00FD2D6A" w:rsidRDefault="00FD2D6A" w:rsidP="00306450">
      <w:pPr>
        <w:pStyle w:val="Corpodetexto"/>
        <w:numPr>
          <w:ilvl w:val="1"/>
          <w:numId w:val="20"/>
        </w:numPr>
      </w:pPr>
      <w:r w:rsidRPr="00FD2D6A">
        <w:t>Utilizado no cálculo da defesa contra ataques mágicos.</w:t>
      </w:r>
    </w:p>
    <w:p w:rsidR="00FD2D6A" w:rsidRPr="00FD2D6A" w:rsidRDefault="00FD2D6A" w:rsidP="00306450">
      <w:pPr>
        <w:pStyle w:val="Corpodetexto"/>
        <w:numPr>
          <w:ilvl w:val="0"/>
          <w:numId w:val="20"/>
        </w:numPr>
      </w:pPr>
      <w:r w:rsidRPr="00FD2D6A">
        <w:t>Taxa de desvio</w:t>
      </w:r>
    </w:p>
    <w:p w:rsidR="00FD2D6A" w:rsidRPr="00FD2D6A" w:rsidRDefault="00FD2D6A" w:rsidP="00306450">
      <w:pPr>
        <w:pStyle w:val="Corpodetexto"/>
        <w:numPr>
          <w:ilvl w:val="1"/>
          <w:numId w:val="20"/>
        </w:numPr>
      </w:pPr>
      <w:r w:rsidRPr="00FD2D6A">
        <w:t>Porcentagem de desviar de um ataque físico.</w:t>
      </w:r>
    </w:p>
    <w:p w:rsidR="00FD2D6A" w:rsidRPr="00FD2D6A" w:rsidRDefault="00FD2D6A" w:rsidP="00306450">
      <w:pPr>
        <w:pStyle w:val="Corpodetexto"/>
        <w:numPr>
          <w:ilvl w:val="0"/>
          <w:numId w:val="20"/>
        </w:numPr>
      </w:pPr>
      <w:r w:rsidRPr="00FD2D6A">
        <w:t>Taxa de acerto</w:t>
      </w:r>
    </w:p>
    <w:p w:rsidR="00FD2D6A" w:rsidRPr="00FD2D6A" w:rsidRDefault="00FD2D6A" w:rsidP="00306450">
      <w:pPr>
        <w:pStyle w:val="Corpodetexto"/>
        <w:numPr>
          <w:ilvl w:val="1"/>
          <w:numId w:val="20"/>
        </w:numPr>
      </w:pPr>
      <w:r w:rsidRPr="00FD2D6A">
        <w:t>Porcentagem de acertar um ataque físico.</w:t>
      </w:r>
    </w:p>
    <w:p w:rsidR="00FD2D6A" w:rsidRPr="00FD2D6A" w:rsidRDefault="00FD2D6A" w:rsidP="00306450">
      <w:pPr>
        <w:pStyle w:val="Corpodetexto"/>
        <w:numPr>
          <w:ilvl w:val="0"/>
          <w:numId w:val="20"/>
        </w:numPr>
      </w:pPr>
      <w:r w:rsidRPr="00FD2D6A">
        <w:t>Alcance de Ataque</w:t>
      </w:r>
    </w:p>
    <w:p w:rsidR="00FD2D6A" w:rsidRPr="00FD2D6A" w:rsidRDefault="00FD2D6A" w:rsidP="00306450">
      <w:pPr>
        <w:pStyle w:val="Corpodetexto"/>
        <w:numPr>
          <w:ilvl w:val="1"/>
          <w:numId w:val="20"/>
        </w:numPr>
      </w:pPr>
      <w:r w:rsidRPr="00FD2D6A">
        <w:t>Tamanho da área onde um ataque pode ser desferido.</w:t>
      </w:r>
    </w:p>
    <w:p w:rsidR="00FD2D6A" w:rsidRPr="00FD2D6A" w:rsidRDefault="00FD2D6A" w:rsidP="00306450">
      <w:pPr>
        <w:pStyle w:val="Corpodetexto"/>
        <w:numPr>
          <w:ilvl w:val="0"/>
          <w:numId w:val="20"/>
        </w:numPr>
      </w:pPr>
      <w:r w:rsidRPr="00FD2D6A">
        <w:lastRenderedPageBreak/>
        <w:t>Alcance de Habilidade</w:t>
      </w:r>
    </w:p>
    <w:p w:rsidR="00FD2D6A" w:rsidRPr="00FD2D6A" w:rsidRDefault="00FD2D6A" w:rsidP="00306450">
      <w:pPr>
        <w:pStyle w:val="Corpodetexto"/>
        <w:numPr>
          <w:ilvl w:val="1"/>
          <w:numId w:val="20"/>
        </w:numPr>
      </w:pPr>
      <w:r w:rsidRPr="00FD2D6A">
        <w:t>Tamanho da área onde uma habilidade pode ser solta.</w:t>
      </w:r>
    </w:p>
    <w:p w:rsidR="00FD2D6A" w:rsidRPr="00FD2D6A" w:rsidRDefault="00FD2D6A" w:rsidP="00306450">
      <w:pPr>
        <w:pStyle w:val="Corpodetexto"/>
        <w:numPr>
          <w:ilvl w:val="0"/>
          <w:numId w:val="20"/>
        </w:numPr>
      </w:pPr>
      <w:r w:rsidRPr="00FD2D6A">
        <w:t>Alcance de Movimento</w:t>
      </w:r>
    </w:p>
    <w:p w:rsidR="00FD2D6A" w:rsidRPr="00FD2D6A" w:rsidRDefault="00FD2D6A" w:rsidP="00306450">
      <w:pPr>
        <w:pStyle w:val="Corpodetexto"/>
        <w:numPr>
          <w:ilvl w:val="1"/>
          <w:numId w:val="20"/>
        </w:numPr>
      </w:pPr>
      <w:r w:rsidRPr="00FD2D6A">
        <w:t>Tamanho da área para onde a unidade pode se mover.</w:t>
      </w:r>
    </w:p>
    <w:p w:rsidR="00FD2D6A" w:rsidRPr="00FD2D6A" w:rsidRDefault="00FD2D6A" w:rsidP="00306450">
      <w:pPr>
        <w:pStyle w:val="Corpodetexto"/>
        <w:numPr>
          <w:ilvl w:val="0"/>
          <w:numId w:val="20"/>
        </w:numPr>
      </w:pPr>
      <w:r w:rsidRPr="00FD2D6A">
        <w:t>Tempo de espera</w:t>
      </w:r>
    </w:p>
    <w:p w:rsidR="00FD2D6A" w:rsidRPr="00FD2D6A" w:rsidRDefault="00FD2D6A" w:rsidP="00306450">
      <w:pPr>
        <w:pStyle w:val="Corpodetexto"/>
        <w:numPr>
          <w:ilvl w:val="1"/>
          <w:numId w:val="20"/>
        </w:numPr>
      </w:pPr>
      <w:r w:rsidRPr="00FD2D6A">
        <w:t>Tempo de espera após a execução de uma ação.</w:t>
      </w:r>
    </w:p>
    <w:commentRangeEnd w:id="197"/>
    <w:p w:rsidR="00FD2D6A" w:rsidRPr="00FD2D6A" w:rsidRDefault="008A4161" w:rsidP="001D60CB">
      <w:pPr>
        <w:pStyle w:val="Corpodetexto"/>
      </w:pPr>
      <w:r>
        <w:rPr>
          <w:rStyle w:val="Refdecomentrio"/>
          <w:rFonts w:ascii="Times New Roman" w:hAnsi="Times New Roman"/>
        </w:rPr>
        <w:commentReference w:id="197"/>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Corpodetexto"/>
        <w:numPr>
          <w:ilvl w:val="0"/>
          <w:numId w:val="21"/>
        </w:numPr>
      </w:pPr>
      <w:commentRangeStart w:id="198"/>
      <w:r w:rsidRPr="00FD2D6A">
        <w:t>Cavaleiro</w:t>
      </w:r>
    </w:p>
    <w:p w:rsidR="00FD2D6A" w:rsidRPr="00FD2D6A" w:rsidRDefault="00FD2D6A" w:rsidP="00306450">
      <w:pPr>
        <w:pStyle w:val="Corpodetexto"/>
        <w:numPr>
          <w:ilvl w:val="1"/>
          <w:numId w:val="21"/>
        </w:numPr>
      </w:pPr>
      <w:r w:rsidRPr="00FD2D6A">
        <w:t>Possui habilidades de ataques físicos</w:t>
      </w:r>
    </w:p>
    <w:p w:rsidR="00FD2D6A" w:rsidRPr="00FD2D6A" w:rsidRDefault="00FD2D6A" w:rsidP="00306450">
      <w:pPr>
        <w:pStyle w:val="Corpodetexto"/>
        <w:numPr>
          <w:ilvl w:val="1"/>
          <w:numId w:val="21"/>
        </w:numPr>
      </w:pPr>
      <w:r w:rsidRPr="00FD2D6A">
        <w:t>Bônus em ataques físicos e pontos de vida.</w:t>
      </w:r>
    </w:p>
    <w:p w:rsidR="00FD2D6A" w:rsidRPr="00FD2D6A" w:rsidRDefault="00FD2D6A" w:rsidP="00306450">
      <w:pPr>
        <w:pStyle w:val="Corpodetexto"/>
        <w:numPr>
          <w:ilvl w:val="0"/>
          <w:numId w:val="21"/>
        </w:numPr>
      </w:pPr>
      <w:r w:rsidRPr="00FD2D6A">
        <w:t>Paladino</w:t>
      </w:r>
    </w:p>
    <w:p w:rsidR="00FD2D6A" w:rsidRPr="00FD2D6A" w:rsidRDefault="00FD2D6A" w:rsidP="00306450">
      <w:pPr>
        <w:pStyle w:val="Corpodetexto"/>
        <w:numPr>
          <w:ilvl w:val="1"/>
          <w:numId w:val="21"/>
        </w:numPr>
      </w:pPr>
      <w:r w:rsidRPr="00FD2D6A">
        <w:t>Possui habilidades de cura e sacrifício.</w:t>
      </w:r>
    </w:p>
    <w:p w:rsidR="00FD2D6A" w:rsidRPr="00FD2D6A" w:rsidRDefault="00FD2D6A" w:rsidP="00306450">
      <w:pPr>
        <w:pStyle w:val="Corpodetexto"/>
        <w:numPr>
          <w:ilvl w:val="1"/>
          <w:numId w:val="21"/>
        </w:numPr>
      </w:pPr>
      <w:r w:rsidRPr="00FD2D6A">
        <w:t>Bônus em pontos de vida, defesa física e mágica.</w:t>
      </w:r>
    </w:p>
    <w:p w:rsidR="00FD2D6A" w:rsidRPr="00FD2D6A" w:rsidRDefault="00FD2D6A" w:rsidP="00306450">
      <w:pPr>
        <w:pStyle w:val="Corpodetexto"/>
        <w:numPr>
          <w:ilvl w:val="0"/>
          <w:numId w:val="21"/>
        </w:numPr>
      </w:pPr>
      <w:r w:rsidRPr="00FD2D6A">
        <w:t>Bruxo</w:t>
      </w:r>
    </w:p>
    <w:p w:rsidR="00FD2D6A" w:rsidRPr="00FD2D6A" w:rsidRDefault="00FD2D6A" w:rsidP="00306450">
      <w:pPr>
        <w:pStyle w:val="Corpodetexto"/>
        <w:numPr>
          <w:ilvl w:val="1"/>
          <w:numId w:val="21"/>
        </w:numPr>
      </w:pPr>
      <w:r w:rsidRPr="00FD2D6A">
        <w:t>Possui habilidades de ataques mágicos.</w:t>
      </w:r>
    </w:p>
    <w:p w:rsidR="00FD2D6A" w:rsidRPr="00FD2D6A" w:rsidRDefault="00FD2D6A" w:rsidP="00306450">
      <w:pPr>
        <w:pStyle w:val="Corpodetexto"/>
        <w:numPr>
          <w:ilvl w:val="1"/>
          <w:numId w:val="21"/>
        </w:numPr>
      </w:pPr>
      <w:r w:rsidRPr="00FD2D6A">
        <w:t>Bônus em ataques mágicos, destreza e pontos de mana.</w:t>
      </w:r>
    </w:p>
    <w:p w:rsidR="00FD2D6A" w:rsidRPr="00FD2D6A" w:rsidRDefault="00FD2D6A" w:rsidP="00306450">
      <w:pPr>
        <w:pStyle w:val="Corpodetexto"/>
        <w:numPr>
          <w:ilvl w:val="0"/>
          <w:numId w:val="21"/>
        </w:numPr>
      </w:pPr>
      <w:r w:rsidRPr="00FD2D6A">
        <w:t>Sacerdote</w:t>
      </w:r>
    </w:p>
    <w:p w:rsidR="00FD2D6A" w:rsidRPr="00FD2D6A" w:rsidRDefault="00FD2D6A" w:rsidP="00306450">
      <w:pPr>
        <w:pStyle w:val="Corpodetexto"/>
        <w:numPr>
          <w:ilvl w:val="1"/>
          <w:numId w:val="21"/>
        </w:numPr>
      </w:pPr>
      <w:r w:rsidRPr="00FD2D6A">
        <w:t>Possui habilidades de proteção e cura.</w:t>
      </w:r>
    </w:p>
    <w:p w:rsidR="00FD2D6A" w:rsidRPr="00FD2D6A" w:rsidRDefault="00FD2D6A" w:rsidP="00306450">
      <w:pPr>
        <w:pStyle w:val="Corpodetexto"/>
        <w:numPr>
          <w:ilvl w:val="1"/>
          <w:numId w:val="21"/>
        </w:numPr>
      </w:pPr>
      <w:r w:rsidRPr="00FD2D6A">
        <w:t>Bônus em pontos de mana, defesa física e mágica e ataques mágicos.</w:t>
      </w:r>
    </w:p>
    <w:p w:rsidR="00FD2D6A" w:rsidRPr="00FD2D6A" w:rsidRDefault="00FD2D6A" w:rsidP="00306450">
      <w:pPr>
        <w:pStyle w:val="Corpodetexto"/>
        <w:numPr>
          <w:ilvl w:val="0"/>
          <w:numId w:val="21"/>
        </w:numPr>
      </w:pPr>
      <w:r w:rsidRPr="00FD2D6A">
        <w:t>Assassino</w:t>
      </w:r>
    </w:p>
    <w:p w:rsidR="00FD2D6A" w:rsidRPr="00FD2D6A" w:rsidRDefault="00FD2D6A" w:rsidP="00306450">
      <w:pPr>
        <w:pStyle w:val="Corpodetexto"/>
        <w:numPr>
          <w:ilvl w:val="1"/>
          <w:numId w:val="21"/>
        </w:numPr>
      </w:pPr>
      <w:r w:rsidRPr="00FD2D6A">
        <w:t>Possui habilidades de ataque físico e críticos.</w:t>
      </w:r>
    </w:p>
    <w:p w:rsidR="00FD2D6A" w:rsidRPr="00FD2D6A" w:rsidRDefault="00FD2D6A" w:rsidP="00306450">
      <w:pPr>
        <w:pStyle w:val="Corpodetexto"/>
        <w:numPr>
          <w:ilvl w:val="1"/>
          <w:numId w:val="21"/>
        </w:numPr>
      </w:pPr>
      <w:r w:rsidRPr="00FD2D6A">
        <w:lastRenderedPageBreak/>
        <w:t>Bônus em ataques físicos e tempo de espera.</w:t>
      </w:r>
    </w:p>
    <w:p w:rsidR="00FD2D6A" w:rsidRPr="00FD2D6A" w:rsidRDefault="00FD2D6A" w:rsidP="00306450">
      <w:pPr>
        <w:pStyle w:val="Corpodetexto"/>
        <w:numPr>
          <w:ilvl w:val="0"/>
          <w:numId w:val="21"/>
        </w:numPr>
      </w:pPr>
      <w:r w:rsidRPr="00FD2D6A">
        <w:t>Monge</w:t>
      </w:r>
    </w:p>
    <w:p w:rsidR="00FD2D6A" w:rsidRPr="00FD2D6A" w:rsidRDefault="00FD2D6A" w:rsidP="00306450">
      <w:pPr>
        <w:pStyle w:val="Corpodetexto"/>
        <w:numPr>
          <w:ilvl w:val="1"/>
          <w:numId w:val="21"/>
        </w:numPr>
      </w:pPr>
      <w:r w:rsidRPr="00FD2D6A">
        <w:t>Possui habilidades de ataque físico e mágico mesclados.</w:t>
      </w:r>
    </w:p>
    <w:p w:rsidR="00FD2D6A" w:rsidRPr="00FD2D6A" w:rsidRDefault="00FD2D6A" w:rsidP="00306450">
      <w:pPr>
        <w:pStyle w:val="Corpodetexto"/>
        <w:numPr>
          <w:ilvl w:val="1"/>
          <w:numId w:val="21"/>
        </w:numPr>
      </w:pPr>
      <w:r w:rsidRPr="00FD2D6A">
        <w:t>Bônus em ataques físicos e mágicos.</w:t>
      </w:r>
    </w:p>
    <w:commentRangeEnd w:id="198"/>
    <w:p w:rsidR="00FD2D6A" w:rsidRPr="00FD2D6A" w:rsidRDefault="008A4161" w:rsidP="00076E68">
      <w:pPr>
        <w:pStyle w:val="Ttulo4"/>
      </w:pPr>
      <w:r>
        <w:rPr>
          <w:rStyle w:val="Refdecomentrio"/>
          <w:rFonts w:ascii="Times New Roman" w:hAnsi="Times New Roman" w:cs="Times New Roman"/>
          <w:b w:val="0"/>
          <w:bCs w:val="0"/>
          <w:kern w:val="0"/>
        </w:rPr>
        <w:commentReference w:id="198"/>
      </w:r>
      <w:r w:rsidR="00FD2D6A" w:rsidRPr="00FD2D6A">
        <w:t>Módulo Screen</w:t>
      </w:r>
    </w:p>
    <w:p w:rsidR="00FD2D6A" w:rsidRPr="00FD2D6A" w:rsidRDefault="00FD2D6A" w:rsidP="001D60CB">
      <w:pPr>
        <w:pStyle w:val="Corpodetexto"/>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Corpodetexto"/>
      </w:pPr>
      <w:commentRangeStart w:id="199"/>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199"/>
      <w:r w:rsidR="00AD5BF5">
        <w:rPr>
          <w:rStyle w:val="Refdecomentrio"/>
          <w:rFonts w:ascii="Times New Roman" w:hAnsi="Times New Roman"/>
        </w:rPr>
        <w:commentReference w:id="199"/>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Corpodetexto"/>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200" w:name="_Toc200128405"/>
      <w:bookmarkStart w:id="201" w:name="_Toc201408299"/>
      <w:r>
        <w:t xml:space="preserve">Figura </w:t>
      </w:r>
      <w:fldSimple w:instr=" SEQ Figura \* ARABIC ">
        <w:r w:rsidR="00133003">
          <w:rPr>
            <w:noProof/>
          </w:rPr>
          <w:t>69</w:t>
        </w:r>
      </w:fldSimple>
      <w:r>
        <w:t xml:space="preserve"> - </w:t>
      </w:r>
      <w:r w:rsidR="00FD2D6A" w:rsidRPr="00FD2D6A">
        <w:t>Generalização de telas</w:t>
      </w:r>
      <w:bookmarkEnd w:id="200"/>
      <w:bookmarkEnd w:id="201"/>
    </w:p>
    <w:p w:rsidR="00FD2D6A" w:rsidRPr="00FD2D6A" w:rsidRDefault="00FD2D6A" w:rsidP="00076E68">
      <w:pPr>
        <w:pStyle w:val="Ttulo4"/>
      </w:pPr>
      <w:r w:rsidRPr="00FD2D6A">
        <w:lastRenderedPageBreak/>
        <w:t>Módulo Debug</w:t>
      </w:r>
    </w:p>
    <w:p w:rsidR="00FD2D6A" w:rsidRPr="00FD2D6A" w:rsidRDefault="00FD2D6A" w:rsidP="001D60CB">
      <w:pPr>
        <w:pStyle w:val="Corpodetexto"/>
      </w:pPr>
      <w:r w:rsidRPr="00FD2D6A">
        <w:t>Responsável por exibir um indicador de performance e auxílio à detecção de toques.</w:t>
      </w:r>
    </w:p>
    <w:p w:rsidR="00FD2D6A" w:rsidRPr="00FD2D6A" w:rsidRDefault="00FD2D6A" w:rsidP="001D60CB">
      <w:pPr>
        <w:pStyle w:val="Corpodetexto"/>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Corpodetexto"/>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Ttulo4"/>
      </w:pPr>
      <w:r w:rsidRPr="00FD2D6A">
        <w:t>Módulo Menu</w:t>
      </w:r>
    </w:p>
    <w:p w:rsidR="00FD2D6A" w:rsidRPr="00FD2D6A" w:rsidRDefault="00FD2D6A" w:rsidP="001D60CB">
      <w:pPr>
        <w:pStyle w:val="Corpodetexto"/>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Corpodetexto"/>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Corpodetexto"/>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Corpodetexto"/>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02" w:name="_Toc200128406"/>
      <w:bookmarkStart w:id="203" w:name="_Toc201408300"/>
      <w:r>
        <w:t xml:space="preserve">Figura </w:t>
      </w:r>
      <w:fldSimple w:instr=" SEQ Figura \* ARABIC ">
        <w:r w:rsidR="00133003">
          <w:rPr>
            <w:noProof/>
          </w:rPr>
          <w:t>70</w:t>
        </w:r>
      </w:fldSimple>
      <w:r>
        <w:t xml:space="preserve"> - </w:t>
      </w:r>
      <w:r w:rsidR="00FD2D6A" w:rsidRPr="00FD2D6A">
        <w:t>Menu do jogador e da unidade</w:t>
      </w:r>
      <w:bookmarkEnd w:id="202"/>
      <w:bookmarkEnd w:id="203"/>
    </w:p>
    <w:p w:rsidR="00FD2D6A" w:rsidRPr="00FD2D6A" w:rsidRDefault="00FD2D6A" w:rsidP="001D60CB">
      <w:pPr>
        <w:pStyle w:val="Corpodetexto"/>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Corpodetexto"/>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Corpodetexto"/>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Corpodetexto"/>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Corpodetexto"/>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04" w:name="_Toc200128407"/>
      <w:bookmarkStart w:id="205" w:name="_Toc201408301"/>
      <w:r>
        <w:t xml:space="preserve">Figura </w:t>
      </w:r>
      <w:fldSimple w:instr=" SEQ Figura \* ARABIC ">
        <w:r w:rsidR="00133003">
          <w:rPr>
            <w:noProof/>
          </w:rPr>
          <w:t>71</w:t>
        </w:r>
      </w:fldSimple>
      <w:r>
        <w:t xml:space="preserve"> - </w:t>
      </w:r>
      <w:r w:rsidR="00FD2D6A" w:rsidRPr="00FD2D6A">
        <w:t>Itens e seus respectivos subitens</w:t>
      </w:r>
      <w:bookmarkEnd w:id="204"/>
      <w:bookmarkEnd w:id="205"/>
    </w:p>
    <w:p w:rsidR="00FD2D6A" w:rsidRPr="00FD2D6A" w:rsidRDefault="00FD2D6A" w:rsidP="001D60CB">
      <w:pPr>
        <w:pStyle w:val="Corpodetexto"/>
      </w:pPr>
      <w:r w:rsidRPr="00FD2D6A">
        <w:t>Ações que têm como alvo a própria unidade</w:t>
      </w:r>
      <w:del w:id="206"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Corpodetexto"/>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Corpodetexto"/>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207" w:name="_Toc200128408"/>
      <w:bookmarkStart w:id="208" w:name="_Toc201408302"/>
      <w:r>
        <w:t xml:space="preserve">Figura </w:t>
      </w:r>
      <w:fldSimple w:instr=" SEQ Figura \* ARABIC ">
        <w:r w:rsidR="00133003">
          <w:rPr>
            <w:noProof/>
          </w:rPr>
          <w:t>72</w:t>
        </w:r>
      </w:fldSimple>
      <w:r>
        <w:t xml:space="preserve"> - </w:t>
      </w:r>
      <w:r w:rsidR="00FD2D6A" w:rsidRPr="00FD2D6A">
        <w:t>Fluxo de execução de uma ação através do menu</w:t>
      </w:r>
      <w:bookmarkEnd w:id="207"/>
      <w:bookmarkEnd w:id="208"/>
    </w:p>
    <w:p w:rsidR="00FD2D6A" w:rsidRPr="00FD2D6A" w:rsidRDefault="00FD2D6A" w:rsidP="00076E68">
      <w:pPr>
        <w:pStyle w:val="Ttulo4"/>
      </w:pPr>
      <w:r w:rsidRPr="00FD2D6A">
        <w:t>Módulo Interaction</w:t>
      </w:r>
    </w:p>
    <w:p w:rsidR="00FD2D6A" w:rsidRPr="00FD2D6A" w:rsidRDefault="00FD2D6A" w:rsidP="001D60CB">
      <w:pPr>
        <w:pStyle w:val="Corpodetexto"/>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Corpodetexto"/>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Ttulo5"/>
      </w:pPr>
      <w:r w:rsidRPr="00FD2D6A">
        <w:lastRenderedPageBreak/>
        <w:t>Submódulo Mover</w:t>
      </w:r>
    </w:p>
    <w:p w:rsidR="00FD2D6A" w:rsidRPr="00FD2D6A" w:rsidRDefault="00FD2D6A" w:rsidP="001D60CB">
      <w:pPr>
        <w:pStyle w:val="Corpodetexto"/>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Corpodetexto"/>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09" w:name="_Toc200128409"/>
      <w:bookmarkStart w:id="210" w:name="_Toc201408303"/>
      <w:r>
        <w:t xml:space="preserve">Figura </w:t>
      </w:r>
      <w:fldSimple w:instr=" SEQ Figura \* ARABIC ">
        <w:r w:rsidR="00133003">
          <w:rPr>
            <w:noProof/>
          </w:rPr>
          <w:t>73</w:t>
        </w:r>
      </w:fldSimple>
      <w:r>
        <w:t xml:space="preserve"> - </w:t>
      </w:r>
      <w:r w:rsidR="00FD2D6A" w:rsidRPr="00FD2D6A">
        <w:t>Unidade movendo-se dentro da área especificada</w:t>
      </w:r>
      <w:bookmarkEnd w:id="209"/>
      <w:bookmarkEnd w:id="210"/>
    </w:p>
    <w:p w:rsidR="00FD2D6A" w:rsidRPr="00FD2D6A" w:rsidRDefault="00FD2D6A" w:rsidP="001D60CB">
      <w:pPr>
        <w:pStyle w:val="Corpodetexto"/>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Corpodetexto"/>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Corpodetexto"/>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Corpodetexto"/>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11" w:name="_Toc200128410"/>
      <w:bookmarkStart w:id="212" w:name="_Toc201408304"/>
      <w:r>
        <w:t xml:space="preserve">Figura </w:t>
      </w:r>
      <w:fldSimple w:instr=" SEQ Figura \* ARABIC ">
        <w:r w:rsidR="00133003">
          <w:rPr>
            <w:noProof/>
          </w:rPr>
          <w:t>74</w:t>
        </w:r>
      </w:fldSimple>
      <w:r>
        <w:t xml:space="preserve"> - </w:t>
      </w:r>
      <w:r w:rsidR="00FD2D6A" w:rsidRPr="00FD2D6A">
        <w:t>Máquina de estados do submódulo Mover</w:t>
      </w:r>
      <w:bookmarkEnd w:id="211"/>
      <w:bookmarkEnd w:id="212"/>
    </w:p>
    <w:p w:rsidR="00FD2D6A" w:rsidRPr="00FD2D6A" w:rsidRDefault="00FD2D6A" w:rsidP="002B0216">
      <w:pPr>
        <w:pStyle w:val="Ttulo4"/>
      </w:pPr>
      <w:r w:rsidRPr="00FD2D6A">
        <w:t>Submódulo Aim</w:t>
      </w:r>
    </w:p>
    <w:p w:rsidR="00FD2D6A" w:rsidRPr="00FD2D6A" w:rsidRDefault="00FD2D6A" w:rsidP="001D60CB">
      <w:pPr>
        <w:pStyle w:val="Corpodetexto"/>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Corpodetexto"/>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13" w:name="_Toc200128411"/>
      <w:bookmarkStart w:id="214" w:name="_Toc201408305"/>
      <w:r>
        <w:t xml:space="preserve">Figura </w:t>
      </w:r>
      <w:fldSimple w:instr=" SEQ Figura \* ARABIC ">
        <w:r w:rsidR="00133003">
          <w:rPr>
            <w:noProof/>
          </w:rPr>
          <w:t>75</w:t>
        </w:r>
      </w:fldSimple>
      <w:r>
        <w:t xml:space="preserve"> - </w:t>
      </w:r>
      <w:r w:rsidR="00FD2D6A" w:rsidRPr="00FD2D6A">
        <w:t>Mira sobre uma unidade inimiga</w:t>
      </w:r>
      <w:bookmarkEnd w:id="213"/>
      <w:bookmarkEnd w:id="214"/>
    </w:p>
    <w:p w:rsidR="00FD2D6A" w:rsidRPr="00FD2D6A" w:rsidRDefault="00FD2D6A" w:rsidP="001D60CB">
      <w:pPr>
        <w:pStyle w:val="Corpodetexto"/>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Corpodetexto"/>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Corpodetexto"/>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Corpodetexto"/>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15" w:name="_Toc200128412"/>
      <w:bookmarkStart w:id="216" w:name="_Toc201408306"/>
      <w:r>
        <w:t xml:space="preserve">Figura </w:t>
      </w:r>
      <w:fldSimple w:instr=" SEQ Figura \* ARABIC ">
        <w:r w:rsidR="00133003">
          <w:rPr>
            <w:noProof/>
          </w:rPr>
          <w:t>76</w:t>
        </w:r>
      </w:fldSimple>
      <w:r>
        <w:t xml:space="preserve"> - M</w:t>
      </w:r>
      <w:r w:rsidR="00FD2D6A" w:rsidRPr="00FD2D6A">
        <w:t>áqu</w:t>
      </w:r>
      <w:r w:rsidR="00076E68">
        <w:t>ina de estados do submódulo Aim</w:t>
      </w:r>
      <w:bookmarkEnd w:id="215"/>
      <w:bookmarkEnd w:id="216"/>
    </w:p>
    <w:p w:rsidR="00FD2D6A" w:rsidRDefault="00FD2D6A" w:rsidP="00076E68">
      <w:pPr>
        <w:pStyle w:val="Ttulo4"/>
      </w:pPr>
      <w:r w:rsidRPr="00FD2D6A">
        <w:t>Módulo Action</w:t>
      </w:r>
    </w:p>
    <w:p w:rsidR="00BF57E4" w:rsidRDefault="00BF57E4" w:rsidP="009C0AD5">
      <w:pPr>
        <w:pStyle w:val="Corpodetexto"/>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Corpodetexto"/>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Corpodetexto"/>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Corpodetexto"/>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Corpodetexto"/>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Corpodetexto"/>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Corpodetexto"/>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Corpodetexto"/>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505EEC" w:rsidP="004556D4">
      <w:pPr>
        <w:pStyle w:val="Corpodetexto"/>
        <w:rPr>
          <w:i/>
          <w:iCs/>
        </w:rPr>
      </w:pPr>
      <w:r w:rsidRPr="00505EEC">
        <w:rPr>
          <w:i/>
          <w:iCs/>
          <w:highlight w:val="yellow"/>
          <w:rPrChange w:id="217" w:author="Fabio R. de Miranda" w:date="2008-06-12T03:39:00Z">
            <w:rPr>
              <w:rFonts w:cs="Arial"/>
              <w:i/>
              <w:iCs/>
              <w:sz w:val="16"/>
              <w:szCs w:val="16"/>
            </w:rPr>
          </w:rPrChange>
        </w:rPr>
        <w:t>{imagem : diagrama execução}</w:t>
      </w:r>
    </w:p>
    <w:p w:rsidR="009C0AD5" w:rsidRDefault="00A8166F" w:rsidP="009C0AD5">
      <w:pPr>
        <w:pStyle w:val="Corpodetexto"/>
      </w:pPr>
      <w:commentRangeStart w:id="218"/>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218"/>
      <w:r w:rsidR="00F16C05">
        <w:rPr>
          <w:rStyle w:val="Refdecomentrio"/>
          <w:rFonts w:ascii="Times New Roman" w:hAnsi="Times New Roman"/>
        </w:rPr>
        <w:commentReference w:id="218"/>
      </w:r>
      <w:r w:rsidR="00A77356">
        <w:t>.</w:t>
      </w:r>
      <w:r w:rsidR="009C0AD5">
        <w:t xml:space="preserve"> Estas restrições foram feitas, pois garante que qualquer ação </w:t>
      </w:r>
      <w:del w:id="219" w:author="Fabio R. de Miranda" w:date="2008-06-12T03:41:00Z">
        <w:r w:rsidR="009C0AD5" w:rsidDel="00F16C05">
          <w:delText xml:space="preserve">pode </w:delText>
        </w:r>
      </w:del>
      <w:ins w:id="220" w:author="Fabio R. de Miranda" w:date="2008-06-12T03:41:00Z">
        <w:r w:rsidR="00F16C05">
          <w:t xml:space="preserve">possa </w:t>
        </w:r>
      </w:ins>
      <w:r w:rsidR="009C0AD5">
        <w:t xml:space="preserve">ser executada de posse destes atributos. </w:t>
      </w:r>
      <w:del w:id="221" w:author="Fabio R. de Miranda" w:date="2008-06-12T03:42:00Z">
        <w:r w:rsidR="009C0AD5" w:rsidDel="00F16C05">
          <w:delText>Devido a este fato</w:delText>
        </w:r>
        <w:r w:rsidR="00304DF0" w:rsidDel="00F16C05">
          <w:delText>,</w:delText>
        </w:r>
        <w:r w:rsidR="009C0AD5" w:rsidDel="00F16C05">
          <w:delText xml:space="preserve"> que o</w:delText>
        </w:r>
      </w:del>
      <w:ins w:id="222" w:author="Fabio R. de Miranda" w:date="2008-06-12T03:42:00Z">
        <w:r w:rsidR="00F16C05">
          <w:t>O</w:t>
        </w:r>
      </w:ins>
      <w:r w:rsidR="009C0AD5">
        <w:t xml:space="preserve"> módulo </w:t>
      </w:r>
      <w:r w:rsidR="009C0AD5" w:rsidRPr="009C0AD5">
        <w:rPr>
          <w:i/>
        </w:rPr>
        <w:t>Interaction</w:t>
      </w:r>
      <w:r w:rsidR="009C0AD5">
        <w:t xml:space="preserve"> foi criado</w:t>
      </w:r>
      <w:ins w:id="223" w:author="Fabio R. de Miranda" w:date="2008-06-12T03:42:00Z">
        <w:r w:rsidR="00F16C05">
          <w:t xml:space="preserve"> com esta finalidade</w:t>
        </w:r>
      </w:ins>
      <w:r w:rsidR="009C0AD5">
        <w:t xml:space="preserve">, </w:t>
      </w:r>
      <w:ins w:id="224" w:author="Fabio R. de Miranda" w:date="2008-06-12T03:42:00Z">
        <w:r w:rsidR="00F16C05">
          <w:t xml:space="preserve">de maneira a </w:t>
        </w:r>
      </w:ins>
      <w:r w:rsidR="009C0AD5">
        <w:t>garanti</w:t>
      </w:r>
      <w:del w:id="225" w:author="Fabio R. de Miranda" w:date="2008-06-12T03:42:00Z">
        <w:r w:rsidR="009C0AD5" w:rsidDel="00F16C05">
          <w:delText>ndo</w:delText>
        </w:r>
      </w:del>
      <w:ins w:id="226"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227"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Corpodetexto"/>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Corpodetexto"/>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Corpodetexto"/>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Corpodetexto"/>
        <w:rPr>
          <w:i/>
          <w:iCs/>
        </w:rPr>
      </w:pPr>
      <w:commentRangeStart w:id="228"/>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228"/>
      <w:r w:rsidR="00112A54">
        <w:rPr>
          <w:rStyle w:val="Refdecomentrio"/>
          <w:rFonts w:ascii="Times New Roman" w:hAnsi="Times New Roman"/>
        </w:rPr>
        <w:commentReference w:id="228"/>
      </w:r>
    </w:p>
    <w:p w:rsidR="00BF377E" w:rsidRPr="00BF57E4" w:rsidRDefault="009B7685" w:rsidP="004556D4">
      <w:pPr>
        <w:pStyle w:val="Corpodetexto"/>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Ttulo1"/>
        <w:rPr>
          <w:del w:id="229" w:author="Fabio R. de Miranda" w:date="2008-06-12T03:45:00Z"/>
        </w:rPr>
      </w:pPr>
      <w:bookmarkStart w:id="230" w:name="_Toc201055162"/>
      <w:bookmarkStart w:id="231" w:name="_Toc201055316"/>
      <w:bookmarkStart w:id="232" w:name="_Toc201203905"/>
      <w:bookmarkStart w:id="233" w:name="_Toc201204053"/>
      <w:bookmarkStart w:id="234" w:name="_Toc201204099"/>
      <w:bookmarkStart w:id="235" w:name="_Toc201224441"/>
      <w:bookmarkStart w:id="236" w:name="_Toc201224488"/>
      <w:bookmarkStart w:id="237" w:name="_Toc201261219"/>
      <w:bookmarkStart w:id="238" w:name="_Toc201293858"/>
      <w:bookmarkStart w:id="239" w:name="_Toc201314993"/>
      <w:bookmarkStart w:id="240" w:name="_Toc201315041"/>
      <w:bookmarkStart w:id="241" w:name="_Toc201327843"/>
      <w:bookmarkStart w:id="242" w:name="_Toc201338400"/>
      <w:bookmarkStart w:id="243" w:name="_Toc201408218"/>
      <w:bookmarkEnd w:id="0"/>
      <w:del w:id="244" w:author="Fabio R. de Miranda" w:date="2008-06-12T03:45:00Z">
        <w:r w:rsidDel="00D71357">
          <w:lastRenderedPageBreak/>
          <w:delText>Considerações finais</w:delTex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del>
    </w:p>
    <w:p w:rsidR="00D71357" w:rsidRDefault="00D71357" w:rsidP="0027472C">
      <w:pPr>
        <w:pStyle w:val="AFazer"/>
        <w:rPr>
          <w:ins w:id="245" w:author="Fabio R. de Miranda" w:date="2008-06-12T03:45:00Z"/>
        </w:rPr>
      </w:pPr>
    </w:p>
    <w:p w:rsidR="000213E1" w:rsidRDefault="00D71357">
      <w:pPr>
        <w:pStyle w:val="Ttulo1"/>
        <w:pageBreakBefore w:val="0"/>
        <w:rPr>
          <w:ins w:id="246" w:author="Fabio R. de Miranda" w:date="2008-06-12T03:45:00Z"/>
        </w:rPr>
        <w:pPrChange w:id="247" w:author="Fabio R. de Miranda" w:date="2008-06-12T03:45:00Z">
          <w:pPr>
            <w:pStyle w:val="AFazer"/>
          </w:pPr>
        </w:pPrChange>
      </w:pPr>
      <w:bookmarkStart w:id="248" w:name="_Toc201408219"/>
      <w:ins w:id="249" w:author="Fabio R. de Miranda" w:date="2008-06-12T03:45:00Z">
        <w:r>
          <w:t>RESULTADOS</w:t>
        </w:r>
        <w:bookmarkEnd w:id="248"/>
      </w:ins>
    </w:p>
    <w:p w:rsidR="0027472C" w:rsidRDefault="00D71357" w:rsidP="0027472C">
      <w:pPr>
        <w:pStyle w:val="AFazer"/>
        <w:rPr>
          <w:ins w:id="250" w:author="Fabio R. de Miranda" w:date="2008-06-12T03:47:00Z"/>
        </w:rPr>
      </w:pPr>
      <w:ins w:id="251" w:author="Fabio R. de Miranda" w:date="2008-06-12T03:45:00Z">
        <w:r>
          <w:t>Descrever da melhor maneira possível como o jogo roda de todos os pontos de vista: desempenho, “jogabilidade”</w:t>
        </w:r>
      </w:ins>
      <w:ins w:id="252" w:author="Fabio R. de Miranda" w:date="2008-06-12T03:46:00Z">
        <w:r>
          <w:t>, praticidade ou efetividade da montagem mecânica/física, como cada componente (webcam, fonte, leds, PCs, projetores) contribuiu ou poderia ser melhorado. Incluir fotos que documentem bem as diversas funcionalidades do jogo em execuç</w:t>
        </w:r>
      </w:ins>
      <w:ins w:id="253" w:author="Fabio R. de Miranda" w:date="2008-06-12T03:47:00Z">
        <w:r>
          <w:t>ão na mesa de verdade.</w:t>
        </w:r>
      </w:ins>
    </w:p>
    <w:p w:rsidR="00D71357" w:rsidRDefault="00D71357" w:rsidP="0027472C">
      <w:pPr>
        <w:pStyle w:val="AFazer"/>
        <w:rPr>
          <w:ins w:id="254" w:author="Fabio R. de Miranda" w:date="2008-06-12T03:45:00Z"/>
        </w:rPr>
      </w:pPr>
    </w:p>
    <w:p w:rsidR="00D71357" w:rsidRDefault="00D71357" w:rsidP="0027472C">
      <w:pPr>
        <w:pStyle w:val="AFazer"/>
      </w:pPr>
    </w:p>
    <w:p w:rsidR="00BF57E4" w:rsidRDefault="00BF57E4" w:rsidP="00BF57E4">
      <w:pPr>
        <w:pStyle w:val="Ttulo2"/>
      </w:pPr>
      <w:bookmarkStart w:id="255" w:name="_Toc201408221"/>
      <w:r>
        <w:t>Trabalhos Futuros</w:t>
      </w:r>
      <w:bookmarkEnd w:id="255"/>
    </w:p>
    <w:p w:rsidR="00E73176" w:rsidRPr="00E73176" w:rsidRDefault="00E73176" w:rsidP="00E73176">
      <w:pPr>
        <w:pStyle w:val="Corpodetexto"/>
      </w:pPr>
      <w:bookmarkStart w:id="256" w:name="_Toc201408222"/>
      <w:r w:rsidRPr="00E73176">
        <w:t>No decorrer do ano deparamos com diversas situações que poderiam ser exploradas, mas nos distanciariam do objetivo final: um jogo para mesa multi-toque utilizando seus recursos. Essas idéias surgiram, principalmente, de dificuldades encontradas, porém explorar-las demandaria de custos que não tínhamos disponíveis (tempo, dinheiro, recursos), pois já havia nos iludidos com o replanejamento da mesa que nos levou um tempo precioso.</w:t>
      </w:r>
    </w:p>
    <w:p w:rsidR="00E73176" w:rsidRPr="00E73176" w:rsidRDefault="00E73176" w:rsidP="00E73176">
      <w:pPr>
        <w:pStyle w:val="Corpodetexto"/>
      </w:pPr>
      <w:r w:rsidRPr="00E73176">
        <w:t>Dessas idéias as principais que influenciarão todos os projetos futuros tanto acadêmicos quanto mercadológicos, são:</w:t>
      </w:r>
      <w:r w:rsidR="00CA3070">
        <w:t xml:space="preserve"> Dinamismo em Visão,</w:t>
      </w:r>
      <w:r w:rsidRPr="00E73176">
        <w:t xml:space="preserve"> Projeção e Processos Interativos Multi-toque</w:t>
      </w:r>
      <w:r w:rsidR="00CA3070">
        <w:t xml:space="preserve"> e Processos de Desenvolvimento de Aplicações em Superficies Interativas</w:t>
      </w:r>
      <w:r w:rsidRPr="00E73176">
        <w:t xml:space="preserve">. </w:t>
      </w:r>
    </w:p>
    <w:p w:rsidR="00E73176" w:rsidRDefault="00E73176" w:rsidP="00E73176">
      <w:pPr>
        <w:pStyle w:val="Ttulo3"/>
      </w:pPr>
      <w:r>
        <w:t>Dinamismo em Visão e Projeção</w:t>
      </w:r>
    </w:p>
    <w:p w:rsidR="00E73176" w:rsidRDefault="00E73176" w:rsidP="00E73176"/>
    <w:p w:rsidR="00E73176" w:rsidRDefault="00E73176" w:rsidP="00E73176">
      <w:pPr>
        <w:pStyle w:val="Corpodetexto"/>
      </w:pPr>
      <w:r>
        <w:t xml:space="preserve">A idéia central desse trabalho é a trabalhar com multi-toque em superfícies distintas, altura e largura variada, posição variada, ângulo de tangibilidade (parede, mesa, mesa enclinada, teto) e material de projeção. A idéia surgiu durante os ensaios para projeção na mesa, com utilização de ótica para posicionamento do projetor com espelhos, o melhor lugar para câmera, e na decisão de uma superfície </w:t>
      </w:r>
      <w:r>
        <w:lastRenderedPageBreak/>
        <w:t>de projeção que não comprometesse a captura de infravermelho e fiducial, e tivesse uma boa imagem projetada.</w:t>
      </w:r>
    </w:p>
    <w:p w:rsidR="00E73176" w:rsidRDefault="00E73176" w:rsidP="00E73176">
      <w:pPr>
        <w:pStyle w:val="Corpodetexto"/>
      </w:pPr>
      <w:r>
        <w:t>O produto final desse projeto será uma classificação das melhores práticas em visão computacional e projeção como que materiais utilizar para projeção, o conjunto de espelhos e projetores, câmeras, softwares úteis, para possíveis cenários de interação</w:t>
      </w:r>
    </w:p>
    <w:p w:rsidR="00E73176" w:rsidRDefault="00E73176" w:rsidP="00E73176">
      <w:pPr>
        <w:pStyle w:val="Corpodetexto"/>
      </w:pPr>
      <w:r>
        <w:t>Para mesa, toque e/ou fiducial</w:t>
      </w:r>
    </w:p>
    <w:p w:rsidR="00E73176" w:rsidRDefault="00E73176" w:rsidP="00E73176">
      <w:pPr>
        <w:pStyle w:val="Corpodetexto"/>
      </w:pPr>
      <w:r>
        <w:t>Superfícies perpendiculares ao chão (parede), ou com algum grau de inclin</w:t>
      </w:r>
      <w:r>
        <w:t>a</w:t>
      </w:r>
      <w:r>
        <w:t>ção.</w:t>
      </w:r>
    </w:p>
    <w:p w:rsidR="00E73176" w:rsidRDefault="00E73176" w:rsidP="00E73176">
      <w:pPr>
        <w:pStyle w:val="Corpodetexto"/>
      </w:pPr>
      <w:r>
        <w:t>Chão ou teto.</w:t>
      </w:r>
    </w:p>
    <w:p w:rsidR="00E73176" w:rsidRDefault="00E73176" w:rsidP="00E73176">
      <w:pPr>
        <w:pStyle w:val="Corpodetexto"/>
      </w:pPr>
      <w:r>
        <w:t>Numa superfície côncava, com vista a simulação de profundidade.</w:t>
      </w:r>
    </w:p>
    <w:p w:rsidR="00E73176" w:rsidRDefault="00E73176" w:rsidP="00E73176">
      <w:pPr>
        <w:pStyle w:val="Corpodetexto"/>
      </w:pPr>
      <w:r>
        <w:t>Cada classificação deverá resultar em um mini-protótipo aplicativo, simples que demonstre a melhor pratica para cada cenário.</w:t>
      </w:r>
    </w:p>
    <w:p w:rsidR="00E73176" w:rsidRPr="00AE3E41" w:rsidRDefault="00E73176" w:rsidP="00E73176">
      <w:pPr>
        <w:pStyle w:val="Ttulo3"/>
      </w:pPr>
      <w:r>
        <w:t>Processos Interativos em Superfícies Interativas</w:t>
      </w:r>
    </w:p>
    <w:p w:rsidR="00E73176" w:rsidRDefault="00E73176" w:rsidP="00E73176"/>
    <w:p w:rsidR="00E73176" w:rsidRDefault="00E73176" w:rsidP="00E73176">
      <w:pPr>
        <w:pStyle w:val="Corpodetexto"/>
      </w:pPr>
      <w:r>
        <w:t>A principal forma em diferenciar uma superfície multi-toque entre multi-pessoas ou não e na gerencia de interações, ou seja, que o movimento de um utilizador não comprometa os movimentos de seus companheiros enquanto estes estejam utilizando algum recurso. Por exemplo, o IRTaktiks, um jogador não pode atacar o personagem adversário, se neste mesmo instante o outro jogador está com o dedo posicionado sobre seus personagens, e não é possível selecionar uma opção escondida por um marcador. Condições como essa, mesmo que por boa conduta dos jogadores devem ser evitadas pela aplicação.</w:t>
      </w:r>
    </w:p>
    <w:p w:rsidR="00E73176" w:rsidRDefault="00E73176" w:rsidP="00E73176">
      <w:pPr>
        <w:pStyle w:val="Corpodetexto"/>
      </w:pPr>
      <w:r>
        <w:t>O objetivo dessa pesquisa é realizar um estudo de práticas interativas, descreverem quais tipos de interações podem ser utilizadas em superfícies diversas, como utilização de dois dedos para ampliar imagens, da palma da mão aberta para seleção de área, ou marcadores na determinação de eventos da aplicação. E a partir desta listagem, relacionar quais podem ser utilizadas em relação à quantidade de usuários, a quantidade de dedos utilizados, de marcadores, ângulo da superfície e a quantidade de elementos interativos projetados por exemplo.</w:t>
      </w:r>
    </w:p>
    <w:p w:rsidR="00E73176" w:rsidRDefault="00E73176" w:rsidP="00E73176">
      <w:pPr>
        <w:pStyle w:val="Corpodetexto"/>
      </w:pPr>
      <w:r>
        <w:lastRenderedPageBreak/>
        <w:t>Estes cenários de utilização deverão ser demonstrados com mini-protótipos funcionais (aplicativo, jogos, etc..), e também a falha de cada caso utilizado em outro cenário (utilização por duas pessoas um protótipo feito para utilizar uma só mão).</w:t>
      </w:r>
    </w:p>
    <w:p w:rsidR="00CA3070" w:rsidRDefault="00CA3070" w:rsidP="00CA3070">
      <w:pPr>
        <w:pStyle w:val="Ttulo3"/>
      </w:pPr>
      <w:r w:rsidRPr="00CA3070">
        <w:t>Processos de Desenvolvimento de Aplicações em Superfícies Interativas.</w:t>
      </w:r>
    </w:p>
    <w:p w:rsidR="00CA3070" w:rsidRPr="00CA3070" w:rsidRDefault="00CA3070" w:rsidP="00CA3070">
      <w:pPr>
        <w:pStyle w:val="Corpodetexto"/>
      </w:pPr>
      <w:r>
        <w:t xml:space="preserve">Consiste na adaptação ou criação de um processo de desenvolvimento, para aplicações completas em superfícies interativas,  </w:t>
      </w:r>
    </w:p>
    <w:p w:rsidR="00D30D74" w:rsidRDefault="00D30D74" w:rsidP="00D30D74">
      <w:pPr>
        <w:pStyle w:val="Ttulo2"/>
      </w:pPr>
      <w:r>
        <w:t>Conclusão</w:t>
      </w:r>
      <w:bookmarkEnd w:id="256"/>
    </w:p>
    <w:p w:rsidR="0027472C" w:rsidRDefault="0027472C" w:rsidP="0027472C">
      <w:pPr>
        <w:pStyle w:val="AFazer"/>
      </w:pPr>
      <w:del w:id="257" w:author="Fabio R. de Miranda" w:date="2008-06-12T03:47:00Z">
        <w:r w:rsidDel="00D71357">
          <w:delText>A fazer...</w:delText>
        </w:r>
      </w:del>
      <w:ins w:id="258" w:author="Fabio R. de Miranda" w:date="2008-06-12T03:47:00Z">
        <w:r w:rsidR="00D71357">
          <w:t>Revisar os objetivos, listá-los e dizer quanto foram atendidos. Explicar por que alguns eventualmetne não foram atendidos.;</w:t>
        </w:r>
      </w:ins>
    </w:p>
    <w:p w:rsidR="00CF6BEF" w:rsidRDefault="00CF6BEF" w:rsidP="00CF6BEF">
      <w:pPr>
        <w:pStyle w:val="Corpodetexto"/>
        <w:numPr>
          <w:ilvl w:val="0"/>
          <w:numId w:val="30"/>
        </w:numPr>
      </w:pPr>
      <w:r>
        <w:t>Fazer um jogo</w:t>
      </w:r>
    </w:p>
    <w:p w:rsidR="00CF6BEF" w:rsidRDefault="00CF6BEF" w:rsidP="00CF6BEF">
      <w:pPr>
        <w:pStyle w:val="Corpodetexto"/>
        <w:numPr>
          <w:ilvl w:val="1"/>
          <w:numId w:val="30"/>
        </w:numPr>
      </w:pPr>
      <w:r>
        <w:t>Tático : S</w:t>
      </w:r>
    </w:p>
    <w:p w:rsidR="00CF6BEF" w:rsidRDefault="00CF6BEF" w:rsidP="00CF6BEF">
      <w:pPr>
        <w:pStyle w:val="Corpodetexto"/>
        <w:numPr>
          <w:ilvl w:val="1"/>
          <w:numId w:val="30"/>
        </w:numPr>
      </w:pPr>
      <w:r>
        <w:t>RPG : N</w:t>
      </w:r>
    </w:p>
    <w:p w:rsidR="00CF6BEF" w:rsidRDefault="00CF6BEF" w:rsidP="00CF6BEF">
      <w:pPr>
        <w:pStyle w:val="Corpodetexto"/>
        <w:numPr>
          <w:ilvl w:val="1"/>
          <w:numId w:val="30"/>
        </w:numPr>
      </w:pPr>
      <w:r>
        <w:t>Cenário</w:t>
      </w:r>
    </w:p>
    <w:p w:rsidR="00CF6BEF" w:rsidRDefault="00CF6BEF" w:rsidP="00CF6BEF">
      <w:pPr>
        <w:pStyle w:val="Corpodetexto"/>
        <w:numPr>
          <w:ilvl w:val="2"/>
          <w:numId w:val="30"/>
        </w:numPr>
      </w:pPr>
      <w:r>
        <w:t>Desenhado: S</w:t>
      </w:r>
    </w:p>
    <w:p w:rsidR="00CF6BEF" w:rsidRDefault="00CF6BEF" w:rsidP="00CF6BEF">
      <w:pPr>
        <w:pStyle w:val="Corpodetexto"/>
        <w:numPr>
          <w:ilvl w:val="2"/>
          <w:numId w:val="30"/>
        </w:numPr>
      </w:pPr>
      <w:r>
        <w:t>Influencia no jogo: N</w:t>
      </w:r>
    </w:p>
    <w:p w:rsidR="00CF6BEF" w:rsidRDefault="00CF6BEF" w:rsidP="00CF6BEF">
      <w:pPr>
        <w:pStyle w:val="Corpodetexto"/>
        <w:numPr>
          <w:ilvl w:val="1"/>
          <w:numId w:val="30"/>
        </w:numPr>
      </w:pPr>
      <w:r>
        <w:t>Dois jogadores: S</w:t>
      </w:r>
    </w:p>
    <w:p w:rsidR="00CF6BEF" w:rsidRDefault="00CF6BEF" w:rsidP="00CF6BEF">
      <w:pPr>
        <w:pStyle w:val="Corpodetexto"/>
        <w:numPr>
          <w:ilvl w:val="1"/>
          <w:numId w:val="30"/>
        </w:numPr>
      </w:pPr>
      <w:r>
        <w:t>Multitoque: S</w:t>
      </w:r>
    </w:p>
    <w:p w:rsidR="00CF6BEF" w:rsidRDefault="00CF6BEF" w:rsidP="00CF6BEF">
      <w:pPr>
        <w:pStyle w:val="Corpodetexto"/>
      </w:pPr>
    </w:p>
    <w:p w:rsidR="00CF6BEF" w:rsidRDefault="00CF6BEF" w:rsidP="00CF6BEF">
      <w:pPr>
        <w:pStyle w:val="Corpodetexto"/>
      </w:pPr>
      <w:r>
        <w:t xml:space="preserve">O IRTaktiks possui as características de um jogo tático, personagens distintos, gerencia de recursos, e combate entre jogadores.  Porém não há desenvolvimento dos personagens, seja de atributos físicos ou de sua história, por isso não pode ser chamado de RPG. </w:t>
      </w:r>
    </w:p>
    <w:p w:rsidR="00CF6BEF" w:rsidRDefault="00CF6BEF" w:rsidP="00CF6BEF">
      <w:pPr>
        <w:pStyle w:val="Corpodetexto"/>
      </w:pPr>
      <w:r>
        <w:t>O cenário do jogo, embora desenhado, e consumir mais de 50% dos recursos de hardware do jogo, não influencia o jogo em nada, podendo simplesmente ser descartado por uma imagem 2D vetorial.</w:t>
      </w:r>
    </w:p>
    <w:p w:rsidR="00CF6BEF" w:rsidRPr="00ED0DB2" w:rsidRDefault="00CF6BEF" w:rsidP="00CF6BEF">
      <w:pPr>
        <w:pStyle w:val="Corpodetexto"/>
      </w:pPr>
    </w:p>
    <w:p w:rsidR="00FA04B0" w:rsidRDefault="00C720D3" w:rsidP="00067FEB">
      <w:pPr>
        <w:pStyle w:val="Ttulo1"/>
      </w:pPr>
      <w:bookmarkStart w:id="259" w:name="_Toc201408223"/>
      <w:r>
        <w:lastRenderedPageBreak/>
        <w:t>REFERÊNCIAS BIBLIOGRÁFICAS</w:t>
      </w:r>
      <w:bookmarkEnd w:id="259"/>
    </w:p>
    <w:p w:rsidR="00A276D0" w:rsidRDefault="00505EEC" w:rsidP="00A276D0">
      <w:pPr>
        <w:pStyle w:val="RefernciaBibliogrfica"/>
      </w:pPr>
      <w:commentRangeStart w:id="260"/>
      <w:r w:rsidRPr="00505EEC">
        <w:rPr>
          <w:lang w:val="en-US"/>
          <w:rPrChange w:id="261" w:author="Fabio R. de Miranda" w:date="2008-06-12T03:47:00Z">
            <w:rPr>
              <w:b/>
              <w:i/>
              <w:noProof w:val="0"/>
              <w:color w:val="C00000"/>
              <w:kern w:val="0"/>
              <w:sz w:val="16"/>
              <w:szCs w:val="16"/>
              <w:lang w:val="en-US"/>
            </w:rPr>
          </w:rPrChange>
        </w:rPr>
        <w:t xml:space="preserve">BIMBER, Oliver; RASKAR, Ramesh. </w:t>
      </w:r>
      <w:r w:rsidRPr="00505EEC">
        <w:rPr>
          <w:b/>
          <w:bCs/>
          <w:lang w:val="en-US"/>
          <w:rPrChange w:id="262" w:author="Fabio R. de Miranda" w:date="2008-06-12T03:47:00Z">
            <w:rPr>
              <w:b/>
              <w:bCs/>
              <w:i/>
              <w:noProof w:val="0"/>
              <w:color w:val="C00000"/>
              <w:kern w:val="0"/>
              <w:sz w:val="16"/>
              <w:szCs w:val="16"/>
              <w:lang w:val="en-US"/>
            </w:rPr>
          </w:rPrChange>
        </w:rPr>
        <w:t>Spatial Augmente Reality</w:t>
      </w:r>
      <w:r w:rsidRPr="00505EEC">
        <w:rPr>
          <w:lang w:val="en-US"/>
          <w:rPrChange w:id="263"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93"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260"/>
    <w:p w:rsidR="00A276D0" w:rsidRPr="00F371AF" w:rsidRDefault="00D71357" w:rsidP="004556D4">
      <w:pPr>
        <w:pStyle w:val="Corpodetexto"/>
        <w:rPr>
          <w:lang w:val="en-US"/>
        </w:rPr>
        <w:sectPr w:rsidR="00A276D0" w:rsidRPr="00F371AF" w:rsidSect="00664596">
          <w:pgSz w:w="11905" w:h="16837"/>
          <w:pgMar w:top="1701" w:right="1134" w:bottom="1134" w:left="1701" w:header="720" w:footer="720" w:gutter="0"/>
          <w:cols w:space="720"/>
          <w:docGrid w:linePitch="360"/>
        </w:sectPr>
      </w:pPr>
      <w:r>
        <w:rPr>
          <w:rStyle w:val="Refdecomentrio"/>
          <w:rFonts w:ascii="Times New Roman" w:hAnsi="Times New Roman"/>
        </w:rPr>
        <w:commentReference w:id="260"/>
      </w:r>
    </w:p>
    <w:p w:rsidR="00FA04B0" w:rsidRDefault="00A23028" w:rsidP="00897AFF">
      <w:pPr>
        <w:pStyle w:val="Ttulo1"/>
      </w:pPr>
      <w:bookmarkStart w:id="264" w:name="_Toc201408224"/>
      <w:r>
        <w:lastRenderedPageBreak/>
        <w:t>APÊNDICES</w:t>
      </w:r>
      <w:bookmarkEnd w:id="264"/>
    </w:p>
    <w:p w:rsidR="00D30D74" w:rsidRDefault="00D30D74" w:rsidP="00D30D74">
      <w:pPr>
        <w:pStyle w:val="Ttulo2"/>
      </w:pPr>
      <w:bookmarkStart w:id="265" w:name="_Toc201408225"/>
      <w:r>
        <w:t>Fórmulas dos Atributos Calculados</w:t>
      </w:r>
      <w:bookmarkEnd w:id="265"/>
    </w:p>
    <w:p w:rsidR="002E4D0C" w:rsidRDefault="007D4C33" w:rsidP="00F10C57">
      <w:pPr>
        <w:pStyle w:val="Corpodetexto"/>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Corpodetexto"/>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Corpodetexto"/>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Corpodetexto"/>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Corpodetexto"/>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Corpodetexto"/>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Corpodetexto"/>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Corpodetexto"/>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Corpodetexto"/>
      </w:pPr>
      <w:r>
        <w:t xml:space="preserve">Baseada nesta legenda, as fórmulas dos atributos calculados </w:t>
      </w:r>
      <w:r w:rsidR="003A7601">
        <w:t>são</w:t>
      </w:r>
      <w:r>
        <w:t>:</w:t>
      </w:r>
    </w:p>
    <w:p w:rsidR="00AC25DE" w:rsidRDefault="00AC25DE" w:rsidP="00AC25DE">
      <w:pPr>
        <w:pStyle w:val="Corpodetexto"/>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Corpodetexto"/>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Corpodetexto"/>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Corpodetexto"/>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Corpodetexto"/>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Corpodetexto"/>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Corpodetexto"/>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Corpodetexto"/>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Corpodetexto"/>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Corpodetexto"/>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Corpodetexto"/>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Corpodetexto"/>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Corpodetexto"/>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Corpodetexto"/>
        <w:rPr>
          <w:rStyle w:val="StyleCambriaMathItalic"/>
        </w:rPr>
      </w:pPr>
      <m:oMathPara>
        <m:oMath>
          <m:r>
            <w:rPr>
              <w:rStyle w:val="StyleCambriaMathItalic"/>
            </w:rPr>
            <m:t>flee=20+agi</m:t>
          </m:r>
        </m:oMath>
      </m:oMathPara>
    </w:p>
    <w:p w:rsidR="00AC25DE" w:rsidRDefault="00AC25DE" w:rsidP="00AC25DE">
      <w:pPr>
        <w:pStyle w:val="Corpodetexto"/>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Corpodetexto"/>
        <w:rPr>
          <w:rStyle w:val="StyleCambriaMathItalic"/>
        </w:rPr>
      </w:pPr>
      <m:oMathPara>
        <m:oMath>
          <m:r>
            <w:rPr>
              <w:rStyle w:val="StyleCambriaMathItalic"/>
            </w:rPr>
            <m:t>hit=80+dex</m:t>
          </m:r>
        </m:oMath>
      </m:oMathPara>
    </w:p>
    <w:p w:rsidR="00AC25DE" w:rsidRDefault="00AC25DE" w:rsidP="00AC25DE">
      <w:pPr>
        <w:pStyle w:val="Corpodetexto"/>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Corpodetexto"/>
        <w:rPr>
          <w:rStyle w:val="StyleCambriaMathItalic"/>
        </w:rPr>
      </w:pPr>
      <m:oMathPara>
        <m:oMath>
          <m:r>
            <w:rPr>
              <w:rStyle w:val="StyleCambriaMathItalic"/>
            </w:rPr>
            <m:t>arange=100+(2∙dex)</m:t>
          </m:r>
        </m:oMath>
      </m:oMathPara>
    </w:p>
    <w:p w:rsidR="00AC25DE" w:rsidRDefault="00AC25DE" w:rsidP="00AC25DE">
      <w:pPr>
        <w:pStyle w:val="Corpodetexto"/>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Corpodetexto"/>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Corpodetexto"/>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Corpodetexto"/>
        <w:rPr>
          <w:rStyle w:val="StyleCambriaMathItalic"/>
        </w:rPr>
      </w:pPr>
      <m:oMathPara>
        <m:oMath>
          <m:r>
            <w:rPr>
              <w:rStyle w:val="StyleCambriaMathItalic"/>
            </w:rPr>
            <m:t>mrange=100+dex+agi</m:t>
          </m:r>
        </m:oMath>
      </m:oMathPara>
    </w:p>
    <w:p w:rsidR="00873050" w:rsidRDefault="00AC25DE" w:rsidP="00AC25DE">
      <w:pPr>
        <w:pStyle w:val="Corpodetexto"/>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Corpodetexto"/>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Ttulo2"/>
      </w:pPr>
      <w:bookmarkStart w:id="266" w:name="_Toc201408226"/>
      <w:r>
        <w:t>Tabela de Fatores</w:t>
      </w:r>
      <w:bookmarkEnd w:id="266"/>
    </w:p>
    <w:p w:rsidR="003A7601" w:rsidRDefault="003A7601" w:rsidP="003E6882">
      <w:pPr>
        <w:pStyle w:val="Corpodetexto"/>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Corpodetexto"/>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Ttulo2"/>
      </w:pPr>
      <w:bookmarkStart w:id="267" w:name="_Toc201408227"/>
      <w:r>
        <w:t>Fórmulas das Ações</w:t>
      </w:r>
      <w:bookmarkEnd w:id="267"/>
    </w:p>
    <w:p w:rsidR="00D30D74" w:rsidRDefault="00681F44" w:rsidP="00DA4CBF">
      <w:pPr>
        <w:pStyle w:val="Corpodetexto"/>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Corpodetexto"/>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Refdenotaderodap"/>
        </w:rPr>
        <w:footnoteReference w:id="15"/>
      </w:r>
      <w:r w:rsidR="00E04FE9">
        <w:t>:</w:t>
      </w:r>
    </w:p>
    <w:p w:rsidR="00EA701D" w:rsidRDefault="00EA701D" w:rsidP="003E6882">
      <w:pPr>
        <w:pStyle w:val="Corpodetexto"/>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Corpodetexto"/>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Corpodetexto"/>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Ttulo3"/>
      </w:pPr>
      <w:bookmarkStart w:id="268" w:name="_Toc201408228"/>
      <w:r>
        <w:t>Ataque</w:t>
      </w:r>
      <w:bookmarkEnd w:id="268"/>
    </w:p>
    <w:p w:rsidR="00846810" w:rsidRDefault="00AE17BD" w:rsidP="003E6882">
      <w:pPr>
        <w:pStyle w:val="Corpodetexto"/>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PargrafodaLista"/>
        <w:numPr>
          <w:ilvl w:val="0"/>
          <w:numId w:val="20"/>
        </w:numPr>
      </w:pPr>
      <w:r>
        <w:t>Ataque curto - (</w:t>
      </w:r>
      <w:r w:rsidRPr="001E1D71">
        <w:rPr>
          <w:i/>
        </w:rPr>
        <w:t>short</w:t>
      </w:r>
      <w:r>
        <w:t>)</w:t>
      </w:r>
    </w:p>
    <w:p w:rsidR="002672EA" w:rsidRDefault="002672EA" w:rsidP="003E6882">
      <w:pPr>
        <w:pStyle w:val="Corpodetexto"/>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PargrafodaLista"/>
        <w:numPr>
          <w:ilvl w:val="0"/>
          <w:numId w:val="20"/>
        </w:numPr>
      </w:pPr>
      <w:r>
        <w:t>Ataque Longo - (</w:t>
      </w:r>
      <w:r w:rsidRPr="001E1D71">
        <w:rPr>
          <w:i/>
        </w:rPr>
        <w:t>long</w:t>
      </w:r>
      <w:r>
        <w:t>)</w:t>
      </w:r>
    </w:p>
    <w:p w:rsidR="00743167" w:rsidRDefault="00743167" w:rsidP="003E6882">
      <w:pPr>
        <w:pStyle w:val="Corpodetexto"/>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Ttulo3"/>
      </w:pPr>
      <w:bookmarkStart w:id="269" w:name="_Toc201408229"/>
      <w:r>
        <w:t>Itens</w:t>
      </w:r>
      <w:bookmarkEnd w:id="269"/>
    </w:p>
    <w:p w:rsidR="008E3AC0" w:rsidRDefault="00682140" w:rsidP="003E6882">
      <w:pPr>
        <w:pStyle w:val="Corpodetexto"/>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Corpodetexto"/>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Ttulo3"/>
      </w:pPr>
      <w:bookmarkStart w:id="270" w:name="_Toc201408230"/>
      <w:r>
        <w:t>Habilidades</w:t>
      </w:r>
      <w:bookmarkEnd w:id="270"/>
    </w:p>
    <w:p w:rsidR="00141FF6" w:rsidRDefault="008E3AC0" w:rsidP="003E6882">
      <w:pPr>
        <w:pStyle w:val="Corpodetexto"/>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Ttulo4"/>
      </w:pPr>
      <w:r>
        <w:t>Stealth</w:t>
      </w:r>
    </w:p>
    <w:p w:rsidR="001A79C2" w:rsidRPr="001A79C2" w:rsidRDefault="001A79C2" w:rsidP="003E6882">
      <w:pPr>
        <w:pStyle w:val="Corpodetexto"/>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Ttulo4"/>
        <w:rPr>
          <w:rFonts w:cs="Times New Roman"/>
        </w:rPr>
      </w:pPr>
      <w:r>
        <w:lastRenderedPageBreak/>
        <w:t xml:space="preserve"> </w:t>
      </w:r>
      <w:r w:rsidR="005D731B">
        <w:t>Ambush</w:t>
      </w:r>
    </w:p>
    <w:p w:rsidR="00856DA3" w:rsidRDefault="00856DA3" w:rsidP="003E6882">
      <w:pPr>
        <w:pStyle w:val="Corpodetexto"/>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Ttulo4"/>
      </w:pPr>
      <w:r>
        <w:t>Curse</w:t>
      </w:r>
    </w:p>
    <w:p w:rsidR="001A79C2" w:rsidRDefault="001A79C2" w:rsidP="003E6882">
      <w:pPr>
        <w:pStyle w:val="Corpodetexto"/>
      </w:pPr>
      <w:r>
        <w:t>Mata instantaneamente a unidade alvo. A porcentagem de sucesso é igual a 5% da taxa de acerto final calculada. É utilizada pela classe de assassinos e consome 110 pontos de mana.</w:t>
      </w:r>
    </w:p>
    <w:p w:rsidR="007555EA" w:rsidRDefault="007555EA" w:rsidP="007555EA">
      <w:pPr>
        <w:pStyle w:val="Ttulo4"/>
      </w:pPr>
      <w:r>
        <w:t>Quick</w:t>
      </w:r>
    </w:p>
    <w:p w:rsidR="007555EA" w:rsidRDefault="007555EA" w:rsidP="003E6882">
      <w:pPr>
        <w:pStyle w:val="Corpodetexto"/>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Ttulo4"/>
      </w:pPr>
      <w:r>
        <w:t>Impact</w:t>
      </w:r>
    </w:p>
    <w:p w:rsidR="007555EA" w:rsidRDefault="007555EA" w:rsidP="003E6882">
      <w:pPr>
        <w:pStyle w:val="Corpodetexto"/>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Ttulo4"/>
      </w:pPr>
      <w:r>
        <w:t>Revenge</w:t>
      </w:r>
    </w:p>
    <w:p w:rsidR="00C064C5" w:rsidRDefault="00C064C5" w:rsidP="003E6882">
      <w:pPr>
        <w:pStyle w:val="Corpodetexto"/>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Ttulo4"/>
      </w:pPr>
      <w:r>
        <w:t>Warcry</w:t>
      </w:r>
    </w:p>
    <w:p w:rsidR="00BB4D7F" w:rsidRDefault="00BB4D7F" w:rsidP="003E6882">
      <w:pPr>
        <w:pStyle w:val="Corpodetexto"/>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Ttulo4"/>
      </w:pPr>
      <w:r>
        <w:lastRenderedPageBreak/>
        <w:t>Insane</w:t>
      </w:r>
    </w:p>
    <w:p w:rsidR="00BB4D7F" w:rsidRDefault="00BB4D7F" w:rsidP="003E6882">
      <w:pPr>
        <w:pStyle w:val="Corpodetexto"/>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Corpodetexto"/>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Ttulo4"/>
      </w:pPr>
      <w:r>
        <w:t>Reject</w:t>
      </w:r>
    </w:p>
    <w:p w:rsidR="00363DB5" w:rsidRDefault="00F94BE5" w:rsidP="003E6882">
      <w:pPr>
        <w:pStyle w:val="Corpodetexto"/>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Corpodetexto"/>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Ttulo4"/>
      </w:pPr>
      <w:r>
        <w:t>Might</w:t>
      </w:r>
    </w:p>
    <w:p w:rsidR="00907F0D" w:rsidRDefault="00907F0D" w:rsidP="003E6882">
      <w:pPr>
        <w:pStyle w:val="Corpodetexto"/>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Ttulo4"/>
      </w:pPr>
      <w:r>
        <w:t>Heal</w:t>
      </w:r>
    </w:p>
    <w:p w:rsidR="00907F0D" w:rsidRDefault="00907F0D" w:rsidP="003E6882">
      <w:pPr>
        <w:pStyle w:val="Corpodetexto"/>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Corpodetexto"/>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Ttulo4"/>
      </w:pPr>
      <w:r>
        <w:t>Unseal</w:t>
      </w:r>
    </w:p>
    <w:p w:rsidR="00A14749" w:rsidRDefault="00A14749" w:rsidP="003E6882">
      <w:pPr>
        <w:pStyle w:val="Corpodetexto"/>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Ttulo4"/>
      </w:pPr>
      <w:r>
        <w:lastRenderedPageBreak/>
        <w:t>Barrier</w:t>
      </w:r>
    </w:p>
    <w:p w:rsidR="00D57F24" w:rsidRDefault="00D57F24" w:rsidP="003E6882">
      <w:pPr>
        <w:pStyle w:val="Corpodetexto"/>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Corpodetexto"/>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Ttulo4"/>
      </w:pPr>
      <w:r>
        <w:t>Holy</w:t>
      </w:r>
    </w:p>
    <w:p w:rsidR="00CD24D7" w:rsidRDefault="00CD24D7" w:rsidP="003E6882">
      <w:pPr>
        <w:pStyle w:val="Corpodetexto"/>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Corpodetexto"/>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Ttulo4"/>
      </w:pPr>
      <w:r>
        <w:t>Drain</w:t>
      </w:r>
    </w:p>
    <w:p w:rsidR="007641B6" w:rsidRDefault="00B3204E" w:rsidP="003E6882">
      <w:pPr>
        <w:pStyle w:val="Corpodetexto"/>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Corpodetexto"/>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Ttulo4"/>
      </w:pPr>
      <w:r>
        <w:t>Flame</w:t>
      </w:r>
    </w:p>
    <w:p w:rsidR="00525231" w:rsidRDefault="00D501EA" w:rsidP="003E6882">
      <w:pPr>
        <w:pStyle w:val="Corpodetexto"/>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Corpodetexto"/>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Ttulo4"/>
      </w:pPr>
      <w:r>
        <w:t>Frost</w:t>
      </w:r>
    </w:p>
    <w:p w:rsidR="00525231" w:rsidRDefault="00525231" w:rsidP="003E6882">
      <w:pPr>
        <w:pStyle w:val="Corpodetexto"/>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Corpodetexto"/>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Ttulo1"/>
      </w:pPr>
      <w:bookmarkStart w:id="271" w:name="_Toc201408231"/>
      <w:r>
        <w:lastRenderedPageBreak/>
        <w:t>ANEXOS</w:t>
      </w:r>
      <w:bookmarkEnd w:id="271"/>
    </w:p>
    <w:p w:rsidR="0001638B" w:rsidRDefault="0001638B" w:rsidP="0001638B">
      <w:pPr>
        <w:pStyle w:val="Ttulo2"/>
      </w:pPr>
      <w:bookmarkStart w:id="272" w:name="_Toc201408232"/>
      <w:r>
        <w:t xml:space="preserve">Arquivo de Configuração </w:t>
      </w:r>
      <w:r w:rsidRPr="00014A5B">
        <w:rPr>
          <w:i/>
        </w:rPr>
        <w:t>Touchlib</w:t>
      </w:r>
      <w:bookmarkEnd w:id="272"/>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5T17:34:00Z" w:initials="WILL">
    <w:p w:rsidR="000213E1" w:rsidRDefault="000213E1" w:rsidP="00454CF9">
      <w:pPr>
        <w:pStyle w:val="Textodecomentrio"/>
      </w:pPr>
      <w:r>
        <w:rPr>
          <w:rStyle w:val="Refdecomentrio"/>
        </w:rPr>
        <w:annotationRef/>
      </w:r>
    </w:p>
    <w:p w:rsidR="000213E1" w:rsidRDefault="000213E1" w:rsidP="00454CF9">
      <w:pPr>
        <w:pStyle w:val="Textodecomentrio"/>
      </w:pPr>
      <w:r>
        <w:t>Mantenham um pouco de informação sobre o FF Tactics para encaminhar  o Objetivo de vocês. Eu deixaria só a parte de multi-toque e a menção ao Tactics na introdução, o resto iria para o capítulo de bases teóricas.</w:t>
      </w:r>
    </w:p>
    <w:p w:rsidR="000213E1" w:rsidRDefault="000213E1" w:rsidP="00454CF9">
      <w:pPr>
        <w:pStyle w:val="Textodecomentrio"/>
      </w:pPr>
      <w:r>
        <w:t>Outra coisa: seria interessante mencionar brevemente o trabalho do João na introdução que serviu de motivação para vocês consertarem a mesa dele e continuare,</w:t>
      </w:r>
    </w:p>
  </w:comment>
  <w:comment w:id="9" w:author="Willians S. Schneider" w:date="2008-06-15T17:34:00Z" w:initials="WILL">
    <w:p w:rsidR="000213E1" w:rsidRPr="001619BA" w:rsidRDefault="000213E1" w:rsidP="00944A96">
      <w:pPr>
        <w:pStyle w:val="Textodecomentrio"/>
      </w:pPr>
      <w:r>
        <w:rPr>
          <w:rStyle w:val="Refdecomentrio"/>
        </w:rPr>
        <w:annotationRef/>
      </w:r>
      <w:r w:rsidRPr="001619BA">
        <w:t>REFERENCIA</w:t>
      </w:r>
    </w:p>
    <w:p w:rsidR="000213E1" w:rsidRDefault="000213E1" w:rsidP="00944A96">
      <w:pPr>
        <w:pStyle w:val="Textodecomentrio"/>
      </w:pPr>
      <w:hyperlink r:id="rId1" w:history="1">
        <w:r w:rsidRPr="001619BA">
          <w:rPr>
            <w:rStyle w:val="Hyperlink"/>
          </w:rPr>
          <w:t>http://www.billbuxton.com/multitouchOverview.html</w:t>
        </w:r>
      </w:hyperlink>
    </w:p>
  </w:comment>
  <w:comment w:id="17" w:author="Willians S. Schneider" w:date="2008-06-15T17:34:00Z" w:initials="WILL">
    <w:p w:rsidR="000213E1" w:rsidRDefault="000213E1" w:rsidP="00E23F62">
      <w:pPr>
        <w:pStyle w:val="Textodecomentrio"/>
      </w:pPr>
      <w:r>
        <w:rPr>
          <w:rStyle w:val="Refdecomentrio"/>
        </w:rPr>
        <w:annotationRef/>
      </w:r>
      <w:r>
        <w:t>REFERENCIAS</w:t>
      </w:r>
    </w:p>
    <w:p w:rsidR="000213E1" w:rsidRDefault="000213E1" w:rsidP="00E23F62">
      <w:pPr>
        <w:pStyle w:val="Textodecomentrio"/>
      </w:pPr>
    </w:p>
    <w:p w:rsidR="000213E1" w:rsidRDefault="000213E1" w:rsidP="00E23F62">
      <w:pPr>
        <w:pStyle w:val="Textodecomentrio"/>
      </w:pPr>
      <w:hyperlink r:id="rId2" w:history="1">
        <w:r w:rsidRPr="00515121">
          <w:rPr>
            <w:rStyle w:val="Hyperlink"/>
          </w:rPr>
          <w:t>http://en.wikipedia.org/wiki/Microsoft_Surface</w:t>
        </w:r>
      </w:hyperlink>
    </w:p>
    <w:p w:rsidR="000213E1" w:rsidRDefault="000213E1" w:rsidP="00E23F62">
      <w:pPr>
        <w:pStyle w:val="Textodecomentrio"/>
      </w:pPr>
      <w:hyperlink r:id="rId3" w:history="1">
        <w:r w:rsidRPr="00515121">
          <w:rPr>
            <w:rStyle w:val="Hyperlink"/>
          </w:rPr>
          <w:t>http://www.microsoft.com/surface/index.html</w:t>
        </w:r>
      </w:hyperlink>
    </w:p>
    <w:p w:rsidR="000213E1" w:rsidRDefault="000213E1" w:rsidP="00E23F62">
      <w:pPr>
        <w:pStyle w:val="Textodecomentrio"/>
      </w:pPr>
      <w:hyperlink r:id="rId4" w:history="1">
        <w:r w:rsidRPr="00515121">
          <w:rPr>
            <w:rStyle w:val="Hyperlink"/>
          </w:rPr>
          <w:t>http://info.abril.com.br/aberto/infonews/052008/28052008-0.shl</w:t>
        </w:r>
      </w:hyperlink>
    </w:p>
    <w:p w:rsidR="000213E1" w:rsidRDefault="000213E1" w:rsidP="00E23F62">
      <w:pPr>
        <w:pStyle w:val="Textodecomentrio"/>
      </w:pPr>
      <w:hyperlink r:id="rId5" w:history="1">
        <w:r w:rsidRPr="00515121">
          <w:rPr>
            <w:rStyle w:val="Hyperlink"/>
          </w:rPr>
          <w:t>http://windowsvistablog.com/blogs/windowsvista/archive/2008/05/27/microsoft-demonstrates-multi-touch.aspx</w:t>
        </w:r>
      </w:hyperlink>
    </w:p>
    <w:p w:rsidR="000213E1" w:rsidRDefault="000213E1" w:rsidP="00E23F62">
      <w:pPr>
        <w:pStyle w:val="Textodecomentrio"/>
      </w:pPr>
      <w:hyperlink r:id="rId6" w:history="1">
        <w:r w:rsidRPr="002D0F17">
          <w:rPr>
            <w:rStyle w:val="Hyperlink"/>
          </w:rPr>
          <w:t>http://www.microsoft.com/presspass/press/2008/apr08/04-01SurfaceRetailPR.mspx</w:t>
        </w:r>
      </w:hyperlink>
    </w:p>
    <w:p w:rsidR="000213E1" w:rsidRDefault="000213E1" w:rsidP="00E23F62">
      <w:pPr>
        <w:pStyle w:val="Textodecomentrio"/>
      </w:pPr>
      <w:r w:rsidRPr="002E4FBC">
        <w:t>http://www.popularmechanics.com/technology/industry/4217348.html?page=1</w:t>
      </w:r>
    </w:p>
  </w:comment>
  <w:comment w:id="21" w:author="Willians S. Schneider" w:date="2008-06-15T17:34:00Z" w:initials="WILL">
    <w:p w:rsidR="000213E1" w:rsidRPr="001619BA" w:rsidRDefault="000213E1" w:rsidP="00E23F62">
      <w:pPr>
        <w:pStyle w:val="Textodecomentrio"/>
      </w:pPr>
      <w:r>
        <w:rPr>
          <w:rStyle w:val="Refdecomentrio"/>
        </w:rPr>
        <w:annotationRef/>
      </w:r>
      <w:r w:rsidRPr="001619BA">
        <w:t>REFERENCIA</w:t>
      </w:r>
    </w:p>
    <w:p w:rsidR="000213E1" w:rsidRPr="001619BA" w:rsidRDefault="000213E1" w:rsidP="00E23F62">
      <w:pPr>
        <w:pStyle w:val="Textodecomentrio"/>
      </w:pPr>
      <w:hyperlink r:id="rId7" w:history="1">
        <w:r w:rsidRPr="001619BA">
          <w:rPr>
            <w:rStyle w:val="Hyperlink"/>
          </w:rPr>
          <w:t>http://www.wired.com/entertainment/music/news/2007/08/bjork_reacTable</w:t>
        </w:r>
      </w:hyperlink>
    </w:p>
    <w:p w:rsidR="000213E1" w:rsidRDefault="000213E1" w:rsidP="00E23F62">
      <w:pPr>
        <w:pStyle w:val="Textodecomentrio"/>
      </w:pPr>
      <w:hyperlink r:id="rId8" w:history="1">
        <w:r w:rsidRPr="002D0F17">
          <w:rPr>
            <w:rStyle w:val="Hyperlink"/>
          </w:rPr>
          <w:t>http://www.coolest-gadgets.com/20070509/bjork-showcases-reactable-on-her-new-world-tour/</w:t>
        </w:r>
      </w:hyperlink>
    </w:p>
    <w:p w:rsidR="000213E1" w:rsidRDefault="000213E1" w:rsidP="00E23F62">
      <w:pPr>
        <w:pStyle w:val="Textodecomentrio"/>
      </w:pPr>
      <w:hyperlink r:id="rId9" w:history="1">
        <w:r w:rsidRPr="002D0F17">
          <w:rPr>
            <w:rStyle w:val="Hyperlink"/>
          </w:rPr>
          <w:t>http://reactable.iua.upf.edu/</w:t>
        </w:r>
      </w:hyperlink>
    </w:p>
    <w:p w:rsidR="000213E1" w:rsidRDefault="000213E1" w:rsidP="00E23F62">
      <w:pPr>
        <w:pStyle w:val="Textodecomentrio"/>
      </w:pPr>
      <w:hyperlink r:id="rId10" w:history="1">
        <w:r w:rsidRPr="002D0F17">
          <w:rPr>
            <w:rStyle w:val="Hyperlink"/>
          </w:rPr>
          <w:t>http://en.wikipedia.org/wiki/ReacTable</w:t>
        </w:r>
      </w:hyperlink>
    </w:p>
    <w:p w:rsidR="000213E1" w:rsidRDefault="000213E1" w:rsidP="00E23F62">
      <w:pPr>
        <w:pStyle w:val="Textodecomentrio"/>
      </w:pPr>
      <w:r w:rsidRPr="00993C66">
        <w:t>http://www.filefestival.org/site_2007/pop_trabalho.asp?id_trabalho=1839&amp;cd_idioma=1&amp;acao=visualizar</w:t>
      </w:r>
    </w:p>
  </w:comment>
  <w:comment w:id="24" w:author="Willians S. Schneider" w:date="2008-06-16T20:37:00Z" w:initials="WILL">
    <w:p w:rsidR="000213E1" w:rsidRDefault="000213E1">
      <w:pPr>
        <w:pStyle w:val="Textodecomentrio"/>
      </w:pPr>
      <w:r>
        <w:rPr>
          <w:rStyle w:val="Refdecomentrio"/>
        </w:rPr>
        <w:annotationRef/>
      </w:r>
      <w:r>
        <w:t>REFERENCIAS</w:t>
      </w:r>
    </w:p>
    <w:p w:rsidR="000213E1" w:rsidRDefault="000213E1">
      <w:pPr>
        <w:pStyle w:val="Textodecomentrio"/>
      </w:pPr>
      <w:hyperlink r:id="rId11" w:history="1">
        <w:r w:rsidRPr="00F10B7C">
          <w:rPr>
            <w:rStyle w:val="Hyperlink"/>
          </w:rPr>
          <w:t>http://latam.apple.com/pr/articulo/?id=1361&amp;r=br</w:t>
        </w:r>
      </w:hyperlink>
    </w:p>
    <w:p w:rsidR="000213E1" w:rsidRDefault="000213E1">
      <w:pPr>
        <w:pStyle w:val="Textodecomentrio"/>
      </w:pPr>
    </w:p>
    <w:p w:rsidR="000213E1" w:rsidRDefault="000213E1">
      <w:pPr>
        <w:pStyle w:val="Textodecomentrio"/>
      </w:pPr>
      <w:r w:rsidRPr="00215163">
        <w:t>http://support.apple.com/kb/HT1636</w:t>
      </w:r>
    </w:p>
    <w:p w:rsidR="000213E1" w:rsidRDefault="000213E1">
      <w:pPr>
        <w:pStyle w:val="Textodecomentrio"/>
      </w:pPr>
      <w:r w:rsidRPr="00570E02">
        <w:t>http://eletronicos.hsw.uol.com.br/ipod-touch1.htm</w:t>
      </w:r>
    </w:p>
  </w:comment>
  <w:comment w:id="31" w:author="Willians S. Schneider" w:date="2008-06-15T17:34:00Z" w:initials="WILL">
    <w:p w:rsidR="000213E1" w:rsidRDefault="000213E1" w:rsidP="005A7093">
      <w:pPr>
        <w:pStyle w:val="Textodecomentrio"/>
      </w:pPr>
      <w:r>
        <w:rPr>
          <w:rStyle w:val="Refdecomentrio"/>
        </w:rPr>
        <w:annotationRef/>
      </w:r>
      <w:r>
        <w:t>REFERENCIAS</w:t>
      </w:r>
    </w:p>
    <w:p w:rsidR="000213E1" w:rsidRDefault="000213E1" w:rsidP="005A7093">
      <w:pPr>
        <w:pStyle w:val="Textodecomentrio"/>
      </w:pPr>
      <w:hyperlink r:id="rId12" w:history="1">
        <w:r w:rsidRPr="002D0F17">
          <w:rPr>
            <w:rStyle w:val="Hyperlink"/>
          </w:rPr>
          <w:t>http://www.wizards.com/default.asp?x=dnd/welcome</w:t>
        </w:r>
      </w:hyperlink>
    </w:p>
    <w:p w:rsidR="000213E1" w:rsidRDefault="000213E1" w:rsidP="005A7093">
      <w:pPr>
        <w:pStyle w:val="Textodecomentrio"/>
      </w:pPr>
      <w:hyperlink r:id="rId13" w:history="1">
        <w:r w:rsidRPr="002D0F17">
          <w:rPr>
            <w:rStyle w:val="Hyperlink"/>
          </w:rPr>
          <w:t>http://pt.wikipedia.org/wiki/Dungeons_&amp;_Dragons</w:t>
        </w:r>
      </w:hyperlink>
    </w:p>
    <w:p w:rsidR="000213E1" w:rsidRDefault="000213E1" w:rsidP="005A7093">
      <w:pPr>
        <w:pStyle w:val="Textodecomentrio"/>
      </w:pPr>
      <w:r w:rsidRPr="00FA3118">
        <w:t>http://en.wikipedia.org/wiki/Dungeons_&amp;_Dragons</w:t>
      </w:r>
    </w:p>
  </w:comment>
  <w:comment w:id="32" w:author="Willians S. Schneider" w:date="2008-06-15T17:34:00Z" w:initials="WILL">
    <w:p w:rsidR="000213E1" w:rsidRDefault="000213E1">
      <w:pPr>
        <w:pStyle w:val="Textodecomentrio"/>
      </w:pPr>
      <w:r>
        <w:rPr>
          <w:rStyle w:val="Refdecomentrio"/>
        </w:rPr>
        <w:annotationRef/>
      </w:r>
    </w:p>
    <w:p w:rsidR="000213E1" w:rsidRDefault="000213E1">
      <w:pPr>
        <w:pStyle w:val="Textodecomentrio"/>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5" w:author="Mario" w:date="2008-06-16T13:27:00Z" w:initials="M">
    <w:p w:rsidR="000213E1" w:rsidRDefault="000213E1">
      <w:pPr>
        <w:pStyle w:val="Textodecomentrio"/>
      </w:pPr>
      <w:r>
        <w:rPr>
          <w:rStyle w:val="Refdecomentrio"/>
        </w:rPr>
        <w:annotationRef/>
      </w:r>
      <w:r>
        <w:t>As perdas devido a “digitalização” do RPG são explicadas no RPG Eletrônico</w:t>
      </w:r>
    </w:p>
  </w:comment>
  <w:comment w:id="36" w:author="Willians S. Schneider" w:date="2008-06-15T17:34:00Z" w:initials="WILL">
    <w:p w:rsidR="000213E1" w:rsidRDefault="000213E1" w:rsidP="005A7093">
      <w:pPr>
        <w:pStyle w:val="Textodecomentrio"/>
      </w:pPr>
      <w:r>
        <w:rPr>
          <w:rStyle w:val="Refdecomentrio"/>
        </w:rPr>
        <w:annotationRef/>
      </w:r>
      <w:r>
        <w:t>REFERENCIAS</w:t>
      </w:r>
    </w:p>
    <w:p w:rsidR="000213E1" w:rsidRDefault="000213E1" w:rsidP="005A7093">
      <w:pPr>
        <w:pStyle w:val="Textodecomentrio"/>
      </w:pPr>
      <w:hyperlink r:id="rId14" w:history="1">
        <w:r w:rsidRPr="00515121">
          <w:rPr>
            <w:rStyle w:val="Hyperlink"/>
          </w:rPr>
          <w:t>http://www.newhorizons.org/strategies/literacy/kestrel.htm</w:t>
        </w:r>
      </w:hyperlink>
    </w:p>
    <w:p w:rsidR="000213E1" w:rsidRDefault="000213E1" w:rsidP="005A7093">
      <w:pPr>
        <w:pStyle w:val="Textodecomentrio"/>
      </w:pPr>
      <w:hyperlink r:id="rId15" w:history="1">
        <w:r w:rsidRPr="00515121">
          <w:rPr>
            <w:rStyle w:val="Hyperlink"/>
          </w:rPr>
          <w:t>http://en.wikipedia.org/wiki/Zork</w:t>
        </w:r>
      </w:hyperlink>
    </w:p>
    <w:p w:rsidR="000213E1" w:rsidRDefault="000213E1" w:rsidP="005A7093">
      <w:pPr>
        <w:pStyle w:val="Textodecomentrio"/>
      </w:pPr>
      <w:hyperlink r:id="rId16" w:history="1">
        <w:r w:rsidRPr="00515121">
          <w:rPr>
            <w:rStyle w:val="Hyperlink"/>
          </w:rPr>
          <w:t>http://en.wikipedia.org/wiki/Role-playing_game</w:t>
        </w:r>
      </w:hyperlink>
    </w:p>
    <w:p w:rsidR="000213E1" w:rsidRDefault="000213E1" w:rsidP="005A7093">
      <w:pPr>
        <w:pStyle w:val="Textodecomentrio"/>
      </w:pPr>
      <w:hyperlink r:id="rId17" w:history="1">
        <w:r w:rsidRPr="00515121">
          <w:rPr>
            <w:rStyle w:val="Hyperlink"/>
          </w:rPr>
          <w:t>http://en.wikipedia.org/wiki/Role-playing_game_(video_games)</w:t>
        </w:r>
      </w:hyperlink>
    </w:p>
    <w:p w:rsidR="000213E1" w:rsidRDefault="000213E1" w:rsidP="005A7093">
      <w:pPr>
        <w:pStyle w:val="Textodecomentrio"/>
      </w:pPr>
      <w:r w:rsidRPr="00334C58">
        <w:t>http://en.wikipedia.org/wiki/Massively_multiplayer_online_role-playing_game</w:t>
      </w:r>
    </w:p>
  </w:comment>
  <w:comment w:id="49" w:author="Willians S. Schneider" w:date="2008-06-15T17:34:00Z" w:initials="WILL">
    <w:p w:rsidR="000213E1" w:rsidRDefault="000213E1">
      <w:pPr>
        <w:pStyle w:val="Textodecomentrio"/>
      </w:pPr>
      <w:r>
        <w:rPr>
          <w:rStyle w:val="Refdecomentrio"/>
        </w:rPr>
        <w:annotationRef/>
      </w:r>
      <w:r>
        <w:t>REFERENCES</w:t>
      </w:r>
    </w:p>
    <w:p w:rsidR="000213E1" w:rsidRDefault="000213E1">
      <w:pPr>
        <w:pStyle w:val="Textodecomentrio"/>
      </w:pPr>
      <w:hyperlink r:id="rId18" w:history="1">
        <w:r w:rsidRPr="00B6099E">
          <w:rPr>
            <w:rStyle w:val="Hyperlink"/>
          </w:rPr>
          <w:t>http://www.multigesture.net/</w:t>
        </w:r>
      </w:hyperlink>
    </w:p>
    <w:p w:rsidR="000213E1" w:rsidRDefault="000213E1">
      <w:pPr>
        <w:pStyle w:val="Textodecomentrio"/>
      </w:pPr>
      <w:hyperlink r:id="rId19" w:history="1">
        <w:r w:rsidRPr="00B6099E">
          <w:rPr>
            <w:rStyle w:val="Hyperlink"/>
          </w:rPr>
          <w:t>http://www.whitenoiseaudio.com/</w:t>
        </w:r>
      </w:hyperlink>
    </w:p>
    <w:p w:rsidR="000213E1" w:rsidRDefault="000213E1">
      <w:pPr>
        <w:pStyle w:val="Textodecomentrio"/>
      </w:pPr>
      <w:r w:rsidRPr="005D60AA">
        <w:t>http://nuigroup.com/</w:t>
      </w:r>
    </w:p>
  </w:comment>
  <w:comment w:id="56" w:author="Willians S. Schneider" w:date="2008-06-15T17:34:00Z" w:initials="WILL">
    <w:p w:rsidR="000213E1" w:rsidRDefault="000213E1">
      <w:pPr>
        <w:pStyle w:val="Textodecomentrio"/>
      </w:pPr>
      <w:r>
        <w:rPr>
          <w:rStyle w:val="Refdecomentrio"/>
        </w:rPr>
        <w:annotationRef/>
      </w:r>
      <w:r>
        <w:t>REFERENCIAS</w:t>
      </w:r>
    </w:p>
    <w:p w:rsidR="000213E1" w:rsidRDefault="000213E1">
      <w:pPr>
        <w:pStyle w:val="Textodecomentrio"/>
      </w:pPr>
      <w:r w:rsidRPr="002D1A2E">
        <w:t>http://www.cs.nyu.edu/~jhan/</w:t>
      </w:r>
    </w:p>
  </w:comment>
  <w:comment w:id="62" w:author="Willians S. Schneider" w:date="2008-06-15T17:34:00Z" w:initials="WILL">
    <w:p w:rsidR="000213E1" w:rsidRDefault="000213E1">
      <w:pPr>
        <w:pStyle w:val="Textodecomentrio"/>
      </w:pPr>
      <w:r>
        <w:rPr>
          <w:rStyle w:val="Refdecomentrio"/>
        </w:rPr>
        <w:annotationRef/>
      </w:r>
      <w:r>
        <w:t>REFERENCIAS</w:t>
      </w:r>
    </w:p>
    <w:p w:rsidR="000213E1" w:rsidRDefault="000213E1">
      <w:pPr>
        <w:pStyle w:val="Textodecomentrio"/>
      </w:pPr>
      <w:hyperlink r:id="rId20" w:history="1">
        <w:r w:rsidRPr="00B6099E">
          <w:rPr>
            <w:rStyle w:val="Hyperlink"/>
          </w:rPr>
          <w:t>http://opensoundcontrol.org/</w:t>
        </w:r>
      </w:hyperlink>
    </w:p>
    <w:p w:rsidR="000213E1" w:rsidRDefault="000213E1">
      <w:pPr>
        <w:pStyle w:val="Textodecomentrio"/>
      </w:pPr>
      <w:hyperlink r:id="rId21" w:history="1">
        <w:r w:rsidRPr="00B6099E">
          <w:rPr>
            <w:rStyle w:val="Hyperlink"/>
          </w:rPr>
          <w:t>http://en.wikipedia.org/wiki/OpenSound_Control</w:t>
        </w:r>
      </w:hyperlink>
    </w:p>
    <w:p w:rsidR="000213E1" w:rsidRDefault="000213E1">
      <w:pPr>
        <w:pStyle w:val="Textodecomentrio"/>
      </w:pPr>
      <w:r w:rsidRPr="002D1A2E">
        <w:t>http://www.audiomulch.com/~rossb/code/oscpack/</w:t>
      </w:r>
    </w:p>
  </w:comment>
  <w:comment w:id="64" w:author="Willians S. Schneider" w:date="2008-06-15T17:34:00Z" w:initials="WILL">
    <w:p w:rsidR="000213E1" w:rsidRDefault="000213E1">
      <w:pPr>
        <w:pStyle w:val="Textodecomentrio"/>
      </w:pPr>
      <w:r>
        <w:rPr>
          <w:rStyle w:val="Refdecomentrio"/>
        </w:rPr>
        <w:annotationRef/>
      </w:r>
      <w:r>
        <w:t>REFERENCIAS</w:t>
      </w:r>
    </w:p>
    <w:p w:rsidR="000213E1" w:rsidRDefault="000213E1">
      <w:pPr>
        <w:pStyle w:val="Textodecomentrio"/>
      </w:pPr>
      <w:r w:rsidRPr="002D1A2E">
        <w:t>http://tuio.lfsaw.de/</w:t>
      </w:r>
    </w:p>
    <w:p w:rsidR="000213E1" w:rsidRDefault="000213E1">
      <w:pPr>
        <w:pStyle w:val="Textodecomentrio"/>
      </w:pPr>
      <w:r w:rsidRPr="002D1A2E">
        <w:t>http://modin.yuri.at/publications/tuio_gw2005.pdf</w:t>
      </w:r>
    </w:p>
  </w:comment>
  <w:comment w:id="66" w:author="Willians S. Schneider" w:date="2008-06-15T17:34:00Z" w:initials="WILL">
    <w:p w:rsidR="000213E1" w:rsidRDefault="000213E1">
      <w:pPr>
        <w:pStyle w:val="Textodecomentrio"/>
      </w:pPr>
      <w:r>
        <w:rPr>
          <w:rStyle w:val="Refdecomentrio"/>
        </w:rPr>
        <w:annotationRef/>
      </w:r>
      <w:r>
        <w:t>REFERENCIAS</w:t>
      </w:r>
    </w:p>
    <w:p w:rsidR="000213E1" w:rsidRDefault="000213E1">
      <w:pPr>
        <w:pStyle w:val="Textodecomentrio"/>
      </w:pPr>
      <w:hyperlink r:id="rId22" w:history="1">
        <w:r w:rsidRPr="00B6099E">
          <w:rPr>
            <w:rStyle w:val="Hyperlink"/>
          </w:rPr>
          <w:t>http://reactable.iua.upf.edu/pdfs/reactivision_tei2007.pdf</w:t>
        </w:r>
      </w:hyperlink>
    </w:p>
    <w:p w:rsidR="000213E1" w:rsidRDefault="000213E1">
      <w:pPr>
        <w:pStyle w:val="Textodecomentrio"/>
      </w:pPr>
      <w:r w:rsidRPr="006734D9">
        <w:t>http://reactable.iua.upf.edu/?software</w:t>
      </w:r>
    </w:p>
  </w:comment>
  <w:comment w:id="70" w:author="Willians S. Schneider" w:date="2008-06-15T17:34:00Z" w:initials="WILL">
    <w:p w:rsidR="000213E1" w:rsidRDefault="000213E1">
      <w:pPr>
        <w:pStyle w:val="Textodecomentrio"/>
      </w:pPr>
      <w:r>
        <w:rPr>
          <w:rStyle w:val="Refdecomentrio"/>
        </w:rPr>
        <w:annotationRef/>
      </w:r>
      <w:r>
        <w:t>REFERENCIAS</w:t>
      </w:r>
    </w:p>
    <w:p w:rsidR="000213E1" w:rsidRDefault="000213E1">
      <w:pPr>
        <w:pStyle w:val="Textodecomentrio"/>
      </w:pPr>
      <w:r w:rsidRPr="003B4EBB">
        <w:t>http://nuigroup.com/touchlib/</w:t>
      </w:r>
    </w:p>
  </w:comment>
  <w:comment w:id="74" w:author="Fabio Miranda" w:date="2008-06-15T17:34:00Z" w:initials="FM">
    <w:p w:rsidR="000213E1" w:rsidRDefault="000213E1">
      <w:pPr>
        <w:pStyle w:val="Textodecomentrio"/>
      </w:pPr>
      <w:r>
        <w:rPr>
          <w:rStyle w:val="Refdecomentrio"/>
        </w:rPr>
        <w:annotationRef/>
      </w:r>
      <w:r>
        <w:t>Atenção: atenham-se àquilo sobre XNA que um leitor do seu trabalho precisaria saber para poder entendre a sua explicação do projeto. Não precisa ser muito enciclopédico nem muito press-release</w:t>
      </w:r>
    </w:p>
  </w:comment>
  <w:comment w:id="75" w:author="Willians S. Schneider" w:date="2008-06-15T17:34:00Z" w:initials="WILL">
    <w:p w:rsidR="000213E1" w:rsidRDefault="000213E1">
      <w:pPr>
        <w:pStyle w:val="Textodecomentrio"/>
      </w:pPr>
      <w:r>
        <w:rPr>
          <w:rStyle w:val="Refdecomentrio"/>
        </w:rPr>
        <w:annotationRef/>
      </w:r>
      <w:r>
        <w:t>REFERENCIAS</w:t>
      </w:r>
    </w:p>
    <w:p w:rsidR="000213E1" w:rsidRDefault="000213E1">
      <w:pPr>
        <w:pStyle w:val="Textodecomentrio"/>
      </w:pPr>
    </w:p>
  </w:comment>
  <w:comment w:id="76" w:author="Fabio Miranda" w:date="2008-06-15T17:34:00Z" w:initials="FM">
    <w:p w:rsidR="000213E1" w:rsidRDefault="000213E1">
      <w:pPr>
        <w:pStyle w:val="Textodecomentrio"/>
      </w:pPr>
      <w:r>
        <w:rPr>
          <w:rStyle w:val="Refdecomentrio"/>
        </w:rPr>
        <w:annotationRef/>
      </w:r>
    </w:p>
  </w:comment>
  <w:comment w:id="78" w:author="Willians S. Schneider" w:date="2008-06-15T17:34:00Z" w:initials="WILL">
    <w:p w:rsidR="000213E1" w:rsidRDefault="000213E1">
      <w:pPr>
        <w:pStyle w:val="Textodecomentrio"/>
      </w:pPr>
      <w:r>
        <w:rPr>
          <w:rStyle w:val="Refdecomentrio"/>
        </w:rPr>
        <w:annotationRef/>
      </w:r>
    </w:p>
    <w:p w:rsidR="000213E1" w:rsidRDefault="000213E1">
      <w:pPr>
        <w:pStyle w:val="Textodecomentrio"/>
      </w:pPr>
      <w:r w:rsidRPr="004526D4">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p>
  </w:comment>
  <w:comment w:id="85" w:author="Willians S. Schneider" w:date="2008-06-15T17:34:00Z" w:initials="WILL">
    <w:p w:rsidR="000213E1" w:rsidRDefault="000213E1">
      <w:pPr>
        <w:pStyle w:val="Textodecomentrio"/>
      </w:pPr>
      <w:r>
        <w:rPr>
          <w:rStyle w:val="Refdecomentrio"/>
        </w:rPr>
        <w:annotationRef/>
      </w:r>
    </w:p>
    <w:p w:rsidR="000213E1" w:rsidRDefault="000213E1">
      <w:pPr>
        <w:pStyle w:val="Textodecomentrio"/>
      </w:pPr>
      <w:r w:rsidRPr="00F92616">
        <w:t>Vocês tiveram um trabalhão ao longo do semestre que não está refletido aqui. Ainda temos alguma imagem da iluminação do circuito pré-reestruturação para evidenciar que havia pouco realce infravermelho nos pontos de toque.</w:t>
      </w:r>
    </w:p>
    <w:p w:rsidR="000213E1" w:rsidRDefault="000213E1">
      <w:pPr>
        <w:pStyle w:val="Textodecomentrio"/>
      </w:pPr>
    </w:p>
    <w:p w:rsidR="000213E1" w:rsidRDefault="000213E1">
      <w:pPr>
        <w:pStyle w:val="Textodecomentrio"/>
      </w:pPr>
    </w:p>
  </w:comment>
  <w:comment w:id="109" w:author="Willians S. Schneider" w:date="2008-06-15T23:50:00Z" w:initials="WILL">
    <w:p w:rsidR="000213E1" w:rsidRDefault="000213E1">
      <w:pPr>
        <w:pStyle w:val="Textodecomentrio"/>
      </w:pPr>
      <w:r>
        <w:rPr>
          <w:rStyle w:val="Refdecomentrio"/>
        </w:rPr>
        <w:annotationRef/>
      </w:r>
      <w:r>
        <w:t>Obter valores...</w:t>
      </w:r>
    </w:p>
  </w:comment>
  <w:comment w:id="115" w:author="Fabio R. de Miranda" w:date="2008-06-15T17:34:00Z" w:initials="FRdM">
    <w:p w:rsidR="000213E1" w:rsidRDefault="000213E1">
      <w:pPr>
        <w:pStyle w:val="Textodecomentrio"/>
        <w:rPr>
          <w:rStyle w:val="Refdecomentrio"/>
        </w:rPr>
      </w:pPr>
      <w:r>
        <w:rPr>
          <w:rStyle w:val="Refdecomentrio"/>
        </w:rPr>
        <w:annotationRef/>
      </w:r>
      <w:r>
        <w:rPr>
          <w:rStyle w:val="Refdecomentrio"/>
        </w:rPr>
        <w:t xml:space="preserve">Então há um paradoxo: vocês disseram que o protótipo servia para entender que é preciso ter uma arquitetura senão haverá muito lag e baixo desempenho, mas já na primeira não houve problema algum. </w:t>
      </w:r>
    </w:p>
    <w:p w:rsidR="000213E1" w:rsidRDefault="000213E1">
      <w:pPr>
        <w:pStyle w:val="Textodecomentrio"/>
      </w:pPr>
      <w:r>
        <w:rPr>
          <w:rStyle w:val="Refdecomentrio"/>
        </w:rPr>
        <w:t>Outro detalhe: vocês chamaram de satisfatório: quais critérios foram satisfeitos?</w:t>
      </w:r>
    </w:p>
  </w:comment>
  <w:comment w:id="123" w:author="Fabio R. de Miranda" w:date="2008-06-15T17:34:00Z" w:initials="FRdM">
    <w:p w:rsidR="000213E1" w:rsidRDefault="000213E1">
      <w:pPr>
        <w:pStyle w:val="Textodecomentrio"/>
      </w:pPr>
      <w:r>
        <w:rPr>
          <w:rStyle w:val="Refdecomentrio"/>
        </w:rPr>
        <w:annotationRef/>
      </w:r>
      <w:r>
        <w:t>Incluir referência cruzada para o nome da seção em que está o detalhamento do segundo protótipo/arquitetura final</w:t>
      </w:r>
    </w:p>
  </w:comment>
  <w:comment w:id="137" w:author="Fabio R. de Miranda" w:date="2008-06-15T17:34:00Z" w:initials="FRdM">
    <w:p w:rsidR="000213E1" w:rsidRDefault="000213E1">
      <w:pPr>
        <w:pStyle w:val="Textodecomentrio"/>
      </w:pPr>
      <w:r>
        <w:rPr>
          <w:rStyle w:val="Refdecomentrio"/>
        </w:rPr>
        <w:annotationRef/>
      </w:r>
      <w:r>
        <w:t>Pessoal</w:t>
      </w:r>
    </w:p>
    <w:p w:rsidR="000213E1" w:rsidRDefault="000213E1">
      <w:pPr>
        <w:pStyle w:val="Textodecomentrio"/>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0213E1" w:rsidRDefault="000213E1">
      <w:pPr>
        <w:pStyle w:val="Textodecomentrio"/>
      </w:pPr>
    </w:p>
    <w:p w:rsidR="000213E1" w:rsidRDefault="000213E1">
      <w:pPr>
        <w:pStyle w:val="Textodecomentrio"/>
      </w:pPr>
      <w:r>
        <w:t>Se forem insistir na questão do “rápido”, vocês conseguem mencionar pelo menos uma decisão de projeto que teve a velocidade em mente?</w:t>
      </w:r>
    </w:p>
  </w:comment>
  <w:comment w:id="152" w:author="Willians S. Schneider" w:date="2008-06-16T15:44:00Z" w:initials="WILL">
    <w:p w:rsidR="000213E1" w:rsidRDefault="000213E1">
      <w:pPr>
        <w:pStyle w:val="Textodecomentrio"/>
      </w:pPr>
      <w:r>
        <w:rPr>
          <w:rStyle w:val="Refdecomentrio"/>
        </w:rPr>
        <w:annotationRef/>
      </w:r>
    </w:p>
    <w:p w:rsidR="000213E1" w:rsidRDefault="000213E1">
      <w:pPr>
        <w:pStyle w:val="Textodecomentrio"/>
      </w:pPr>
    </w:p>
    <w:p w:rsidR="000213E1" w:rsidRDefault="000213E1">
      <w:pPr>
        <w:pStyle w:val="Textodecomentrio"/>
      </w:pPr>
      <w:r w:rsidRPr="00FD0424">
        <w:t>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p>
  </w:comment>
  <w:comment w:id="155" w:author="Fabio R. de Miranda" w:date="2008-06-15T17:34:00Z" w:initials="FRdM">
    <w:p w:rsidR="000213E1" w:rsidRDefault="000213E1">
      <w:pPr>
        <w:pStyle w:val="Textodecomentrio"/>
      </w:pPr>
      <w:r>
        <w:rPr>
          <w:rStyle w:val="Refdecomentrio"/>
        </w:rPr>
        <w:annotationRef/>
      </w:r>
      <w:r>
        <w:t>“objetos como objetos” estava confuso. Tentei consertar mas vejam se ainda faz sentido</w:t>
      </w:r>
    </w:p>
  </w:comment>
  <w:comment w:id="175" w:author="Fabio R. de Miranda" w:date="2008-06-15T17:34:00Z" w:initials="FRdM">
    <w:p w:rsidR="000213E1" w:rsidRDefault="000213E1">
      <w:pPr>
        <w:pStyle w:val="Textodecomentrio"/>
      </w:pPr>
      <w:r>
        <w:rPr>
          <w:rStyle w:val="Refdecomentrio"/>
        </w:rPr>
        <w:annotationRef/>
      </w:r>
      <w:r>
        <w:t>Como assim? É impossível exportar geometria com texturas?</w:t>
      </w:r>
    </w:p>
  </w:comment>
  <w:comment w:id="176" w:author="Fabio R. de Miranda" w:date="2008-06-15T17:34:00Z" w:initials="FRdM">
    <w:p w:rsidR="000213E1" w:rsidRDefault="000213E1">
      <w:pPr>
        <w:pStyle w:val="Textodecomentrio"/>
      </w:pPr>
      <w:r>
        <w:rPr>
          <w:rStyle w:val="Refdecomentrio"/>
        </w:rPr>
        <w:annotationRef/>
      </w:r>
      <w:r>
        <w:t>VocÊs chegaram a pensar em tentar um terreno com _menos_ polígonos? É algo que todo mundo vai perguntar</w:t>
      </w:r>
    </w:p>
  </w:comment>
  <w:comment w:id="179" w:author="Fabio R. de Miranda" w:date="2008-06-15T17:34:00Z" w:initials="FRdM">
    <w:p w:rsidR="000213E1" w:rsidRDefault="000213E1">
      <w:pPr>
        <w:pStyle w:val="Textodecomentrio"/>
      </w:pPr>
      <w:r>
        <w:rPr>
          <w:rStyle w:val="Refdecomentrio"/>
        </w:rPr>
        <w:annotationRef/>
      </w:r>
      <w:r>
        <w:t>Dependendo do tamanho (w x h) do terreno, esta estratégia é incrivelmente dispendiosa do ponto de vista de número de polígonos.</w:t>
      </w:r>
    </w:p>
    <w:p w:rsidR="000213E1" w:rsidRDefault="000213E1">
      <w:pPr>
        <w:pStyle w:val="Textodecomentrio"/>
      </w:pPr>
    </w:p>
    <w:p w:rsidR="000213E1" w:rsidRDefault="000213E1">
      <w:pPr>
        <w:pStyle w:val="Textodecomentrio"/>
      </w:pPr>
      <w:r>
        <w:t>Vocês conseguem argumentar (talvez com benchmarks) que esta técnica tem alguma vantagem na medida em que só cria os polígonos durante o loop de render, evitando que transitem por toda a memória?</w:t>
      </w:r>
    </w:p>
  </w:comment>
  <w:comment w:id="186" w:author="Fabio R. de Miranda" w:date="2008-06-15T17:34:00Z" w:initials="FRdM">
    <w:p w:rsidR="000213E1" w:rsidRDefault="000213E1">
      <w:pPr>
        <w:pStyle w:val="Textodecomentrio"/>
      </w:pPr>
      <w:r>
        <w:rPr>
          <w:rStyle w:val="Refdecomentrio"/>
        </w:rPr>
        <w:annotationRef/>
      </w:r>
      <w:r>
        <w:t>Pessoal</w:t>
      </w:r>
    </w:p>
    <w:p w:rsidR="000213E1" w:rsidRDefault="000213E1">
      <w:pPr>
        <w:pStyle w:val="Textodecomentrio"/>
      </w:pPr>
    </w:p>
    <w:p w:rsidR="000213E1" w:rsidRDefault="000213E1">
      <w:pPr>
        <w:pStyle w:val="Textodecomentrio"/>
      </w:pPr>
      <w:r>
        <w:t>Este fluxo está ótimo.</w:t>
      </w:r>
    </w:p>
    <w:p w:rsidR="000213E1" w:rsidRDefault="000213E1">
      <w:pPr>
        <w:pStyle w:val="Textodecomentrio"/>
      </w:pPr>
    </w:p>
    <w:p w:rsidR="000213E1" w:rsidRDefault="000213E1">
      <w:pPr>
        <w:pStyle w:val="Textodecomentrio"/>
      </w:pPr>
      <w:r>
        <w:t>O problema é que há um contraste no texto de vocês todo entre a dedicação com que se explica detalhe e a ausência de explicações para as visões gerais.</w:t>
      </w:r>
    </w:p>
    <w:p w:rsidR="000213E1" w:rsidRDefault="000213E1">
      <w:pPr>
        <w:pStyle w:val="Textodecomentrio"/>
      </w:pPr>
    </w:p>
    <w:p w:rsidR="000213E1" w:rsidRDefault="000213E1">
      <w:pPr>
        <w:pStyle w:val="Textodecomentrio"/>
      </w:pPr>
      <w:r>
        <w:t>Procurar exportar para algo vetorial (tipo WMF) para não ficar ruim após rescale</w:t>
      </w:r>
    </w:p>
  </w:comment>
  <w:comment w:id="193" w:author="Fabio R. de Miranda" w:date="2008-06-15T17:34:00Z" w:initials="FRdM">
    <w:p w:rsidR="000213E1" w:rsidRDefault="000213E1">
      <w:pPr>
        <w:pStyle w:val="Textodecomentrio"/>
      </w:pPr>
      <w:r>
        <w:rPr>
          <w:rStyle w:val="Refdecomentrio"/>
        </w:rPr>
        <w:annotationRef/>
      </w:r>
      <w:r>
        <w:t>Sugestão: colocar este módulo antes dos outros</w:t>
      </w:r>
    </w:p>
  </w:comment>
  <w:comment w:id="196" w:author="Fabio R. de Miranda" w:date="2008-06-15T17:34:00Z" w:initials="FRdM">
    <w:p w:rsidR="000213E1" w:rsidRDefault="000213E1">
      <w:pPr>
        <w:pStyle w:val="Textodecomentrio"/>
      </w:pPr>
      <w:r>
        <w:rPr>
          <w:rStyle w:val="Refdecomentrio"/>
        </w:rPr>
        <w:annotationRef/>
      </w:r>
      <w:r>
        <w:t>No texto, explicar em algum lugar esta figura, fazendo referência a ela</w:t>
      </w:r>
    </w:p>
  </w:comment>
  <w:comment w:id="197" w:author="Fabio R. de Miranda" w:date="2008-06-15T17:34:00Z" w:initials="FRdM">
    <w:p w:rsidR="000213E1" w:rsidRDefault="000213E1">
      <w:pPr>
        <w:pStyle w:val="Textodecomentrio"/>
      </w:pPr>
      <w:r>
        <w:rPr>
          <w:rStyle w:val="Refdecomentrio"/>
        </w:rPr>
        <w:annotationRef/>
      </w:r>
      <w:r>
        <w:t>Sugestão: transformar numa tabela simples</w:t>
      </w:r>
    </w:p>
  </w:comment>
  <w:comment w:id="198" w:author="Fabio R. de Miranda" w:date="2008-06-15T17:34:00Z" w:initials="FRdM">
    <w:p w:rsidR="000213E1" w:rsidRDefault="000213E1">
      <w:pPr>
        <w:pStyle w:val="Textodecomentrio"/>
      </w:pPr>
      <w:r>
        <w:rPr>
          <w:rStyle w:val="Refdecomentrio"/>
        </w:rPr>
        <w:annotationRef/>
      </w:r>
      <w:r>
        <w:t>Novamente: sugiro transformar numa tabela simples</w:t>
      </w:r>
    </w:p>
  </w:comment>
  <w:comment w:id="199" w:author="Fabio R. de Miranda" w:date="2008-06-15T17:34:00Z" w:initials="FRdM">
    <w:p w:rsidR="000213E1" w:rsidRDefault="000213E1">
      <w:pPr>
        <w:pStyle w:val="Textodecomentrio"/>
      </w:pPr>
      <w:r>
        <w:rPr>
          <w:rStyle w:val="Refdecomentrio"/>
        </w:rPr>
        <w:annotationRef/>
      </w:r>
      <w:r>
        <w:t>Seria muito bom mostrar um screenshot de cada uma destas telas</w:t>
      </w:r>
    </w:p>
  </w:comment>
  <w:comment w:id="218" w:author="Fabio R. de Miranda" w:date="2008-06-15T17:34:00Z" w:initials="FRdM">
    <w:p w:rsidR="000213E1" w:rsidRDefault="000213E1">
      <w:pPr>
        <w:pStyle w:val="Textodecomentrio"/>
      </w:pPr>
      <w:r>
        <w:rPr>
          <w:rStyle w:val="Refdecomentrio"/>
        </w:rPr>
        <w:annotationRef/>
      </w:r>
      <w:r>
        <w:t>Apesar de eu ser contra código na monografia, talvez valha a pena colocar dentro de um box a assinatura  desta delegate (a linha com a declaração)</w:t>
      </w:r>
    </w:p>
  </w:comment>
  <w:comment w:id="228" w:author="Fabio R. de Miranda" w:date="2008-06-15T17:34:00Z" w:initials="FRdM">
    <w:p w:rsidR="000213E1" w:rsidRDefault="000213E1">
      <w:pPr>
        <w:pStyle w:val="Textodecomentrio"/>
      </w:pPr>
      <w:r>
        <w:rPr>
          <w:rStyle w:val="Refdecomentrio"/>
        </w:rPr>
        <w:annotationRef/>
      </w:r>
      <w:r>
        <w:t>Esta imagem está fazendo bastante falta</w:t>
      </w:r>
    </w:p>
  </w:comment>
  <w:comment w:id="260" w:author="Fabio R. de Miranda" w:date="2008-06-15T17:34:00Z" w:initials="FRdM">
    <w:p w:rsidR="000213E1" w:rsidRDefault="000213E1">
      <w:pPr>
        <w:pStyle w:val="Textodecomentrio"/>
      </w:pPr>
      <w:r>
        <w:rPr>
          <w:rStyle w:val="Refdecomentrio"/>
        </w:rPr>
        <w:annotationRef/>
      </w:r>
      <w:r>
        <w:t>Para um trabalho do tamanho do de vocês o conjunto de referências está bem fraco.</w:t>
      </w:r>
    </w:p>
    <w:p w:rsidR="000213E1" w:rsidRDefault="000213E1">
      <w:pPr>
        <w:pStyle w:val="Textodecomentrio"/>
      </w:pPr>
      <w:r>
        <w:t>Há alguns papers da área de multi-toque, entre eles do próprio Han, que poderiam ser citados.</w:t>
      </w:r>
    </w:p>
    <w:p w:rsidR="000213E1" w:rsidRDefault="000213E1">
      <w:pPr>
        <w:pStyle w:val="Textodecomentrio"/>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75B7" w:rsidRDefault="005975B7">
      <w:pPr>
        <w:spacing w:before="0" w:after="0" w:line="240" w:lineRule="auto"/>
      </w:pPr>
      <w:r>
        <w:separator/>
      </w:r>
    </w:p>
  </w:endnote>
  <w:endnote w:type="continuationSeparator" w:id="1">
    <w:p w:rsidR="005975B7" w:rsidRDefault="005975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75B7" w:rsidRDefault="005975B7">
      <w:pPr>
        <w:spacing w:before="0" w:after="0" w:line="240" w:lineRule="auto"/>
      </w:pPr>
      <w:r>
        <w:separator/>
      </w:r>
    </w:p>
  </w:footnote>
  <w:footnote w:type="continuationSeparator" w:id="1">
    <w:p w:rsidR="005975B7" w:rsidRDefault="005975B7">
      <w:pPr>
        <w:spacing w:before="0" w:after="0" w:line="240" w:lineRule="auto"/>
      </w:pPr>
      <w:r>
        <w:continuationSeparator/>
      </w:r>
    </w:p>
  </w:footnote>
  <w:footnote w:id="2">
    <w:p w:rsidR="000213E1" w:rsidRDefault="000213E1" w:rsidP="00944A96">
      <w:pPr>
        <w:pStyle w:val="Textodenotaderodap"/>
      </w:pPr>
      <w:r>
        <w:rPr>
          <w:rStyle w:val="Refdenotaderodap"/>
        </w:rPr>
        <w:footnoteRef/>
      </w:r>
      <w:r>
        <w:t xml:space="preserve"> Divisão de pesquisas e treinamento avançado de Ciência da Computação e Matemática da Universidade de Nova Iorque, Estados Unidos da América.</w:t>
      </w:r>
    </w:p>
  </w:footnote>
  <w:footnote w:id="3">
    <w:p w:rsidR="000213E1" w:rsidRDefault="000213E1" w:rsidP="00E23F62">
      <w:pPr>
        <w:pStyle w:val="Textodenotaderodap"/>
      </w:pPr>
      <w:r>
        <w:rPr>
          <w:rStyle w:val="Refdenotaderodap"/>
        </w:rPr>
        <w:footnoteRef/>
      </w:r>
      <w:r>
        <w:t xml:space="preserve"> Imagens únicas, geradas através de algoritmo usado na visão computacional para obter informações sobre o mundo real.</w:t>
      </w:r>
    </w:p>
  </w:footnote>
  <w:footnote w:id="4">
    <w:p w:rsidR="000213E1" w:rsidRDefault="000213E1" w:rsidP="005A7093">
      <w:pPr>
        <w:pStyle w:val="Textodenotaderodap"/>
      </w:pPr>
      <w:r>
        <w:rPr>
          <w:rStyle w:val="Refdenotaderodap"/>
        </w:rPr>
        <w:footnoteRef/>
      </w:r>
      <w:r>
        <w:t xml:space="preserve"> Stratos: E</w:t>
      </w:r>
      <w:r w:rsidRPr="00ED0DB2">
        <w:t>x</w:t>
      </w:r>
      <w:r>
        <w:t>ército, A</w:t>
      </w:r>
      <w:r w:rsidRPr="00ED0DB2">
        <w:t>go</w:t>
      </w:r>
      <w:r>
        <w:t>: Liderança.</w:t>
      </w:r>
    </w:p>
  </w:footnote>
  <w:footnote w:id="5">
    <w:p w:rsidR="000213E1" w:rsidRDefault="000213E1" w:rsidP="005A7093">
      <w:pPr>
        <w:pStyle w:val="Textodenotaderodap"/>
      </w:pPr>
      <w:r>
        <w:rPr>
          <w:rStyle w:val="Refdenotaderodap"/>
        </w:rPr>
        <w:footnoteRef/>
      </w:r>
      <w:r>
        <w:t xml:space="preserve"> Agência espacial norte-americana</w:t>
      </w:r>
    </w:p>
  </w:footnote>
  <w:footnote w:id="6">
    <w:p w:rsidR="000213E1" w:rsidRDefault="000213E1" w:rsidP="005A7093">
      <w:pPr>
        <w:pStyle w:val="Textodenotaderodap"/>
      </w:pPr>
      <w:r>
        <w:rPr>
          <w:rStyle w:val="Refdenotaderodap"/>
        </w:rPr>
        <w:footnoteRef/>
      </w:r>
      <w:r>
        <w:t xml:space="preserve"> </w:t>
      </w:r>
      <w:r w:rsidRPr="00C0331A">
        <w:t>http://www.newhorizons.org/strategies/literacy/kestrel.htm</w:t>
      </w:r>
    </w:p>
  </w:footnote>
  <w:footnote w:id="7">
    <w:p w:rsidR="000213E1" w:rsidRDefault="000213E1">
      <w:pPr>
        <w:pStyle w:val="Textodenotaderodap"/>
      </w:pPr>
      <w:r>
        <w:rPr>
          <w:rStyle w:val="Refdenotaderodap"/>
        </w:rPr>
        <w:footnoteRef/>
      </w:r>
      <w:r>
        <w:t xml:space="preserve"> </w:t>
      </w:r>
      <w:r w:rsidRPr="00221E1E">
        <w:t>http://nuigroup.com</w:t>
      </w:r>
    </w:p>
  </w:footnote>
  <w:footnote w:id="8">
    <w:p w:rsidR="000213E1" w:rsidRDefault="000213E1">
      <w:pPr>
        <w:pStyle w:val="Textodenotaderodap"/>
      </w:pPr>
      <w:r>
        <w:rPr>
          <w:rStyle w:val="Refdenotaderodap"/>
        </w:rPr>
        <w:footnoteRef/>
      </w:r>
      <w:r>
        <w:t xml:space="preserve"> </w:t>
      </w:r>
      <w:r w:rsidRPr="00221E1E">
        <w:t>http://whitenoiseaudio.com</w:t>
      </w:r>
    </w:p>
  </w:footnote>
  <w:footnote w:id="9">
    <w:p w:rsidR="000213E1" w:rsidRDefault="000213E1">
      <w:pPr>
        <w:pStyle w:val="Textodenotaderodap"/>
      </w:pPr>
      <w:r>
        <w:rPr>
          <w:rStyle w:val="Refdenotaderodap"/>
        </w:rPr>
        <w:footnoteRef/>
      </w:r>
      <w:r>
        <w:t xml:space="preserve"> </w:t>
      </w:r>
      <w:r w:rsidRPr="004A3670">
        <w:t>http://www.rosco.com/</w:t>
      </w:r>
    </w:p>
  </w:footnote>
  <w:footnote w:id="10">
    <w:p w:rsidR="000213E1" w:rsidRDefault="000213E1">
      <w:pPr>
        <w:pStyle w:val="Textodenotaderodap"/>
      </w:pPr>
      <w:r>
        <w:rPr>
          <w:rStyle w:val="Refdenotaderodap"/>
        </w:rPr>
        <w:footnoteRef/>
      </w:r>
      <w:r>
        <w:t xml:space="preserve"> Operações executadas pelo processador de uma placa de vídeo, sobre a cor de cada píxel de uma imagem, com o objetivo de aplicar texturas, efeitos, sombras e explosões.</w:t>
      </w:r>
    </w:p>
  </w:footnote>
  <w:footnote w:id="11">
    <w:p w:rsidR="000213E1" w:rsidRDefault="000213E1">
      <w:pPr>
        <w:pStyle w:val="Textodenotaderodap"/>
      </w:pPr>
      <w:r>
        <w:rPr>
          <w:rStyle w:val="Refdenotaderodap"/>
        </w:rPr>
        <w:footnoteRef/>
      </w:r>
      <w:r>
        <w:t xml:space="preserve"> Operações matemáticas executadas pelo processador de uma placa de vídeo, sobre os vértices de um objeto 3D, com o objetivo de adicionar efeitos e alterar sua aparência.</w:t>
      </w:r>
    </w:p>
  </w:footnote>
  <w:footnote w:id="12">
    <w:p w:rsidR="000213E1" w:rsidRDefault="000213E1">
      <w:pPr>
        <w:pStyle w:val="Textodenotaderodap"/>
      </w:pPr>
      <w:r>
        <w:rPr>
          <w:rStyle w:val="Refdenotaderodap"/>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0213E1" w:rsidRDefault="000213E1">
      <w:pPr>
        <w:pStyle w:val="Textodenotaderodap"/>
      </w:pPr>
      <w:r>
        <w:rPr>
          <w:rStyle w:val="Refdenotaderodap"/>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0213E1" w:rsidRDefault="000213E1">
      <w:pPr>
        <w:pStyle w:val="Textodenotaderodap"/>
      </w:pPr>
      <w:r>
        <w:rPr>
          <w:rStyle w:val="Refdenotaderodap"/>
        </w:rPr>
        <w:footnoteRef/>
      </w:r>
      <w:r>
        <w:t xml:space="preserve"> </w:t>
      </w:r>
      <w:r w:rsidRPr="003C7619">
        <w:t>http://www.e-onsoftware.com/products/vue/vue_6_xstream/</w:t>
      </w:r>
    </w:p>
  </w:footnote>
  <w:footnote w:id="15">
    <w:p w:rsidR="000213E1" w:rsidRDefault="000213E1">
      <w:pPr>
        <w:pStyle w:val="Textodenotaderodap"/>
      </w:pPr>
      <w:r>
        <w:rPr>
          <w:rStyle w:val="Refdenotaderodap"/>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Ttulo1"/>
      <w:lvlText w:val="%1."/>
      <w:lvlJc w:val="left"/>
      <w:pPr>
        <w:tabs>
          <w:tab w:val="num" w:pos="851"/>
        </w:tabs>
        <w:ind w:left="0" w:firstLine="0"/>
      </w:pPr>
      <w:rPr>
        <w:rFonts w:hint="default"/>
      </w:rPr>
    </w:lvl>
    <w:lvl w:ilvl="1">
      <w:start w:val="1"/>
      <w:numFmt w:val="decimal"/>
      <w:pStyle w:val="Ttulo2"/>
      <w:lvlText w:val="%1.%2."/>
      <w:lvlJc w:val="left"/>
      <w:pPr>
        <w:tabs>
          <w:tab w:val="num" w:pos="851"/>
        </w:tabs>
        <w:ind w:left="0" w:firstLine="0"/>
      </w:pPr>
      <w:rPr>
        <w:rFonts w:hint="default"/>
      </w:rPr>
    </w:lvl>
    <w:lvl w:ilvl="2">
      <w:start w:val="1"/>
      <w:numFmt w:val="decimal"/>
      <w:pStyle w:val="Ttulo3"/>
      <w:lvlText w:val="%1.%2.%3."/>
      <w:lvlJc w:val="left"/>
      <w:pPr>
        <w:tabs>
          <w:tab w:val="num" w:pos="851"/>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Ttulo6"/>
      <w:lvlText w:val="%1.%2.%3.%4.%5.%6."/>
      <w:lvlJc w:val="left"/>
      <w:pPr>
        <w:tabs>
          <w:tab w:val="num" w:pos="851"/>
        </w:tabs>
        <w:ind w:left="0" w:firstLine="0"/>
      </w:pPr>
      <w:rPr>
        <w:rFonts w:hint="default"/>
      </w:rPr>
    </w:lvl>
    <w:lvl w:ilvl="6">
      <w:start w:val="1"/>
      <w:numFmt w:val="decimal"/>
      <w:pStyle w:val="Ttulo7"/>
      <w:lvlText w:val="%1.%2.%3.%4.%5.%6.%7."/>
      <w:lvlJc w:val="left"/>
      <w:pPr>
        <w:tabs>
          <w:tab w:val="num" w:pos="851"/>
        </w:tabs>
        <w:ind w:left="0" w:firstLine="0"/>
      </w:pPr>
      <w:rPr>
        <w:rFonts w:hint="default"/>
      </w:rPr>
    </w:lvl>
    <w:lvl w:ilvl="7">
      <w:start w:val="1"/>
      <w:numFmt w:val="decimal"/>
      <w:pStyle w:val="Ttulo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Corpodetexto"/>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13E1"/>
    <w:rsid w:val="00023774"/>
    <w:rsid w:val="0003375C"/>
    <w:rsid w:val="00040E91"/>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2E61"/>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E795C"/>
    <w:rsid w:val="000F7638"/>
    <w:rsid w:val="00106CD9"/>
    <w:rsid w:val="00107775"/>
    <w:rsid w:val="00112A54"/>
    <w:rsid w:val="001151F9"/>
    <w:rsid w:val="00120026"/>
    <w:rsid w:val="00122A2F"/>
    <w:rsid w:val="00126327"/>
    <w:rsid w:val="00133003"/>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C083F"/>
    <w:rsid w:val="001C099D"/>
    <w:rsid w:val="001C31E6"/>
    <w:rsid w:val="001C640A"/>
    <w:rsid w:val="001D0BCF"/>
    <w:rsid w:val="001D0FBC"/>
    <w:rsid w:val="001D1EF9"/>
    <w:rsid w:val="001D31C3"/>
    <w:rsid w:val="001D5656"/>
    <w:rsid w:val="001D60CB"/>
    <w:rsid w:val="001E05D1"/>
    <w:rsid w:val="001E144C"/>
    <w:rsid w:val="001E1D71"/>
    <w:rsid w:val="001E3B6E"/>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36EF"/>
    <w:rsid w:val="00234CD4"/>
    <w:rsid w:val="00236587"/>
    <w:rsid w:val="00240A74"/>
    <w:rsid w:val="00241F41"/>
    <w:rsid w:val="0024442E"/>
    <w:rsid w:val="0024538C"/>
    <w:rsid w:val="00245CEF"/>
    <w:rsid w:val="00246122"/>
    <w:rsid w:val="00252E64"/>
    <w:rsid w:val="0025388C"/>
    <w:rsid w:val="002644ED"/>
    <w:rsid w:val="0026672D"/>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5947"/>
    <w:rsid w:val="00326AD2"/>
    <w:rsid w:val="00334C58"/>
    <w:rsid w:val="00336BC2"/>
    <w:rsid w:val="00336DF8"/>
    <w:rsid w:val="00341578"/>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A7C"/>
    <w:rsid w:val="003A380F"/>
    <w:rsid w:val="003A423D"/>
    <w:rsid w:val="003A7601"/>
    <w:rsid w:val="003B147E"/>
    <w:rsid w:val="003B4EBB"/>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697"/>
    <w:rsid w:val="004E5C10"/>
    <w:rsid w:val="004E724B"/>
    <w:rsid w:val="004F143E"/>
    <w:rsid w:val="004F3DF4"/>
    <w:rsid w:val="004F7149"/>
    <w:rsid w:val="004F776D"/>
    <w:rsid w:val="004F7DED"/>
    <w:rsid w:val="00505EEC"/>
    <w:rsid w:val="00506298"/>
    <w:rsid w:val="00506854"/>
    <w:rsid w:val="005122C3"/>
    <w:rsid w:val="00513AAC"/>
    <w:rsid w:val="00517ED4"/>
    <w:rsid w:val="005249AE"/>
    <w:rsid w:val="00525231"/>
    <w:rsid w:val="0052616C"/>
    <w:rsid w:val="00527297"/>
    <w:rsid w:val="00532C41"/>
    <w:rsid w:val="0054113D"/>
    <w:rsid w:val="00547FAC"/>
    <w:rsid w:val="00551B1E"/>
    <w:rsid w:val="00567380"/>
    <w:rsid w:val="00570E02"/>
    <w:rsid w:val="005713D3"/>
    <w:rsid w:val="00581452"/>
    <w:rsid w:val="00584B6C"/>
    <w:rsid w:val="005908F4"/>
    <w:rsid w:val="005934E4"/>
    <w:rsid w:val="00595A70"/>
    <w:rsid w:val="005975B7"/>
    <w:rsid w:val="005A084D"/>
    <w:rsid w:val="005A7093"/>
    <w:rsid w:val="005B5900"/>
    <w:rsid w:val="005B6168"/>
    <w:rsid w:val="005C36C6"/>
    <w:rsid w:val="005C71A5"/>
    <w:rsid w:val="005D010C"/>
    <w:rsid w:val="005D1FE1"/>
    <w:rsid w:val="005D47D2"/>
    <w:rsid w:val="005D527E"/>
    <w:rsid w:val="005D60AA"/>
    <w:rsid w:val="005D731B"/>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B0870"/>
    <w:rsid w:val="006B2008"/>
    <w:rsid w:val="006B34F0"/>
    <w:rsid w:val="006C033E"/>
    <w:rsid w:val="006C1B5D"/>
    <w:rsid w:val="006C299B"/>
    <w:rsid w:val="006C2F42"/>
    <w:rsid w:val="006D62D3"/>
    <w:rsid w:val="006D7DBB"/>
    <w:rsid w:val="006E0150"/>
    <w:rsid w:val="006E1295"/>
    <w:rsid w:val="006E29DC"/>
    <w:rsid w:val="006E368F"/>
    <w:rsid w:val="006E3D2A"/>
    <w:rsid w:val="006E745D"/>
    <w:rsid w:val="006F1FDE"/>
    <w:rsid w:val="006F3795"/>
    <w:rsid w:val="00700068"/>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3199"/>
    <w:rsid w:val="007A4916"/>
    <w:rsid w:val="007A4CDB"/>
    <w:rsid w:val="007A66CF"/>
    <w:rsid w:val="007A7C7D"/>
    <w:rsid w:val="007B58AC"/>
    <w:rsid w:val="007C063B"/>
    <w:rsid w:val="007C119E"/>
    <w:rsid w:val="007C139A"/>
    <w:rsid w:val="007C392A"/>
    <w:rsid w:val="007C3B37"/>
    <w:rsid w:val="007C40C2"/>
    <w:rsid w:val="007C4134"/>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62A7"/>
    <w:rsid w:val="008202DA"/>
    <w:rsid w:val="008214E1"/>
    <w:rsid w:val="00835F7D"/>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491"/>
    <w:rsid w:val="00881916"/>
    <w:rsid w:val="00882B64"/>
    <w:rsid w:val="008861EC"/>
    <w:rsid w:val="00891B74"/>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AC0"/>
    <w:rsid w:val="008E5529"/>
    <w:rsid w:val="008E5C7B"/>
    <w:rsid w:val="008E6593"/>
    <w:rsid w:val="008E6FB8"/>
    <w:rsid w:val="008F3385"/>
    <w:rsid w:val="008F40DF"/>
    <w:rsid w:val="00900638"/>
    <w:rsid w:val="00903D22"/>
    <w:rsid w:val="00907F0D"/>
    <w:rsid w:val="009146FC"/>
    <w:rsid w:val="00916E0D"/>
    <w:rsid w:val="009172F1"/>
    <w:rsid w:val="0091737B"/>
    <w:rsid w:val="00920EBF"/>
    <w:rsid w:val="00926F64"/>
    <w:rsid w:val="00932D6F"/>
    <w:rsid w:val="0093367C"/>
    <w:rsid w:val="00944A96"/>
    <w:rsid w:val="009514F8"/>
    <w:rsid w:val="00954CCE"/>
    <w:rsid w:val="00955343"/>
    <w:rsid w:val="00961F47"/>
    <w:rsid w:val="00975D6C"/>
    <w:rsid w:val="00986D91"/>
    <w:rsid w:val="00987C7F"/>
    <w:rsid w:val="00990839"/>
    <w:rsid w:val="009908CF"/>
    <w:rsid w:val="00993C66"/>
    <w:rsid w:val="00995E53"/>
    <w:rsid w:val="00996597"/>
    <w:rsid w:val="009975F7"/>
    <w:rsid w:val="009A4ED6"/>
    <w:rsid w:val="009B3572"/>
    <w:rsid w:val="009B3867"/>
    <w:rsid w:val="009B7685"/>
    <w:rsid w:val="009C0AD5"/>
    <w:rsid w:val="009C3352"/>
    <w:rsid w:val="009D1321"/>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76D0"/>
    <w:rsid w:val="00A3369E"/>
    <w:rsid w:val="00A33FBC"/>
    <w:rsid w:val="00A428B5"/>
    <w:rsid w:val="00A43F5B"/>
    <w:rsid w:val="00A4463B"/>
    <w:rsid w:val="00A44F34"/>
    <w:rsid w:val="00A51C35"/>
    <w:rsid w:val="00A51D11"/>
    <w:rsid w:val="00A522C3"/>
    <w:rsid w:val="00A53320"/>
    <w:rsid w:val="00A54686"/>
    <w:rsid w:val="00A57927"/>
    <w:rsid w:val="00A60E9F"/>
    <w:rsid w:val="00A6167A"/>
    <w:rsid w:val="00A650AE"/>
    <w:rsid w:val="00A708BE"/>
    <w:rsid w:val="00A73D20"/>
    <w:rsid w:val="00A77356"/>
    <w:rsid w:val="00A8166F"/>
    <w:rsid w:val="00A95280"/>
    <w:rsid w:val="00A9622E"/>
    <w:rsid w:val="00A977C0"/>
    <w:rsid w:val="00AA0254"/>
    <w:rsid w:val="00AA1314"/>
    <w:rsid w:val="00AB450E"/>
    <w:rsid w:val="00AB68EC"/>
    <w:rsid w:val="00AB7ED2"/>
    <w:rsid w:val="00AC1E2A"/>
    <w:rsid w:val="00AC244C"/>
    <w:rsid w:val="00AC25DE"/>
    <w:rsid w:val="00AC3DDB"/>
    <w:rsid w:val="00AD3F24"/>
    <w:rsid w:val="00AD429B"/>
    <w:rsid w:val="00AD4A57"/>
    <w:rsid w:val="00AD5BF5"/>
    <w:rsid w:val="00AD7089"/>
    <w:rsid w:val="00AE17BD"/>
    <w:rsid w:val="00AE32CC"/>
    <w:rsid w:val="00AE4A66"/>
    <w:rsid w:val="00AF506E"/>
    <w:rsid w:val="00AF7234"/>
    <w:rsid w:val="00B075E3"/>
    <w:rsid w:val="00B15916"/>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4B2F"/>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4DCB"/>
    <w:rsid w:val="00C87654"/>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244C"/>
    <w:rsid w:val="00D93512"/>
    <w:rsid w:val="00D94A13"/>
    <w:rsid w:val="00D950E3"/>
    <w:rsid w:val="00D95ECA"/>
    <w:rsid w:val="00DA2585"/>
    <w:rsid w:val="00DA4CBF"/>
    <w:rsid w:val="00DA4D58"/>
    <w:rsid w:val="00DA5123"/>
    <w:rsid w:val="00DA5EEC"/>
    <w:rsid w:val="00DC36C3"/>
    <w:rsid w:val="00DC4176"/>
    <w:rsid w:val="00DC6B58"/>
    <w:rsid w:val="00DE2186"/>
    <w:rsid w:val="00DE3E49"/>
    <w:rsid w:val="00DE43CD"/>
    <w:rsid w:val="00DE45CC"/>
    <w:rsid w:val="00DE50F4"/>
    <w:rsid w:val="00DE66C3"/>
    <w:rsid w:val="00E04FE9"/>
    <w:rsid w:val="00E0517D"/>
    <w:rsid w:val="00E1606F"/>
    <w:rsid w:val="00E2040F"/>
    <w:rsid w:val="00E23F62"/>
    <w:rsid w:val="00E258FF"/>
    <w:rsid w:val="00E27C37"/>
    <w:rsid w:val="00E32396"/>
    <w:rsid w:val="00E324BC"/>
    <w:rsid w:val="00E337F3"/>
    <w:rsid w:val="00E3422D"/>
    <w:rsid w:val="00E35F1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61B3B"/>
    <w:rsid w:val="00F62046"/>
    <w:rsid w:val="00F641DA"/>
    <w:rsid w:val="00F733C4"/>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Ttulo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Ttulo2">
    <w:name w:val="heading 2"/>
    <w:basedOn w:val="Ttulo1"/>
    <w:next w:val="Normal"/>
    <w:qFormat/>
    <w:rsid w:val="00866DD9"/>
    <w:pPr>
      <w:pageBreakBefore w:val="0"/>
      <w:numPr>
        <w:ilvl w:val="1"/>
      </w:numPr>
      <w:tabs>
        <w:tab w:val="num" w:pos="0"/>
      </w:tabs>
      <w:spacing w:before="360" w:after="120"/>
      <w:outlineLvl w:val="1"/>
    </w:pPr>
    <w:rPr>
      <w:caps w:val="0"/>
      <w:sz w:val="28"/>
      <w:szCs w:val="28"/>
    </w:rPr>
  </w:style>
  <w:style w:type="paragraph" w:styleId="Ttulo3">
    <w:name w:val="heading 3"/>
    <w:basedOn w:val="Ttulo2"/>
    <w:next w:val="Normal"/>
    <w:qFormat/>
    <w:rsid w:val="00060FC4"/>
    <w:pPr>
      <w:numPr>
        <w:ilvl w:val="2"/>
      </w:numPr>
      <w:tabs>
        <w:tab w:val="clear" w:pos="851"/>
        <w:tab w:val="num" w:pos="0"/>
        <w:tab w:val="left" w:pos="1134"/>
      </w:tabs>
      <w:outlineLvl w:val="2"/>
    </w:pPr>
    <w:rPr>
      <w:sz w:val="24"/>
      <w:szCs w:val="24"/>
    </w:rPr>
  </w:style>
  <w:style w:type="paragraph" w:styleId="Ttulo4">
    <w:name w:val="heading 4"/>
    <w:basedOn w:val="Ttulo3"/>
    <w:next w:val="Normal"/>
    <w:qFormat/>
    <w:rsid w:val="00060FC4"/>
    <w:pPr>
      <w:numPr>
        <w:ilvl w:val="3"/>
      </w:numPr>
      <w:tabs>
        <w:tab w:val="clear" w:pos="851"/>
        <w:tab w:val="num" w:pos="0"/>
      </w:tabs>
      <w:outlineLvl w:val="3"/>
    </w:pPr>
  </w:style>
  <w:style w:type="paragraph" w:styleId="Ttulo5">
    <w:name w:val="heading 5"/>
    <w:basedOn w:val="Ttulo4"/>
    <w:next w:val="Normal"/>
    <w:qFormat/>
    <w:rsid w:val="00D35286"/>
    <w:pPr>
      <w:numPr>
        <w:ilvl w:val="4"/>
      </w:numPr>
      <w:tabs>
        <w:tab w:val="clear" w:pos="851"/>
        <w:tab w:val="num" w:pos="0"/>
      </w:tabs>
      <w:outlineLvl w:val="4"/>
    </w:pPr>
  </w:style>
  <w:style w:type="paragraph" w:styleId="Ttulo6">
    <w:name w:val="heading 6"/>
    <w:basedOn w:val="Ttulo5"/>
    <w:next w:val="Normal"/>
    <w:qFormat/>
    <w:rsid w:val="00134622"/>
    <w:pPr>
      <w:numPr>
        <w:ilvl w:val="5"/>
      </w:numPr>
      <w:tabs>
        <w:tab w:val="clear" w:pos="851"/>
        <w:tab w:val="clear" w:pos="1134"/>
        <w:tab w:val="num" w:pos="0"/>
        <w:tab w:val="left" w:pos="1418"/>
      </w:tabs>
      <w:outlineLvl w:val="5"/>
    </w:pPr>
  </w:style>
  <w:style w:type="paragraph" w:styleId="Ttulo7">
    <w:name w:val="heading 7"/>
    <w:basedOn w:val="Ttulo6"/>
    <w:next w:val="Normal"/>
    <w:qFormat/>
    <w:rsid w:val="00134622"/>
    <w:pPr>
      <w:numPr>
        <w:ilvl w:val="6"/>
      </w:numPr>
      <w:tabs>
        <w:tab w:val="clear" w:pos="851"/>
        <w:tab w:val="clear" w:pos="1418"/>
        <w:tab w:val="num" w:pos="0"/>
        <w:tab w:val="left" w:pos="1701"/>
      </w:tabs>
      <w:outlineLvl w:val="6"/>
    </w:pPr>
  </w:style>
  <w:style w:type="paragraph" w:styleId="Ttulo8">
    <w:name w:val="heading 8"/>
    <w:basedOn w:val="Ttulo7"/>
    <w:next w:val="Normal"/>
    <w:qFormat/>
    <w:rsid w:val="00134622"/>
    <w:pPr>
      <w:numPr>
        <w:ilvl w:val="7"/>
      </w:numPr>
      <w:tabs>
        <w:tab w:val="clear" w:pos="851"/>
        <w:tab w:val="left" w:pos="0"/>
      </w:tabs>
      <w:outlineLvl w:val="7"/>
    </w:pPr>
    <w:rPr>
      <w:kern w:val="1"/>
    </w:rPr>
  </w:style>
  <w:style w:type="paragraph" w:styleId="Ttulo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racteresdeNotadeRodap">
    <w:name w:val="Caracteres de Nota de Rodapé"/>
    <w:basedOn w:val="Fontepargpadro"/>
    <w:rsid w:val="004C40D6"/>
    <w:rPr>
      <w:rFonts w:ascii="Arial" w:hAnsi="Arial"/>
      <w:b/>
      <w:position w:val="0"/>
      <w:sz w:val="16"/>
      <w:shd w:val="clear" w:color="auto" w:fill="auto"/>
      <w:vertAlign w:val="baseline"/>
    </w:rPr>
  </w:style>
  <w:style w:type="character" w:styleId="TextodoEspaoReservado">
    <w:name w:val="Placeholder Text"/>
    <w:basedOn w:val="Fontepargpadro"/>
    <w:uiPriority w:val="99"/>
    <w:semiHidden/>
    <w:rsid w:val="007D4C33"/>
    <w:rPr>
      <w:color w:val="808080"/>
    </w:rPr>
  </w:style>
  <w:style w:type="character" w:styleId="Nmerodepgina">
    <w:name w:val="page number"/>
    <w:basedOn w:val="Fontepargpadro"/>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HiperlinkVisitado">
    <w:name w:val="FollowedHyperlink"/>
    <w:rsid w:val="00866DD9"/>
    <w:rPr>
      <w:color w:val="auto"/>
      <w:u w:val="none"/>
    </w:rPr>
  </w:style>
  <w:style w:type="character" w:customStyle="1" w:styleId="CaracteresdeNotadeFim">
    <w:name w:val="Caracteres de Nota de Fim"/>
    <w:rsid w:val="00866DD9"/>
    <w:rPr>
      <w:sz w:val="18"/>
    </w:rPr>
  </w:style>
  <w:style w:type="character" w:styleId="Refdenotaderodap">
    <w:name w:val="footnote reference"/>
    <w:semiHidden/>
    <w:rsid w:val="00866DD9"/>
    <w:rPr>
      <w:vertAlign w:val="superscript"/>
    </w:rPr>
  </w:style>
  <w:style w:type="character" w:styleId="Forte">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PargrafodaLista">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Fontepargpadro"/>
    <w:rsid w:val="004C40D6"/>
    <w:rPr>
      <w:sz w:val="16"/>
      <w:szCs w:val="16"/>
    </w:rPr>
  </w:style>
  <w:style w:type="character" w:customStyle="1" w:styleId="Tecla">
    <w:name w:val="Tecla"/>
    <w:basedOn w:val="Fontepargpadro"/>
    <w:rsid w:val="004C40D6"/>
    <w:rPr>
      <w:rFonts w:ascii="Courier New" w:hAnsi="Courier New"/>
      <w:smallCaps/>
      <w:strike w:val="0"/>
      <w:dstrike w:val="0"/>
      <w:emboss/>
      <w:position w:val="0"/>
      <w:sz w:val="20"/>
      <w:shd w:val="clear" w:color="auto" w:fill="D9D9D9"/>
      <w:vertAlign w:val="baseline"/>
    </w:rPr>
  </w:style>
  <w:style w:type="character" w:styleId="Refdenotadefim">
    <w:name w:val="endnote reference"/>
    <w:semiHidden/>
    <w:rsid w:val="00866DD9"/>
    <w:rPr>
      <w:vertAlign w:val="superscript"/>
    </w:rPr>
  </w:style>
  <w:style w:type="paragraph" w:styleId="Corpodetexto">
    <w:name w:val="Body Text"/>
    <w:basedOn w:val="Normal"/>
    <w:next w:val="Normal"/>
    <w:rsid w:val="009C0AD5"/>
  </w:style>
  <w:style w:type="paragraph" w:styleId="Recuodecorpodetexto">
    <w:name w:val="Body Text Indent"/>
    <w:basedOn w:val="Normal"/>
    <w:rsid w:val="00866DD9"/>
    <w:pPr>
      <w:tabs>
        <w:tab w:val="left" w:pos="1134"/>
      </w:tabs>
      <w:ind w:left="1134" w:hanging="425"/>
    </w:pPr>
  </w:style>
  <w:style w:type="paragraph" w:customStyle="1" w:styleId="Captulo">
    <w:name w:val="Capítulo"/>
    <w:basedOn w:val="Normal"/>
    <w:next w:val="Corpodetexto"/>
    <w:rsid w:val="00866DD9"/>
    <w:pPr>
      <w:keepNext/>
      <w:spacing w:before="240"/>
    </w:pPr>
    <w:rPr>
      <w:rFonts w:eastAsia="Lucida Sans Unicode" w:cs="Tahoma"/>
      <w:sz w:val="28"/>
      <w:szCs w:val="28"/>
    </w:rPr>
  </w:style>
  <w:style w:type="character" w:styleId="Refdecomentrio">
    <w:name w:val="annotation reference"/>
    <w:basedOn w:val="Fontepargpadro"/>
    <w:uiPriority w:val="99"/>
    <w:semiHidden/>
    <w:unhideWhenUsed/>
    <w:rsid w:val="005A084D"/>
    <w:rPr>
      <w:sz w:val="16"/>
      <w:szCs w:val="16"/>
    </w:rPr>
  </w:style>
  <w:style w:type="paragraph" w:styleId="Lista">
    <w:name w:val="List"/>
    <w:basedOn w:val="Normal"/>
    <w:rsid w:val="00866DD9"/>
    <w:pPr>
      <w:ind w:left="283" w:hanging="283"/>
    </w:pPr>
  </w:style>
  <w:style w:type="paragraph" w:styleId="Cabealho">
    <w:name w:val="header"/>
    <w:basedOn w:val="Normal"/>
    <w:rsid w:val="00866DD9"/>
    <w:pPr>
      <w:widowControl w:val="0"/>
      <w:tabs>
        <w:tab w:val="center" w:pos="4419"/>
        <w:tab w:val="right" w:pos="8838"/>
      </w:tabs>
      <w:spacing w:after="0" w:line="100" w:lineRule="atLeast"/>
      <w:ind w:firstLine="0"/>
    </w:pPr>
    <w:rPr>
      <w:b/>
    </w:rPr>
  </w:style>
  <w:style w:type="paragraph" w:styleId="Rodap">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Corpodetexto"/>
    <w:rsid w:val="00866DD9"/>
  </w:style>
  <w:style w:type="paragraph" w:styleId="Textodenotaderodap">
    <w:name w:val="footnote text"/>
    <w:basedOn w:val="Normal"/>
    <w:semiHidden/>
    <w:rsid w:val="00866DD9"/>
    <w:pPr>
      <w:spacing w:after="0" w:line="100" w:lineRule="atLeast"/>
      <w:ind w:left="285" w:hanging="285"/>
      <w:jc w:val="left"/>
    </w:pPr>
    <w:rPr>
      <w:sz w:val="18"/>
      <w:szCs w:val="18"/>
    </w:rPr>
  </w:style>
  <w:style w:type="paragraph" w:styleId="Destinatrio">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Textodecomentrio">
    <w:name w:val="annotation text"/>
    <w:basedOn w:val="Normal"/>
    <w:link w:val="Textodecomentrio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TextodecomentrioChar">
    <w:name w:val="Texto de comentário Char"/>
    <w:basedOn w:val="Fontepargpadro"/>
    <w:link w:val="Textodecomentrio"/>
    <w:uiPriority w:val="99"/>
    <w:rsid w:val="005A084D"/>
    <w:rPr>
      <w:lang w:eastAsia="ar-SA"/>
    </w:rPr>
  </w:style>
  <w:style w:type="paragraph" w:styleId="Sumrio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Sumrio2">
    <w:name w:val="toc 2"/>
    <w:basedOn w:val="Sumrio1"/>
    <w:uiPriority w:val="39"/>
    <w:rsid w:val="008861EC"/>
    <w:rPr>
      <w:kern w:val="1"/>
      <w:szCs w:val="22"/>
    </w:rPr>
  </w:style>
  <w:style w:type="paragraph" w:styleId="Sumrio3">
    <w:name w:val="toc 3"/>
    <w:basedOn w:val="Sumrio2"/>
    <w:uiPriority w:val="39"/>
    <w:rsid w:val="008861EC"/>
    <w:rPr>
      <w:szCs w:val="20"/>
    </w:rPr>
  </w:style>
  <w:style w:type="paragraph" w:styleId="Sumrio4">
    <w:name w:val="toc 4"/>
    <w:basedOn w:val="Sumrio3"/>
    <w:uiPriority w:val="39"/>
    <w:rsid w:val="008861EC"/>
    <w:pPr>
      <w:tabs>
        <w:tab w:val="clear" w:pos="9071"/>
        <w:tab w:val="right" w:leader="dot" w:pos="9072"/>
      </w:tabs>
    </w:pPr>
    <w:rPr>
      <w:bCs/>
    </w:rPr>
  </w:style>
  <w:style w:type="paragraph" w:styleId="Sumrio5">
    <w:name w:val="toc 5"/>
    <w:basedOn w:val="Sumrio4"/>
    <w:next w:val="Normal"/>
    <w:semiHidden/>
    <w:rsid w:val="00866DD9"/>
  </w:style>
  <w:style w:type="paragraph" w:styleId="Sumrio6">
    <w:name w:val="toc 6"/>
    <w:basedOn w:val="Sumrio5"/>
    <w:next w:val="Normal"/>
    <w:semiHidden/>
    <w:rsid w:val="00866DD9"/>
  </w:style>
  <w:style w:type="paragraph" w:styleId="Sumrio7">
    <w:name w:val="toc 7"/>
    <w:basedOn w:val="Sumrio6"/>
    <w:next w:val="Normal"/>
    <w:semiHidden/>
    <w:rsid w:val="00866DD9"/>
  </w:style>
  <w:style w:type="paragraph" w:styleId="Sumrio8">
    <w:name w:val="toc 8"/>
    <w:basedOn w:val="Sumrio7"/>
    <w:next w:val="Normal"/>
    <w:semiHidden/>
    <w:rsid w:val="00866DD9"/>
  </w:style>
  <w:style w:type="paragraph" w:styleId="Sumrio9">
    <w:name w:val="toc 9"/>
    <w:basedOn w:val="Sumrio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tulo">
    <w:name w:val="Title"/>
    <w:basedOn w:val="Normal"/>
    <w:next w:val="Corpodetexto"/>
    <w:qFormat/>
    <w:rsid w:val="00866DD9"/>
    <w:pPr>
      <w:keepNext/>
      <w:spacing w:before="240"/>
    </w:pPr>
    <w:rPr>
      <w:rFonts w:eastAsia="MS Mincho" w:cs="Tahoma"/>
      <w:sz w:val="28"/>
      <w:szCs w:val="28"/>
    </w:rPr>
  </w:style>
  <w:style w:type="paragraph" w:styleId="Subttulo">
    <w:name w:val="Subtitle"/>
    <w:basedOn w:val="Ttulo"/>
    <w:next w:val="Corpodetexto"/>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o">
    <w:name w:val="Revision"/>
    <w:hidden/>
    <w:uiPriority w:val="99"/>
    <w:semiHidden/>
    <w:rsid w:val="00FC01F0"/>
    <w:rPr>
      <w:rFonts w:ascii="Arial" w:hAnsi="Arial"/>
      <w:sz w:val="24"/>
      <w:szCs w:val="24"/>
      <w:lang w:eastAsia="ar-SA"/>
    </w:rPr>
  </w:style>
  <w:style w:type="table" w:styleId="Tabelacomgrade">
    <w:name w:val="Table Grid"/>
    <w:basedOn w:val="Tabela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Ttulo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a"/>
    <w:rsid w:val="00866DD9"/>
    <w:pPr>
      <w:ind w:left="425" w:firstLine="425"/>
    </w:pPr>
  </w:style>
  <w:style w:type="paragraph" w:customStyle="1" w:styleId="Subttulosemnmero">
    <w:name w:val="Subtítulo sem número"/>
    <w:basedOn w:val="Ttulo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Textodebalo">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Corpodetexto"/>
    <w:qFormat/>
    <w:rsid w:val="0027472C"/>
    <w:rPr>
      <w:b/>
      <w:i/>
      <w:color w:val="C00000"/>
    </w:rPr>
  </w:style>
  <w:style w:type="paragraph" w:styleId="Legenda">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ndicedeilustraes">
    <w:name w:val="table of figures"/>
    <w:basedOn w:val="Sumrio1"/>
    <w:next w:val="Normal"/>
    <w:uiPriority w:val="99"/>
    <w:unhideWhenUsed/>
    <w:rsid w:val="007E2936"/>
  </w:style>
  <w:style w:type="paragraph" w:customStyle="1" w:styleId="StyleBodyTextItalic">
    <w:name w:val="Style Body Text + Italic"/>
    <w:basedOn w:val="Corpodetexto"/>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Fontepargpadro"/>
    <w:rsid w:val="00AC25DE"/>
    <w:rPr>
      <w:rFonts w:ascii="Times New Roman" w:hAnsi="Times New Roman"/>
      <w:iCs/>
      <w:sz w:val="20"/>
    </w:rPr>
  </w:style>
  <w:style w:type="character" w:customStyle="1" w:styleId="StyleCambriaMathItalic">
    <w:name w:val="Style Cambria Math Italic"/>
    <w:basedOn w:val="Fontepargpadro"/>
    <w:rsid w:val="003A7601"/>
    <w:rPr>
      <w:rFonts w:ascii="Cambria Math" w:hAnsi="Cambria Math"/>
      <w:i/>
      <w:iCs/>
    </w:rPr>
  </w:style>
  <w:style w:type="table" w:customStyle="1" w:styleId="LightShading1">
    <w:name w:val="Light Shading1"/>
    <w:basedOn w:val="Tabela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ela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ela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1-nfase6">
    <w:name w:val="Medium List 1 Accent 6"/>
    <w:basedOn w:val="Tabela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ela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Assuntodocomentrio">
    <w:name w:val="annotation subject"/>
    <w:basedOn w:val="Textodecomentrio"/>
    <w:next w:val="Textodecomentrio"/>
    <w:link w:val="Assuntodocomentrio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AssuntodocomentrioChar">
    <w:name w:val="Assunto do comentário Char"/>
    <w:basedOn w:val="TextodecomentrioChar"/>
    <w:link w:val="Assuntodocomentrio"/>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wmf"/><Relationship Id="rId50" Type="http://schemas.openxmlformats.org/officeDocument/2006/relationships/oleObject" Target="embeddings/oleObject3.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wmf"/><Relationship Id="rId53" Type="http://schemas.openxmlformats.org/officeDocument/2006/relationships/image" Target="media/image41.wmf"/><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oleObject" Target="embeddings/oleObject2.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image" Target="media/image40.wmf"/><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www.lamce.ufrj.br/grva/realidade_aumentad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1.bin"/><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oleObject" Target="embeddings/oleObject5.bin"/><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w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oleObject" Target="embeddings/oleObject4.bin"/><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78D17-4A2E-48AE-B465-FA2E88EFC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103</Pages>
  <Words>19017</Words>
  <Characters>102693</Characters>
  <Application>Microsoft Office Word</Application>
  <DocSecurity>0</DocSecurity>
  <Lines>855</Lines>
  <Paragraphs>242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121468</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Mario</cp:lastModifiedBy>
  <cp:revision>28</cp:revision>
  <cp:lastPrinted>2113-01-01T03:00:00Z</cp:lastPrinted>
  <dcterms:created xsi:type="dcterms:W3CDTF">2008-06-15T17:43:00Z</dcterms:created>
  <dcterms:modified xsi:type="dcterms:W3CDTF">2008-06-17T11:38:00Z</dcterms:modified>
</cp:coreProperties>
</file>