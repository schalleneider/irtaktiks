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9A4ED6" w:rsidP="005F20FE">
            <w:pPr>
              <w:pStyle w:val="Anverso3-Tamanho"/>
            </w:pPr>
            <w:fldSimple w:instr=" NUMPAGES  \# &quot;0&quot;  \* MERGEFORMAT ">
              <w:r w:rsidR="007C119E">
                <w:rPr>
                  <w:noProof/>
                </w:rPr>
                <w:t>91</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517ED4" w:rsidRDefault="009A4ED6">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1261252" w:history="1">
        <w:r w:rsidR="00517ED4" w:rsidRPr="00E6664F">
          <w:rPr>
            <w:rStyle w:val="Hyperlink"/>
            <w:noProof/>
          </w:rPr>
          <w:t>1.</w:t>
        </w:r>
        <w:r w:rsidR="00517ED4">
          <w:rPr>
            <w:rFonts w:asciiTheme="minorHAnsi" w:eastAsiaTheme="minorEastAsia" w:hAnsiTheme="minorHAnsi" w:cstheme="minorBidi"/>
            <w:noProof/>
            <w:kern w:val="0"/>
            <w:sz w:val="22"/>
            <w:szCs w:val="22"/>
            <w:lang w:eastAsia="pt-BR"/>
          </w:rPr>
          <w:tab/>
        </w:r>
        <w:r w:rsidR="00517ED4" w:rsidRPr="00E6664F">
          <w:rPr>
            <w:rStyle w:val="Hyperlink"/>
            <w:noProof/>
          </w:rPr>
          <w:t>IRTAKTIKS</w:t>
        </w:r>
        <w:r w:rsidR="00517ED4">
          <w:rPr>
            <w:noProof/>
            <w:webHidden/>
          </w:rPr>
          <w:tab/>
        </w:r>
        <w:r w:rsidR="00517ED4">
          <w:rPr>
            <w:noProof/>
            <w:webHidden/>
          </w:rPr>
          <w:fldChar w:fldCharType="begin"/>
        </w:r>
        <w:r w:rsidR="00517ED4">
          <w:rPr>
            <w:noProof/>
            <w:webHidden/>
          </w:rPr>
          <w:instrText xml:space="preserve"> PAGEREF _Toc201261252 \h </w:instrText>
        </w:r>
        <w:r w:rsidR="00517ED4">
          <w:rPr>
            <w:noProof/>
            <w:webHidden/>
          </w:rPr>
        </w:r>
        <w:r w:rsidR="00517ED4">
          <w:rPr>
            <w:noProof/>
            <w:webHidden/>
          </w:rPr>
          <w:fldChar w:fldCharType="separate"/>
        </w:r>
        <w:r w:rsidR="00517ED4">
          <w:rPr>
            <w:noProof/>
            <w:webHidden/>
          </w:rPr>
          <w:t>15</w:t>
        </w:r>
        <w:r w:rsidR="00517ED4">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53" w:history="1">
        <w:r w:rsidRPr="00E6664F">
          <w:rPr>
            <w:rStyle w:val="Hyperlink"/>
            <w:noProof/>
          </w:rPr>
          <w:t>1.1.</w:t>
        </w:r>
        <w:r>
          <w:rPr>
            <w:rFonts w:asciiTheme="minorHAnsi" w:eastAsiaTheme="minorEastAsia" w:hAnsiTheme="minorHAnsi" w:cstheme="minorBidi"/>
            <w:noProof/>
            <w:kern w:val="0"/>
            <w:sz w:val="22"/>
            <w:lang w:eastAsia="pt-BR"/>
          </w:rPr>
          <w:tab/>
        </w:r>
        <w:r w:rsidRPr="00E6664F">
          <w:rPr>
            <w:rStyle w:val="Hyperlink"/>
            <w:noProof/>
          </w:rPr>
          <w:t>Introdução</w:t>
        </w:r>
        <w:r>
          <w:rPr>
            <w:noProof/>
            <w:webHidden/>
          </w:rPr>
          <w:tab/>
        </w:r>
        <w:r>
          <w:rPr>
            <w:noProof/>
            <w:webHidden/>
          </w:rPr>
          <w:fldChar w:fldCharType="begin"/>
        </w:r>
        <w:r>
          <w:rPr>
            <w:noProof/>
            <w:webHidden/>
          </w:rPr>
          <w:instrText xml:space="preserve"> PAGEREF _Toc201261253 \h </w:instrText>
        </w:r>
        <w:r>
          <w:rPr>
            <w:noProof/>
            <w:webHidden/>
          </w:rPr>
        </w:r>
        <w:r>
          <w:rPr>
            <w:noProof/>
            <w:webHidden/>
          </w:rPr>
          <w:fldChar w:fldCharType="separate"/>
        </w:r>
        <w:r>
          <w:rPr>
            <w:noProof/>
            <w:webHidden/>
          </w:rPr>
          <w:t>15</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54" w:history="1">
        <w:r w:rsidRPr="00E6664F">
          <w:rPr>
            <w:rStyle w:val="Hyperlink"/>
            <w:noProof/>
          </w:rPr>
          <w:t>1.2.</w:t>
        </w:r>
        <w:r>
          <w:rPr>
            <w:rFonts w:asciiTheme="minorHAnsi" w:eastAsiaTheme="minorEastAsia" w:hAnsiTheme="minorHAnsi" w:cstheme="minorBidi"/>
            <w:noProof/>
            <w:kern w:val="0"/>
            <w:sz w:val="22"/>
            <w:lang w:eastAsia="pt-BR"/>
          </w:rPr>
          <w:tab/>
        </w:r>
        <w:r w:rsidRPr="00E6664F">
          <w:rPr>
            <w:rStyle w:val="Hyperlink"/>
            <w:noProof/>
          </w:rPr>
          <w:t>Interação Multi-toque</w:t>
        </w:r>
        <w:r>
          <w:rPr>
            <w:noProof/>
            <w:webHidden/>
          </w:rPr>
          <w:tab/>
        </w:r>
        <w:r>
          <w:rPr>
            <w:noProof/>
            <w:webHidden/>
          </w:rPr>
          <w:fldChar w:fldCharType="begin"/>
        </w:r>
        <w:r>
          <w:rPr>
            <w:noProof/>
            <w:webHidden/>
          </w:rPr>
          <w:instrText xml:space="preserve"> PAGEREF _Toc201261254 \h </w:instrText>
        </w:r>
        <w:r>
          <w:rPr>
            <w:noProof/>
            <w:webHidden/>
          </w:rPr>
        </w:r>
        <w:r>
          <w:rPr>
            <w:noProof/>
            <w:webHidden/>
          </w:rPr>
          <w:fldChar w:fldCharType="separate"/>
        </w:r>
        <w:r>
          <w:rPr>
            <w:noProof/>
            <w:webHidden/>
          </w:rPr>
          <w:t>15</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55" w:history="1">
        <w:r w:rsidRPr="00E6664F">
          <w:rPr>
            <w:rStyle w:val="Hyperlink"/>
            <w:noProof/>
          </w:rPr>
          <w:t>1.2.1.</w:t>
        </w:r>
        <w:r>
          <w:rPr>
            <w:rFonts w:asciiTheme="minorHAnsi" w:eastAsiaTheme="minorEastAsia" w:hAnsiTheme="minorHAnsi" w:cstheme="minorBidi"/>
            <w:noProof/>
            <w:kern w:val="0"/>
            <w:sz w:val="22"/>
            <w:szCs w:val="22"/>
            <w:lang w:eastAsia="pt-BR"/>
          </w:rPr>
          <w:tab/>
        </w:r>
        <w:r w:rsidRPr="00E6664F">
          <w:rPr>
            <w:rStyle w:val="Hyperlink"/>
            <w:noProof/>
          </w:rPr>
          <w:t>História</w:t>
        </w:r>
        <w:r>
          <w:rPr>
            <w:noProof/>
            <w:webHidden/>
          </w:rPr>
          <w:tab/>
        </w:r>
        <w:r>
          <w:rPr>
            <w:noProof/>
            <w:webHidden/>
          </w:rPr>
          <w:fldChar w:fldCharType="begin"/>
        </w:r>
        <w:r>
          <w:rPr>
            <w:noProof/>
            <w:webHidden/>
          </w:rPr>
          <w:instrText xml:space="preserve"> PAGEREF _Toc201261255 \h </w:instrText>
        </w:r>
        <w:r>
          <w:rPr>
            <w:noProof/>
            <w:webHidden/>
          </w:rPr>
        </w:r>
        <w:r>
          <w:rPr>
            <w:noProof/>
            <w:webHidden/>
          </w:rPr>
          <w:fldChar w:fldCharType="separate"/>
        </w:r>
        <w:r>
          <w:rPr>
            <w:noProof/>
            <w:webHidden/>
          </w:rPr>
          <w:t>16</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56" w:history="1">
        <w:r w:rsidRPr="00E6664F">
          <w:rPr>
            <w:rStyle w:val="Hyperlink"/>
            <w:noProof/>
          </w:rPr>
          <w:t>1.3.</w:t>
        </w:r>
        <w:r>
          <w:rPr>
            <w:rFonts w:asciiTheme="minorHAnsi" w:eastAsiaTheme="minorEastAsia" w:hAnsiTheme="minorHAnsi" w:cstheme="minorBidi"/>
            <w:noProof/>
            <w:kern w:val="0"/>
            <w:sz w:val="22"/>
            <w:lang w:eastAsia="pt-BR"/>
          </w:rPr>
          <w:tab/>
        </w:r>
        <w:r w:rsidRPr="00E6664F">
          <w:rPr>
            <w:rStyle w:val="Hyperlink"/>
            <w:noProof/>
          </w:rPr>
          <w:t>Objetivo</w:t>
        </w:r>
        <w:r>
          <w:rPr>
            <w:noProof/>
            <w:webHidden/>
          </w:rPr>
          <w:tab/>
        </w:r>
        <w:r>
          <w:rPr>
            <w:noProof/>
            <w:webHidden/>
          </w:rPr>
          <w:fldChar w:fldCharType="begin"/>
        </w:r>
        <w:r>
          <w:rPr>
            <w:noProof/>
            <w:webHidden/>
          </w:rPr>
          <w:instrText xml:space="preserve"> PAGEREF _Toc201261256 \h </w:instrText>
        </w:r>
        <w:r>
          <w:rPr>
            <w:noProof/>
            <w:webHidden/>
          </w:rPr>
        </w:r>
        <w:r>
          <w:rPr>
            <w:noProof/>
            <w:webHidden/>
          </w:rPr>
          <w:fldChar w:fldCharType="separate"/>
        </w:r>
        <w:r>
          <w:rPr>
            <w:noProof/>
            <w:webHidden/>
          </w:rPr>
          <w:t>17</w:t>
        </w:r>
        <w:r>
          <w:rPr>
            <w:noProof/>
            <w:webHidden/>
          </w:rPr>
          <w:fldChar w:fldCharType="end"/>
        </w:r>
      </w:hyperlink>
    </w:p>
    <w:p w:rsidR="00517ED4" w:rsidRDefault="00517ED4">
      <w:pPr>
        <w:pStyle w:val="TOC1"/>
        <w:rPr>
          <w:rFonts w:asciiTheme="minorHAnsi" w:eastAsiaTheme="minorEastAsia" w:hAnsiTheme="minorHAnsi" w:cstheme="minorBidi"/>
          <w:noProof/>
          <w:kern w:val="0"/>
          <w:sz w:val="22"/>
          <w:szCs w:val="22"/>
          <w:lang w:eastAsia="pt-BR"/>
        </w:rPr>
      </w:pPr>
      <w:hyperlink w:anchor="_Toc201261257" w:history="1">
        <w:r w:rsidRPr="00E6664F">
          <w:rPr>
            <w:rStyle w:val="Hyperlink"/>
            <w:noProof/>
          </w:rPr>
          <w:t>2.</w:t>
        </w:r>
        <w:r>
          <w:rPr>
            <w:rFonts w:asciiTheme="minorHAnsi" w:eastAsiaTheme="minorEastAsia" w:hAnsiTheme="minorHAnsi" w:cstheme="minorBidi"/>
            <w:noProof/>
            <w:kern w:val="0"/>
            <w:sz w:val="22"/>
            <w:szCs w:val="22"/>
            <w:lang w:eastAsia="pt-BR"/>
          </w:rPr>
          <w:tab/>
        </w:r>
        <w:r w:rsidRPr="00E6664F">
          <w:rPr>
            <w:rStyle w:val="Hyperlink"/>
            <w:noProof/>
          </w:rPr>
          <w:t>BASES TEÓRICAS E TECNOLOGIAS EMPREGADAS</w:t>
        </w:r>
        <w:r>
          <w:rPr>
            <w:noProof/>
            <w:webHidden/>
          </w:rPr>
          <w:tab/>
        </w:r>
        <w:r>
          <w:rPr>
            <w:noProof/>
            <w:webHidden/>
          </w:rPr>
          <w:fldChar w:fldCharType="begin"/>
        </w:r>
        <w:r>
          <w:rPr>
            <w:noProof/>
            <w:webHidden/>
          </w:rPr>
          <w:instrText xml:space="preserve"> PAGEREF _Toc201261257 \h </w:instrText>
        </w:r>
        <w:r>
          <w:rPr>
            <w:noProof/>
            <w:webHidden/>
          </w:rPr>
        </w:r>
        <w:r>
          <w:rPr>
            <w:noProof/>
            <w:webHidden/>
          </w:rPr>
          <w:fldChar w:fldCharType="separate"/>
        </w:r>
        <w:r>
          <w:rPr>
            <w:noProof/>
            <w:webHidden/>
          </w:rPr>
          <w:t>20</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58" w:history="1">
        <w:r w:rsidRPr="00E6664F">
          <w:rPr>
            <w:rStyle w:val="Hyperlink"/>
            <w:noProof/>
          </w:rPr>
          <w:t>2.1.</w:t>
        </w:r>
        <w:r>
          <w:rPr>
            <w:rFonts w:asciiTheme="minorHAnsi" w:eastAsiaTheme="minorEastAsia" w:hAnsiTheme="minorHAnsi" w:cstheme="minorBidi"/>
            <w:noProof/>
            <w:kern w:val="0"/>
            <w:sz w:val="22"/>
            <w:lang w:eastAsia="pt-BR"/>
          </w:rPr>
          <w:tab/>
        </w:r>
        <w:r w:rsidRPr="00E6664F">
          <w:rPr>
            <w:rStyle w:val="Hyperlink"/>
            <w:noProof/>
          </w:rPr>
          <w:t>Dispositivos Multi-toques</w:t>
        </w:r>
        <w:r>
          <w:rPr>
            <w:noProof/>
            <w:webHidden/>
          </w:rPr>
          <w:tab/>
        </w:r>
        <w:r>
          <w:rPr>
            <w:noProof/>
            <w:webHidden/>
          </w:rPr>
          <w:fldChar w:fldCharType="begin"/>
        </w:r>
        <w:r>
          <w:rPr>
            <w:noProof/>
            <w:webHidden/>
          </w:rPr>
          <w:instrText xml:space="preserve"> PAGEREF _Toc201261258 \h </w:instrText>
        </w:r>
        <w:r>
          <w:rPr>
            <w:noProof/>
            <w:webHidden/>
          </w:rPr>
        </w:r>
        <w:r>
          <w:rPr>
            <w:noProof/>
            <w:webHidden/>
          </w:rPr>
          <w:fldChar w:fldCharType="separate"/>
        </w:r>
        <w:r>
          <w:rPr>
            <w:noProof/>
            <w:webHidden/>
          </w:rPr>
          <w:t>20</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59" w:history="1">
        <w:r w:rsidRPr="00E6664F">
          <w:rPr>
            <w:rStyle w:val="Hyperlink"/>
            <w:noProof/>
          </w:rPr>
          <w:t>2.1.1.</w:t>
        </w:r>
        <w:r>
          <w:rPr>
            <w:rFonts w:asciiTheme="minorHAnsi" w:eastAsiaTheme="minorEastAsia" w:hAnsiTheme="minorHAnsi" w:cstheme="minorBidi"/>
            <w:noProof/>
            <w:kern w:val="0"/>
            <w:sz w:val="22"/>
            <w:szCs w:val="22"/>
            <w:lang w:eastAsia="pt-BR"/>
          </w:rPr>
          <w:tab/>
        </w:r>
        <w:r w:rsidRPr="00E6664F">
          <w:rPr>
            <w:rStyle w:val="Hyperlink"/>
            <w:noProof/>
          </w:rPr>
          <w:t>Microsoft Surface</w:t>
        </w:r>
        <w:r>
          <w:rPr>
            <w:noProof/>
            <w:webHidden/>
          </w:rPr>
          <w:tab/>
        </w:r>
        <w:r>
          <w:rPr>
            <w:noProof/>
            <w:webHidden/>
          </w:rPr>
          <w:fldChar w:fldCharType="begin"/>
        </w:r>
        <w:r>
          <w:rPr>
            <w:noProof/>
            <w:webHidden/>
          </w:rPr>
          <w:instrText xml:space="preserve"> PAGEREF _Toc201261259 \h </w:instrText>
        </w:r>
        <w:r>
          <w:rPr>
            <w:noProof/>
            <w:webHidden/>
          </w:rPr>
        </w:r>
        <w:r>
          <w:rPr>
            <w:noProof/>
            <w:webHidden/>
          </w:rPr>
          <w:fldChar w:fldCharType="separate"/>
        </w:r>
        <w:r>
          <w:rPr>
            <w:noProof/>
            <w:webHidden/>
          </w:rPr>
          <w:t>20</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60" w:history="1">
        <w:r w:rsidRPr="00E6664F">
          <w:rPr>
            <w:rStyle w:val="Hyperlink"/>
            <w:noProof/>
          </w:rPr>
          <w:t>2.1.2.</w:t>
        </w:r>
        <w:r>
          <w:rPr>
            <w:rFonts w:asciiTheme="minorHAnsi" w:eastAsiaTheme="minorEastAsia" w:hAnsiTheme="minorHAnsi" w:cstheme="minorBidi"/>
            <w:noProof/>
            <w:kern w:val="0"/>
            <w:sz w:val="22"/>
            <w:szCs w:val="22"/>
            <w:lang w:eastAsia="pt-BR"/>
          </w:rPr>
          <w:tab/>
        </w:r>
        <w:r w:rsidRPr="00E6664F">
          <w:rPr>
            <w:rStyle w:val="Hyperlink"/>
            <w:noProof/>
          </w:rPr>
          <w:t>ReacTable</w:t>
        </w:r>
        <w:r>
          <w:rPr>
            <w:noProof/>
            <w:webHidden/>
          </w:rPr>
          <w:tab/>
        </w:r>
        <w:r>
          <w:rPr>
            <w:noProof/>
            <w:webHidden/>
          </w:rPr>
          <w:fldChar w:fldCharType="begin"/>
        </w:r>
        <w:r>
          <w:rPr>
            <w:noProof/>
            <w:webHidden/>
          </w:rPr>
          <w:instrText xml:space="preserve"> PAGEREF _Toc201261260 \h </w:instrText>
        </w:r>
        <w:r>
          <w:rPr>
            <w:noProof/>
            <w:webHidden/>
          </w:rPr>
        </w:r>
        <w:r>
          <w:rPr>
            <w:noProof/>
            <w:webHidden/>
          </w:rPr>
          <w:fldChar w:fldCharType="separate"/>
        </w:r>
        <w:r>
          <w:rPr>
            <w:noProof/>
            <w:webHidden/>
          </w:rPr>
          <w:t>22</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61" w:history="1">
        <w:r w:rsidRPr="00E6664F">
          <w:rPr>
            <w:rStyle w:val="Hyperlink"/>
            <w:noProof/>
          </w:rPr>
          <w:t>2.1.3.</w:t>
        </w:r>
        <w:r>
          <w:rPr>
            <w:rFonts w:asciiTheme="minorHAnsi" w:eastAsiaTheme="minorEastAsia" w:hAnsiTheme="minorHAnsi" w:cstheme="minorBidi"/>
            <w:noProof/>
            <w:kern w:val="0"/>
            <w:sz w:val="22"/>
            <w:szCs w:val="22"/>
            <w:lang w:eastAsia="pt-BR"/>
          </w:rPr>
          <w:tab/>
        </w:r>
        <w:r w:rsidRPr="00E6664F">
          <w:rPr>
            <w:rStyle w:val="Hyperlink"/>
            <w:noProof/>
          </w:rPr>
          <w:t>iPhone</w:t>
        </w:r>
        <w:r>
          <w:rPr>
            <w:noProof/>
            <w:webHidden/>
          </w:rPr>
          <w:tab/>
        </w:r>
        <w:r>
          <w:rPr>
            <w:noProof/>
            <w:webHidden/>
          </w:rPr>
          <w:fldChar w:fldCharType="begin"/>
        </w:r>
        <w:r>
          <w:rPr>
            <w:noProof/>
            <w:webHidden/>
          </w:rPr>
          <w:instrText xml:space="preserve"> PAGEREF _Toc201261261 \h </w:instrText>
        </w:r>
        <w:r>
          <w:rPr>
            <w:noProof/>
            <w:webHidden/>
          </w:rPr>
        </w:r>
        <w:r>
          <w:rPr>
            <w:noProof/>
            <w:webHidden/>
          </w:rPr>
          <w:fldChar w:fldCharType="separate"/>
        </w:r>
        <w:r>
          <w:rPr>
            <w:noProof/>
            <w:webHidden/>
          </w:rPr>
          <w:t>23</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62" w:history="1">
        <w:r w:rsidRPr="00E6664F">
          <w:rPr>
            <w:rStyle w:val="Hyperlink"/>
            <w:noProof/>
          </w:rPr>
          <w:t>2.2.</w:t>
        </w:r>
        <w:r>
          <w:rPr>
            <w:rFonts w:asciiTheme="minorHAnsi" w:eastAsiaTheme="minorEastAsia" w:hAnsiTheme="minorHAnsi" w:cstheme="minorBidi"/>
            <w:noProof/>
            <w:kern w:val="0"/>
            <w:sz w:val="22"/>
            <w:lang w:eastAsia="pt-BR"/>
          </w:rPr>
          <w:tab/>
        </w:r>
        <w:r w:rsidRPr="00E6664F">
          <w:rPr>
            <w:rStyle w:val="Hyperlink"/>
            <w:noProof/>
          </w:rPr>
          <w:t>Jogos e Interatividade</w:t>
        </w:r>
        <w:r>
          <w:rPr>
            <w:noProof/>
            <w:webHidden/>
          </w:rPr>
          <w:tab/>
        </w:r>
        <w:r>
          <w:rPr>
            <w:noProof/>
            <w:webHidden/>
          </w:rPr>
          <w:fldChar w:fldCharType="begin"/>
        </w:r>
        <w:r>
          <w:rPr>
            <w:noProof/>
            <w:webHidden/>
          </w:rPr>
          <w:instrText xml:space="preserve"> PAGEREF _Toc201261262 \h </w:instrText>
        </w:r>
        <w:r>
          <w:rPr>
            <w:noProof/>
            <w:webHidden/>
          </w:rPr>
        </w:r>
        <w:r>
          <w:rPr>
            <w:noProof/>
            <w:webHidden/>
          </w:rPr>
          <w:fldChar w:fldCharType="separate"/>
        </w:r>
        <w:r>
          <w:rPr>
            <w:noProof/>
            <w:webHidden/>
          </w:rPr>
          <w:t>23</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63" w:history="1">
        <w:r w:rsidRPr="00E6664F">
          <w:rPr>
            <w:rStyle w:val="Hyperlink"/>
            <w:noProof/>
          </w:rPr>
          <w:t>2.2.1.</w:t>
        </w:r>
        <w:r>
          <w:rPr>
            <w:rFonts w:asciiTheme="minorHAnsi" w:eastAsiaTheme="minorEastAsia" w:hAnsiTheme="minorHAnsi" w:cstheme="minorBidi"/>
            <w:noProof/>
            <w:kern w:val="0"/>
            <w:sz w:val="22"/>
            <w:szCs w:val="22"/>
            <w:lang w:eastAsia="pt-BR"/>
          </w:rPr>
          <w:tab/>
        </w:r>
        <w:r w:rsidRPr="00E6664F">
          <w:rPr>
            <w:rStyle w:val="Hyperlink"/>
            <w:noProof/>
          </w:rPr>
          <w:t>Jogos de Estratégia</w:t>
        </w:r>
        <w:r>
          <w:rPr>
            <w:noProof/>
            <w:webHidden/>
          </w:rPr>
          <w:tab/>
        </w:r>
        <w:r>
          <w:rPr>
            <w:noProof/>
            <w:webHidden/>
          </w:rPr>
          <w:fldChar w:fldCharType="begin"/>
        </w:r>
        <w:r>
          <w:rPr>
            <w:noProof/>
            <w:webHidden/>
          </w:rPr>
          <w:instrText xml:space="preserve"> PAGEREF _Toc201261263 \h </w:instrText>
        </w:r>
        <w:r>
          <w:rPr>
            <w:noProof/>
            <w:webHidden/>
          </w:rPr>
        </w:r>
        <w:r>
          <w:rPr>
            <w:noProof/>
            <w:webHidden/>
          </w:rPr>
          <w:fldChar w:fldCharType="separate"/>
        </w:r>
        <w:r>
          <w:rPr>
            <w:noProof/>
            <w:webHidden/>
          </w:rPr>
          <w:t>24</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64" w:history="1">
        <w:r w:rsidRPr="00E6664F">
          <w:rPr>
            <w:rStyle w:val="Hyperlink"/>
            <w:noProof/>
          </w:rPr>
          <w:t>2.2.2.</w:t>
        </w:r>
        <w:r>
          <w:rPr>
            <w:rFonts w:asciiTheme="minorHAnsi" w:eastAsiaTheme="minorEastAsia" w:hAnsiTheme="minorHAnsi" w:cstheme="minorBidi"/>
            <w:noProof/>
            <w:kern w:val="0"/>
            <w:sz w:val="22"/>
            <w:szCs w:val="22"/>
            <w:lang w:eastAsia="pt-BR"/>
          </w:rPr>
          <w:tab/>
        </w:r>
        <w:r w:rsidRPr="00E6664F">
          <w:rPr>
            <w:rStyle w:val="Hyperlink"/>
            <w:noProof/>
          </w:rPr>
          <w:t>Jogos de RPG</w:t>
        </w:r>
        <w:r>
          <w:rPr>
            <w:noProof/>
            <w:webHidden/>
          </w:rPr>
          <w:tab/>
        </w:r>
        <w:r>
          <w:rPr>
            <w:noProof/>
            <w:webHidden/>
          </w:rPr>
          <w:fldChar w:fldCharType="begin"/>
        </w:r>
        <w:r>
          <w:rPr>
            <w:noProof/>
            <w:webHidden/>
          </w:rPr>
          <w:instrText xml:space="preserve"> PAGEREF _Toc201261264 \h </w:instrText>
        </w:r>
        <w:r>
          <w:rPr>
            <w:noProof/>
            <w:webHidden/>
          </w:rPr>
        </w:r>
        <w:r>
          <w:rPr>
            <w:noProof/>
            <w:webHidden/>
          </w:rPr>
          <w:fldChar w:fldCharType="separate"/>
        </w:r>
        <w:r>
          <w:rPr>
            <w:noProof/>
            <w:webHidden/>
          </w:rPr>
          <w:t>24</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65" w:history="1">
        <w:r w:rsidRPr="00E6664F">
          <w:rPr>
            <w:rStyle w:val="Hyperlink"/>
            <w:noProof/>
          </w:rPr>
          <w:t>2.2.3.</w:t>
        </w:r>
        <w:r>
          <w:rPr>
            <w:rFonts w:asciiTheme="minorHAnsi" w:eastAsiaTheme="minorEastAsia" w:hAnsiTheme="minorHAnsi" w:cstheme="minorBidi"/>
            <w:noProof/>
            <w:kern w:val="0"/>
            <w:sz w:val="22"/>
            <w:szCs w:val="22"/>
            <w:lang w:eastAsia="pt-BR"/>
          </w:rPr>
          <w:tab/>
        </w:r>
        <w:r w:rsidRPr="00E6664F">
          <w:rPr>
            <w:rStyle w:val="Hyperlink"/>
            <w:noProof/>
          </w:rPr>
          <w:t>Jogos de RPG Eletrônicos</w:t>
        </w:r>
        <w:r>
          <w:rPr>
            <w:noProof/>
            <w:webHidden/>
          </w:rPr>
          <w:tab/>
        </w:r>
        <w:r>
          <w:rPr>
            <w:noProof/>
            <w:webHidden/>
          </w:rPr>
          <w:fldChar w:fldCharType="begin"/>
        </w:r>
        <w:r>
          <w:rPr>
            <w:noProof/>
            <w:webHidden/>
          </w:rPr>
          <w:instrText xml:space="preserve"> PAGEREF _Toc201261265 \h </w:instrText>
        </w:r>
        <w:r>
          <w:rPr>
            <w:noProof/>
            <w:webHidden/>
          </w:rPr>
        </w:r>
        <w:r>
          <w:rPr>
            <w:noProof/>
            <w:webHidden/>
          </w:rPr>
          <w:fldChar w:fldCharType="separate"/>
        </w:r>
        <w:r>
          <w:rPr>
            <w:noProof/>
            <w:webHidden/>
          </w:rPr>
          <w:t>26</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66" w:history="1">
        <w:r w:rsidRPr="00E6664F">
          <w:rPr>
            <w:rStyle w:val="Hyperlink"/>
            <w:noProof/>
          </w:rPr>
          <w:t>2.2.4.</w:t>
        </w:r>
        <w:r>
          <w:rPr>
            <w:rFonts w:asciiTheme="minorHAnsi" w:eastAsiaTheme="minorEastAsia" w:hAnsiTheme="minorHAnsi" w:cstheme="minorBidi"/>
            <w:noProof/>
            <w:kern w:val="0"/>
            <w:sz w:val="22"/>
            <w:szCs w:val="22"/>
            <w:lang w:eastAsia="pt-BR"/>
          </w:rPr>
          <w:tab/>
        </w:r>
        <w:r w:rsidRPr="00E6664F">
          <w:rPr>
            <w:rStyle w:val="Hyperlink"/>
            <w:noProof/>
          </w:rPr>
          <w:t>Realidade Virtual</w:t>
        </w:r>
        <w:r>
          <w:rPr>
            <w:noProof/>
            <w:webHidden/>
          </w:rPr>
          <w:tab/>
        </w:r>
        <w:r>
          <w:rPr>
            <w:noProof/>
            <w:webHidden/>
          </w:rPr>
          <w:fldChar w:fldCharType="begin"/>
        </w:r>
        <w:r>
          <w:rPr>
            <w:noProof/>
            <w:webHidden/>
          </w:rPr>
          <w:instrText xml:space="preserve"> PAGEREF _Toc201261266 \h </w:instrText>
        </w:r>
        <w:r>
          <w:rPr>
            <w:noProof/>
            <w:webHidden/>
          </w:rPr>
        </w:r>
        <w:r>
          <w:rPr>
            <w:noProof/>
            <w:webHidden/>
          </w:rPr>
          <w:fldChar w:fldCharType="separate"/>
        </w:r>
        <w:r>
          <w:rPr>
            <w:noProof/>
            <w:webHidden/>
          </w:rPr>
          <w:t>30</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67" w:history="1">
        <w:r w:rsidRPr="00E6664F">
          <w:rPr>
            <w:rStyle w:val="Hyperlink"/>
            <w:noProof/>
          </w:rPr>
          <w:t>2.3.</w:t>
        </w:r>
        <w:r>
          <w:rPr>
            <w:rFonts w:asciiTheme="minorHAnsi" w:eastAsiaTheme="minorEastAsia" w:hAnsiTheme="minorHAnsi" w:cstheme="minorBidi"/>
            <w:noProof/>
            <w:kern w:val="0"/>
            <w:sz w:val="22"/>
            <w:lang w:eastAsia="pt-BR"/>
          </w:rPr>
          <w:tab/>
        </w:r>
        <w:r w:rsidRPr="00E6664F">
          <w:rPr>
            <w:rStyle w:val="Hyperlink"/>
            <w:noProof/>
          </w:rPr>
          <w:t>Implementações de Superfícies Multi-toque</w:t>
        </w:r>
        <w:r>
          <w:rPr>
            <w:noProof/>
            <w:webHidden/>
          </w:rPr>
          <w:tab/>
        </w:r>
        <w:r>
          <w:rPr>
            <w:noProof/>
            <w:webHidden/>
          </w:rPr>
          <w:fldChar w:fldCharType="begin"/>
        </w:r>
        <w:r>
          <w:rPr>
            <w:noProof/>
            <w:webHidden/>
          </w:rPr>
          <w:instrText xml:space="preserve"> PAGEREF _Toc201261267 \h </w:instrText>
        </w:r>
        <w:r>
          <w:rPr>
            <w:noProof/>
            <w:webHidden/>
          </w:rPr>
        </w:r>
        <w:r>
          <w:rPr>
            <w:noProof/>
            <w:webHidden/>
          </w:rPr>
          <w:fldChar w:fldCharType="separate"/>
        </w:r>
        <w:r>
          <w:rPr>
            <w:noProof/>
            <w:webHidden/>
          </w:rPr>
          <w:t>31</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68" w:history="1">
        <w:r w:rsidRPr="00E6664F">
          <w:rPr>
            <w:rStyle w:val="Hyperlink"/>
            <w:noProof/>
          </w:rPr>
          <w:t>2.3.1.</w:t>
        </w:r>
        <w:r>
          <w:rPr>
            <w:rFonts w:asciiTheme="minorHAnsi" w:eastAsiaTheme="minorEastAsia" w:hAnsiTheme="minorHAnsi" w:cstheme="minorBidi"/>
            <w:noProof/>
            <w:kern w:val="0"/>
            <w:sz w:val="22"/>
            <w:szCs w:val="22"/>
            <w:lang w:eastAsia="pt-BR"/>
          </w:rPr>
          <w:tab/>
        </w:r>
        <w:r w:rsidRPr="00E6664F">
          <w:rPr>
            <w:rStyle w:val="Hyperlink"/>
            <w:noProof/>
          </w:rPr>
          <w:t>Iluminação Difusa (Diffused Illumination)</w:t>
        </w:r>
        <w:r>
          <w:rPr>
            <w:noProof/>
            <w:webHidden/>
          </w:rPr>
          <w:tab/>
        </w:r>
        <w:r>
          <w:rPr>
            <w:noProof/>
            <w:webHidden/>
          </w:rPr>
          <w:fldChar w:fldCharType="begin"/>
        </w:r>
        <w:r>
          <w:rPr>
            <w:noProof/>
            <w:webHidden/>
          </w:rPr>
          <w:instrText xml:space="preserve"> PAGEREF _Toc201261268 \h </w:instrText>
        </w:r>
        <w:r>
          <w:rPr>
            <w:noProof/>
            <w:webHidden/>
          </w:rPr>
        </w:r>
        <w:r>
          <w:rPr>
            <w:noProof/>
            <w:webHidden/>
          </w:rPr>
          <w:fldChar w:fldCharType="separate"/>
        </w:r>
        <w:r>
          <w:rPr>
            <w:noProof/>
            <w:webHidden/>
          </w:rPr>
          <w:t>31</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69" w:history="1">
        <w:r w:rsidRPr="00E6664F">
          <w:rPr>
            <w:rStyle w:val="Hyperlink"/>
            <w:noProof/>
          </w:rPr>
          <w:t>2.3.2.</w:t>
        </w:r>
        <w:r>
          <w:rPr>
            <w:rFonts w:asciiTheme="minorHAnsi" w:eastAsiaTheme="minorEastAsia" w:hAnsiTheme="minorHAnsi" w:cstheme="minorBidi"/>
            <w:noProof/>
            <w:kern w:val="0"/>
            <w:sz w:val="22"/>
            <w:szCs w:val="22"/>
            <w:lang w:eastAsia="pt-BR"/>
          </w:rPr>
          <w:tab/>
        </w:r>
        <w:r w:rsidRPr="00E6664F">
          <w:rPr>
            <w:rStyle w:val="Hyperlink"/>
            <w:noProof/>
          </w:rPr>
          <w:t>Reflexão Total Interna Frustrada da Luz (FTIR)</w:t>
        </w:r>
        <w:r>
          <w:rPr>
            <w:noProof/>
            <w:webHidden/>
          </w:rPr>
          <w:tab/>
        </w:r>
        <w:r>
          <w:rPr>
            <w:noProof/>
            <w:webHidden/>
          </w:rPr>
          <w:fldChar w:fldCharType="begin"/>
        </w:r>
        <w:r>
          <w:rPr>
            <w:noProof/>
            <w:webHidden/>
          </w:rPr>
          <w:instrText xml:space="preserve"> PAGEREF _Toc201261269 \h </w:instrText>
        </w:r>
        <w:r>
          <w:rPr>
            <w:noProof/>
            <w:webHidden/>
          </w:rPr>
        </w:r>
        <w:r>
          <w:rPr>
            <w:noProof/>
            <w:webHidden/>
          </w:rPr>
          <w:fldChar w:fldCharType="separate"/>
        </w:r>
        <w:r>
          <w:rPr>
            <w:noProof/>
            <w:webHidden/>
          </w:rPr>
          <w:t>33</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70" w:history="1">
        <w:r w:rsidRPr="00E6664F">
          <w:rPr>
            <w:rStyle w:val="Hyperlink"/>
            <w:noProof/>
          </w:rPr>
          <w:t>2.4.</w:t>
        </w:r>
        <w:r>
          <w:rPr>
            <w:rFonts w:asciiTheme="minorHAnsi" w:eastAsiaTheme="minorEastAsia" w:hAnsiTheme="minorHAnsi" w:cstheme="minorBidi"/>
            <w:noProof/>
            <w:kern w:val="0"/>
            <w:sz w:val="22"/>
            <w:lang w:eastAsia="pt-BR"/>
          </w:rPr>
          <w:tab/>
        </w:r>
        <w:r w:rsidRPr="00E6664F">
          <w:rPr>
            <w:rStyle w:val="Hyperlink"/>
            <w:noProof/>
          </w:rPr>
          <w:t>Tecnologias Utilizadas</w:t>
        </w:r>
        <w:r>
          <w:rPr>
            <w:noProof/>
            <w:webHidden/>
          </w:rPr>
          <w:tab/>
        </w:r>
        <w:r>
          <w:rPr>
            <w:noProof/>
            <w:webHidden/>
          </w:rPr>
          <w:fldChar w:fldCharType="begin"/>
        </w:r>
        <w:r>
          <w:rPr>
            <w:noProof/>
            <w:webHidden/>
          </w:rPr>
          <w:instrText xml:space="preserve"> PAGEREF _Toc201261270 \h </w:instrText>
        </w:r>
        <w:r>
          <w:rPr>
            <w:noProof/>
            <w:webHidden/>
          </w:rPr>
        </w:r>
        <w:r>
          <w:rPr>
            <w:noProof/>
            <w:webHidden/>
          </w:rPr>
          <w:fldChar w:fldCharType="separate"/>
        </w:r>
        <w:r>
          <w:rPr>
            <w:noProof/>
            <w:webHidden/>
          </w:rPr>
          <w:t>35</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71" w:history="1">
        <w:r w:rsidRPr="00E6664F">
          <w:rPr>
            <w:rStyle w:val="Hyperlink"/>
            <w:noProof/>
          </w:rPr>
          <w:t>2.4.1.</w:t>
        </w:r>
        <w:r>
          <w:rPr>
            <w:rFonts w:asciiTheme="minorHAnsi" w:eastAsiaTheme="minorEastAsia" w:hAnsiTheme="minorHAnsi" w:cstheme="minorBidi"/>
            <w:noProof/>
            <w:kern w:val="0"/>
            <w:sz w:val="22"/>
            <w:szCs w:val="22"/>
            <w:lang w:eastAsia="pt-BR"/>
          </w:rPr>
          <w:tab/>
        </w:r>
        <w:r w:rsidRPr="00E6664F">
          <w:rPr>
            <w:rStyle w:val="Hyperlink"/>
            <w:noProof/>
          </w:rPr>
          <w:t>OSC</w:t>
        </w:r>
        <w:r>
          <w:rPr>
            <w:noProof/>
            <w:webHidden/>
          </w:rPr>
          <w:tab/>
        </w:r>
        <w:r>
          <w:rPr>
            <w:noProof/>
            <w:webHidden/>
          </w:rPr>
          <w:fldChar w:fldCharType="begin"/>
        </w:r>
        <w:r>
          <w:rPr>
            <w:noProof/>
            <w:webHidden/>
          </w:rPr>
          <w:instrText xml:space="preserve"> PAGEREF _Toc201261271 \h </w:instrText>
        </w:r>
        <w:r>
          <w:rPr>
            <w:noProof/>
            <w:webHidden/>
          </w:rPr>
        </w:r>
        <w:r>
          <w:rPr>
            <w:noProof/>
            <w:webHidden/>
          </w:rPr>
          <w:fldChar w:fldCharType="separate"/>
        </w:r>
        <w:r>
          <w:rPr>
            <w:noProof/>
            <w:webHidden/>
          </w:rPr>
          <w:t>36</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72" w:history="1">
        <w:r w:rsidRPr="00E6664F">
          <w:rPr>
            <w:rStyle w:val="Hyperlink"/>
            <w:noProof/>
          </w:rPr>
          <w:t>2.4.2.</w:t>
        </w:r>
        <w:r>
          <w:rPr>
            <w:rFonts w:asciiTheme="minorHAnsi" w:eastAsiaTheme="minorEastAsia" w:hAnsiTheme="minorHAnsi" w:cstheme="minorBidi"/>
            <w:noProof/>
            <w:kern w:val="0"/>
            <w:sz w:val="22"/>
            <w:szCs w:val="22"/>
            <w:lang w:eastAsia="pt-BR"/>
          </w:rPr>
          <w:tab/>
        </w:r>
        <w:r w:rsidRPr="00E6664F">
          <w:rPr>
            <w:rStyle w:val="Hyperlink"/>
            <w:noProof/>
          </w:rPr>
          <w:t>TUIO</w:t>
        </w:r>
        <w:r>
          <w:rPr>
            <w:noProof/>
            <w:webHidden/>
          </w:rPr>
          <w:tab/>
        </w:r>
        <w:r>
          <w:rPr>
            <w:noProof/>
            <w:webHidden/>
          </w:rPr>
          <w:fldChar w:fldCharType="begin"/>
        </w:r>
        <w:r>
          <w:rPr>
            <w:noProof/>
            <w:webHidden/>
          </w:rPr>
          <w:instrText xml:space="preserve"> PAGEREF _Toc201261272 \h </w:instrText>
        </w:r>
        <w:r>
          <w:rPr>
            <w:noProof/>
            <w:webHidden/>
          </w:rPr>
        </w:r>
        <w:r>
          <w:rPr>
            <w:noProof/>
            <w:webHidden/>
          </w:rPr>
          <w:fldChar w:fldCharType="separate"/>
        </w:r>
        <w:r>
          <w:rPr>
            <w:noProof/>
            <w:webHidden/>
          </w:rPr>
          <w:t>36</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73" w:history="1">
        <w:r w:rsidRPr="00E6664F">
          <w:rPr>
            <w:rStyle w:val="Hyperlink"/>
            <w:noProof/>
          </w:rPr>
          <w:t>2.4.3.</w:t>
        </w:r>
        <w:r>
          <w:rPr>
            <w:rFonts w:asciiTheme="minorHAnsi" w:eastAsiaTheme="minorEastAsia" w:hAnsiTheme="minorHAnsi" w:cstheme="minorBidi"/>
            <w:noProof/>
            <w:kern w:val="0"/>
            <w:sz w:val="22"/>
            <w:szCs w:val="22"/>
            <w:lang w:eastAsia="pt-BR"/>
          </w:rPr>
          <w:tab/>
        </w:r>
        <w:r w:rsidRPr="00E6664F">
          <w:rPr>
            <w:rStyle w:val="Hyperlink"/>
            <w:noProof/>
          </w:rPr>
          <w:t>ReacTIVision</w:t>
        </w:r>
        <w:r>
          <w:rPr>
            <w:noProof/>
            <w:webHidden/>
          </w:rPr>
          <w:tab/>
        </w:r>
        <w:r>
          <w:rPr>
            <w:noProof/>
            <w:webHidden/>
          </w:rPr>
          <w:fldChar w:fldCharType="begin"/>
        </w:r>
        <w:r>
          <w:rPr>
            <w:noProof/>
            <w:webHidden/>
          </w:rPr>
          <w:instrText xml:space="preserve"> PAGEREF _Toc201261273 \h </w:instrText>
        </w:r>
        <w:r>
          <w:rPr>
            <w:noProof/>
            <w:webHidden/>
          </w:rPr>
        </w:r>
        <w:r>
          <w:rPr>
            <w:noProof/>
            <w:webHidden/>
          </w:rPr>
          <w:fldChar w:fldCharType="separate"/>
        </w:r>
        <w:r>
          <w:rPr>
            <w:noProof/>
            <w:webHidden/>
          </w:rPr>
          <w:t>37</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74" w:history="1">
        <w:r w:rsidRPr="00E6664F">
          <w:rPr>
            <w:rStyle w:val="Hyperlink"/>
            <w:noProof/>
          </w:rPr>
          <w:t>2.4.4.</w:t>
        </w:r>
        <w:r>
          <w:rPr>
            <w:rFonts w:asciiTheme="minorHAnsi" w:eastAsiaTheme="minorEastAsia" w:hAnsiTheme="minorHAnsi" w:cstheme="minorBidi"/>
            <w:noProof/>
            <w:kern w:val="0"/>
            <w:sz w:val="22"/>
            <w:szCs w:val="22"/>
            <w:lang w:eastAsia="pt-BR"/>
          </w:rPr>
          <w:tab/>
        </w:r>
        <w:r w:rsidRPr="00E6664F">
          <w:rPr>
            <w:rStyle w:val="Hyperlink"/>
            <w:noProof/>
          </w:rPr>
          <w:t>Touchlib</w:t>
        </w:r>
        <w:r>
          <w:rPr>
            <w:noProof/>
            <w:webHidden/>
          </w:rPr>
          <w:tab/>
        </w:r>
        <w:r>
          <w:rPr>
            <w:noProof/>
            <w:webHidden/>
          </w:rPr>
          <w:fldChar w:fldCharType="begin"/>
        </w:r>
        <w:r>
          <w:rPr>
            <w:noProof/>
            <w:webHidden/>
          </w:rPr>
          <w:instrText xml:space="preserve"> PAGEREF _Toc201261274 \h </w:instrText>
        </w:r>
        <w:r>
          <w:rPr>
            <w:noProof/>
            <w:webHidden/>
          </w:rPr>
        </w:r>
        <w:r>
          <w:rPr>
            <w:noProof/>
            <w:webHidden/>
          </w:rPr>
          <w:fldChar w:fldCharType="separate"/>
        </w:r>
        <w:r>
          <w:rPr>
            <w:noProof/>
            <w:webHidden/>
          </w:rPr>
          <w:t>38</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75" w:history="1">
        <w:r w:rsidRPr="00E6664F">
          <w:rPr>
            <w:rStyle w:val="Hyperlink"/>
            <w:noProof/>
          </w:rPr>
          <w:t>2.4.5.</w:t>
        </w:r>
        <w:r>
          <w:rPr>
            <w:rFonts w:asciiTheme="minorHAnsi" w:eastAsiaTheme="minorEastAsia" w:hAnsiTheme="minorHAnsi" w:cstheme="minorBidi"/>
            <w:noProof/>
            <w:kern w:val="0"/>
            <w:sz w:val="22"/>
            <w:szCs w:val="22"/>
            <w:lang w:eastAsia="pt-BR"/>
          </w:rPr>
          <w:tab/>
        </w:r>
        <w:r w:rsidRPr="00E6664F">
          <w:rPr>
            <w:rStyle w:val="Hyperlink"/>
            <w:noProof/>
          </w:rPr>
          <w:t>Microsoft XNA</w:t>
        </w:r>
        <w:r>
          <w:rPr>
            <w:noProof/>
            <w:webHidden/>
          </w:rPr>
          <w:tab/>
        </w:r>
        <w:r>
          <w:rPr>
            <w:noProof/>
            <w:webHidden/>
          </w:rPr>
          <w:fldChar w:fldCharType="begin"/>
        </w:r>
        <w:r>
          <w:rPr>
            <w:noProof/>
            <w:webHidden/>
          </w:rPr>
          <w:instrText xml:space="preserve"> PAGEREF _Toc201261275 \h </w:instrText>
        </w:r>
        <w:r>
          <w:rPr>
            <w:noProof/>
            <w:webHidden/>
          </w:rPr>
        </w:r>
        <w:r>
          <w:rPr>
            <w:noProof/>
            <w:webHidden/>
          </w:rPr>
          <w:fldChar w:fldCharType="separate"/>
        </w:r>
        <w:r>
          <w:rPr>
            <w:noProof/>
            <w:webHidden/>
          </w:rPr>
          <w:t>40</w:t>
        </w:r>
        <w:r>
          <w:rPr>
            <w:noProof/>
            <w:webHidden/>
          </w:rPr>
          <w:fldChar w:fldCharType="end"/>
        </w:r>
      </w:hyperlink>
    </w:p>
    <w:p w:rsidR="00517ED4" w:rsidRDefault="00517ED4">
      <w:pPr>
        <w:pStyle w:val="TOC1"/>
        <w:rPr>
          <w:rFonts w:asciiTheme="minorHAnsi" w:eastAsiaTheme="minorEastAsia" w:hAnsiTheme="minorHAnsi" w:cstheme="minorBidi"/>
          <w:noProof/>
          <w:kern w:val="0"/>
          <w:sz w:val="22"/>
          <w:szCs w:val="22"/>
          <w:lang w:eastAsia="pt-BR"/>
        </w:rPr>
      </w:pPr>
      <w:hyperlink w:anchor="_Toc201261276" w:history="1">
        <w:r w:rsidRPr="00E6664F">
          <w:rPr>
            <w:rStyle w:val="Hyperlink"/>
            <w:noProof/>
          </w:rPr>
          <w:t>3.</w:t>
        </w:r>
        <w:r>
          <w:rPr>
            <w:rFonts w:asciiTheme="minorHAnsi" w:eastAsiaTheme="minorEastAsia" w:hAnsiTheme="minorHAnsi" w:cstheme="minorBidi"/>
            <w:noProof/>
            <w:kern w:val="0"/>
            <w:sz w:val="22"/>
            <w:szCs w:val="22"/>
            <w:lang w:eastAsia="pt-BR"/>
          </w:rPr>
          <w:tab/>
        </w:r>
        <w:r w:rsidRPr="00E6664F">
          <w:rPr>
            <w:rStyle w:val="Hyperlink"/>
            <w:noProof/>
          </w:rPr>
          <w:t>PROJETO</w:t>
        </w:r>
        <w:r>
          <w:rPr>
            <w:noProof/>
            <w:webHidden/>
          </w:rPr>
          <w:tab/>
        </w:r>
        <w:r>
          <w:rPr>
            <w:noProof/>
            <w:webHidden/>
          </w:rPr>
          <w:fldChar w:fldCharType="begin"/>
        </w:r>
        <w:r>
          <w:rPr>
            <w:noProof/>
            <w:webHidden/>
          </w:rPr>
          <w:instrText xml:space="preserve"> PAGEREF _Toc201261276 \h </w:instrText>
        </w:r>
        <w:r>
          <w:rPr>
            <w:noProof/>
            <w:webHidden/>
          </w:rPr>
        </w:r>
        <w:r>
          <w:rPr>
            <w:noProof/>
            <w:webHidden/>
          </w:rPr>
          <w:fldChar w:fldCharType="separate"/>
        </w:r>
        <w:r>
          <w:rPr>
            <w:noProof/>
            <w:webHidden/>
          </w:rPr>
          <w:t>41</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77" w:history="1">
        <w:r w:rsidRPr="00E6664F">
          <w:rPr>
            <w:rStyle w:val="Hyperlink"/>
            <w:noProof/>
          </w:rPr>
          <w:t>3.1.</w:t>
        </w:r>
        <w:r>
          <w:rPr>
            <w:rFonts w:asciiTheme="minorHAnsi" w:eastAsiaTheme="minorEastAsia" w:hAnsiTheme="minorHAnsi" w:cstheme="minorBidi"/>
            <w:noProof/>
            <w:kern w:val="0"/>
            <w:sz w:val="22"/>
            <w:lang w:eastAsia="pt-BR"/>
          </w:rPr>
          <w:tab/>
        </w:r>
        <w:r w:rsidRPr="00E6664F">
          <w:rPr>
            <w:rStyle w:val="Hyperlink"/>
            <w:noProof/>
          </w:rPr>
          <w:t>Adequação da Mesa</w:t>
        </w:r>
        <w:r>
          <w:rPr>
            <w:noProof/>
            <w:webHidden/>
          </w:rPr>
          <w:tab/>
        </w:r>
        <w:r>
          <w:rPr>
            <w:noProof/>
            <w:webHidden/>
          </w:rPr>
          <w:fldChar w:fldCharType="begin"/>
        </w:r>
        <w:r>
          <w:rPr>
            <w:noProof/>
            <w:webHidden/>
          </w:rPr>
          <w:instrText xml:space="preserve"> PAGEREF _Toc201261277 \h </w:instrText>
        </w:r>
        <w:r>
          <w:rPr>
            <w:noProof/>
            <w:webHidden/>
          </w:rPr>
        </w:r>
        <w:r>
          <w:rPr>
            <w:noProof/>
            <w:webHidden/>
          </w:rPr>
          <w:fldChar w:fldCharType="separate"/>
        </w:r>
        <w:r>
          <w:rPr>
            <w:noProof/>
            <w:webHidden/>
          </w:rPr>
          <w:t>43</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78" w:history="1">
        <w:r w:rsidRPr="00E6664F">
          <w:rPr>
            <w:rStyle w:val="Hyperlink"/>
            <w:noProof/>
          </w:rPr>
          <w:t>3.1.1.</w:t>
        </w:r>
        <w:r>
          <w:rPr>
            <w:rFonts w:asciiTheme="minorHAnsi" w:eastAsiaTheme="minorEastAsia" w:hAnsiTheme="minorHAnsi" w:cstheme="minorBidi"/>
            <w:noProof/>
            <w:kern w:val="0"/>
            <w:sz w:val="22"/>
            <w:szCs w:val="22"/>
            <w:lang w:eastAsia="pt-BR"/>
          </w:rPr>
          <w:tab/>
        </w:r>
        <w:r w:rsidRPr="00E6664F">
          <w:rPr>
            <w:rStyle w:val="Hyperlink"/>
            <w:noProof/>
          </w:rPr>
          <w:t>Estrutura</w:t>
        </w:r>
        <w:r>
          <w:rPr>
            <w:noProof/>
            <w:webHidden/>
          </w:rPr>
          <w:tab/>
        </w:r>
        <w:r>
          <w:rPr>
            <w:noProof/>
            <w:webHidden/>
          </w:rPr>
          <w:fldChar w:fldCharType="begin"/>
        </w:r>
        <w:r>
          <w:rPr>
            <w:noProof/>
            <w:webHidden/>
          </w:rPr>
          <w:instrText xml:space="preserve"> PAGEREF _Toc201261278 \h </w:instrText>
        </w:r>
        <w:r>
          <w:rPr>
            <w:noProof/>
            <w:webHidden/>
          </w:rPr>
        </w:r>
        <w:r>
          <w:rPr>
            <w:noProof/>
            <w:webHidden/>
          </w:rPr>
          <w:fldChar w:fldCharType="separate"/>
        </w:r>
        <w:r>
          <w:rPr>
            <w:noProof/>
            <w:webHidden/>
          </w:rPr>
          <w:t>43</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79" w:history="1">
        <w:r w:rsidRPr="00E6664F">
          <w:rPr>
            <w:rStyle w:val="Hyperlink"/>
            <w:noProof/>
          </w:rPr>
          <w:t>3.1.2.</w:t>
        </w:r>
        <w:r>
          <w:rPr>
            <w:rFonts w:asciiTheme="minorHAnsi" w:eastAsiaTheme="minorEastAsia" w:hAnsiTheme="minorHAnsi" w:cstheme="minorBidi"/>
            <w:noProof/>
            <w:kern w:val="0"/>
            <w:sz w:val="22"/>
            <w:szCs w:val="22"/>
            <w:lang w:eastAsia="pt-BR"/>
          </w:rPr>
          <w:tab/>
        </w:r>
        <w:r w:rsidRPr="00E6664F">
          <w:rPr>
            <w:rStyle w:val="Hyperlink"/>
            <w:noProof/>
          </w:rPr>
          <w:t>Visão Computacional</w:t>
        </w:r>
        <w:r>
          <w:rPr>
            <w:noProof/>
            <w:webHidden/>
          </w:rPr>
          <w:tab/>
        </w:r>
        <w:r>
          <w:rPr>
            <w:noProof/>
            <w:webHidden/>
          </w:rPr>
          <w:fldChar w:fldCharType="begin"/>
        </w:r>
        <w:r>
          <w:rPr>
            <w:noProof/>
            <w:webHidden/>
          </w:rPr>
          <w:instrText xml:space="preserve"> PAGEREF _Toc201261279 \h </w:instrText>
        </w:r>
        <w:r>
          <w:rPr>
            <w:noProof/>
            <w:webHidden/>
          </w:rPr>
        </w:r>
        <w:r>
          <w:rPr>
            <w:noProof/>
            <w:webHidden/>
          </w:rPr>
          <w:fldChar w:fldCharType="separate"/>
        </w:r>
        <w:r>
          <w:rPr>
            <w:noProof/>
            <w:webHidden/>
          </w:rPr>
          <w:t>46</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80" w:history="1">
        <w:r w:rsidRPr="00E6664F">
          <w:rPr>
            <w:rStyle w:val="Hyperlink"/>
            <w:noProof/>
          </w:rPr>
          <w:t>3.1.3.</w:t>
        </w:r>
        <w:r>
          <w:rPr>
            <w:rFonts w:asciiTheme="minorHAnsi" w:eastAsiaTheme="minorEastAsia" w:hAnsiTheme="minorHAnsi" w:cstheme="minorBidi"/>
            <w:noProof/>
            <w:kern w:val="0"/>
            <w:sz w:val="22"/>
            <w:szCs w:val="22"/>
            <w:lang w:eastAsia="pt-BR"/>
          </w:rPr>
          <w:tab/>
        </w:r>
        <w:r w:rsidRPr="00E6664F">
          <w:rPr>
            <w:rStyle w:val="Hyperlink"/>
            <w:noProof/>
          </w:rPr>
          <w:t>Testes e Dificuldades Encontradas</w:t>
        </w:r>
        <w:r>
          <w:rPr>
            <w:noProof/>
            <w:webHidden/>
          </w:rPr>
          <w:tab/>
        </w:r>
        <w:r>
          <w:rPr>
            <w:noProof/>
            <w:webHidden/>
          </w:rPr>
          <w:fldChar w:fldCharType="begin"/>
        </w:r>
        <w:r>
          <w:rPr>
            <w:noProof/>
            <w:webHidden/>
          </w:rPr>
          <w:instrText xml:space="preserve"> PAGEREF _Toc201261280 \h </w:instrText>
        </w:r>
        <w:r>
          <w:rPr>
            <w:noProof/>
            <w:webHidden/>
          </w:rPr>
        </w:r>
        <w:r>
          <w:rPr>
            <w:noProof/>
            <w:webHidden/>
          </w:rPr>
          <w:fldChar w:fldCharType="separate"/>
        </w:r>
        <w:r>
          <w:rPr>
            <w:noProof/>
            <w:webHidden/>
          </w:rPr>
          <w:t>47</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81" w:history="1">
        <w:r w:rsidRPr="00E6664F">
          <w:rPr>
            <w:rStyle w:val="Hyperlink"/>
            <w:noProof/>
          </w:rPr>
          <w:t>3.2.</w:t>
        </w:r>
        <w:r>
          <w:rPr>
            <w:rFonts w:asciiTheme="minorHAnsi" w:eastAsiaTheme="minorEastAsia" w:hAnsiTheme="minorHAnsi" w:cstheme="minorBidi"/>
            <w:noProof/>
            <w:kern w:val="0"/>
            <w:sz w:val="22"/>
            <w:lang w:eastAsia="pt-BR"/>
          </w:rPr>
          <w:tab/>
        </w:r>
        <w:r w:rsidRPr="00E6664F">
          <w:rPr>
            <w:rStyle w:val="Hyperlink"/>
            <w:noProof/>
          </w:rPr>
          <w:t>Jogo</w:t>
        </w:r>
        <w:r>
          <w:rPr>
            <w:noProof/>
            <w:webHidden/>
          </w:rPr>
          <w:tab/>
        </w:r>
        <w:r>
          <w:rPr>
            <w:noProof/>
            <w:webHidden/>
          </w:rPr>
          <w:fldChar w:fldCharType="begin"/>
        </w:r>
        <w:r>
          <w:rPr>
            <w:noProof/>
            <w:webHidden/>
          </w:rPr>
          <w:instrText xml:space="preserve"> PAGEREF _Toc201261281 \h </w:instrText>
        </w:r>
        <w:r>
          <w:rPr>
            <w:noProof/>
            <w:webHidden/>
          </w:rPr>
        </w:r>
        <w:r>
          <w:rPr>
            <w:noProof/>
            <w:webHidden/>
          </w:rPr>
          <w:fldChar w:fldCharType="separate"/>
        </w:r>
        <w:r>
          <w:rPr>
            <w:noProof/>
            <w:webHidden/>
          </w:rPr>
          <w:t>50</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82" w:history="1">
        <w:r w:rsidRPr="00E6664F">
          <w:rPr>
            <w:rStyle w:val="Hyperlink"/>
            <w:noProof/>
          </w:rPr>
          <w:t>3.2.1.</w:t>
        </w:r>
        <w:r>
          <w:rPr>
            <w:rFonts w:asciiTheme="minorHAnsi" w:eastAsiaTheme="minorEastAsia" w:hAnsiTheme="minorHAnsi" w:cstheme="minorBidi"/>
            <w:noProof/>
            <w:kern w:val="0"/>
            <w:sz w:val="22"/>
            <w:szCs w:val="22"/>
            <w:lang w:eastAsia="pt-BR"/>
          </w:rPr>
          <w:tab/>
        </w:r>
        <w:r w:rsidRPr="00E6664F">
          <w:rPr>
            <w:rStyle w:val="Hyperlink"/>
            <w:noProof/>
          </w:rPr>
          <w:t>Protótipo</w:t>
        </w:r>
        <w:r>
          <w:rPr>
            <w:noProof/>
            <w:webHidden/>
          </w:rPr>
          <w:tab/>
        </w:r>
        <w:r>
          <w:rPr>
            <w:noProof/>
            <w:webHidden/>
          </w:rPr>
          <w:fldChar w:fldCharType="begin"/>
        </w:r>
        <w:r>
          <w:rPr>
            <w:noProof/>
            <w:webHidden/>
          </w:rPr>
          <w:instrText xml:space="preserve"> PAGEREF _Toc201261282 \h </w:instrText>
        </w:r>
        <w:r>
          <w:rPr>
            <w:noProof/>
            <w:webHidden/>
          </w:rPr>
        </w:r>
        <w:r>
          <w:rPr>
            <w:noProof/>
            <w:webHidden/>
          </w:rPr>
          <w:fldChar w:fldCharType="separate"/>
        </w:r>
        <w:r>
          <w:rPr>
            <w:noProof/>
            <w:webHidden/>
          </w:rPr>
          <w:t>52</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83" w:history="1">
        <w:r w:rsidRPr="00E6664F">
          <w:rPr>
            <w:rStyle w:val="Hyperlink"/>
            <w:noProof/>
          </w:rPr>
          <w:t>3.2.2.</w:t>
        </w:r>
        <w:r>
          <w:rPr>
            <w:rFonts w:asciiTheme="minorHAnsi" w:eastAsiaTheme="minorEastAsia" w:hAnsiTheme="minorHAnsi" w:cstheme="minorBidi"/>
            <w:noProof/>
            <w:kern w:val="0"/>
            <w:sz w:val="22"/>
            <w:szCs w:val="22"/>
            <w:lang w:eastAsia="pt-BR"/>
          </w:rPr>
          <w:tab/>
        </w:r>
        <w:r w:rsidRPr="00E6664F">
          <w:rPr>
            <w:rStyle w:val="Hyperlink"/>
            <w:noProof/>
          </w:rPr>
          <w:t>Versão Final</w:t>
        </w:r>
        <w:r>
          <w:rPr>
            <w:noProof/>
            <w:webHidden/>
          </w:rPr>
          <w:tab/>
        </w:r>
        <w:r>
          <w:rPr>
            <w:noProof/>
            <w:webHidden/>
          </w:rPr>
          <w:fldChar w:fldCharType="begin"/>
        </w:r>
        <w:r>
          <w:rPr>
            <w:noProof/>
            <w:webHidden/>
          </w:rPr>
          <w:instrText xml:space="preserve"> PAGEREF _Toc201261283 \h </w:instrText>
        </w:r>
        <w:r>
          <w:rPr>
            <w:noProof/>
            <w:webHidden/>
          </w:rPr>
        </w:r>
        <w:r>
          <w:rPr>
            <w:noProof/>
            <w:webHidden/>
          </w:rPr>
          <w:fldChar w:fldCharType="separate"/>
        </w:r>
        <w:r>
          <w:rPr>
            <w:noProof/>
            <w:webHidden/>
          </w:rPr>
          <w:t>53</w:t>
        </w:r>
        <w:r>
          <w:rPr>
            <w:noProof/>
            <w:webHidden/>
          </w:rPr>
          <w:fldChar w:fldCharType="end"/>
        </w:r>
      </w:hyperlink>
    </w:p>
    <w:p w:rsidR="00517ED4" w:rsidRDefault="00517ED4">
      <w:pPr>
        <w:pStyle w:val="TOC1"/>
        <w:rPr>
          <w:rFonts w:asciiTheme="minorHAnsi" w:eastAsiaTheme="minorEastAsia" w:hAnsiTheme="minorHAnsi" w:cstheme="minorBidi"/>
          <w:noProof/>
          <w:kern w:val="0"/>
          <w:sz w:val="22"/>
          <w:szCs w:val="22"/>
          <w:lang w:eastAsia="pt-BR"/>
        </w:rPr>
      </w:pPr>
      <w:hyperlink w:anchor="_Toc201261284" w:history="1">
        <w:r w:rsidRPr="00E6664F">
          <w:rPr>
            <w:rStyle w:val="Hyperlink"/>
            <w:noProof/>
          </w:rPr>
          <w:t>4.</w:t>
        </w:r>
        <w:r>
          <w:rPr>
            <w:rFonts w:asciiTheme="minorHAnsi" w:eastAsiaTheme="minorEastAsia" w:hAnsiTheme="minorHAnsi" w:cstheme="minorBidi"/>
            <w:noProof/>
            <w:kern w:val="0"/>
            <w:sz w:val="22"/>
            <w:szCs w:val="22"/>
            <w:lang w:eastAsia="pt-BR"/>
          </w:rPr>
          <w:tab/>
        </w:r>
        <w:r w:rsidRPr="00E6664F">
          <w:rPr>
            <w:rStyle w:val="Hyperlink"/>
            <w:noProof/>
          </w:rPr>
          <w:t>RESULTADOS</w:t>
        </w:r>
        <w:r>
          <w:rPr>
            <w:noProof/>
            <w:webHidden/>
          </w:rPr>
          <w:tab/>
        </w:r>
        <w:r>
          <w:rPr>
            <w:noProof/>
            <w:webHidden/>
          </w:rPr>
          <w:fldChar w:fldCharType="begin"/>
        </w:r>
        <w:r>
          <w:rPr>
            <w:noProof/>
            <w:webHidden/>
          </w:rPr>
          <w:instrText xml:space="preserve"> PAGEREF _Toc201261284 \h </w:instrText>
        </w:r>
        <w:r>
          <w:rPr>
            <w:noProof/>
            <w:webHidden/>
          </w:rPr>
        </w:r>
        <w:r>
          <w:rPr>
            <w:noProof/>
            <w:webHidden/>
          </w:rPr>
          <w:fldChar w:fldCharType="separate"/>
        </w:r>
        <w:r>
          <w:rPr>
            <w:noProof/>
            <w:webHidden/>
          </w:rPr>
          <w:t>83</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85" w:history="1">
        <w:r w:rsidRPr="00E6664F">
          <w:rPr>
            <w:rStyle w:val="Hyperlink"/>
            <w:noProof/>
          </w:rPr>
          <w:t>4.1.</w:t>
        </w:r>
        <w:r>
          <w:rPr>
            <w:rFonts w:asciiTheme="minorHAnsi" w:eastAsiaTheme="minorEastAsia" w:hAnsiTheme="minorHAnsi" w:cstheme="minorBidi"/>
            <w:noProof/>
            <w:kern w:val="0"/>
            <w:sz w:val="22"/>
            <w:lang w:eastAsia="pt-BR"/>
          </w:rPr>
          <w:tab/>
        </w:r>
        <w:r w:rsidRPr="00E6664F">
          <w:rPr>
            <w:rStyle w:val="Hyperlink"/>
            <w:noProof/>
          </w:rPr>
          <w:t>Trabalhos Futuros</w:t>
        </w:r>
        <w:r>
          <w:rPr>
            <w:noProof/>
            <w:webHidden/>
          </w:rPr>
          <w:tab/>
        </w:r>
        <w:r>
          <w:rPr>
            <w:noProof/>
            <w:webHidden/>
          </w:rPr>
          <w:fldChar w:fldCharType="begin"/>
        </w:r>
        <w:r>
          <w:rPr>
            <w:noProof/>
            <w:webHidden/>
          </w:rPr>
          <w:instrText xml:space="preserve"> PAGEREF _Toc201261285 \h </w:instrText>
        </w:r>
        <w:r>
          <w:rPr>
            <w:noProof/>
            <w:webHidden/>
          </w:rPr>
        </w:r>
        <w:r>
          <w:rPr>
            <w:noProof/>
            <w:webHidden/>
          </w:rPr>
          <w:fldChar w:fldCharType="separate"/>
        </w:r>
        <w:r>
          <w:rPr>
            <w:noProof/>
            <w:webHidden/>
          </w:rPr>
          <w:t>83</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86" w:history="1">
        <w:r w:rsidRPr="00E6664F">
          <w:rPr>
            <w:rStyle w:val="Hyperlink"/>
            <w:noProof/>
          </w:rPr>
          <w:t>4.2.</w:t>
        </w:r>
        <w:r>
          <w:rPr>
            <w:rFonts w:asciiTheme="minorHAnsi" w:eastAsiaTheme="minorEastAsia" w:hAnsiTheme="minorHAnsi" w:cstheme="minorBidi"/>
            <w:noProof/>
            <w:kern w:val="0"/>
            <w:sz w:val="22"/>
            <w:lang w:eastAsia="pt-BR"/>
          </w:rPr>
          <w:tab/>
        </w:r>
        <w:r w:rsidRPr="00E6664F">
          <w:rPr>
            <w:rStyle w:val="Hyperlink"/>
            <w:noProof/>
          </w:rPr>
          <w:t>Conclusão</w:t>
        </w:r>
        <w:r>
          <w:rPr>
            <w:noProof/>
            <w:webHidden/>
          </w:rPr>
          <w:tab/>
        </w:r>
        <w:r>
          <w:rPr>
            <w:noProof/>
            <w:webHidden/>
          </w:rPr>
          <w:fldChar w:fldCharType="begin"/>
        </w:r>
        <w:r>
          <w:rPr>
            <w:noProof/>
            <w:webHidden/>
          </w:rPr>
          <w:instrText xml:space="preserve"> PAGEREF _Toc201261286 \h </w:instrText>
        </w:r>
        <w:r>
          <w:rPr>
            <w:noProof/>
            <w:webHidden/>
          </w:rPr>
        </w:r>
        <w:r>
          <w:rPr>
            <w:noProof/>
            <w:webHidden/>
          </w:rPr>
          <w:fldChar w:fldCharType="separate"/>
        </w:r>
        <w:r>
          <w:rPr>
            <w:noProof/>
            <w:webHidden/>
          </w:rPr>
          <w:t>83</w:t>
        </w:r>
        <w:r>
          <w:rPr>
            <w:noProof/>
            <w:webHidden/>
          </w:rPr>
          <w:fldChar w:fldCharType="end"/>
        </w:r>
      </w:hyperlink>
    </w:p>
    <w:p w:rsidR="00517ED4" w:rsidRDefault="00517ED4">
      <w:pPr>
        <w:pStyle w:val="TOC1"/>
        <w:rPr>
          <w:rFonts w:asciiTheme="minorHAnsi" w:eastAsiaTheme="minorEastAsia" w:hAnsiTheme="minorHAnsi" w:cstheme="minorBidi"/>
          <w:noProof/>
          <w:kern w:val="0"/>
          <w:sz w:val="22"/>
          <w:szCs w:val="22"/>
          <w:lang w:eastAsia="pt-BR"/>
        </w:rPr>
      </w:pPr>
      <w:hyperlink w:anchor="_Toc201261287" w:history="1">
        <w:r w:rsidRPr="00E6664F">
          <w:rPr>
            <w:rStyle w:val="Hyperlink"/>
            <w:noProof/>
          </w:rPr>
          <w:t>5.</w:t>
        </w:r>
        <w:r>
          <w:rPr>
            <w:rFonts w:asciiTheme="minorHAnsi" w:eastAsiaTheme="minorEastAsia" w:hAnsiTheme="minorHAnsi" w:cstheme="minorBidi"/>
            <w:noProof/>
            <w:kern w:val="0"/>
            <w:sz w:val="22"/>
            <w:szCs w:val="22"/>
            <w:lang w:eastAsia="pt-BR"/>
          </w:rPr>
          <w:tab/>
        </w:r>
        <w:r w:rsidRPr="00E6664F">
          <w:rPr>
            <w:rStyle w:val="Hyperlink"/>
            <w:noProof/>
          </w:rPr>
          <w:t>REFERÊNCIAS BIBLIOGRÁFICAS</w:t>
        </w:r>
        <w:r>
          <w:rPr>
            <w:noProof/>
            <w:webHidden/>
          </w:rPr>
          <w:tab/>
        </w:r>
        <w:r>
          <w:rPr>
            <w:noProof/>
            <w:webHidden/>
          </w:rPr>
          <w:fldChar w:fldCharType="begin"/>
        </w:r>
        <w:r>
          <w:rPr>
            <w:noProof/>
            <w:webHidden/>
          </w:rPr>
          <w:instrText xml:space="preserve"> PAGEREF _Toc201261287 \h </w:instrText>
        </w:r>
        <w:r>
          <w:rPr>
            <w:noProof/>
            <w:webHidden/>
          </w:rPr>
        </w:r>
        <w:r>
          <w:rPr>
            <w:noProof/>
            <w:webHidden/>
          </w:rPr>
          <w:fldChar w:fldCharType="separate"/>
        </w:r>
        <w:r>
          <w:rPr>
            <w:noProof/>
            <w:webHidden/>
          </w:rPr>
          <w:t>84</w:t>
        </w:r>
        <w:r>
          <w:rPr>
            <w:noProof/>
            <w:webHidden/>
          </w:rPr>
          <w:fldChar w:fldCharType="end"/>
        </w:r>
      </w:hyperlink>
    </w:p>
    <w:p w:rsidR="00517ED4" w:rsidRDefault="00517ED4">
      <w:pPr>
        <w:pStyle w:val="TOC1"/>
        <w:rPr>
          <w:rFonts w:asciiTheme="minorHAnsi" w:eastAsiaTheme="minorEastAsia" w:hAnsiTheme="minorHAnsi" w:cstheme="minorBidi"/>
          <w:noProof/>
          <w:kern w:val="0"/>
          <w:sz w:val="22"/>
          <w:szCs w:val="22"/>
          <w:lang w:eastAsia="pt-BR"/>
        </w:rPr>
      </w:pPr>
      <w:hyperlink w:anchor="_Toc201261288" w:history="1">
        <w:r w:rsidRPr="00E6664F">
          <w:rPr>
            <w:rStyle w:val="Hyperlink"/>
            <w:noProof/>
          </w:rPr>
          <w:t>6.</w:t>
        </w:r>
        <w:r>
          <w:rPr>
            <w:rFonts w:asciiTheme="minorHAnsi" w:eastAsiaTheme="minorEastAsia" w:hAnsiTheme="minorHAnsi" w:cstheme="minorBidi"/>
            <w:noProof/>
            <w:kern w:val="0"/>
            <w:sz w:val="22"/>
            <w:szCs w:val="22"/>
            <w:lang w:eastAsia="pt-BR"/>
          </w:rPr>
          <w:tab/>
        </w:r>
        <w:r w:rsidRPr="00E6664F">
          <w:rPr>
            <w:rStyle w:val="Hyperlink"/>
            <w:noProof/>
          </w:rPr>
          <w:t>APÊNDICES</w:t>
        </w:r>
        <w:r>
          <w:rPr>
            <w:noProof/>
            <w:webHidden/>
          </w:rPr>
          <w:tab/>
        </w:r>
        <w:r>
          <w:rPr>
            <w:noProof/>
            <w:webHidden/>
          </w:rPr>
          <w:fldChar w:fldCharType="begin"/>
        </w:r>
        <w:r>
          <w:rPr>
            <w:noProof/>
            <w:webHidden/>
          </w:rPr>
          <w:instrText xml:space="preserve"> PAGEREF _Toc201261288 \h </w:instrText>
        </w:r>
        <w:r>
          <w:rPr>
            <w:noProof/>
            <w:webHidden/>
          </w:rPr>
        </w:r>
        <w:r>
          <w:rPr>
            <w:noProof/>
            <w:webHidden/>
          </w:rPr>
          <w:fldChar w:fldCharType="separate"/>
        </w:r>
        <w:r>
          <w:rPr>
            <w:noProof/>
            <w:webHidden/>
          </w:rPr>
          <w:t>85</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89" w:history="1">
        <w:r w:rsidRPr="00E6664F">
          <w:rPr>
            <w:rStyle w:val="Hyperlink"/>
            <w:noProof/>
          </w:rPr>
          <w:t>6.1.</w:t>
        </w:r>
        <w:r>
          <w:rPr>
            <w:rFonts w:asciiTheme="minorHAnsi" w:eastAsiaTheme="minorEastAsia" w:hAnsiTheme="minorHAnsi" w:cstheme="minorBidi"/>
            <w:noProof/>
            <w:kern w:val="0"/>
            <w:sz w:val="22"/>
            <w:lang w:eastAsia="pt-BR"/>
          </w:rPr>
          <w:tab/>
        </w:r>
        <w:r w:rsidRPr="00E6664F">
          <w:rPr>
            <w:rStyle w:val="Hyperlink"/>
            <w:noProof/>
          </w:rPr>
          <w:t>Fórmulas dos Atributos Calculados</w:t>
        </w:r>
        <w:r>
          <w:rPr>
            <w:noProof/>
            <w:webHidden/>
          </w:rPr>
          <w:tab/>
        </w:r>
        <w:r>
          <w:rPr>
            <w:noProof/>
            <w:webHidden/>
          </w:rPr>
          <w:fldChar w:fldCharType="begin"/>
        </w:r>
        <w:r>
          <w:rPr>
            <w:noProof/>
            <w:webHidden/>
          </w:rPr>
          <w:instrText xml:space="preserve"> PAGEREF _Toc201261289 \h </w:instrText>
        </w:r>
        <w:r>
          <w:rPr>
            <w:noProof/>
            <w:webHidden/>
          </w:rPr>
        </w:r>
        <w:r>
          <w:rPr>
            <w:noProof/>
            <w:webHidden/>
          </w:rPr>
          <w:fldChar w:fldCharType="separate"/>
        </w:r>
        <w:r>
          <w:rPr>
            <w:noProof/>
            <w:webHidden/>
          </w:rPr>
          <w:t>85</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90" w:history="1">
        <w:r w:rsidRPr="00E6664F">
          <w:rPr>
            <w:rStyle w:val="Hyperlink"/>
            <w:noProof/>
          </w:rPr>
          <w:t>6.2.</w:t>
        </w:r>
        <w:r>
          <w:rPr>
            <w:rFonts w:asciiTheme="minorHAnsi" w:eastAsiaTheme="minorEastAsia" w:hAnsiTheme="minorHAnsi" w:cstheme="minorBidi"/>
            <w:noProof/>
            <w:kern w:val="0"/>
            <w:sz w:val="22"/>
            <w:lang w:eastAsia="pt-BR"/>
          </w:rPr>
          <w:tab/>
        </w:r>
        <w:r w:rsidRPr="00E6664F">
          <w:rPr>
            <w:rStyle w:val="Hyperlink"/>
            <w:noProof/>
          </w:rPr>
          <w:t>Tabela de Fatores</w:t>
        </w:r>
        <w:r>
          <w:rPr>
            <w:noProof/>
            <w:webHidden/>
          </w:rPr>
          <w:tab/>
        </w:r>
        <w:r>
          <w:rPr>
            <w:noProof/>
            <w:webHidden/>
          </w:rPr>
          <w:fldChar w:fldCharType="begin"/>
        </w:r>
        <w:r>
          <w:rPr>
            <w:noProof/>
            <w:webHidden/>
          </w:rPr>
          <w:instrText xml:space="preserve"> PAGEREF _Toc201261290 \h </w:instrText>
        </w:r>
        <w:r>
          <w:rPr>
            <w:noProof/>
            <w:webHidden/>
          </w:rPr>
        </w:r>
        <w:r>
          <w:rPr>
            <w:noProof/>
            <w:webHidden/>
          </w:rPr>
          <w:fldChar w:fldCharType="separate"/>
        </w:r>
        <w:r>
          <w:rPr>
            <w:noProof/>
            <w:webHidden/>
          </w:rPr>
          <w:t>86</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91" w:history="1">
        <w:r w:rsidRPr="00E6664F">
          <w:rPr>
            <w:rStyle w:val="Hyperlink"/>
            <w:noProof/>
          </w:rPr>
          <w:t>6.3.</w:t>
        </w:r>
        <w:r>
          <w:rPr>
            <w:rFonts w:asciiTheme="minorHAnsi" w:eastAsiaTheme="minorEastAsia" w:hAnsiTheme="minorHAnsi" w:cstheme="minorBidi"/>
            <w:noProof/>
            <w:kern w:val="0"/>
            <w:sz w:val="22"/>
            <w:lang w:eastAsia="pt-BR"/>
          </w:rPr>
          <w:tab/>
        </w:r>
        <w:r w:rsidRPr="00E6664F">
          <w:rPr>
            <w:rStyle w:val="Hyperlink"/>
            <w:noProof/>
          </w:rPr>
          <w:t>Fórmulas das Ações</w:t>
        </w:r>
        <w:r>
          <w:rPr>
            <w:noProof/>
            <w:webHidden/>
          </w:rPr>
          <w:tab/>
        </w:r>
        <w:r>
          <w:rPr>
            <w:noProof/>
            <w:webHidden/>
          </w:rPr>
          <w:fldChar w:fldCharType="begin"/>
        </w:r>
        <w:r>
          <w:rPr>
            <w:noProof/>
            <w:webHidden/>
          </w:rPr>
          <w:instrText xml:space="preserve"> PAGEREF _Toc201261291 \h </w:instrText>
        </w:r>
        <w:r>
          <w:rPr>
            <w:noProof/>
            <w:webHidden/>
          </w:rPr>
        </w:r>
        <w:r>
          <w:rPr>
            <w:noProof/>
            <w:webHidden/>
          </w:rPr>
          <w:fldChar w:fldCharType="separate"/>
        </w:r>
        <w:r>
          <w:rPr>
            <w:noProof/>
            <w:webHidden/>
          </w:rPr>
          <w:t>87</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92" w:history="1">
        <w:r w:rsidRPr="00E6664F">
          <w:rPr>
            <w:rStyle w:val="Hyperlink"/>
            <w:noProof/>
          </w:rPr>
          <w:t>6.3.1.</w:t>
        </w:r>
        <w:r>
          <w:rPr>
            <w:rFonts w:asciiTheme="minorHAnsi" w:eastAsiaTheme="minorEastAsia" w:hAnsiTheme="minorHAnsi" w:cstheme="minorBidi"/>
            <w:noProof/>
            <w:kern w:val="0"/>
            <w:sz w:val="22"/>
            <w:szCs w:val="22"/>
            <w:lang w:eastAsia="pt-BR"/>
          </w:rPr>
          <w:tab/>
        </w:r>
        <w:r w:rsidRPr="00E6664F">
          <w:rPr>
            <w:rStyle w:val="Hyperlink"/>
            <w:noProof/>
          </w:rPr>
          <w:t>Ataque</w:t>
        </w:r>
        <w:r>
          <w:rPr>
            <w:noProof/>
            <w:webHidden/>
          </w:rPr>
          <w:tab/>
        </w:r>
        <w:r>
          <w:rPr>
            <w:noProof/>
            <w:webHidden/>
          </w:rPr>
          <w:fldChar w:fldCharType="begin"/>
        </w:r>
        <w:r>
          <w:rPr>
            <w:noProof/>
            <w:webHidden/>
          </w:rPr>
          <w:instrText xml:space="preserve"> PAGEREF _Toc201261292 \h </w:instrText>
        </w:r>
        <w:r>
          <w:rPr>
            <w:noProof/>
            <w:webHidden/>
          </w:rPr>
        </w:r>
        <w:r>
          <w:rPr>
            <w:noProof/>
            <w:webHidden/>
          </w:rPr>
          <w:fldChar w:fldCharType="separate"/>
        </w:r>
        <w:r>
          <w:rPr>
            <w:noProof/>
            <w:webHidden/>
          </w:rPr>
          <w:t>87</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93" w:history="1">
        <w:r w:rsidRPr="00E6664F">
          <w:rPr>
            <w:rStyle w:val="Hyperlink"/>
            <w:noProof/>
          </w:rPr>
          <w:t>6.3.2.</w:t>
        </w:r>
        <w:r>
          <w:rPr>
            <w:rFonts w:asciiTheme="minorHAnsi" w:eastAsiaTheme="minorEastAsia" w:hAnsiTheme="minorHAnsi" w:cstheme="minorBidi"/>
            <w:noProof/>
            <w:kern w:val="0"/>
            <w:sz w:val="22"/>
            <w:szCs w:val="22"/>
            <w:lang w:eastAsia="pt-BR"/>
          </w:rPr>
          <w:tab/>
        </w:r>
        <w:r w:rsidRPr="00E6664F">
          <w:rPr>
            <w:rStyle w:val="Hyperlink"/>
            <w:noProof/>
          </w:rPr>
          <w:t>Itens</w:t>
        </w:r>
        <w:r>
          <w:rPr>
            <w:noProof/>
            <w:webHidden/>
          </w:rPr>
          <w:tab/>
        </w:r>
        <w:r>
          <w:rPr>
            <w:noProof/>
            <w:webHidden/>
          </w:rPr>
          <w:fldChar w:fldCharType="begin"/>
        </w:r>
        <w:r>
          <w:rPr>
            <w:noProof/>
            <w:webHidden/>
          </w:rPr>
          <w:instrText xml:space="preserve"> PAGEREF _Toc201261293 \h </w:instrText>
        </w:r>
        <w:r>
          <w:rPr>
            <w:noProof/>
            <w:webHidden/>
          </w:rPr>
        </w:r>
        <w:r>
          <w:rPr>
            <w:noProof/>
            <w:webHidden/>
          </w:rPr>
          <w:fldChar w:fldCharType="separate"/>
        </w:r>
        <w:r>
          <w:rPr>
            <w:noProof/>
            <w:webHidden/>
          </w:rPr>
          <w:t>88</w:t>
        </w:r>
        <w:r>
          <w:rPr>
            <w:noProof/>
            <w:webHidden/>
          </w:rPr>
          <w:fldChar w:fldCharType="end"/>
        </w:r>
      </w:hyperlink>
    </w:p>
    <w:p w:rsidR="00517ED4" w:rsidRDefault="00517ED4">
      <w:pPr>
        <w:pStyle w:val="TOC3"/>
        <w:rPr>
          <w:rFonts w:asciiTheme="minorHAnsi" w:eastAsiaTheme="minorEastAsia" w:hAnsiTheme="minorHAnsi" w:cstheme="minorBidi"/>
          <w:noProof/>
          <w:kern w:val="0"/>
          <w:sz w:val="22"/>
          <w:szCs w:val="22"/>
          <w:lang w:eastAsia="pt-BR"/>
        </w:rPr>
      </w:pPr>
      <w:hyperlink w:anchor="_Toc201261294" w:history="1">
        <w:r w:rsidRPr="00E6664F">
          <w:rPr>
            <w:rStyle w:val="Hyperlink"/>
            <w:noProof/>
          </w:rPr>
          <w:t>6.3.3.</w:t>
        </w:r>
        <w:r>
          <w:rPr>
            <w:rFonts w:asciiTheme="minorHAnsi" w:eastAsiaTheme="minorEastAsia" w:hAnsiTheme="minorHAnsi" w:cstheme="minorBidi"/>
            <w:noProof/>
            <w:kern w:val="0"/>
            <w:sz w:val="22"/>
            <w:szCs w:val="22"/>
            <w:lang w:eastAsia="pt-BR"/>
          </w:rPr>
          <w:tab/>
        </w:r>
        <w:r w:rsidRPr="00E6664F">
          <w:rPr>
            <w:rStyle w:val="Hyperlink"/>
            <w:noProof/>
          </w:rPr>
          <w:t>Habilidades</w:t>
        </w:r>
        <w:r>
          <w:rPr>
            <w:noProof/>
            <w:webHidden/>
          </w:rPr>
          <w:tab/>
        </w:r>
        <w:r>
          <w:rPr>
            <w:noProof/>
            <w:webHidden/>
          </w:rPr>
          <w:fldChar w:fldCharType="begin"/>
        </w:r>
        <w:r>
          <w:rPr>
            <w:noProof/>
            <w:webHidden/>
          </w:rPr>
          <w:instrText xml:space="preserve"> PAGEREF _Toc201261294 \h </w:instrText>
        </w:r>
        <w:r>
          <w:rPr>
            <w:noProof/>
            <w:webHidden/>
          </w:rPr>
        </w:r>
        <w:r>
          <w:rPr>
            <w:noProof/>
            <w:webHidden/>
          </w:rPr>
          <w:fldChar w:fldCharType="separate"/>
        </w:r>
        <w:r>
          <w:rPr>
            <w:noProof/>
            <w:webHidden/>
          </w:rPr>
          <w:t>88</w:t>
        </w:r>
        <w:r>
          <w:rPr>
            <w:noProof/>
            <w:webHidden/>
          </w:rPr>
          <w:fldChar w:fldCharType="end"/>
        </w:r>
      </w:hyperlink>
    </w:p>
    <w:p w:rsidR="00517ED4" w:rsidRDefault="00517ED4">
      <w:pPr>
        <w:pStyle w:val="TOC1"/>
        <w:rPr>
          <w:rFonts w:asciiTheme="minorHAnsi" w:eastAsiaTheme="minorEastAsia" w:hAnsiTheme="minorHAnsi" w:cstheme="minorBidi"/>
          <w:noProof/>
          <w:kern w:val="0"/>
          <w:sz w:val="22"/>
          <w:szCs w:val="22"/>
          <w:lang w:eastAsia="pt-BR"/>
        </w:rPr>
      </w:pPr>
      <w:hyperlink w:anchor="_Toc201261295" w:history="1">
        <w:r w:rsidRPr="00E6664F">
          <w:rPr>
            <w:rStyle w:val="Hyperlink"/>
            <w:noProof/>
          </w:rPr>
          <w:t>7.</w:t>
        </w:r>
        <w:r>
          <w:rPr>
            <w:rFonts w:asciiTheme="minorHAnsi" w:eastAsiaTheme="minorEastAsia" w:hAnsiTheme="minorHAnsi" w:cstheme="minorBidi"/>
            <w:noProof/>
            <w:kern w:val="0"/>
            <w:sz w:val="22"/>
            <w:szCs w:val="22"/>
            <w:lang w:eastAsia="pt-BR"/>
          </w:rPr>
          <w:tab/>
        </w:r>
        <w:r w:rsidRPr="00E6664F">
          <w:rPr>
            <w:rStyle w:val="Hyperlink"/>
            <w:noProof/>
          </w:rPr>
          <w:t>ANEXOS</w:t>
        </w:r>
        <w:r>
          <w:rPr>
            <w:noProof/>
            <w:webHidden/>
          </w:rPr>
          <w:tab/>
        </w:r>
        <w:r>
          <w:rPr>
            <w:noProof/>
            <w:webHidden/>
          </w:rPr>
          <w:fldChar w:fldCharType="begin"/>
        </w:r>
        <w:r>
          <w:rPr>
            <w:noProof/>
            <w:webHidden/>
          </w:rPr>
          <w:instrText xml:space="preserve"> PAGEREF _Toc201261295 \h </w:instrText>
        </w:r>
        <w:r>
          <w:rPr>
            <w:noProof/>
            <w:webHidden/>
          </w:rPr>
        </w:r>
        <w:r>
          <w:rPr>
            <w:noProof/>
            <w:webHidden/>
          </w:rPr>
          <w:fldChar w:fldCharType="separate"/>
        </w:r>
        <w:r>
          <w:rPr>
            <w:noProof/>
            <w:webHidden/>
          </w:rPr>
          <w:t>93</w:t>
        </w:r>
        <w:r>
          <w:rPr>
            <w:noProof/>
            <w:webHidden/>
          </w:rPr>
          <w:fldChar w:fldCharType="end"/>
        </w:r>
      </w:hyperlink>
    </w:p>
    <w:p w:rsidR="00517ED4" w:rsidRDefault="00517ED4">
      <w:pPr>
        <w:pStyle w:val="TOC2"/>
        <w:rPr>
          <w:rFonts w:asciiTheme="minorHAnsi" w:eastAsiaTheme="minorEastAsia" w:hAnsiTheme="minorHAnsi" w:cstheme="minorBidi"/>
          <w:noProof/>
          <w:kern w:val="0"/>
          <w:sz w:val="22"/>
          <w:lang w:eastAsia="pt-BR"/>
        </w:rPr>
      </w:pPr>
      <w:hyperlink w:anchor="_Toc201261296" w:history="1">
        <w:r w:rsidRPr="00E6664F">
          <w:rPr>
            <w:rStyle w:val="Hyperlink"/>
            <w:noProof/>
          </w:rPr>
          <w:t>7.1.</w:t>
        </w:r>
        <w:r>
          <w:rPr>
            <w:rFonts w:asciiTheme="minorHAnsi" w:eastAsiaTheme="minorEastAsia" w:hAnsiTheme="minorHAnsi" w:cstheme="minorBidi"/>
            <w:noProof/>
            <w:kern w:val="0"/>
            <w:sz w:val="22"/>
            <w:lang w:eastAsia="pt-BR"/>
          </w:rPr>
          <w:tab/>
        </w:r>
        <w:r w:rsidRPr="00E6664F">
          <w:rPr>
            <w:rStyle w:val="Hyperlink"/>
            <w:noProof/>
          </w:rPr>
          <w:t>Arquivo de Configuração Touchlib</w:t>
        </w:r>
        <w:r>
          <w:rPr>
            <w:noProof/>
            <w:webHidden/>
          </w:rPr>
          <w:tab/>
        </w:r>
        <w:r>
          <w:rPr>
            <w:noProof/>
            <w:webHidden/>
          </w:rPr>
          <w:fldChar w:fldCharType="begin"/>
        </w:r>
        <w:r>
          <w:rPr>
            <w:noProof/>
            <w:webHidden/>
          </w:rPr>
          <w:instrText xml:space="preserve"> PAGEREF _Toc201261296 \h </w:instrText>
        </w:r>
        <w:r>
          <w:rPr>
            <w:noProof/>
            <w:webHidden/>
          </w:rPr>
        </w:r>
        <w:r>
          <w:rPr>
            <w:noProof/>
            <w:webHidden/>
          </w:rPr>
          <w:fldChar w:fldCharType="separate"/>
        </w:r>
        <w:r>
          <w:rPr>
            <w:noProof/>
            <w:webHidden/>
          </w:rPr>
          <w:t>93</w:t>
        </w:r>
        <w:r>
          <w:rPr>
            <w:noProof/>
            <w:webHidden/>
          </w:rPr>
          <w:fldChar w:fldCharType="end"/>
        </w:r>
      </w:hyperlink>
    </w:p>
    <w:p w:rsidR="00CC15F4" w:rsidRDefault="009A4ED6" w:rsidP="004F776D">
      <w:pPr>
        <w:pStyle w:val="Sumrio"/>
      </w:pPr>
      <w:r>
        <w:rPr>
          <w:rFonts w:cs="Arial"/>
          <w:kern w:val="24"/>
        </w:rPr>
        <w:fldChar w:fldCharType="end"/>
      </w:r>
    </w:p>
    <w:p w:rsidR="00CC15F4" w:rsidRDefault="00CC15F4" w:rsidP="00AB68EC">
      <w:pPr>
        <w:pStyle w:val="Resumo"/>
        <w:sectPr w:rsidR="00CC15F4" w:rsidSect="00CC15F4">
          <w:type w:val="evenPage"/>
          <w:pgSz w:w="11905" w:h="16837"/>
          <w:pgMar w:top="1701" w:right="1134" w:bottom="1134" w:left="1701" w:header="720" w:footer="720" w:gutter="0"/>
          <w:cols w:space="720"/>
          <w:docGrid w:linePitch="360"/>
        </w:sectPr>
      </w:pPr>
    </w:p>
    <w:p w:rsidR="007E2936" w:rsidRDefault="007E2936" w:rsidP="007E2936">
      <w:pPr>
        <w:pStyle w:val="TtuloCentro"/>
      </w:pPr>
      <w:r>
        <w:lastRenderedPageBreak/>
        <w:t>Lista de Figuras</w:t>
      </w:r>
    </w:p>
    <w:p w:rsidR="00517ED4" w:rsidRDefault="009A4ED6">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517ED4">
        <w:rPr>
          <w:noProof/>
        </w:rPr>
        <w:t>Figura 1 - Lemur Input Device</w:t>
      </w:r>
      <w:r w:rsidR="00517ED4">
        <w:rPr>
          <w:noProof/>
        </w:rPr>
        <w:tab/>
      </w:r>
      <w:r w:rsidR="00517ED4">
        <w:rPr>
          <w:noProof/>
        </w:rPr>
        <w:fldChar w:fldCharType="begin"/>
      </w:r>
      <w:r w:rsidR="00517ED4">
        <w:rPr>
          <w:noProof/>
        </w:rPr>
        <w:instrText xml:space="preserve"> PAGEREF _Toc201261297 \h </w:instrText>
      </w:r>
      <w:r w:rsidR="00517ED4">
        <w:rPr>
          <w:noProof/>
        </w:rPr>
      </w:r>
      <w:r w:rsidR="00517ED4">
        <w:rPr>
          <w:noProof/>
        </w:rPr>
        <w:fldChar w:fldCharType="separate"/>
      </w:r>
      <w:r w:rsidR="00517ED4">
        <w:rPr>
          <w:noProof/>
        </w:rPr>
        <w:t>17</w:t>
      </w:r>
      <w:r w:rsidR="00517ED4">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2 - Visão geral do sistema</w:t>
      </w:r>
      <w:r>
        <w:rPr>
          <w:noProof/>
        </w:rPr>
        <w:tab/>
      </w:r>
      <w:r>
        <w:rPr>
          <w:noProof/>
        </w:rPr>
        <w:fldChar w:fldCharType="begin"/>
      </w:r>
      <w:r>
        <w:rPr>
          <w:noProof/>
        </w:rPr>
        <w:instrText xml:space="preserve"> PAGEREF _Toc201261298 \h </w:instrText>
      </w:r>
      <w:r>
        <w:rPr>
          <w:noProof/>
        </w:rPr>
      </w:r>
      <w:r>
        <w:rPr>
          <w:noProof/>
        </w:rPr>
        <w:fldChar w:fldCharType="separate"/>
      </w:r>
      <w:r>
        <w:rPr>
          <w:noProof/>
        </w:rPr>
        <w:t>18</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3 - Microsoft Surface</w:t>
      </w:r>
      <w:r>
        <w:rPr>
          <w:noProof/>
        </w:rPr>
        <w:tab/>
      </w:r>
      <w:r>
        <w:rPr>
          <w:noProof/>
        </w:rPr>
        <w:fldChar w:fldCharType="begin"/>
      </w:r>
      <w:r>
        <w:rPr>
          <w:noProof/>
        </w:rPr>
        <w:instrText xml:space="preserve"> PAGEREF _Toc201261299 \h </w:instrText>
      </w:r>
      <w:r>
        <w:rPr>
          <w:noProof/>
        </w:rPr>
      </w:r>
      <w:r>
        <w:rPr>
          <w:noProof/>
        </w:rPr>
        <w:fldChar w:fldCharType="separate"/>
      </w:r>
      <w:r>
        <w:rPr>
          <w:noProof/>
        </w:rPr>
        <w:t>20</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4 - Estrutura interna da Microsoft Surface</w:t>
      </w:r>
      <w:r>
        <w:rPr>
          <w:noProof/>
        </w:rPr>
        <w:tab/>
      </w:r>
      <w:r>
        <w:rPr>
          <w:noProof/>
        </w:rPr>
        <w:fldChar w:fldCharType="begin"/>
      </w:r>
      <w:r>
        <w:rPr>
          <w:noProof/>
        </w:rPr>
        <w:instrText xml:space="preserve"> PAGEREF _Toc201261300 \h </w:instrText>
      </w:r>
      <w:r>
        <w:rPr>
          <w:noProof/>
        </w:rPr>
      </w:r>
      <w:r>
        <w:rPr>
          <w:noProof/>
        </w:rPr>
        <w:fldChar w:fldCharType="separate"/>
      </w:r>
      <w:r>
        <w:rPr>
          <w:noProof/>
        </w:rPr>
        <w:t>21</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5 - ReacTable</w:t>
      </w:r>
      <w:r>
        <w:rPr>
          <w:noProof/>
        </w:rPr>
        <w:tab/>
      </w:r>
      <w:r>
        <w:rPr>
          <w:noProof/>
        </w:rPr>
        <w:fldChar w:fldCharType="begin"/>
      </w:r>
      <w:r>
        <w:rPr>
          <w:noProof/>
        </w:rPr>
        <w:instrText xml:space="preserve"> PAGEREF _Toc201261301 \h </w:instrText>
      </w:r>
      <w:r>
        <w:rPr>
          <w:noProof/>
        </w:rPr>
      </w:r>
      <w:r>
        <w:rPr>
          <w:noProof/>
        </w:rPr>
        <w:fldChar w:fldCharType="separate"/>
      </w:r>
      <w:r>
        <w:rPr>
          <w:noProof/>
        </w:rPr>
        <w:t>22</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6 - iPhone</w:t>
      </w:r>
      <w:r>
        <w:rPr>
          <w:noProof/>
        </w:rPr>
        <w:tab/>
      </w:r>
      <w:r>
        <w:rPr>
          <w:noProof/>
        </w:rPr>
        <w:fldChar w:fldCharType="begin"/>
      </w:r>
      <w:r>
        <w:rPr>
          <w:noProof/>
        </w:rPr>
        <w:instrText xml:space="preserve"> PAGEREF _Toc201261302 \h </w:instrText>
      </w:r>
      <w:r>
        <w:rPr>
          <w:noProof/>
        </w:rPr>
      </w:r>
      <w:r>
        <w:rPr>
          <w:noProof/>
        </w:rPr>
        <w:fldChar w:fldCharType="separate"/>
      </w:r>
      <w:r>
        <w:rPr>
          <w:noProof/>
        </w:rPr>
        <w:t>23</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7 - Exemplo de campanha em andamento</w:t>
      </w:r>
      <w:r>
        <w:rPr>
          <w:noProof/>
        </w:rPr>
        <w:tab/>
      </w:r>
      <w:r>
        <w:rPr>
          <w:noProof/>
        </w:rPr>
        <w:fldChar w:fldCharType="begin"/>
      </w:r>
      <w:r>
        <w:rPr>
          <w:noProof/>
        </w:rPr>
        <w:instrText xml:space="preserve"> PAGEREF _Toc201261303 \h </w:instrText>
      </w:r>
      <w:r>
        <w:rPr>
          <w:noProof/>
        </w:rPr>
      </w:r>
      <w:r>
        <w:rPr>
          <w:noProof/>
        </w:rPr>
        <w:fldChar w:fldCharType="separate"/>
      </w:r>
      <w:r>
        <w:rPr>
          <w:noProof/>
        </w:rPr>
        <w:t>26</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8 - Zork (1979)</w:t>
      </w:r>
      <w:r>
        <w:rPr>
          <w:noProof/>
        </w:rPr>
        <w:tab/>
      </w:r>
      <w:r>
        <w:rPr>
          <w:noProof/>
        </w:rPr>
        <w:fldChar w:fldCharType="begin"/>
      </w:r>
      <w:r>
        <w:rPr>
          <w:noProof/>
        </w:rPr>
        <w:instrText xml:space="preserve"> PAGEREF _Toc201261304 \h </w:instrText>
      </w:r>
      <w:r>
        <w:rPr>
          <w:noProof/>
        </w:rPr>
      </w:r>
      <w:r>
        <w:rPr>
          <w:noProof/>
        </w:rPr>
        <w:fldChar w:fldCharType="separate"/>
      </w:r>
      <w:r>
        <w:rPr>
          <w:noProof/>
        </w:rPr>
        <w:t>27</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9 - Final Fantasy - Square (1987)</w:t>
      </w:r>
      <w:r>
        <w:rPr>
          <w:noProof/>
        </w:rPr>
        <w:tab/>
      </w:r>
      <w:r>
        <w:rPr>
          <w:noProof/>
        </w:rPr>
        <w:fldChar w:fldCharType="begin"/>
      </w:r>
      <w:r>
        <w:rPr>
          <w:noProof/>
        </w:rPr>
        <w:instrText xml:space="preserve"> PAGEREF _Toc201261305 \h </w:instrText>
      </w:r>
      <w:r>
        <w:rPr>
          <w:noProof/>
        </w:rPr>
      </w:r>
      <w:r>
        <w:rPr>
          <w:noProof/>
        </w:rPr>
        <w:fldChar w:fldCharType="separate"/>
      </w:r>
      <w:r>
        <w:rPr>
          <w:noProof/>
        </w:rPr>
        <w:t>27</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10 - Final Fantasy VII - Squaresoft (1997)</w:t>
      </w:r>
      <w:r>
        <w:rPr>
          <w:noProof/>
        </w:rPr>
        <w:tab/>
      </w:r>
      <w:r>
        <w:rPr>
          <w:noProof/>
        </w:rPr>
        <w:fldChar w:fldCharType="begin"/>
      </w:r>
      <w:r>
        <w:rPr>
          <w:noProof/>
        </w:rPr>
        <w:instrText xml:space="preserve"> PAGEREF _Toc201261306 \h </w:instrText>
      </w:r>
      <w:r>
        <w:rPr>
          <w:noProof/>
        </w:rPr>
      </w:r>
      <w:r>
        <w:rPr>
          <w:noProof/>
        </w:rPr>
        <w:fldChar w:fldCharType="separate"/>
      </w:r>
      <w:r>
        <w:rPr>
          <w:noProof/>
        </w:rPr>
        <w:t>28</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sidRPr="00B443F5">
        <w:rPr>
          <w:noProof/>
          <w:lang w:val="en-US"/>
        </w:rPr>
        <w:t>Figura 11 - World of Warcraft - Blizzard (2004)</w:t>
      </w:r>
      <w:r>
        <w:rPr>
          <w:noProof/>
        </w:rPr>
        <w:tab/>
      </w:r>
      <w:r>
        <w:rPr>
          <w:noProof/>
        </w:rPr>
        <w:fldChar w:fldCharType="begin"/>
      </w:r>
      <w:r>
        <w:rPr>
          <w:noProof/>
        </w:rPr>
        <w:instrText xml:space="preserve"> PAGEREF _Toc201261307 \h </w:instrText>
      </w:r>
      <w:r>
        <w:rPr>
          <w:noProof/>
        </w:rPr>
      </w:r>
      <w:r>
        <w:rPr>
          <w:noProof/>
        </w:rPr>
        <w:fldChar w:fldCharType="separate"/>
      </w:r>
      <w:r>
        <w:rPr>
          <w:noProof/>
        </w:rPr>
        <w:t>28</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12 - Cenário tridimensional isométrico</w:t>
      </w:r>
      <w:r>
        <w:rPr>
          <w:noProof/>
        </w:rPr>
        <w:tab/>
      </w:r>
      <w:r>
        <w:rPr>
          <w:noProof/>
        </w:rPr>
        <w:fldChar w:fldCharType="begin"/>
      </w:r>
      <w:r>
        <w:rPr>
          <w:noProof/>
        </w:rPr>
        <w:instrText xml:space="preserve"> PAGEREF _Toc201261308 \h </w:instrText>
      </w:r>
      <w:r>
        <w:rPr>
          <w:noProof/>
        </w:rPr>
      </w:r>
      <w:r>
        <w:rPr>
          <w:noProof/>
        </w:rPr>
        <w:fldChar w:fldCharType="separate"/>
      </w:r>
      <w:r>
        <w:rPr>
          <w:noProof/>
        </w:rPr>
        <w:t>29</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13 - Personagem e sua área de atuação</w:t>
      </w:r>
      <w:r>
        <w:rPr>
          <w:noProof/>
        </w:rPr>
        <w:tab/>
      </w:r>
      <w:r>
        <w:rPr>
          <w:noProof/>
        </w:rPr>
        <w:fldChar w:fldCharType="begin"/>
      </w:r>
      <w:r>
        <w:rPr>
          <w:noProof/>
        </w:rPr>
        <w:instrText xml:space="preserve"> PAGEREF _Toc201261309 \h </w:instrText>
      </w:r>
      <w:r>
        <w:rPr>
          <w:noProof/>
        </w:rPr>
      </w:r>
      <w:r>
        <w:rPr>
          <w:noProof/>
        </w:rPr>
        <w:fldChar w:fldCharType="separate"/>
      </w:r>
      <w:r>
        <w:rPr>
          <w:noProof/>
        </w:rPr>
        <w:t>29</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14 - Personagem efetuando um ataque</w:t>
      </w:r>
      <w:r>
        <w:rPr>
          <w:noProof/>
        </w:rPr>
        <w:tab/>
      </w:r>
      <w:r>
        <w:rPr>
          <w:noProof/>
        </w:rPr>
        <w:fldChar w:fldCharType="begin"/>
      </w:r>
      <w:r>
        <w:rPr>
          <w:noProof/>
        </w:rPr>
        <w:instrText xml:space="preserve"> PAGEREF _Toc201261310 \h </w:instrText>
      </w:r>
      <w:r>
        <w:rPr>
          <w:noProof/>
        </w:rPr>
      </w:r>
      <w:r>
        <w:rPr>
          <w:noProof/>
        </w:rPr>
        <w:fldChar w:fldCharType="separate"/>
      </w:r>
      <w:r>
        <w:rPr>
          <w:noProof/>
        </w:rPr>
        <w:t>30</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15 - Rear Illumination</w:t>
      </w:r>
      <w:r>
        <w:rPr>
          <w:noProof/>
        </w:rPr>
        <w:tab/>
      </w:r>
      <w:r>
        <w:rPr>
          <w:noProof/>
        </w:rPr>
        <w:fldChar w:fldCharType="begin"/>
      </w:r>
      <w:r>
        <w:rPr>
          <w:noProof/>
        </w:rPr>
        <w:instrText xml:space="preserve"> PAGEREF _Toc201261311 \h </w:instrText>
      </w:r>
      <w:r>
        <w:rPr>
          <w:noProof/>
        </w:rPr>
      </w:r>
      <w:r>
        <w:rPr>
          <w:noProof/>
        </w:rPr>
        <w:fldChar w:fldCharType="separate"/>
      </w:r>
      <w:r>
        <w:rPr>
          <w:noProof/>
        </w:rPr>
        <w:t>32</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16 - Exemplo da detecção de toques utilizando Rear Illumination</w:t>
      </w:r>
      <w:r>
        <w:rPr>
          <w:noProof/>
        </w:rPr>
        <w:tab/>
      </w:r>
      <w:r>
        <w:rPr>
          <w:noProof/>
        </w:rPr>
        <w:fldChar w:fldCharType="begin"/>
      </w:r>
      <w:r>
        <w:rPr>
          <w:noProof/>
        </w:rPr>
        <w:instrText xml:space="preserve"> PAGEREF _Toc201261312 \h </w:instrText>
      </w:r>
      <w:r>
        <w:rPr>
          <w:noProof/>
        </w:rPr>
      </w:r>
      <w:r>
        <w:rPr>
          <w:noProof/>
        </w:rPr>
        <w:fldChar w:fldCharType="separate"/>
      </w:r>
      <w:r>
        <w:rPr>
          <w:noProof/>
        </w:rPr>
        <w:t>32</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17 - Front Illumination</w:t>
      </w:r>
      <w:r>
        <w:rPr>
          <w:noProof/>
        </w:rPr>
        <w:tab/>
      </w:r>
      <w:r>
        <w:rPr>
          <w:noProof/>
        </w:rPr>
        <w:fldChar w:fldCharType="begin"/>
      </w:r>
      <w:r>
        <w:rPr>
          <w:noProof/>
        </w:rPr>
        <w:instrText xml:space="preserve"> PAGEREF _Toc201261313 \h </w:instrText>
      </w:r>
      <w:r>
        <w:rPr>
          <w:noProof/>
        </w:rPr>
      </w:r>
      <w:r>
        <w:rPr>
          <w:noProof/>
        </w:rPr>
        <w:fldChar w:fldCharType="separate"/>
      </w:r>
      <w:r>
        <w:rPr>
          <w:noProof/>
        </w:rPr>
        <w:t>33</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18 - Exemplo da detecção de toques utilizando Front Illumination</w:t>
      </w:r>
      <w:r>
        <w:rPr>
          <w:noProof/>
        </w:rPr>
        <w:tab/>
      </w:r>
      <w:r>
        <w:rPr>
          <w:noProof/>
        </w:rPr>
        <w:fldChar w:fldCharType="begin"/>
      </w:r>
      <w:r>
        <w:rPr>
          <w:noProof/>
        </w:rPr>
        <w:instrText xml:space="preserve"> PAGEREF _Toc201261314 \h </w:instrText>
      </w:r>
      <w:r>
        <w:rPr>
          <w:noProof/>
        </w:rPr>
      </w:r>
      <w:r>
        <w:rPr>
          <w:noProof/>
        </w:rPr>
        <w:fldChar w:fldCharType="separate"/>
      </w:r>
      <w:r>
        <w:rPr>
          <w:noProof/>
        </w:rPr>
        <w:t>33</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19 - Exemplos de reflexão com refração e reflexão total da luz</w:t>
      </w:r>
      <w:r>
        <w:rPr>
          <w:noProof/>
        </w:rPr>
        <w:tab/>
      </w:r>
      <w:r>
        <w:rPr>
          <w:noProof/>
        </w:rPr>
        <w:fldChar w:fldCharType="begin"/>
      </w:r>
      <w:r>
        <w:rPr>
          <w:noProof/>
        </w:rPr>
        <w:instrText xml:space="preserve"> PAGEREF _Toc201261315 \h </w:instrText>
      </w:r>
      <w:r>
        <w:rPr>
          <w:noProof/>
        </w:rPr>
      </w:r>
      <w:r>
        <w:rPr>
          <w:noProof/>
        </w:rPr>
        <w:fldChar w:fldCharType="separate"/>
      </w:r>
      <w:r>
        <w:rPr>
          <w:noProof/>
        </w:rPr>
        <w:t>34</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20 - Reflexão total interna frustrada da luz</w:t>
      </w:r>
      <w:r>
        <w:rPr>
          <w:noProof/>
        </w:rPr>
        <w:tab/>
      </w:r>
      <w:r>
        <w:rPr>
          <w:noProof/>
        </w:rPr>
        <w:fldChar w:fldCharType="begin"/>
      </w:r>
      <w:r>
        <w:rPr>
          <w:noProof/>
        </w:rPr>
        <w:instrText xml:space="preserve"> PAGEREF _Toc201261316 \h </w:instrText>
      </w:r>
      <w:r>
        <w:rPr>
          <w:noProof/>
        </w:rPr>
      </w:r>
      <w:r>
        <w:rPr>
          <w:noProof/>
        </w:rPr>
        <w:fldChar w:fldCharType="separate"/>
      </w:r>
      <w:r>
        <w:rPr>
          <w:noProof/>
        </w:rPr>
        <w:t>34</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21 - Exemplo da detecção de toques utilizando FTIR</w:t>
      </w:r>
      <w:r>
        <w:rPr>
          <w:noProof/>
        </w:rPr>
        <w:tab/>
      </w:r>
      <w:r>
        <w:rPr>
          <w:noProof/>
        </w:rPr>
        <w:fldChar w:fldCharType="begin"/>
      </w:r>
      <w:r>
        <w:rPr>
          <w:noProof/>
        </w:rPr>
        <w:instrText xml:space="preserve"> PAGEREF _Toc201261317 \h </w:instrText>
      </w:r>
      <w:r>
        <w:rPr>
          <w:noProof/>
        </w:rPr>
      </w:r>
      <w:r>
        <w:rPr>
          <w:noProof/>
        </w:rPr>
        <w:fldChar w:fldCharType="separate"/>
      </w:r>
      <w:r>
        <w:rPr>
          <w:noProof/>
        </w:rPr>
        <w:t>35</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22 - ReacTIVision reconhecendo um fiducial</w:t>
      </w:r>
      <w:r>
        <w:rPr>
          <w:noProof/>
        </w:rPr>
        <w:tab/>
      </w:r>
      <w:r>
        <w:rPr>
          <w:noProof/>
        </w:rPr>
        <w:fldChar w:fldCharType="begin"/>
      </w:r>
      <w:r>
        <w:rPr>
          <w:noProof/>
        </w:rPr>
        <w:instrText xml:space="preserve"> PAGEREF _Toc201261318 \h </w:instrText>
      </w:r>
      <w:r>
        <w:rPr>
          <w:noProof/>
        </w:rPr>
      </w:r>
      <w:r>
        <w:rPr>
          <w:noProof/>
        </w:rPr>
        <w:fldChar w:fldCharType="separate"/>
      </w:r>
      <w:r>
        <w:rPr>
          <w:noProof/>
        </w:rPr>
        <w:t>37</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23 - Exemplo de interpolação no cálculo da posição do toque</w:t>
      </w:r>
      <w:r>
        <w:rPr>
          <w:noProof/>
        </w:rPr>
        <w:tab/>
      </w:r>
      <w:r>
        <w:rPr>
          <w:noProof/>
        </w:rPr>
        <w:fldChar w:fldCharType="begin"/>
      </w:r>
      <w:r>
        <w:rPr>
          <w:noProof/>
        </w:rPr>
        <w:instrText xml:space="preserve"> PAGEREF _Toc201261319 \h </w:instrText>
      </w:r>
      <w:r>
        <w:rPr>
          <w:noProof/>
        </w:rPr>
      </w:r>
      <w:r>
        <w:rPr>
          <w:noProof/>
        </w:rPr>
        <w:fldChar w:fldCharType="separate"/>
      </w:r>
      <w:r>
        <w:rPr>
          <w:noProof/>
        </w:rPr>
        <w:t>39</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24 - Demonstração do software de calibração</w:t>
      </w:r>
      <w:r>
        <w:rPr>
          <w:noProof/>
        </w:rPr>
        <w:tab/>
      </w:r>
      <w:r>
        <w:rPr>
          <w:noProof/>
        </w:rPr>
        <w:fldChar w:fldCharType="begin"/>
      </w:r>
      <w:r>
        <w:rPr>
          <w:noProof/>
        </w:rPr>
        <w:instrText xml:space="preserve"> PAGEREF _Toc201261320 \h </w:instrText>
      </w:r>
      <w:r>
        <w:rPr>
          <w:noProof/>
        </w:rPr>
      </w:r>
      <w:r>
        <w:rPr>
          <w:noProof/>
        </w:rPr>
        <w:fldChar w:fldCharType="separate"/>
      </w:r>
      <w:r>
        <w:rPr>
          <w:noProof/>
        </w:rPr>
        <w:t>40</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25 - Visão geral do sistema</w:t>
      </w:r>
      <w:r>
        <w:rPr>
          <w:noProof/>
        </w:rPr>
        <w:tab/>
      </w:r>
      <w:r>
        <w:rPr>
          <w:noProof/>
        </w:rPr>
        <w:fldChar w:fldCharType="begin"/>
      </w:r>
      <w:r>
        <w:rPr>
          <w:noProof/>
        </w:rPr>
        <w:instrText xml:space="preserve"> PAGEREF _Toc201261321 \h </w:instrText>
      </w:r>
      <w:r>
        <w:rPr>
          <w:noProof/>
        </w:rPr>
      </w:r>
      <w:r>
        <w:rPr>
          <w:noProof/>
        </w:rPr>
        <w:fldChar w:fldCharType="separate"/>
      </w:r>
      <w:r>
        <w:rPr>
          <w:noProof/>
        </w:rPr>
        <w:t>42</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26 - Componentes elétricos utilizados</w:t>
      </w:r>
      <w:r>
        <w:rPr>
          <w:noProof/>
        </w:rPr>
        <w:tab/>
      </w:r>
      <w:r>
        <w:rPr>
          <w:noProof/>
        </w:rPr>
        <w:fldChar w:fldCharType="begin"/>
      </w:r>
      <w:r>
        <w:rPr>
          <w:noProof/>
        </w:rPr>
        <w:instrText xml:space="preserve"> PAGEREF _Toc201261322 \h </w:instrText>
      </w:r>
      <w:r>
        <w:rPr>
          <w:noProof/>
        </w:rPr>
      </w:r>
      <w:r>
        <w:rPr>
          <w:noProof/>
        </w:rPr>
        <w:fldChar w:fldCharType="separate"/>
      </w:r>
      <w:r>
        <w:rPr>
          <w:noProof/>
        </w:rPr>
        <w:t>44</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27 - Mesa após reestruturação da parte elétrica</w:t>
      </w:r>
      <w:r>
        <w:rPr>
          <w:noProof/>
        </w:rPr>
        <w:tab/>
      </w:r>
      <w:r>
        <w:rPr>
          <w:noProof/>
        </w:rPr>
        <w:fldChar w:fldCharType="begin"/>
      </w:r>
      <w:r>
        <w:rPr>
          <w:noProof/>
        </w:rPr>
        <w:instrText xml:space="preserve"> PAGEREF _Toc201261323 \h </w:instrText>
      </w:r>
      <w:r>
        <w:rPr>
          <w:noProof/>
        </w:rPr>
      </w:r>
      <w:r>
        <w:rPr>
          <w:noProof/>
        </w:rPr>
        <w:fldChar w:fldCharType="separate"/>
      </w:r>
      <w:r>
        <w:rPr>
          <w:noProof/>
        </w:rPr>
        <w:t>44</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28 - Representação das malhas do circuito elétrico da mesa</w:t>
      </w:r>
      <w:r>
        <w:rPr>
          <w:noProof/>
        </w:rPr>
        <w:tab/>
      </w:r>
      <w:r>
        <w:rPr>
          <w:noProof/>
        </w:rPr>
        <w:fldChar w:fldCharType="begin"/>
      </w:r>
      <w:r>
        <w:rPr>
          <w:noProof/>
        </w:rPr>
        <w:instrText xml:space="preserve"> PAGEREF _Toc201261324 \h </w:instrText>
      </w:r>
      <w:r>
        <w:rPr>
          <w:noProof/>
        </w:rPr>
      </w:r>
      <w:r>
        <w:rPr>
          <w:noProof/>
        </w:rPr>
        <w:fldChar w:fldCharType="separate"/>
      </w:r>
      <w:r>
        <w:rPr>
          <w:noProof/>
        </w:rPr>
        <w:t>45</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29 - Placa de circuito impresso com os resistores de 56Ω e 5,6Ω</w:t>
      </w:r>
      <w:r>
        <w:rPr>
          <w:noProof/>
        </w:rPr>
        <w:tab/>
      </w:r>
      <w:r>
        <w:rPr>
          <w:noProof/>
        </w:rPr>
        <w:fldChar w:fldCharType="begin"/>
      </w:r>
      <w:r>
        <w:rPr>
          <w:noProof/>
        </w:rPr>
        <w:instrText xml:space="preserve"> PAGEREF _Toc201261325 \h </w:instrText>
      </w:r>
      <w:r>
        <w:rPr>
          <w:noProof/>
        </w:rPr>
      </w:r>
      <w:r>
        <w:rPr>
          <w:noProof/>
        </w:rPr>
        <w:fldChar w:fldCharType="separate"/>
      </w:r>
      <w:r>
        <w:rPr>
          <w:noProof/>
        </w:rPr>
        <w:t>46</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30 - Microsoft LifeCam VX-6000</w:t>
      </w:r>
      <w:r>
        <w:rPr>
          <w:noProof/>
        </w:rPr>
        <w:tab/>
      </w:r>
      <w:r>
        <w:rPr>
          <w:noProof/>
        </w:rPr>
        <w:fldChar w:fldCharType="begin"/>
      </w:r>
      <w:r>
        <w:rPr>
          <w:noProof/>
        </w:rPr>
        <w:instrText xml:space="preserve"> PAGEREF _Toc201261326 \h </w:instrText>
      </w:r>
      <w:r>
        <w:rPr>
          <w:noProof/>
        </w:rPr>
      </w:r>
      <w:r>
        <w:rPr>
          <w:noProof/>
        </w:rPr>
        <w:fldChar w:fldCharType="separate"/>
      </w:r>
      <w:r>
        <w:rPr>
          <w:noProof/>
        </w:rPr>
        <w:t>47</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 xml:space="preserve">Figura 31 - Toque antes e depois da reestruturação </w:t>
      </w:r>
      <w:r w:rsidRPr="00B443F5">
        <w:rPr>
          <w:b/>
          <w:noProof/>
          <w:color w:val="FF0000"/>
        </w:rPr>
        <w:t>Este DEPOIS está usando só um segmento com poucos LEDSs, ficou melhor que isso!! Vocês têm alguma foto da mesa usando todos???</w:t>
      </w:r>
      <w:r>
        <w:rPr>
          <w:noProof/>
        </w:rPr>
        <w:tab/>
      </w:r>
      <w:r>
        <w:rPr>
          <w:noProof/>
        </w:rPr>
        <w:fldChar w:fldCharType="begin"/>
      </w:r>
      <w:r>
        <w:rPr>
          <w:noProof/>
        </w:rPr>
        <w:instrText xml:space="preserve"> PAGEREF _Toc201261327 \h </w:instrText>
      </w:r>
      <w:r>
        <w:rPr>
          <w:noProof/>
        </w:rPr>
      </w:r>
      <w:r>
        <w:rPr>
          <w:noProof/>
        </w:rPr>
        <w:fldChar w:fldCharType="separate"/>
      </w:r>
      <w:r>
        <w:rPr>
          <w:noProof/>
        </w:rPr>
        <w:t>48</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32 - Canhão de led usado na iluminação</w:t>
      </w:r>
      <w:r>
        <w:rPr>
          <w:noProof/>
        </w:rPr>
        <w:tab/>
      </w:r>
      <w:r>
        <w:rPr>
          <w:noProof/>
        </w:rPr>
        <w:fldChar w:fldCharType="begin"/>
      </w:r>
      <w:r>
        <w:rPr>
          <w:noProof/>
        </w:rPr>
        <w:instrText xml:space="preserve"> PAGEREF _Toc201261328 \h </w:instrText>
      </w:r>
      <w:r>
        <w:rPr>
          <w:noProof/>
        </w:rPr>
      </w:r>
      <w:r>
        <w:rPr>
          <w:noProof/>
        </w:rPr>
        <w:fldChar w:fldCharType="separate"/>
      </w:r>
      <w:r>
        <w:rPr>
          <w:noProof/>
        </w:rPr>
        <w:t>49</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33 - Fiduciais sobre papel vegetal e plástico</w:t>
      </w:r>
      <w:r>
        <w:rPr>
          <w:noProof/>
        </w:rPr>
        <w:tab/>
      </w:r>
      <w:r>
        <w:rPr>
          <w:noProof/>
        </w:rPr>
        <w:fldChar w:fldCharType="begin"/>
      </w:r>
      <w:r>
        <w:rPr>
          <w:noProof/>
        </w:rPr>
        <w:instrText xml:space="preserve"> PAGEREF _Toc201261329 \h </w:instrText>
      </w:r>
      <w:r>
        <w:rPr>
          <w:noProof/>
        </w:rPr>
      </w:r>
      <w:r>
        <w:rPr>
          <w:noProof/>
        </w:rPr>
        <w:fldChar w:fldCharType="separate"/>
      </w:r>
      <w:r>
        <w:rPr>
          <w:noProof/>
        </w:rPr>
        <w:t>50</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34 - Visão geral do módulo de comunicação</w:t>
      </w:r>
      <w:r>
        <w:rPr>
          <w:noProof/>
        </w:rPr>
        <w:tab/>
      </w:r>
      <w:r>
        <w:rPr>
          <w:noProof/>
        </w:rPr>
        <w:fldChar w:fldCharType="begin"/>
      </w:r>
      <w:r>
        <w:rPr>
          <w:noProof/>
        </w:rPr>
        <w:instrText xml:space="preserve"> PAGEREF _Toc201261330 \h </w:instrText>
      </w:r>
      <w:r>
        <w:rPr>
          <w:noProof/>
        </w:rPr>
      </w:r>
      <w:r>
        <w:rPr>
          <w:noProof/>
        </w:rPr>
        <w:fldChar w:fldCharType="separate"/>
      </w:r>
      <w:r>
        <w:rPr>
          <w:noProof/>
        </w:rPr>
        <w:t>52</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35 - Protótipo</w:t>
      </w:r>
      <w:r>
        <w:rPr>
          <w:noProof/>
        </w:rPr>
        <w:tab/>
      </w:r>
      <w:r>
        <w:rPr>
          <w:noProof/>
        </w:rPr>
        <w:fldChar w:fldCharType="begin"/>
      </w:r>
      <w:r>
        <w:rPr>
          <w:noProof/>
        </w:rPr>
        <w:instrText xml:space="preserve"> PAGEREF _Toc201261331 \h </w:instrText>
      </w:r>
      <w:r>
        <w:rPr>
          <w:noProof/>
        </w:rPr>
      </w:r>
      <w:r>
        <w:rPr>
          <w:noProof/>
        </w:rPr>
        <w:fldChar w:fldCharType="separate"/>
      </w:r>
      <w:r>
        <w:rPr>
          <w:noProof/>
        </w:rPr>
        <w:t>53</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36 - Versão final</w:t>
      </w:r>
      <w:r>
        <w:rPr>
          <w:noProof/>
        </w:rPr>
        <w:tab/>
      </w:r>
      <w:r>
        <w:rPr>
          <w:noProof/>
        </w:rPr>
        <w:fldChar w:fldCharType="begin"/>
      </w:r>
      <w:r>
        <w:rPr>
          <w:noProof/>
        </w:rPr>
        <w:instrText xml:space="preserve"> PAGEREF _Toc201261332 \h </w:instrText>
      </w:r>
      <w:r>
        <w:rPr>
          <w:noProof/>
        </w:rPr>
      </w:r>
      <w:r>
        <w:rPr>
          <w:noProof/>
        </w:rPr>
        <w:fldChar w:fldCharType="separate"/>
      </w:r>
      <w:r>
        <w:rPr>
          <w:noProof/>
        </w:rPr>
        <w:t>54</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37 - Arquitetura da versão final</w:t>
      </w:r>
      <w:r>
        <w:rPr>
          <w:noProof/>
        </w:rPr>
        <w:tab/>
      </w:r>
      <w:r>
        <w:rPr>
          <w:noProof/>
        </w:rPr>
        <w:fldChar w:fldCharType="begin"/>
      </w:r>
      <w:r>
        <w:rPr>
          <w:noProof/>
        </w:rPr>
        <w:instrText xml:space="preserve"> PAGEREF _Toc201261333 \h </w:instrText>
      </w:r>
      <w:r>
        <w:rPr>
          <w:noProof/>
        </w:rPr>
      </w:r>
      <w:r>
        <w:rPr>
          <w:noProof/>
        </w:rPr>
        <w:fldChar w:fldCharType="separate"/>
      </w:r>
      <w:r>
        <w:rPr>
          <w:noProof/>
        </w:rPr>
        <w:t>55</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38 - Visão do módulo Listener :</w:t>
      </w:r>
      <w:r w:rsidRPr="00B443F5">
        <w:rPr>
          <w:b/>
          <w:noProof/>
          <w:color w:val="FF0000"/>
        </w:rPr>
        <w:t xml:space="preserve"> 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r>
        <w:rPr>
          <w:noProof/>
        </w:rPr>
        <w:tab/>
      </w:r>
      <w:r>
        <w:rPr>
          <w:noProof/>
        </w:rPr>
        <w:fldChar w:fldCharType="begin"/>
      </w:r>
      <w:r>
        <w:rPr>
          <w:noProof/>
        </w:rPr>
        <w:instrText xml:space="preserve"> PAGEREF _Toc201261334 \h </w:instrText>
      </w:r>
      <w:r>
        <w:rPr>
          <w:noProof/>
        </w:rPr>
      </w:r>
      <w:r>
        <w:rPr>
          <w:noProof/>
        </w:rPr>
        <w:fldChar w:fldCharType="separate"/>
      </w:r>
      <w:r>
        <w:rPr>
          <w:noProof/>
        </w:rPr>
        <w:t>56</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lastRenderedPageBreak/>
        <w:t>Figura 39 - Exemplo de eventos do módulo Input</w:t>
      </w:r>
      <w:r>
        <w:rPr>
          <w:noProof/>
        </w:rPr>
        <w:tab/>
      </w:r>
      <w:r>
        <w:rPr>
          <w:noProof/>
        </w:rPr>
        <w:fldChar w:fldCharType="begin"/>
      </w:r>
      <w:r>
        <w:rPr>
          <w:noProof/>
        </w:rPr>
        <w:instrText xml:space="preserve"> PAGEREF _Toc201261335 \h </w:instrText>
      </w:r>
      <w:r>
        <w:rPr>
          <w:noProof/>
        </w:rPr>
      </w:r>
      <w:r>
        <w:rPr>
          <w:noProof/>
        </w:rPr>
        <w:fldChar w:fldCharType="separate"/>
      </w:r>
      <w:r>
        <w:rPr>
          <w:noProof/>
        </w:rPr>
        <w:t>57</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40 - Exemplo de utilização de efeitos hlsl</w:t>
      </w:r>
      <w:r>
        <w:rPr>
          <w:noProof/>
        </w:rPr>
        <w:tab/>
      </w:r>
      <w:r>
        <w:rPr>
          <w:noProof/>
        </w:rPr>
        <w:fldChar w:fldCharType="begin"/>
      </w:r>
      <w:r>
        <w:rPr>
          <w:noProof/>
        </w:rPr>
        <w:instrText xml:space="preserve"> PAGEREF _Toc201261336 \h </w:instrText>
      </w:r>
      <w:r>
        <w:rPr>
          <w:noProof/>
        </w:rPr>
      </w:r>
      <w:r>
        <w:rPr>
          <w:noProof/>
        </w:rPr>
        <w:fldChar w:fldCharType="separate"/>
      </w:r>
      <w:r>
        <w:rPr>
          <w:noProof/>
        </w:rPr>
        <w:t>59</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41 - Exemplo de utilização de fonte XML</w:t>
      </w:r>
      <w:r>
        <w:rPr>
          <w:noProof/>
        </w:rPr>
        <w:tab/>
      </w:r>
      <w:r>
        <w:rPr>
          <w:noProof/>
        </w:rPr>
        <w:fldChar w:fldCharType="begin"/>
      </w:r>
      <w:r>
        <w:rPr>
          <w:noProof/>
        </w:rPr>
        <w:instrText xml:space="preserve"> PAGEREF _Toc201261337 \h </w:instrText>
      </w:r>
      <w:r>
        <w:rPr>
          <w:noProof/>
        </w:rPr>
      </w:r>
      <w:r>
        <w:rPr>
          <w:noProof/>
        </w:rPr>
        <w:fldChar w:fldCharType="separate"/>
      </w:r>
      <w:r>
        <w:rPr>
          <w:noProof/>
        </w:rPr>
        <w:t>59</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42 - Exemplo de fonte-textura</w:t>
      </w:r>
      <w:r>
        <w:rPr>
          <w:noProof/>
        </w:rPr>
        <w:tab/>
      </w:r>
      <w:r>
        <w:rPr>
          <w:noProof/>
        </w:rPr>
        <w:fldChar w:fldCharType="begin"/>
      </w:r>
      <w:r>
        <w:rPr>
          <w:noProof/>
        </w:rPr>
        <w:instrText xml:space="preserve"> PAGEREF _Toc201261338 \h </w:instrText>
      </w:r>
      <w:r>
        <w:rPr>
          <w:noProof/>
        </w:rPr>
      </w:r>
      <w:r>
        <w:rPr>
          <w:noProof/>
        </w:rPr>
        <w:fldChar w:fldCharType="separate"/>
      </w:r>
      <w:r>
        <w:rPr>
          <w:noProof/>
        </w:rPr>
        <w:t>60</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43 - Exemplo de uso de fonte-textura</w:t>
      </w:r>
      <w:r>
        <w:rPr>
          <w:noProof/>
        </w:rPr>
        <w:tab/>
      </w:r>
      <w:r>
        <w:rPr>
          <w:noProof/>
        </w:rPr>
        <w:fldChar w:fldCharType="begin"/>
      </w:r>
      <w:r>
        <w:rPr>
          <w:noProof/>
        </w:rPr>
        <w:instrText xml:space="preserve"> PAGEREF _Toc201261339 \h </w:instrText>
      </w:r>
      <w:r>
        <w:rPr>
          <w:noProof/>
        </w:rPr>
      </w:r>
      <w:r>
        <w:rPr>
          <w:noProof/>
        </w:rPr>
        <w:fldChar w:fldCharType="separate"/>
      </w:r>
      <w:r>
        <w:rPr>
          <w:noProof/>
        </w:rPr>
        <w:t>60</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44 - Representação da área visível da cena</w:t>
      </w:r>
      <w:r>
        <w:rPr>
          <w:noProof/>
        </w:rPr>
        <w:tab/>
      </w:r>
      <w:r>
        <w:rPr>
          <w:noProof/>
        </w:rPr>
        <w:fldChar w:fldCharType="begin"/>
      </w:r>
      <w:r>
        <w:rPr>
          <w:noProof/>
        </w:rPr>
        <w:instrText xml:space="preserve"> PAGEREF _Toc201261340 \h </w:instrText>
      </w:r>
      <w:r>
        <w:rPr>
          <w:noProof/>
        </w:rPr>
      </w:r>
      <w:r>
        <w:rPr>
          <w:noProof/>
        </w:rPr>
        <w:fldChar w:fldCharType="separate"/>
      </w:r>
      <w:r>
        <w:rPr>
          <w:noProof/>
        </w:rPr>
        <w:t>61</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45 - Exemplo de sobreposição de sprites</w:t>
      </w:r>
      <w:r>
        <w:rPr>
          <w:noProof/>
        </w:rPr>
        <w:tab/>
      </w:r>
      <w:r>
        <w:rPr>
          <w:noProof/>
        </w:rPr>
        <w:fldChar w:fldCharType="begin"/>
      </w:r>
      <w:r>
        <w:rPr>
          <w:noProof/>
        </w:rPr>
        <w:instrText xml:space="preserve"> PAGEREF _Toc201261341 \h </w:instrText>
      </w:r>
      <w:r>
        <w:rPr>
          <w:noProof/>
        </w:rPr>
      </w:r>
      <w:r>
        <w:rPr>
          <w:noProof/>
        </w:rPr>
        <w:fldChar w:fldCharType="separate"/>
      </w:r>
      <w:r>
        <w:rPr>
          <w:noProof/>
        </w:rPr>
        <w:t>62</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46 - Software Vue xStream 6</w:t>
      </w:r>
      <w:r>
        <w:rPr>
          <w:noProof/>
        </w:rPr>
        <w:tab/>
      </w:r>
      <w:r>
        <w:rPr>
          <w:noProof/>
        </w:rPr>
        <w:fldChar w:fldCharType="begin"/>
      </w:r>
      <w:r>
        <w:rPr>
          <w:noProof/>
        </w:rPr>
        <w:instrText xml:space="preserve"> PAGEREF _Toc201261342 \h </w:instrText>
      </w:r>
      <w:r>
        <w:rPr>
          <w:noProof/>
        </w:rPr>
      </w:r>
      <w:r>
        <w:rPr>
          <w:noProof/>
        </w:rPr>
        <w:fldChar w:fldCharType="separate"/>
      </w:r>
      <w:r>
        <w:rPr>
          <w:noProof/>
        </w:rPr>
        <w:t>63</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47 - Mapa utilizando arquivo de geometria (40Mb)</w:t>
      </w:r>
      <w:r>
        <w:rPr>
          <w:noProof/>
        </w:rPr>
        <w:tab/>
      </w:r>
      <w:r>
        <w:rPr>
          <w:noProof/>
        </w:rPr>
        <w:fldChar w:fldCharType="begin"/>
      </w:r>
      <w:r>
        <w:rPr>
          <w:noProof/>
        </w:rPr>
        <w:instrText xml:space="preserve"> PAGEREF _Toc201261343 \h </w:instrText>
      </w:r>
      <w:r>
        <w:rPr>
          <w:noProof/>
        </w:rPr>
      </w:r>
      <w:r>
        <w:rPr>
          <w:noProof/>
        </w:rPr>
        <w:fldChar w:fldCharType="separate"/>
      </w:r>
      <w:r>
        <w:rPr>
          <w:noProof/>
        </w:rPr>
        <w:t>63</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48 - Mapa usando heightmap e efeito hlsl de mesclagem</w:t>
      </w:r>
      <w:r>
        <w:rPr>
          <w:noProof/>
        </w:rPr>
        <w:tab/>
      </w:r>
      <w:r>
        <w:rPr>
          <w:noProof/>
        </w:rPr>
        <w:fldChar w:fldCharType="begin"/>
      </w:r>
      <w:r>
        <w:rPr>
          <w:noProof/>
        </w:rPr>
        <w:instrText xml:space="preserve"> PAGEREF _Toc201261344 \h </w:instrText>
      </w:r>
      <w:r>
        <w:rPr>
          <w:noProof/>
        </w:rPr>
      </w:r>
      <w:r>
        <w:rPr>
          <w:noProof/>
        </w:rPr>
        <w:fldChar w:fldCharType="separate"/>
      </w:r>
      <w:r>
        <w:rPr>
          <w:noProof/>
        </w:rPr>
        <w:t>64</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49 - Exemplo de utilização de áreas</w:t>
      </w:r>
      <w:r>
        <w:rPr>
          <w:noProof/>
        </w:rPr>
        <w:tab/>
      </w:r>
      <w:r>
        <w:rPr>
          <w:noProof/>
        </w:rPr>
        <w:fldChar w:fldCharType="begin"/>
      </w:r>
      <w:r>
        <w:rPr>
          <w:noProof/>
        </w:rPr>
        <w:instrText xml:space="preserve"> PAGEREF _Toc201261345 \h </w:instrText>
      </w:r>
      <w:r>
        <w:rPr>
          <w:noProof/>
        </w:rPr>
      </w:r>
      <w:r>
        <w:rPr>
          <w:noProof/>
        </w:rPr>
        <w:fldChar w:fldCharType="separate"/>
      </w:r>
      <w:r>
        <w:rPr>
          <w:noProof/>
        </w:rPr>
        <w:t>65</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50 - Áreas com e sem suavização</w:t>
      </w:r>
      <w:r>
        <w:rPr>
          <w:noProof/>
        </w:rPr>
        <w:tab/>
      </w:r>
      <w:r>
        <w:rPr>
          <w:noProof/>
        </w:rPr>
        <w:fldChar w:fldCharType="begin"/>
      </w:r>
      <w:r>
        <w:rPr>
          <w:noProof/>
        </w:rPr>
        <w:instrText xml:space="preserve"> PAGEREF _Toc201261346 \h </w:instrText>
      </w:r>
      <w:r>
        <w:rPr>
          <w:noProof/>
        </w:rPr>
      </w:r>
      <w:r>
        <w:rPr>
          <w:noProof/>
        </w:rPr>
        <w:fldChar w:fldCharType="separate"/>
      </w:r>
      <w:r>
        <w:rPr>
          <w:noProof/>
        </w:rPr>
        <w:t>65</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51 - Fluxo de execução de uma animação</w:t>
      </w:r>
      <w:r>
        <w:rPr>
          <w:noProof/>
        </w:rPr>
        <w:tab/>
      </w:r>
      <w:r>
        <w:rPr>
          <w:noProof/>
        </w:rPr>
        <w:fldChar w:fldCharType="begin"/>
      </w:r>
      <w:r>
        <w:rPr>
          <w:noProof/>
        </w:rPr>
        <w:instrText xml:space="preserve"> PAGEREF _Toc201261347 \h </w:instrText>
      </w:r>
      <w:r>
        <w:rPr>
          <w:noProof/>
        </w:rPr>
      </w:r>
      <w:r>
        <w:rPr>
          <w:noProof/>
        </w:rPr>
        <w:fldChar w:fldCharType="separate"/>
      </w:r>
      <w:r>
        <w:rPr>
          <w:noProof/>
        </w:rPr>
        <w:t>67</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52 - Exemplo de efeito de partículas</w:t>
      </w:r>
      <w:r>
        <w:rPr>
          <w:noProof/>
        </w:rPr>
        <w:tab/>
      </w:r>
      <w:r>
        <w:rPr>
          <w:noProof/>
        </w:rPr>
        <w:fldChar w:fldCharType="begin"/>
      </w:r>
      <w:r>
        <w:rPr>
          <w:noProof/>
        </w:rPr>
        <w:instrText xml:space="preserve"> PAGEREF _Toc201261348 \h </w:instrText>
      </w:r>
      <w:r>
        <w:rPr>
          <w:noProof/>
        </w:rPr>
      </w:r>
      <w:r>
        <w:rPr>
          <w:noProof/>
        </w:rPr>
        <w:fldChar w:fldCharType="separate"/>
      </w:r>
      <w:r>
        <w:rPr>
          <w:noProof/>
        </w:rPr>
        <w:t>68</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53 - Exemplo de exibição de informações</w:t>
      </w:r>
      <w:r>
        <w:rPr>
          <w:noProof/>
        </w:rPr>
        <w:tab/>
      </w:r>
      <w:r>
        <w:rPr>
          <w:noProof/>
        </w:rPr>
        <w:fldChar w:fldCharType="begin"/>
      </w:r>
      <w:r>
        <w:rPr>
          <w:noProof/>
        </w:rPr>
        <w:instrText xml:space="preserve"> PAGEREF _Toc201261349 \h </w:instrText>
      </w:r>
      <w:r>
        <w:rPr>
          <w:noProof/>
        </w:rPr>
      </w:r>
      <w:r>
        <w:rPr>
          <w:noProof/>
        </w:rPr>
        <w:fldChar w:fldCharType="separate"/>
      </w:r>
      <w:r>
        <w:rPr>
          <w:noProof/>
        </w:rPr>
        <w:t>68</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54 - Estrutura organizacional do jogo</w:t>
      </w:r>
      <w:r>
        <w:rPr>
          <w:noProof/>
        </w:rPr>
        <w:tab/>
      </w:r>
      <w:r>
        <w:rPr>
          <w:noProof/>
        </w:rPr>
        <w:fldChar w:fldCharType="begin"/>
      </w:r>
      <w:r>
        <w:rPr>
          <w:noProof/>
        </w:rPr>
        <w:instrText xml:space="preserve"> PAGEREF _Toc201261350 \h </w:instrText>
      </w:r>
      <w:r>
        <w:rPr>
          <w:noProof/>
        </w:rPr>
      </w:r>
      <w:r>
        <w:rPr>
          <w:noProof/>
        </w:rPr>
        <w:fldChar w:fldCharType="separate"/>
      </w:r>
      <w:r>
        <w:rPr>
          <w:noProof/>
        </w:rPr>
        <w:t>70</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55 - Generalização de telas</w:t>
      </w:r>
      <w:r>
        <w:rPr>
          <w:noProof/>
        </w:rPr>
        <w:tab/>
      </w:r>
      <w:r>
        <w:rPr>
          <w:noProof/>
        </w:rPr>
        <w:fldChar w:fldCharType="begin"/>
      </w:r>
      <w:r>
        <w:rPr>
          <w:noProof/>
        </w:rPr>
        <w:instrText xml:space="preserve"> PAGEREF _Toc201261351 \h </w:instrText>
      </w:r>
      <w:r>
        <w:rPr>
          <w:noProof/>
        </w:rPr>
      </w:r>
      <w:r>
        <w:rPr>
          <w:noProof/>
        </w:rPr>
        <w:fldChar w:fldCharType="separate"/>
      </w:r>
      <w:r>
        <w:rPr>
          <w:noProof/>
        </w:rPr>
        <w:t>73</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56 - Menu do jogador e da unidade</w:t>
      </w:r>
      <w:r>
        <w:rPr>
          <w:noProof/>
        </w:rPr>
        <w:tab/>
      </w:r>
      <w:r>
        <w:rPr>
          <w:noProof/>
        </w:rPr>
        <w:fldChar w:fldCharType="begin"/>
      </w:r>
      <w:r>
        <w:rPr>
          <w:noProof/>
        </w:rPr>
        <w:instrText xml:space="preserve"> PAGEREF _Toc201261352 \h </w:instrText>
      </w:r>
      <w:r>
        <w:rPr>
          <w:noProof/>
        </w:rPr>
      </w:r>
      <w:r>
        <w:rPr>
          <w:noProof/>
        </w:rPr>
        <w:fldChar w:fldCharType="separate"/>
      </w:r>
      <w:r>
        <w:rPr>
          <w:noProof/>
        </w:rPr>
        <w:t>75</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57 - Itens e seus respectivos subitens</w:t>
      </w:r>
      <w:r>
        <w:rPr>
          <w:noProof/>
        </w:rPr>
        <w:tab/>
      </w:r>
      <w:r>
        <w:rPr>
          <w:noProof/>
        </w:rPr>
        <w:fldChar w:fldCharType="begin"/>
      </w:r>
      <w:r>
        <w:rPr>
          <w:noProof/>
        </w:rPr>
        <w:instrText xml:space="preserve"> PAGEREF _Toc201261353 \h </w:instrText>
      </w:r>
      <w:r>
        <w:rPr>
          <w:noProof/>
        </w:rPr>
      </w:r>
      <w:r>
        <w:rPr>
          <w:noProof/>
        </w:rPr>
        <w:fldChar w:fldCharType="separate"/>
      </w:r>
      <w:r>
        <w:rPr>
          <w:noProof/>
        </w:rPr>
        <w:t>76</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58 - Fluxo de execução de uma ação através do menu</w:t>
      </w:r>
      <w:r>
        <w:rPr>
          <w:noProof/>
        </w:rPr>
        <w:tab/>
      </w:r>
      <w:r>
        <w:rPr>
          <w:noProof/>
        </w:rPr>
        <w:fldChar w:fldCharType="begin"/>
      </w:r>
      <w:r>
        <w:rPr>
          <w:noProof/>
        </w:rPr>
        <w:instrText xml:space="preserve"> PAGEREF _Toc201261354 \h </w:instrText>
      </w:r>
      <w:r>
        <w:rPr>
          <w:noProof/>
        </w:rPr>
      </w:r>
      <w:r>
        <w:rPr>
          <w:noProof/>
        </w:rPr>
        <w:fldChar w:fldCharType="separate"/>
      </w:r>
      <w:r>
        <w:rPr>
          <w:noProof/>
        </w:rPr>
        <w:t>77</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59 - Unidade movendo-se dentro da área especificada</w:t>
      </w:r>
      <w:r>
        <w:rPr>
          <w:noProof/>
        </w:rPr>
        <w:tab/>
      </w:r>
      <w:r>
        <w:rPr>
          <w:noProof/>
        </w:rPr>
        <w:fldChar w:fldCharType="begin"/>
      </w:r>
      <w:r>
        <w:rPr>
          <w:noProof/>
        </w:rPr>
        <w:instrText xml:space="preserve"> PAGEREF _Toc201261355 \h </w:instrText>
      </w:r>
      <w:r>
        <w:rPr>
          <w:noProof/>
        </w:rPr>
      </w:r>
      <w:r>
        <w:rPr>
          <w:noProof/>
        </w:rPr>
        <w:fldChar w:fldCharType="separate"/>
      </w:r>
      <w:r>
        <w:rPr>
          <w:noProof/>
        </w:rPr>
        <w:t>78</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60 - Máquina de estados do submódulo Mover</w:t>
      </w:r>
      <w:r>
        <w:rPr>
          <w:noProof/>
        </w:rPr>
        <w:tab/>
      </w:r>
      <w:r>
        <w:rPr>
          <w:noProof/>
        </w:rPr>
        <w:fldChar w:fldCharType="begin"/>
      </w:r>
      <w:r>
        <w:rPr>
          <w:noProof/>
        </w:rPr>
        <w:instrText xml:space="preserve"> PAGEREF _Toc201261356 \h </w:instrText>
      </w:r>
      <w:r>
        <w:rPr>
          <w:noProof/>
        </w:rPr>
      </w:r>
      <w:r>
        <w:rPr>
          <w:noProof/>
        </w:rPr>
        <w:fldChar w:fldCharType="separate"/>
      </w:r>
      <w:r>
        <w:rPr>
          <w:noProof/>
        </w:rPr>
        <w:t>79</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61 - Mira sobre uma unidade inimiga</w:t>
      </w:r>
      <w:r>
        <w:rPr>
          <w:noProof/>
        </w:rPr>
        <w:tab/>
      </w:r>
      <w:r>
        <w:rPr>
          <w:noProof/>
        </w:rPr>
        <w:fldChar w:fldCharType="begin"/>
      </w:r>
      <w:r>
        <w:rPr>
          <w:noProof/>
        </w:rPr>
        <w:instrText xml:space="preserve"> PAGEREF _Toc201261357 \h </w:instrText>
      </w:r>
      <w:r>
        <w:rPr>
          <w:noProof/>
        </w:rPr>
      </w:r>
      <w:r>
        <w:rPr>
          <w:noProof/>
        </w:rPr>
        <w:fldChar w:fldCharType="separate"/>
      </w:r>
      <w:r>
        <w:rPr>
          <w:noProof/>
        </w:rPr>
        <w:t>80</w:t>
      </w:r>
      <w:r>
        <w:rPr>
          <w:noProof/>
        </w:rPr>
        <w:fldChar w:fldCharType="end"/>
      </w:r>
    </w:p>
    <w:p w:rsidR="00517ED4" w:rsidRDefault="00517ED4">
      <w:pPr>
        <w:pStyle w:val="TableofFigures"/>
        <w:rPr>
          <w:rFonts w:asciiTheme="minorHAnsi" w:eastAsiaTheme="minorEastAsia" w:hAnsiTheme="minorHAnsi" w:cstheme="minorBidi"/>
          <w:noProof/>
          <w:kern w:val="0"/>
          <w:sz w:val="22"/>
          <w:szCs w:val="22"/>
          <w:lang w:eastAsia="pt-BR"/>
        </w:rPr>
      </w:pPr>
      <w:r>
        <w:rPr>
          <w:noProof/>
        </w:rPr>
        <w:t>Figura 62 - Máquina de estados do submódulo Aim</w:t>
      </w:r>
      <w:r>
        <w:rPr>
          <w:noProof/>
        </w:rPr>
        <w:tab/>
      </w:r>
      <w:r>
        <w:rPr>
          <w:noProof/>
        </w:rPr>
        <w:fldChar w:fldCharType="begin"/>
      </w:r>
      <w:r>
        <w:rPr>
          <w:noProof/>
        </w:rPr>
        <w:instrText xml:space="preserve"> PAGEREF _Toc201261358 \h </w:instrText>
      </w:r>
      <w:r>
        <w:rPr>
          <w:noProof/>
        </w:rPr>
      </w:r>
      <w:r>
        <w:rPr>
          <w:noProof/>
        </w:rPr>
        <w:fldChar w:fldCharType="separate"/>
      </w:r>
      <w:r>
        <w:rPr>
          <w:noProof/>
        </w:rPr>
        <w:t>81</w:t>
      </w:r>
      <w:r>
        <w:rPr>
          <w:noProof/>
        </w:rPr>
        <w:fldChar w:fldCharType="end"/>
      </w:r>
    </w:p>
    <w:p w:rsidR="00664596" w:rsidRDefault="009A4ED6"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261252"/>
      <w:r>
        <w:lastRenderedPageBreak/>
        <w:t>I</w:t>
      </w:r>
      <w:r w:rsidR="00C27EB2">
        <w:t>RTAKTIKS</w:t>
      </w:r>
      <w:bookmarkEnd w:id="3"/>
    </w:p>
    <w:p w:rsidR="00AF506E" w:rsidRDefault="00AF506E" w:rsidP="00AF506E">
      <w:pPr>
        <w:pStyle w:val="Heading2"/>
      </w:pPr>
      <w:bookmarkStart w:id="4" w:name="_Toc201261253"/>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261254"/>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261255"/>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261297"/>
      <w:r>
        <w:t xml:space="preserve">Figura </w:t>
      </w:r>
      <w:fldSimple w:instr=" SEQ Figura \* ARABIC ">
        <w:r w:rsidR="001D1EF9">
          <w:rPr>
            <w:noProof/>
          </w:rPr>
          <w:t>1</w:t>
        </w:r>
      </w:fldSimple>
      <w:r>
        <w:t xml:space="preserve"> - Lemur Input Device</w:t>
      </w:r>
      <w:bookmarkEnd w:id="10"/>
    </w:p>
    <w:p w:rsidR="00325947" w:rsidRDefault="00845750" w:rsidP="00A6167A">
      <w:pPr>
        <w:pStyle w:val="Heading2"/>
      </w:pPr>
      <w:bookmarkStart w:id="11" w:name="_Toc201261256"/>
      <w:r>
        <w:t>Objetivo</w:t>
      </w:r>
      <w:bookmarkEnd w:id="11"/>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r w:rsidR="007A7C7D">
        <w:t xml:space="preserve"> de</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A06E14" w:rsidRPr="00A06E14" w:rsidRDefault="00A06E14" w:rsidP="003E6882">
      <w:pPr>
        <w:pStyle w:val="BodyText"/>
      </w:pPr>
      <w:commentRangeStart w:id="12"/>
      <w:r>
        <w:t>{imagem: irtaktiks}</w:t>
      </w:r>
      <w:commentRangeEnd w:id="12"/>
      <w:r>
        <w:rPr>
          <w:rStyle w:val="CommentReference"/>
          <w:rFonts w:ascii="Times New Roman" w:hAnsi="Times New Roman"/>
        </w:rPr>
        <w:commentReference w:id="12"/>
      </w:r>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w:t>
      </w:r>
      <w:r>
        <w:lastRenderedPageBreak/>
        <w:t>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3" w:name="_Toc201261298"/>
      <w:r>
        <w:t xml:space="preserve">Figura </w:t>
      </w:r>
      <w:fldSimple w:instr=" SEQ Figura \* ARABIC ">
        <w:r w:rsidR="001D1EF9">
          <w:rPr>
            <w:noProof/>
          </w:rPr>
          <w:t>2</w:t>
        </w:r>
      </w:fldSimple>
      <w:r>
        <w:t xml:space="preserve"> - Visão geral do sistema</w:t>
      </w:r>
      <w:bookmarkEnd w:id="13"/>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lastRenderedPageBreak/>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4" w:name="_Toc201261257"/>
      <w:r>
        <w:lastRenderedPageBreak/>
        <w:t>B</w:t>
      </w:r>
      <w:r w:rsidR="00C27EB2">
        <w:t>ASES TEÓRICAS E TECNOLOGIAS EMPREGADAS</w:t>
      </w:r>
      <w:bookmarkEnd w:id="14"/>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5" w:name="_Toc201261258"/>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6" w:name="_Toc201261259"/>
      <w:commentRangeStart w:id="17"/>
      <w:r>
        <w:t>Microsoft Surface</w:t>
      </w:r>
      <w:commentRangeEnd w:id="17"/>
      <w:r>
        <w:rPr>
          <w:rStyle w:val="CommentReference"/>
          <w:rFonts w:ascii="Times New Roman" w:hAnsi="Times New Roman" w:cs="Times New Roman"/>
          <w:b w:val="0"/>
          <w:bCs w:val="0"/>
          <w:kern w:val="0"/>
        </w:rPr>
        <w:commentReference w:id="17"/>
      </w:r>
      <w:bookmarkEnd w:id="16"/>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1261299"/>
      <w:r w:rsidRPr="002C0A87">
        <w:t xml:space="preserve">Figura </w:t>
      </w:r>
      <w:fldSimple w:instr=" SEQ Figura \* ARABIC ">
        <w:r w:rsidR="001D1EF9">
          <w:rPr>
            <w:noProof/>
          </w:rPr>
          <w:t>3</w:t>
        </w:r>
      </w:fldSimple>
      <w:r w:rsidRPr="002C0A87">
        <w:t xml:space="preserve"> - Microsoft Surface</w:t>
      </w:r>
      <w:bookmarkEnd w:id="18"/>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9" w:name="_Toc201261300"/>
      <w:r>
        <w:t xml:space="preserve">Figura </w:t>
      </w:r>
      <w:fldSimple w:instr=" SEQ Figura \* ARABIC ">
        <w:r w:rsidR="001D1EF9">
          <w:rPr>
            <w:noProof/>
          </w:rPr>
          <w:t>4</w:t>
        </w:r>
      </w:fldSimple>
      <w:r>
        <w:t xml:space="preserve"> - Estrutura interna da </w:t>
      </w:r>
      <w:r w:rsidRPr="002E4FBC">
        <w:t>Microsoft Surface</w:t>
      </w:r>
      <w:bookmarkEnd w:id="19"/>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20" w:name="_Toc201261260"/>
      <w:commentRangeStart w:id="21"/>
      <w:r>
        <w:lastRenderedPageBreak/>
        <w:t>ReacTable</w:t>
      </w:r>
      <w:commentRangeEnd w:id="21"/>
      <w:r>
        <w:rPr>
          <w:rStyle w:val="CommentReference"/>
          <w:rFonts w:ascii="Times New Roman" w:hAnsi="Times New Roman" w:cs="Times New Roman"/>
          <w:b w:val="0"/>
          <w:bCs w:val="0"/>
          <w:kern w:val="0"/>
        </w:rPr>
        <w:commentReference w:id="21"/>
      </w:r>
      <w:bookmarkEnd w:id="20"/>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1261301"/>
      <w:r>
        <w:t xml:space="preserve">Figura </w:t>
      </w:r>
      <w:fldSimple w:instr=" SEQ Figura \* ARABIC ">
        <w:r w:rsidR="001D1EF9">
          <w:rPr>
            <w:noProof/>
          </w:rPr>
          <w:t>5</w:t>
        </w:r>
      </w:fldSimple>
      <w:r>
        <w:t xml:space="preserve"> - ReacTable</w:t>
      </w:r>
      <w:bookmarkEnd w:id="22"/>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3" w:name="_Toc201261261"/>
      <w:commentRangeStart w:id="24"/>
      <w:r>
        <w:t>iPhone</w:t>
      </w:r>
      <w:commentRangeEnd w:id="24"/>
      <w:r w:rsidR="00570E02">
        <w:rPr>
          <w:rStyle w:val="CommentReference"/>
          <w:rFonts w:ascii="Times New Roman" w:hAnsi="Times New Roman" w:cs="Times New Roman"/>
          <w:b w:val="0"/>
          <w:bCs w:val="0"/>
          <w:kern w:val="0"/>
        </w:rPr>
        <w:commentReference w:id="24"/>
      </w:r>
      <w:bookmarkEnd w:id="23"/>
    </w:p>
    <w:p w:rsidR="00E23F62" w:rsidRDefault="00E23F62" w:rsidP="00E23F62">
      <w:pPr>
        <w:pStyle w:val="BodyText"/>
      </w:pPr>
      <w:commentRangeStart w:id="25"/>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t>.</w:t>
      </w:r>
    </w:p>
    <w:p w:rsidR="00E23F62" w:rsidRDefault="00E23F62" w:rsidP="00E23F62">
      <w:pPr>
        <w:pStyle w:val="Figura"/>
      </w:pPr>
      <w:r>
        <w:rPr>
          <w:noProof/>
          <w:lang w:eastAsia="pt-BR"/>
        </w:rPr>
        <w:drawing>
          <wp:inline distT="0" distB="0" distL="0" distR="0">
            <wp:extent cx="2857500" cy="2476500"/>
            <wp:effectExtent l="19050" t="0" r="0" b="0"/>
            <wp:docPr id="25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E23F62" w:rsidRDefault="00E23F62" w:rsidP="00E23F62">
      <w:pPr>
        <w:pStyle w:val="Figura"/>
      </w:pPr>
      <w:bookmarkStart w:id="26" w:name="_Toc201261302"/>
      <w:r>
        <w:t xml:space="preserve">Figura </w:t>
      </w:r>
      <w:fldSimple w:instr=" SEQ Figura \* ARABIC ">
        <w:r w:rsidR="001D1EF9">
          <w:rPr>
            <w:noProof/>
          </w:rPr>
          <w:t>6</w:t>
        </w:r>
      </w:fldSimple>
      <w:r>
        <w:t xml:space="preserve"> - iPhone</w:t>
      </w:r>
      <w:bookmarkEnd w:id="26"/>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E23F62" w:rsidRDefault="00E23F62" w:rsidP="00E23F62">
      <w:pPr>
        <w:pStyle w:val="BodyText"/>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commentRangeEnd w:id="25"/>
    <w:p w:rsidR="00E23F62" w:rsidRDefault="005713D3" w:rsidP="00E23F62">
      <w:pPr>
        <w:pStyle w:val="Heading2"/>
      </w:pPr>
      <w:r>
        <w:rPr>
          <w:rStyle w:val="CommentReference"/>
          <w:rFonts w:ascii="Times New Roman" w:hAnsi="Times New Roman" w:cs="Times New Roman"/>
          <w:b w:val="0"/>
          <w:bCs w:val="0"/>
          <w:kern w:val="0"/>
        </w:rPr>
        <w:commentReference w:id="25"/>
      </w:r>
      <w:bookmarkStart w:id="27" w:name="_Toc201261262"/>
      <w:r w:rsidR="00E23F62">
        <w:t>Jogos e Interatividade</w:t>
      </w:r>
      <w:bookmarkEnd w:id="27"/>
    </w:p>
    <w:p w:rsidR="008028E3" w:rsidRDefault="008028E3" w:rsidP="008028E3">
      <w:pPr>
        <w:pStyle w:val="BodyText"/>
      </w:pPr>
      <w:r w:rsidRPr="00E324BC">
        <w:t xml:space="preserve">Desde os primeiros jogos que </w:t>
      </w:r>
      <w:r>
        <w:t>lançados,</w:t>
      </w:r>
      <w:r w:rsidRPr="00E324BC">
        <w:t xml:space="preserve"> </w:t>
      </w:r>
      <w:r>
        <w:t xml:space="preserve">novas formas de interação com jogador eram estudadas, de forma a transportar o jogador para dentro do universo do jogo e tornar a interação mais intuitiva e natural. Exemplos dessas pesquisas são os </w:t>
      </w:r>
      <w:r>
        <w:lastRenderedPageBreak/>
        <w:t>volantes para os jogos de corrida, pistolas para jogos de tiro em primeira pessoa e manches para jogos de aeronaves.</w:t>
      </w:r>
    </w:p>
    <w:p w:rsidR="008028E3" w:rsidRPr="008028E3" w:rsidRDefault="008028E3" w:rsidP="008028E3">
      <w:r>
        <w:t xml:space="preserve">O IRTaktiks,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8" w:name="_Toc201261263"/>
      <w:r>
        <w:t>Jogos de Estratégia</w:t>
      </w:r>
      <w:bookmarkEnd w:id="28"/>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5A7093" w:rsidP="005A7093">
      <w:pPr>
        <w:pStyle w:val="BodyText"/>
      </w:pPr>
      <w:r>
        <w:t>Na dimensão temporal, não existe divisão de tempo ou de permissão para jogadores terminarem suas jogadas. Todos podem agir assim que tomadas às decisões, sem a necessidade de esperar sua vez, como ocorre em jogos baseados em turnos; onde cada jogador deve esperar seu momento de agir. Em alguns jogos, porém, podemos encontrar ambas as características. As ações são em tempo real e quando os jogadores entram em combate,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 outros não possuem ligação com o mundo real, como por exemplo: Go, damas, xadrez, entre outros.</w:t>
      </w:r>
    </w:p>
    <w:p w:rsidR="005A7093" w:rsidRDefault="005A7093" w:rsidP="005A7093">
      <w:pPr>
        <w:pStyle w:val="Heading3"/>
      </w:pPr>
      <w:bookmarkStart w:id="29" w:name="_Toc201261264"/>
      <w:r>
        <w:t>Jogos de RPG</w:t>
      </w:r>
      <w:bookmarkEnd w:id="29"/>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w:t>
      </w:r>
      <w:r>
        <w:lastRenderedPageBreak/>
        <w:t xml:space="preserve">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0"/>
      <w:r>
        <w:t>Dungeons &amp; Dragons</w:t>
      </w:r>
      <w:commentRangeEnd w:id="30"/>
      <w:r>
        <w:rPr>
          <w:rStyle w:val="CommentReference"/>
          <w:rFonts w:ascii="Times New Roman" w:hAnsi="Times New Roman" w:cs="Times New Roman"/>
          <w:b w:val="0"/>
          <w:bCs w:val="0"/>
          <w:kern w:val="0"/>
        </w:rPr>
        <w:commentReference w:id="30"/>
      </w:r>
    </w:p>
    <w:p w:rsidR="005A7093" w:rsidRPr="008162A7" w:rsidRDefault="005A7093" w:rsidP="005A7093">
      <w:pPr>
        <w:pStyle w:val="BodyText"/>
      </w:pPr>
      <w:commentRangeStart w:id="31"/>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Pr="008162A7">
        <w:t xml:space="preserve"> publicado em 1974 nos EUA</w:t>
      </w:r>
      <w:r>
        <w:t>. É</w:t>
      </w:r>
      <w:r w:rsidRPr="008162A7">
        <w:t xml:space="preserve"> um livro que retrata um universo </w:t>
      </w:r>
      <w:r>
        <w:t>de fantasia medieval e suas características</w:t>
      </w:r>
      <w:r w:rsidRPr="008162A7">
        <w:t xml:space="preserve">. </w:t>
      </w:r>
      <w:r>
        <w:t>C</w:t>
      </w:r>
      <w:r w:rsidRPr="008162A7">
        <w:t>ada jogado</w:t>
      </w:r>
      <w:r>
        <w:t xml:space="preserve">r controla um único </w:t>
      </w:r>
      <w:r>
        <w:lastRenderedPageBreak/>
        <w:t xml:space="preserve">personagem </w:t>
      </w:r>
      <w:r w:rsidRPr="008162A7">
        <w:t xml:space="preserve">e </w:t>
      </w:r>
      <w:r>
        <w:t xml:space="preserve">este possui </w:t>
      </w:r>
      <w:r w:rsidRPr="008162A7">
        <w:t xml:space="preserve">uma área de atuação (bardo, monge, guerreiro,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5A7093" w:rsidP="005A7093">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t xml:space="preserve">, o cenário, </w:t>
      </w:r>
      <w:r w:rsidRPr="008162A7">
        <w:t>as relações</w:t>
      </w:r>
      <w:r>
        <w:t xml:space="preserve"> e os </w:t>
      </w:r>
      <w:r w:rsidRPr="008162A7">
        <w:t>resultados des</w:t>
      </w:r>
      <w:r>
        <w:t>t</w:t>
      </w:r>
      <w:r w:rsidRPr="008162A7">
        <w:t>es encontros. As extensas regras do jogo</w:t>
      </w:r>
      <w:r>
        <w:t xml:space="preserve"> </w:t>
      </w:r>
      <w:r w:rsidRPr="008162A7">
        <w:t xml:space="preserve">cobrem </w:t>
      </w:r>
      <w:r>
        <w:t xml:space="preserve">diversas </w:t>
      </w:r>
      <w:r w:rsidRPr="008162A7">
        <w:t>áreas como interações sociais, uso</w:t>
      </w:r>
      <w:r>
        <w:t>s</w:t>
      </w:r>
      <w:r w:rsidRPr="008162A7">
        <w:t xml:space="preserve"> de magia, combate e o efeito do ambiente nos personagens. O Mestre pode escolher quais regras publicadas ele vai u</w:t>
      </w:r>
      <w:r>
        <w:t>tiliz</w:t>
      </w:r>
      <w:r w:rsidRPr="008162A7">
        <w:t>ar e até mesmo criar novas, se achar necessário.</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5"/>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2" w:name="_Toc201261303"/>
      <w:r>
        <w:t xml:space="preserve">Figura </w:t>
      </w:r>
      <w:fldSimple w:instr=" SEQ Figura \* ARABIC ">
        <w:r w:rsidR="001D1EF9">
          <w:rPr>
            <w:noProof/>
          </w:rPr>
          <w:t>7</w:t>
        </w:r>
      </w:fldSimple>
      <w:r>
        <w:t xml:space="preserve"> - Exemplo de campanha em andamento</w:t>
      </w:r>
      <w:bookmarkEnd w:id="32"/>
    </w:p>
    <w:commentRangeEnd w:id="31"/>
    <w:p w:rsidR="005A7093" w:rsidRDefault="002E4FBC" w:rsidP="005A7093">
      <w:pPr>
        <w:pStyle w:val="Heading3"/>
      </w:pPr>
      <w:r>
        <w:rPr>
          <w:rStyle w:val="CommentReference"/>
          <w:rFonts w:ascii="Times New Roman" w:hAnsi="Times New Roman" w:cs="Times New Roman"/>
          <w:b w:val="0"/>
          <w:bCs w:val="0"/>
          <w:kern w:val="0"/>
        </w:rPr>
        <w:commentReference w:id="31"/>
      </w:r>
      <w:bookmarkStart w:id="33" w:name="_Toc201261265"/>
      <w:r w:rsidR="00FA3118">
        <w:t xml:space="preserve">Jogos de </w:t>
      </w:r>
      <w:commentRangeStart w:id="34"/>
      <w:r w:rsidR="005A7093">
        <w:t xml:space="preserve">RPG </w:t>
      </w:r>
      <w:r w:rsidR="005A7093" w:rsidRPr="005A7093">
        <w:t>Eletrônicos</w:t>
      </w:r>
      <w:commentRangeEnd w:id="34"/>
      <w:r w:rsidR="005A7093" w:rsidRPr="005A7093">
        <w:rPr>
          <w:rStyle w:val="CommentReference"/>
          <w:sz w:val="24"/>
        </w:rPr>
        <w:commentReference w:id="34"/>
      </w:r>
      <w:bookmarkEnd w:id="33"/>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w:t>
      </w:r>
      <w:r w:rsidRPr="008F2A99">
        <w:lastRenderedPageBreak/>
        <w:t xml:space="preserve">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5" w:name="_Toc201261304"/>
      <w:r>
        <w:t xml:space="preserve">Figura </w:t>
      </w:r>
      <w:fldSimple w:instr=" SEQ Figura \* ARABIC ">
        <w:r w:rsidR="001D1EF9">
          <w:rPr>
            <w:noProof/>
          </w:rPr>
          <w:t>8</w:t>
        </w:r>
      </w:fldSimple>
      <w:r>
        <w:t xml:space="preserve"> - Zork (1979)</w:t>
      </w:r>
      <w:bookmarkEnd w:id="35"/>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6" w:name="_Toc200128372"/>
      <w:bookmarkStart w:id="37" w:name="_Toc201261305"/>
      <w:r>
        <w:t xml:space="preserve">Figura </w:t>
      </w:r>
      <w:fldSimple w:instr=" SEQ Figura \* ARABIC ">
        <w:r w:rsidR="001D1EF9">
          <w:rPr>
            <w:noProof/>
          </w:rPr>
          <w:t>9</w:t>
        </w:r>
      </w:fldSimple>
      <w:r>
        <w:t xml:space="preserve"> - Final Fantasy - Square (1987)</w:t>
      </w:r>
      <w:bookmarkEnd w:id="36"/>
      <w:bookmarkEnd w:id="37"/>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128373"/>
      <w:bookmarkStart w:id="39" w:name="_Toc201261306"/>
      <w:r>
        <w:t xml:space="preserve">Figura </w:t>
      </w:r>
      <w:fldSimple w:instr=" SEQ Figura \* ARABIC ">
        <w:r w:rsidR="001D1EF9">
          <w:rPr>
            <w:noProof/>
          </w:rPr>
          <w:t>10</w:t>
        </w:r>
      </w:fldSimple>
      <w:r>
        <w:t xml:space="preserve"> - Final Fantasy VII - Squaresoft (1997)</w:t>
      </w:r>
      <w:bookmarkEnd w:id="38"/>
      <w:bookmarkEnd w:id="39"/>
    </w:p>
    <w:p w:rsidR="005A7093" w:rsidRPr="008F2A99" w:rsidRDefault="005A7093" w:rsidP="005A7093">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0" w:name="_Toc200128374"/>
      <w:bookmarkStart w:id="41" w:name="_Toc201261307"/>
      <w:r w:rsidRPr="00F371AF">
        <w:rPr>
          <w:lang w:val="en-US"/>
        </w:rPr>
        <w:t xml:space="preserve">Figura </w:t>
      </w:r>
      <w:r w:rsidR="009A4ED6">
        <w:fldChar w:fldCharType="begin"/>
      </w:r>
      <w:r w:rsidRPr="00F371AF">
        <w:rPr>
          <w:lang w:val="en-US"/>
        </w:rPr>
        <w:instrText xml:space="preserve"> SEQ Figura \* ARABIC </w:instrText>
      </w:r>
      <w:r w:rsidR="009A4ED6">
        <w:fldChar w:fldCharType="separate"/>
      </w:r>
      <w:r w:rsidR="001D1EF9">
        <w:rPr>
          <w:noProof/>
          <w:lang w:val="en-US"/>
        </w:rPr>
        <w:t>11</w:t>
      </w:r>
      <w:r w:rsidR="009A4ED6">
        <w:fldChar w:fldCharType="end"/>
      </w:r>
      <w:r w:rsidRPr="00F371AF">
        <w:rPr>
          <w:lang w:val="en-US"/>
        </w:rPr>
        <w:t xml:space="preserve"> - World of Warcraft - Blizzard (2004)</w:t>
      </w:r>
      <w:bookmarkEnd w:id="40"/>
      <w:bookmarkEnd w:id="41"/>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2" w:name="_Toc201261308"/>
      <w:r>
        <w:t xml:space="preserve">Figura </w:t>
      </w:r>
      <w:fldSimple w:instr=" SEQ Figura \* ARABIC ">
        <w:r w:rsidR="001D1EF9">
          <w:rPr>
            <w:noProof/>
          </w:rPr>
          <w:t>12</w:t>
        </w:r>
      </w:fldSimple>
      <w:r>
        <w:t xml:space="preserve"> - Cenário tridimensional isométrico</w:t>
      </w:r>
      <w:bookmarkEnd w:id="42"/>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3" w:name="_Toc201261309"/>
      <w:r w:rsidRPr="00BC6662">
        <w:t xml:space="preserve">Figura </w:t>
      </w:r>
      <w:fldSimple w:instr=" SEQ Figura \* ARABIC ">
        <w:r w:rsidR="001D1EF9">
          <w:rPr>
            <w:noProof/>
          </w:rPr>
          <w:t>13</w:t>
        </w:r>
      </w:fldSimple>
      <w:r w:rsidRPr="00BC6662">
        <w:t xml:space="preserve"> - </w:t>
      </w:r>
      <w:r>
        <w:t>Personagem e sua área de atuação</w:t>
      </w:r>
      <w:bookmarkEnd w:id="43"/>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4" w:name="_Toc201261310"/>
      <w:r>
        <w:t xml:space="preserve">Figura </w:t>
      </w:r>
      <w:fldSimple w:instr=" SEQ Figura \* ARABIC ">
        <w:r w:rsidR="001D1EF9">
          <w:rPr>
            <w:noProof/>
          </w:rPr>
          <w:t>14</w:t>
        </w:r>
      </w:fldSimple>
      <w:r>
        <w:t xml:space="preserve"> - Personagem </w:t>
      </w:r>
      <w:r w:rsidR="00433EDB">
        <w:t>efetuando um ataque</w:t>
      </w:r>
      <w:bookmarkEnd w:id="44"/>
    </w:p>
    <w:p w:rsidR="00E23F62" w:rsidRDefault="00E23F62" w:rsidP="007C119E">
      <w:pPr>
        <w:pStyle w:val="Heading3"/>
      </w:pPr>
      <w:bookmarkStart w:id="45" w:name="_Toc201261266"/>
      <w:r>
        <w:t>Realidade Virtual</w:t>
      </w:r>
      <w:bookmarkEnd w:id="45"/>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6" w:name="_Toc201261267"/>
      <w:commentRangeStart w:id="47"/>
      <w:r>
        <w:t>Implementações de Superfícies Multi-toque</w:t>
      </w:r>
      <w:commentRangeEnd w:id="47"/>
      <w:r w:rsidR="005D60AA">
        <w:rPr>
          <w:rStyle w:val="CommentReference"/>
          <w:rFonts w:ascii="Times New Roman" w:hAnsi="Times New Roman" w:cs="Times New Roman"/>
          <w:b w:val="0"/>
          <w:bCs w:val="0"/>
          <w:kern w:val="0"/>
        </w:rPr>
        <w:commentReference w:id="47"/>
      </w:r>
      <w:bookmarkEnd w:id="46"/>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48" w:name="_Toc201261268"/>
      <w:r>
        <w:t xml:space="preserve">Iluminação </w:t>
      </w:r>
      <w:r w:rsidR="00A22D55">
        <w:t>Difusa</w:t>
      </w:r>
      <w:r>
        <w:t xml:space="preserve"> (</w:t>
      </w:r>
      <w:r w:rsidR="00A22D55">
        <w:t>Diffused</w:t>
      </w:r>
      <w:r>
        <w:t xml:space="preserve"> Illumination)</w:t>
      </w:r>
      <w:bookmarkEnd w:id="48"/>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49" w:name="_Toc201261311"/>
      <w:r>
        <w:t xml:space="preserve">Figura </w:t>
      </w:r>
      <w:fldSimple w:instr=" SEQ Figura \* ARABIC ">
        <w:r w:rsidR="001D1EF9">
          <w:rPr>
            <w:noProof/>
          </w:rPr>
          <w:t>15</w:t>
        </w:r>
      </w:fldSimple>
      <w:r>
        <w:t xml:space="preserve"> - </w:t>
      </w:r>
      <w:r w:rsidR="00BF670C">
        <w:t>Rear Illumination</w:t>
      </w:r>
      <w:bookmarkEnd w:id="49"/>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0" w:name="_Toc201261312"/>
      <w:r>
        <w:t xml:space="preserve">Figura </w:t>
      </w:r>
      <w:fldSimple w:instr=" SEQ Figura \* ARABIC ">
        <w:r w:rsidR="001D1EF9">
          <w:rPr>
            <w:noProof/>
          </w:rPr>
          <w:t>16</w:t>
        </w:r>
      </w:fldSimple>
      <w:r>
        <w:t xml:space="preserve"> - Exemplo da detecção de toques utilizando Rear Illumination</w:t>
      </w:r>
      <w:bookmarkEnd w:id="50"/>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1" w:name="_Toc201261313"/>
      <w:r>
        <w:t xml:space="preserve">Figura </w:t>
      </w:r>
      <w:fldSimple w:instr=" SEQ Figura \* ARABIC ">
        <w:r w:rsidR="001D1EF9">
          <w:rPr>
            <w:noProof/>
          </w:rPr>
          <w:t>17</w:t>
        </w:r>
      </w:fldSimple>
      <w:r>
        <w:t xml:space="preserve"> - Front Illumination</w:t>
      </w:r>
      <w:bookmarkEnd w:id="51"/>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2" w:name="_Toc201261314"/>
      <w:r w:rsidRPr="00345DF4">
        <w:t xml:space="preserve">Figura </w:t>
      </w:r>
      <w:fldSimple w:instr=" SEQ Figura \* ARABIC ">
        <w:r w:rsidR="001D1EF9">
          <w:rPr>
            <w:noProof/>
          </w:rPr>
          <w:t>18</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2"/>
    </w:p>
    <w:p w:rsidR="00B16D21" w:rsidRDefault="00B16D21" w:rsidP="00284ED0">
      <w:pPr>
        <w:pStyle w:val="Heading3"/>
      </w:pPr>
      <w:bookmarkStart w:id="53" w:name="_Toc201261269"/>
      <w:commentRangeStart w:id="54"/>
      <w:r>
        <w:t>Reflexão Total Interna Frustrada da Luz</w:t>
      </w:r>
      <w:r w:rsidR="002B2D5D">
        <w:t xml:space="preserve"> (FTIR)</w:t>
      </w:r>
      <w:commentRangeEnd w:id="54"/>
      <w:r w:rsidR="002D1A2E">
        <w:rPr>
          <w:rStyle w:val="CommentReference"/>
          <w:rFonts w:ascii="Times New Roman" w:hAnsi="Times New Roman" w:cs="Times New Roman"/>
          <w:b w:val="0"/>
          <w:bCs w:val="0"/>
          <w:kern w:val="0"/>
        </w:rPr>
        <w:commentReference w:id="54"/>
      </w:r>
      <w:bookmarkEnd w:id="53"/>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5" w:name="_Toc201261315"/>
      <w:r>
        <w:t xml:space="preserve">Figura </w:t>
      </w:r>
      <w:fldSimple w:instr=" SEQ Figura \* ARABIC ">
        <w:r w:rsidR="001D1EF9">
          <w:rPr>
            <w:noProof/>
          </w:rPr>
          <w:t>19</w:t>
        </w:r>
      </w:fldSimple>
      <w:r>
        <w:t xml:space="preserve"> - Exemplos de </w:t>
      </w:r>
      <w:r w:rsidR="00B17201">
        <w:t>r</w:t>
      </w:r>
      <w:r>
        <w:t>eflexão</w:t>
      </w:r>
      <w:r w:rsidR="00B17201">
        <w:t xml:space="preserve"> com refração e reflexão total da luz</w:t>
      </w:r>
      <w:bookmarkEnd w:id="55"/>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6" w:name="_Toc201261316"/>
      <w:r>
        <w:t xml:space="preserve">Figura </w:t>
      </w:r>
      <w:fldSimple w:instr=" SEQ Figura \* ARABIC ">
        <w:r w:rsidR="001D1EF9">
          <w:rPr>
            <w:noProof/>
          </w:rPr>
          <w:t>20</w:t>
        </w:r>
      </w:fldSimple>
      <w:r>
        <w:t xml:space="preserve"> - Reflexão total interna frustrada da luz</w:t>
      </w:r>
      <w:bookmarkEnd w:id="56"/>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7" w:name="_Toc201261317"/>
      <w:r>
        <w:t xml:space="preserve">Figura </w:t>
      </w:r>
      <w:fldSimple w:instr=" SEQ Figura \* ARABIC ">
        <w:r w:rsidR="001D1EF9">
          <w:rPr>
            <w:noProof/>
          </w:rPr>
          <w:t>21</w:t>
        </w:r>
      </w:fldSimple>
      <w:r>
        <w:t xml:space="preserve"> - Exemplo da detecção de toques utilizando FTIR</w:t>
      </w:r>
      <w:bookmarkEnd w:id="57"/>
    </w:p>
    <w:p w:rsidR="00604236" w:rsidRDefault="00604236" w:rsidP="00737335">
      <w:pPr>
        <w:pStyle w:val="Heading2"/>
      </w:pPr>
      <w:bookmarkStart w:id="58" w:name="_Toc201261270"/>
      <w:r>
        <w:t>Tecnologias Utilizadas</w:t>
      </w:r>
      <w:bookmarkEnd w:id="58"/>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59" w:name="_Toc201261271"/>
      <w:commentRangeStart w:id="60"/>
      <w:r>
        <w:t>OSC</w:t>
      </w:r>
      <w:commentRangeEnd w:id="60"/>
      <w:r w:rsidR="002D1A2E">
        <w:rPr>
          <w:rStyle w:val="CommentReference"/>
          <w:rFonts w:ascii="Times New Roman" w:hAnsi="Times New Roman" w:cs="Times New Roman"/>
          <w:b w:val="0"/>
          <w:bCs w:val="0"/>
          <w:kern w:val="0"/>
        </w:rPr>
        <w:commentReference w:id="60"/>
      </w:r>
      <w:bookmarkEnd w:id="59"/>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1" w:name="_Toc201261272"/>
      <w:commentRangeStart w:id="62"/>
      <w:r>
        <w:t>TUIO</w:t>
      </w:r>
      <w:commentRangeEnd w:id="62"/>
      <w:r w:rsidR="002D1A2E">
        <w:rPr>
          <w:rStyle w:val="CommentReference"/>
          <w:rFonts w:ascii="Times New Roman" w:hAnsi="Times New Roman" w:cs="Times New Roman"/>
          <w:b w:val="0"/>
          <w:bCs w:val="0"/>
          <w:kern w:val="0"/>
        </w:rPr>
        <w:commentReference w:id="62"/>
      </w:r>
      <w:bookmarkEnd w:id="61"/>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3" w:name="_Toc201261273"/>
      <w:commentRangeStart w:id="64"/>
      <w:r>
        <w:lastRenderedPageBreak/>
        <w:t>ReacTIVision</w:t>
      </w:r>
      <w:commentRangeEnd w:id="64"/>
      <w:r w:rsidR="006734D9">
        <w:rPr>
          <w:rStyle w:val="CommentReference"/>
          <w:rFonts w:ascii="Times New Roman" w:hAnsi="Times New Roman" w:cs="Times New Roman"/>
          <w:b w:val="0"/>
          <w:bCs w:val="0"/>
          <w:kern w:val="0"/>
        </w:rPr>
        <w:commentReference w:id="64"/>
      </w:r>
      <w:bookmarkEnd w:id="63"/>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5" w:name="_Toc201261318"/>
      <w:r w:rsidRPr="00E0517D">
        <w:t xml:space="preserve">Figura </w:t>
      </w:r>
      <w:fldSimple w:instr=" SEQ Figura \* ARABIC ">
        <w:r w:rsidR="001D1EF9">
          <w:rPr>
            <w:noProof/>
          </w:rPr>
          <w:t>22</w:t>
        </w:r>
      </w:fldSimple>
      <w:r w:rsidRPr="00E0517D">
        <w:t xml:space="preserve"> </w:t>
      </w:r>
      <w:r w:rsidR="005122C3">
        <w:t>-</w:t>
      </w:r>
      <w:r w:rsidRPr="00E0517D">
        <w:t xml:space="preserve"> ReacTIVision reconhecendo um fiducial</w:t>
      </w:r>
      <w:bookmarkEnd w:id="65"/>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r>
        <w:t xml:space="preserve">Figura </w:t>
      </w:r>
      <w:fldSimple w:instr=" SEQ Figura \* ARABIC ">
        <w:r>
          <w:rPr>
            <w:noProof/>
          </w:rPr>
          <w:t>23</w:t>
        </w:r>
      </w:fldSimple>
      <w:r>
        <w:t xml:space="preserve"> - Marcadores fiduciais</w:t>
      </w:r>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6" w:name="_Toc201261274"/>
      <w:commentRangeStart w:id="67"/>
      <w:r>
        <w:t>Touch</w:t>
      </w:r>
      <w:r w:rsidR="00B075E3">
        <w:t>l</w:t>
      </w:r>
      <w:r>
        <w:t>ib</w:t>
      </w:r>
      <w:commentRangeEnd w:id="67"/>
      <w:r w:rsidR="003B4EBB">
        <w:rPr>
          <w:rStyle w:val="CommentReference"/>
          <w:rFonts w:ascii="Times New Roman" w:hAnsi="Times New Roman" w:cs="Times New Roman"/>
          <w:b w:val="0"/>
          <w:bCs w:val="0"/>
          <w:kern w:val="0"/>
        </w:rPr>
        <w:commentReference w:id="67"/>
      </w:r>
      <w:bookmarkEnd w:id="66"/>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68" w:name="_Toc201261319"/>
      <w:r w:rsidRPr="00F25AAC">
        <w:t xml:space="preserve">Figura </w:t>
      </w:r>
      <w:fldSimple w:instr=" SEQ Figura \* ARABIC ">
        <w:r w:rsidR="001D1EF9">
          <w:rPr>
            <w:noProof/>
          </w:rPr>
          <w:t>24</w:t>
        </w:r>
      </w:fldSimple>
      <w:r w:rsidRPr="00F25AAC">
        <w:t xml:space="preserve"> - Exemplo de interpolação no cálculo da posição do toque</w:t>
      </w:r>
      <w:bookmarkEnd w:id="68"/>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r>
        <w:rPr>
          <w:noProof/>
          <w:lang w:eastAsia="pt-BR"/>
        </w:rPr>
        <w:drawing>
          <wp:inline distT="0" distB="0" distL="0" distR="0">
            <wp:extent cx="3414286" cy="25506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a:srcRect/>
                    <a:stretch>
                      <a:fillRect/>
                    </a:stretch>
                  </pic:blipFill>
                  <pic:spPr bwMode="auto">
                    <a:xfrm>
                      <a:off x="0" y="0"/>
                      <a:ext cx="3414286" cy="2550675"/>
                    </a:xfrm>
                    <a:prstGeom prst="rect">
                      <a:avLst/>
                    </a:prstGeom>
                    <a:noFill/>
                    <a:ln w="9525">
                      <a:noFill/>
                      <a:miter lim="800000"/>
                      <a:headEnd/>
                      <a:tailEnd/>
                    </a:ln>
                  </pic:spPr>
                </pic:pic>
              </a:graphicData>
            </a:graphic>
          </wp:inline>
        </w:drawing>
      </w:r>
    </w:p>
    <w:p w:rsidR="00C60C85" w:rsidRDefault="002316C4" w:rsidP="002316C4">
      <w:pPr>
        <w:pStyle w:val="Figura"/>
      </w:pPr>
      <w:bookmarkStart w:id="69" w:name="_Toc201261320"/>
      <w:r>
        <w:t xml:space="preserve">Figura </w:t>
      </w:r>
      <w:fldSimple w:instr=" SEQ Figura \* ARABIC ">
        <w:r w:rsidR="001D1EF9">
          <w:rPr>
            <w:noProof/>
          </w:rPr>
          <w:t>25</w:t>
        </w:r>
      </w:fldSimple>
      <w:r>
        <w:t xml:space="preserve"> - Demonstração do software de calibração</w:t>
      </w:r>
      <w:bookmarkEnd w:id="69"/>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0" w:name="_Toc201261275"/>
      <w:commentRangeStart w:id="71"/>
      <w:commentRangeStart w:id="72"/>
      <w:commentRangeStart w:id="73"/>
      <w:commentRangeStart w:id="74"/>
      <w:r>
        <w:t xml:space="preserve">Microsoft </w:t>
      </w:r>
      <w:commentRangeEnd w:id="71"/>
      <w:r w:rsidR="00684F9E">
        <w:rPr>
          <w:rStyle w:val="CommentReference"/>
          <w:rFonts w:ascii="Times New Roman" w:hAnsi="Times New Roman" w:cs="Times New Roman"/>
          <w:b w:val="0"/>
          <w:bCs w:val="0"/>
          <w:kern w:val="0"/>
        </w:rPr>
        <w:commentReference w:id="71"/>
      </w:r>
      <w:r>
        <w:t>XNA</w:t>
      </w:r>
      <w:commentRangeEnd w:id="74"/>
      <w:r w:rsidR="003B4EBB">
        <w:rPr>
          <w:rStyle w:val="CommentReference"/>
          <w:rFonts w:ascii="Times New Roman" w:hAnsi="Times New Roman" w:cs="Times New Roman"/>
          <w:b w:val="0"/>
          <w:bCs w:val="0"/>
          <w:kern w:val="0"/>
        </w:rPr>
        <w:commentReference w:id="74"/>
      </w:r>
      <w:bookmarkEnd w:id="70"/>
    </w:p>
    <w:p w:rsidR="0027472C" w:rsidRPr="00ED0DB2" w:rsidRDefault="0027472C" w:rsidP="0027472C">
      <w:pPr>
        <w:pStyle w:val="AFazer"/>
      </w:pPr>
      <w:r>
        <w:t>A fazer...</w:t>
      </w:r>
    </w:p>
    <w:commentRangeEnd w:id="72"/>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72"/>
      </w:r>
      <w:commentRangeEnd w:id="73"/>
      <w:r>
        <w:rPr>
          <w:rStyle w:val="CommentReference"/>
          <w:rFonts w:ascii="Times New Roman" w:hAnsi="Times New Roman" w:cs="Times New Roman"/>
          <w:b w:val="0"/>
          <w:bCs w:val="0"/>
          <w:caps w:val="0"/>
          <w:kern w:val="0"/>
        </w:rPr>
        <w:commentReference w:id="73"/>
      </w:r>
      <w:bookmarkStart w:id="75" w:name="_Toc201261276"/>
      <w:r w:rsidR="00C27EB2">
        <w:t>PROJETO</w:t>
      </w:r>
      <w:bookmarkEnd w:id="75"/>
    </w:p>
    <w:p w:rsidR="00D51ADB" w:rsidRPr="00D51ADB" w:rsidRDefault="009A4ED6" w:rsidP="001D60CB">
      <w:pPr>
        <w:pStyle w:val="BodyText"/>
        <w:rPr>
          <w:ins w:id="76" w:author="Fabio Miranda" w:date="2008-06-11T19:20:00Z"/>
          <w:b/>
          <w:color w:val="FF0000"/>
          <w:rPrChange w:id="77" w:author="Fabio Miranda" w:date="2008-06-11T19:21:00Z">
            <w:rPr>
              <w:ins w:id="78" w:author="Fabio Miranda" w:date="2008-06-11T19:20:00Z"/>
            </w:rPr>
          </w:rPrChange>
        </w:rPr>
      </w:pPr>
      <w:ins w:id="79" w:author="Fabio Miranda" w:date="2008-06-11T19:20:00Z">
        <w:r w:rsidRPr="009A4ED6">
          <w:rPr>
            <w:b/>
            <w:color w:val="FF0000"/>
            <w:rPrChange w:id="80" w:author="Fabio Miranda" w:date="2008-06-11T19:21:00Z">
              <w:rPr>
                <w:rFonts w:cs="Arial"/>
                <w:b/>
                <w:bCs/>
                <w:kern w:val="32"/>
                <w:sz w:val="16"/>
                <w:szCs w:val="16"/>
              </w:rPr>
            </w:rPrChange>
          </w:rPr>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ins>
    </w:p>
    <w:p w:rsidR="003E6882" w:rsidRDefault="003E6882" w:rsidP="003E6882">
      <w:pPr>
        <w:pStyle w:val="BodyText"/>
        <w:rPr>
          <w:ins w:id="81" w:author="Fabio Miranda" w:date="2008-06-11T19:20:00Z"/>
        </w:rPr>
      </w:pPr>
    </w:p>
    <w:p w:rsidR="003E6882" w:rsidRDefault="003E6882" w:rsidP="003E6882">
      <w:pPr>
        <w:pStyle w:val="BodyText"/>
        <w:rPr>
          <w:ins w:id="82" w:author="Fabio Miranda" w:date="2008-06-11T19:20:00Z"/>
        </w:rPr>
      </w:pPr>
    </w:p>
    <w:p w:rsidR="00D51ADB" w:rsidRDefault="00D51ADB" w:rsidP="001D60CB">
      <w:pPr>
        <w:pStyle w:val="BodyText"/>
        <w:rPr>
          <w:ins w:id="83" w:author="Fabio Miranda" w:date="2008-06-11T19:20:00Z"/>
        </w:rPr>
      </w:pPr>
    </w:p>
    <w:p w:rsidR="00D51ADB" w:rsidRDefault="00D51ADB" w:rsidP="001D60CB">
      <w:pPr>
        <w:pStyle w:val="BodyText"/>
        <w:rPr>
          <w:ins w:id="84" w:author="Fabio Miranda" w:date="2008-06-11T19:20:00Z"/>
        </w:rPr>
      </w:pPr>
    </w:p>
    <w:p w:rsidR="005908F4" w:rsidRDefault="005908F4" w:rsidP="005908F4">
      <w:pPr>
        <w:pStyle w:val="BodyText"/>
      </w:pPr>
      <w:commentRangeStart w:id="85"/>
      <w:r>
        <w:t xml:space="preserve">Para o reconhecimento de toques o software </w:t>
      </w:r>
      <w:r w:rsidRPr="00FF17BD">
        <w:rPr>
          <w:i/>
        </w:rPr>
        <w:t>Touchlib</w:t>
      </w:r>
      <w:r>
        <w:t xml:space="preserve"> foi utilizado, e para o reconhecimento de fiduciais, o software </w:t>
      </w:r>
      <w:r w:rsidRPr="00FF17BD">
        <w:rPr>
          <w:i/>
        </w:rPr>
        <w:t>Reac</w:t>
      </w:r>
      <w:r>
        <w:rPr>
          <w:i/>
        </w:rPr>
        <w:t>tiv</w:t>
      </w:r>
      <w:r w:rsidRPr="00FF17BD">
        <w:rPr>
          <w:i/>
        </w:rPr>
        <w:t>i</w:t>
      </w:r>
      <w:r>
        <w:rPr>
          <w:i/>
        </w:rPr>
        <w:t>s</w:t>
      </w:r>
      <w:r w:rsidRPr="00FF17BD">
        <w:rPr>
          <w:i/>
        </w:rPr>
        <w:t>ion</w:t>
      </w:r>
      <w:r>
        <w:t xml:space="preserve"> foi utilizado. Ambos os softwares utilizam o protocolo </w:t>
      </w:r>
      <w:r w:rsidRPr="00FF17BD">
        <w:rPr>
          <w:i/>
        </w:rPr>
        <w:t>TUIO</w:t>
      </w:r>
      <w:r>
        <w:t xml:space="preserve"> juntamente com o protocolo </w:t>
      </w:r>
      <w:r w:rsidRPr="00FF17BD">
        <w:rPr>
          <w:i/>
        </w:rPr>
        <w:t>OSC</w:t>
      </w:r>
      <w:r>
        <w:t xml:space="preserve"> para se comunicar com o jogo. O conjunto de bibliotecas </w:t>
      </w:r>
      <w:r>
        <w:rPr>
          <w:i/>
        </w:rPr>
        <w:t>oscp</w:t>
      </w:r>
      <w:r w:rsidRPr="00B16D21">
        <w:rPr>
          <w:i/>
        </w:rPr>
        <w:t>ack</w:t>
      </w:r>
      <w:r>
        <w:t xml:space="preserve">, que implementa o protocolo </w:t>
      </w:r>
      <w:r w:rsidRPr="00B16D21">
        <w:rPr>
          <w:i/>
        </w:rPr>
        <w:t>OSC</w:t>
      </w:r>
      <w:r>
        <w:t>, será utilizado para efetuar a comunicação softwares envolvidos.</w:t>
      </w:r>
    </w:p>
    <w:p w:rsidR="005908F4" w:rsidRDefault="005908F4" w:rsidP="005908F4">
      <w:pPr>
        <w:pStyle w:val="BodyText"/>
      </w:pPr>
      <w:r>
        <w:t>O desenvolvimento do jogo se dará através do desenvolvimento de um protótipo inicial e uma versão final. Para agilizar o desenvolvimento do jogo, facilitar a integração e deixá-lo mais robusto, confiável e rápido</w:t>
      </w:r>
      <w:r w:rsidRPr="00F86093">
        <w:rPr>
          <w:highlight w:val="yellow"/>
        </w:rPr>
        <w:t xml:space="preserve">, a linguagem de domínio específico, </w:t>
      </w:r>
      <w:r w:rsidRPr="00F86093">
        <w:rPr>
          <w:i/>
          <w:highlight w:val="yellow"/>
        </w:rPr>
        <w:t>Microsoft XNA 2.0</w:t>
      </w:r>
      <w:r w:rsidRPr="00F86093">
        <w:rPr>
          <w:highlight w:val="yellow"/>
        </w:rPr>
        <w:t xml:space="preserve"> foi utilizada.</w:t>
      </w:r>
    </w:p>
    <w:p w:rsidR="005908F4" w:rsidRDefault="005908F4" w:rsidP="005908F4">
      <w:pPr>
        <w:pStyle w:val="BodyText"/>
      </w:pPr>
      <w:r>
        <w:t xml:space="preserve">As ações que os usuários executarem sobre a mesa, como o posicionamento de um fiducial ou o toque de um ou mais dedos sobre sua superfície será reconhecida pelos softwares através da análise das imagens enviadas por uma </w:t>
      </w:r>
      <w:r w:rsidRPr="00B76648">
        <w:rPr>
          <w:i/>
        </w:rPr>
        <w:t>webcam</w:t>
      </w:r>
      <w:r>
        <w:t xml:space="preserve">. O software processa as informações e envia uma mensagem </w:t>
      </w:r>
      <w:r w:rsidRPr="00FF17BD">
        <w:rPr>
          <w:i/>
        </w:rPr>
        <w:t>TUIO</w:t>
      </w:r>
      <w:r>
        <w:t xml:space="preserve"> para cada objeto ou dedo sobre a mesa, contendo as informações como posição, ângulo de movimentação, velocidades calculadas entre outras informações. Estas mensagens </w:t>
      </w:r>
      <w:r w:rsidRPr="00FF17BD">
        <w:rPr>
          <w:i/>
        </w:rPr>
        <w:t>TUIO</w:t>
      </w:r>
      <w:r>
        <w:t xml:space="preserve"> são empacotadas em envelopes </w:t>
      </w:r>
      <w:r w:rsidRPr="00FF17BD">
        <w:rPr>
          <w:i/>
        </w:rPr>
        <w:t>OSC</w:t>
      </w:r>
      <w:r>
        <w:t xml:space="preserve"> e enviadas via </w:t>
      </w:r>
      <w:r w:rsidRPr="00FF17BD">
        <w:rPr>
          <w:i/>
        </w:rPr>
        <w:t>UDP</w:t>
      </w:r>
      <w:r>
        <w:t xml:space="preserve"> para as aplicações clientes, no caso deste projeto, o jogo. O jogo lê estas informações e atualiza o estado do jogo, projetando-o através de um projetor sobre a mesa. Com isso o usuário possui a impressão de estar manipulando diretamente os objetos do jogo</w:t>
      </w:r>
      <w:commentRangeEnd w:id="85"/>
      <w:r>
        <w:rPr>
          <w:rStyle w:val="CommentReference"/>
          <w:rFonts w:ascii="Times New Roman" w:hAnsi="Times New Roman"/>
        </w:rPr>
        <w:commentReference w:id="85"/>
      </w:r>
      <w:r>
        <w:t>.</w:t>
      </w:r>
    </w:p>
    <w:p w:rsidR="005908F4" w:rsidRDefault="005908F4" w:rsidP="005908F4">
      <w:pPr>
        <w:pStyle w:val="Figura"/>
      </w:pPr>
      <w:r w:rsidRPr="00FF17BD">
        <w:rPr>
          <w:noProof/>
          <w:lang w:eastAsia="pt-BR"/>
        </w:rPr>
        <w:lastRenderedPageBreak/>
        <w:drawing>
          <wp:inline distT="0" distB="0" distL="0" distR="0">
            <wp:extent cx="3997960" cy="4210685"/>
            <wp:effectExtent l="38100" t="19050" r="21590" b="18415"/>
            <wp:docPr id="1" name="Picture 4"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pic:cNvPicPr>
                      <a:picLocks noChangeAspect="1" noChangeArrowheads="1"/>
                    </pic:cNvPicPr>
                  </pic:nvPicPr>
                  <pic:blipFill>
                    <a:blip r:embed="rId34"/>
                    <a:srcRect/>
                    <a:stretch>
                      <a:fillRect/>
                    </a:stretch>
                  </pic:blipFill>
                  <pic:spPr bwMode="auto">
                    <a:xfrm>
                      <a:off x="0" y="0"/>
                      <a:ext cx="3997960" cy="4210685"/>
                    </a:xfrm>
                    <a:prstGeom prst="rect">
                      <a:avLst/>
                    </a:prstGeom>
                    <a:noFill/>
                    <a:ln w="6350" cmpd="sng">
                      <a:solidFill>
                        <a:srgbClr val="000000"/>
                      </a:solidFill>
                      <a:miter lim="800000"/>
                      <a:headEnd/>
                      <a:tailEnd/>
                    </a:ln>
                    <a:effectLst/>
                  </pic:spPr>
                </pic:pic>
              </a:graphicData>
            </a:graphic>
          </wp:inline>
        </w:drawing>
      </w:r>
    </w:p>
    <w:p w:rsidR="005908F4" w:rsidRDefault="005908F4" w:rsidP="005908F4">
      <w:pPr>
        <w:pStyle w:val="Figura"/>
      </w:pPr>
      <w:bookmarkStart w:id="86" w:name="_Toc200128375"/>
      <w:bookmarkStart w:id="87" w:name="_Toc201261321"/>
      <w:r>
        <w:t xml:space="preserve">Figura </w:t>
      </w:r>
      <w:fldSimple w:instr=" SEQ Figura \* ARABIC ">
        <w:r w:rsidR="001D1EF9">
          <w:rPr>
            <w:noProof/>
          </w:rPr>
          <w:t>26</w:t>
        </w:r>
      </w:fldSimple>
      <w:r>
        <w:t xml:space="preserve"> - Visão geral do sistema</w:t>
      </w:r>
      <w:bookmarkEnd w:id="86"/>
      <w:bookmarkEnd w:id="87"/>
    </w:p>
    <w:p w:rsidR="005908F4" w:rsidRDefault="005908F4" w:rsidP="001D60CB">
      <w:pPr>
        <w:pStyle w:val="BodyText"/>
      </w:pPr>
    </w:p>
    <w:p w:rsidR="005908F4" w:rsidRDefault="005908F4" w:rsidP="001D60CB">
      <w:pPr>
        <w:pStyle w:val="BodyText"/>
      </w:pPr>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 xml:space="preserve">As melhorias na atual mesa iniciaram com a reestruturação de sua parte elétrica, de modo a facilitar sua posterior manutenção. A incorporação de uma superfície de projeção, alteração da </w:t>
      </w:r>
      <w:r w:rsidRPr="00252E64">
        <w:rPr>
          <w:i/>
        </w:rPr>
        <w:t>webcam</w:t>
      </w:r>
      <w:r>
        <w:t>, responsável pela captura de ima</w:t>
      </w:r>
      <w:r w:rsidR="00527297">
        <w:t>gens para a visão computacional, e adição e configuração de softwares responsáveis pelo reconhecimento de toques e fiduciais.</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atendidos.</w:t>
      </w:r>
    </w:p>
    <w:p w:rsidR="00737335" w:rsidRDefault="00527297" w:rsidP="00527297">
      <w:pPr>
        <w:pStyle w:val="Heading2"/>
      </w:pPr>
      <w:bookmarkStart w:id="88" w:name="_Toc201261277"/>
      <w:r>
        <w:lastRenderedPageBreak/>
        <w:t>Adequação da Mesa</w:t>
      </w:r>
      <w:bookmarkEnd w:id="88"/>
    </w:p>
    <w:p w:rsidR="00C27352" w:rsidRDefault="00C27352" w:rsidP="00C27352">
      <w:pPr>
        <w:pStyle w:val="Heading3"/>
      </w:pPr>
      <w:bookmarkStart w:id="89" w:name="_Toc201261278"/>
      <w:r>
        <w:t>Estrutura</w:t>
      </w:r>
      <w:bookmarkEnd w:id="89"/>
    </w:p>
    <w:p w:rsidR="00D05CAF" w:rsidRDefault="00480393" w:rsidP="006E29DC">
      <w:pPr>
        <w:pStyle w:val="BodyText"/>
        <w:rPr>
          <w:ins w:id="90" w:author="Fabio Miranda" w:date="2008-06-11T19:21:00Z"/>
        </w:rPr>
      </w:pPr>
      <w:r>
        <w:t>A mesa multi-toque é formada por uma superfície de acrílico transparente de aproximadamente 1,2m x 1,6m, acoplada a um suporte de madeira sobre rodas, facilitando seu deslocamento. Possui 47 entradas para</w:t>
      </w:r>
      <w:r w:rsidR="001F0E20">
        <w:t xml:space="preserve"> leds infrave</w:t>
      </w:r>
      <w:r w:rsidR="00864005">
        <w:t xml:space="preserve">rmelhos, de modo que </w:t>
      </w:r>
      <w:r w:rsidR="00E2040F">
        <w:t>a luz percorra o interior do acrílico</w:t>
      </w:r>
      <w:ins w:id="91" w:author="Fabio Miranda" w:date="2008-06-11T19:21:00Z">
        <w:r w:rsidR="00D51ADB">
          <w:t xml:space="preserve"> capturada de acordo por causa do</w:t>
        </w:r>
      </w:ins>
      <w:del w:id="92" w:author="Fabio Miranda" w:date="2008-06-11T19:21:00Z">
        <w:r w:rsidR="00E2040F" w:rsidDel="00D51ADB">
          <w:delText>, gerando o</w:delText>
        </w:r>
      </w:del>
      <w:r w:rsidR="00E2040F">
        <w:t xml:space="preserve"> princípio da reflexão total interna </w:t>
      </w:r>
      <w:del w:id="93" w:author="Fabio Miranda" w:date="2008-06-11T19:21:00Z">
        <w:r w:rsidR="00E2040F" w:rsidDel="00D51ADB">
          <w:delText xml:space="preserve">frustrada </w:delText>
        </w:r>
      </w:del>
      <w:r w:rsidR="00E2040F">
        <w:t>da luz.</w:t>
      </w:r>
      <w:r w:rsidR="006E29DC">
        <w:t xml:space="preserve"> Estas entradas são dispostas pelos quatro lados da mesa, intensificando a propagação da iluminação dos leds</w:t>
      </w:r>
      <w:r w:rsidR="004166D5">
        <w:t>, em direção ao centro do acrílico.</w:t>
      </w:r>
    </w:p>
    <w:p w:rsidR="003E6882" w:rsidRDefault="003E6882" w:rsidP="003E6882">
      <w:pPr>
        <w:pStyle w:val="BodyText"/>
        <w:rPr>
          <w:ins w:id="94" w:author="Fabio Miranda" w:date="2008-06-11T19:21:00Z"/>
        </w:rPr>
      </w:pPr>
    </w:p>
    <w:p w:rsidR="003E6882" w:rsidRDefault="009A4ED6" w:rsidP="003E6882">
      <w:pPr>
        <w:pStyle w:val="BodyText"/>
        <w:rPr>
          <w:ins w:id="95" w:author="Fabio Miranda" w:date="2008-06-11T19:21:00Z"/>
        </w:rPr>
      </w:pPr>
      <w:ins w:id="96" w:author="Fabio Miranda" w:date="2008-06-11T19:21:00Z">
        <w:r w:rsidRPr="009A4ED6">
          <w:rPr>
            <w:rPrChange w:id="97" w:author="Fabio Miranda" w:date="2008-06-11T19:22:00Z">
              <w:rPr>
                <w:rFonts w:cs="Arial"/>
                <w:b/>
                <w:bCs/>
                <w:kern w:val="32"/>
                <w:sz w:val="16"/>
                <w:szCs w:val="16"/>
              </w:rPr>
            </w:rPrChange>
          </w:rPr>
          <w:t>Nenhuma foto da mesa????</w:t>
        </w:r>
      </w:ins>
    </w:p>
    <w:p w:rsidR="003E6882" w:rsidRDefault="003E6882" w:rsidP="003E6882">
      <w:pPr>
        <w:pStyle w:val="BodyText"/>
      </w:pPr>
    </w:p>
    <w:p w:rsidR="00D05CAF" w:rsidRDefault="00D05CAF" w:rsidP="00BD5501">
      <w:pPr>
        <w:pStyle w:val="BodyText"/>
      </w:pPr>
      <w:r>
        <w:t xml:space="preserve">Anteriormente, a mesa não atendia todas as necessidades do projeto, pois o reconhecimento do toque somente era possível pressionando o dedo </w:t>
      </w:r>
      <w:ins w:id="98" w:author="Fabio Miranda" w:date="2008-06-11T19:22:00Z">
        <w:r w:rsidR="00D51ADB">
          <w:t xml:space="preserve">com </w:t>
        </w:r>
      </w:ins>
      <w:r>
        <w:t>força</w:t>
      </w:r>
      <w:r w:rsidR="006E29DC">
        <w:t xml:space="preserve"> considerável</w:t>
      </w:r>
      <w:r>
        <w:t xml:space="preserve"> sobre sua superfície</w:t>
      </w:r>
      <w:r w:rsidR="002B3F13">
        <w:t>, próximo às suas laterais</w:t>
      </w:r>
      <w:r>
        <w:t xml:space="preserve">. Isso acontecia devido à intensidade da iluminação dos </w:t>
      </w:r>
      <w:del w:id="99" w:author="Fabio Miranda" w:date="2008-06-11T19:22:00Z">
        <w:r w:rsidDel="00D51ADB">
          <w:delText xml:space="preserve">leds </w:delText>
        </w:r>
      </w:del>
      <w:ins w:id="100" w:author="Fabio Miranda" w:date="2008-06-11T19:22:00Z">
        <w:r w:rsidR="00D51ADB">
          <w:t xml:space="preserve">LEDs </w:t>
        </w:r>
      </w:ins>
      <w:r>
        <w:t>ser insuficiente para percorrer toda a superfície</w:t>
      </w:r>
      <w:r w:rsidR="006E29DC">
        <w:t xml:space="preserve"> do acrílico</w:t>
      </w:r>
      <w:r>
        <w:t xml:space="preserve">. </w:t>
      </w:r>
      <w:ins w:id="101" w:author="Fabio Miranda" w:date="2008-06-11T19:22:00Z">
        <w:r w:rsidR="00D51ADB">
          <w:t>A mesa p</w:t>
        </w:r>
      </w:ins>
      <w:del w:id="102" w:author="Fabio Miranda" w:date="2008-06-11T19:22:00Z">
        <w:r w:rsidR="00163E4A" w:rsidDel="00D51ADB">
          <w:delText>P</w:delText>
        </w:r>
      </w:del>
      <w:r w:rsidR="00163E4A">
        <w:t>ossuía</w:t>
      </w:r>
      <w:r>
        <w:t xml:space="preserve"> 47 leds, </w:t>
      </w:r>
      <w:del w:id="103" w:author="Fabio Miranda" w:date="2008-06-11T19:22:00Z">
        <w:r w:rsidDel="00D51ADB">
          <w:delText>porém sendo</w:delText>
        </w:r>
      </w:del>
      <w:ins w:id="104" w:author="Fabio Miranda" w:date="2008-06-11T19:22:00Z">
        <w:r w:rsidR="00D51ADB">
          <w:t>que eram</w:t>
        </w:r>
      </w:ins>
      <w:r>
        <w:t xml:space="preserve"> alimentados por uma fonte de apenas 9V. </w:t>
      </w:r>
      <w:commentRangeStart w:id="105"/>
      <w:r w:rsidR="002B3F13">
        <w:t>Para c</w:t>
      </w:r>
      <w:r>
        <w:t xml:space="preserve">ada </w:t>
      </w:r>
      <w:del w:id="106" w:author="Fabio Miranda" w:date="2008-06-11T19:22:00Z">
        <w:r w:rsidDel="008A49BE">
          <w:delText xml:space="preserve">led </w:delText>
        </w:r>
      </w:del>
      <w:ins w:id="107" w:author="Fabio Miranda" w:date="2008-06-11T19:22:00Z">
        <w:r w:rsidR="008A49BE">
          <w:t xml:space="preserve">LED  </w:t>
        </w:r>
      </w:ins>
      <w:r w:rsidR="002B3F13">
        <w:t xml:space="preserve">existia </w:t>
      </w:r>
      <w:r>
        <w:t>um resistor de 150Ω</w:t>
      </w:r>
      <w:r w:rsidR="002B3F13">
        <w:t>, limitando a corrente elétrica em</w:t>
      </w:r>
      <w:r w:rsidR="00DA4D58">
        <w:t xml:space="preserve"> torno de </w:t>
      </w:r>
      <w:r>
        <w:t>52mA.</w:t>
      </w:r>
      <w:commentRangeEnd w:id="105"/>
      <w:r w:rsidR="008A49BE">
        <w:rPr>
          <w:rStyle w:val="CommentReference"/>
          <w:rFonts w:ascii="Times New Roman" w:hAnsi="Times New Roman"/>
        </w:rPr>
        <w:commentReference w:id="105"/>
      </w:r>
    </w:p>
    <w:p w:rsidR="00C136B3" w:rsidRDefault="00C136B3" w:rsidP="001D60CB">
      <w:pPr>
        <w:pStyle w:val="BodyText"/>
        <w:rPr>
          <w:ins w:id="108" w:author="Fabio Miranda" w:date="2008-06-11T19:24:00Z"/>
        </w:rPr>
      </w:pPr>
    </w:p>
    <w:p w:rsidR="00C136B3" w:rsidRDefault="009A4ED6" w:rsidP="001D60CB">
      <w:pPr>
        <w:pStyle w:val="BodyText"/>
        <w:rPr>
          <w:ins w:id="109" w:author="Fabio Miranda" w:date="2008-06-11T19:24:00Z"/>
        </w:rPr>
      </w:pPr>
      <w:ins w:id="110" w:author="Fabio Miranda" w:date="2008-06-11T19:24:00Z">
        <w:r w:rsidRPr="009A4ED6">
          <w:rPr>
            <w:highlight w:val="yellow"/>
            <w:rPrChange w:id="111" w:author="Fabio Miranda" w:date="2008-06-11T19:24:00Z">
              <w:rPr>
                <w:rFonts w:cs="Arial"/>
                <w:b/>
                <w:bCs/>
                <w:kern w:val="32"/>
                <w:sz w:val="16"/>
                <w:szCs w:val="16"/>
              </w:rPr>
            </w:rPrChange>
          </w:rPr>
          <w:t>Vocês tiveram um trabalhão ao longo do semestre que não está refletido aqui. Ainda temos alguma imagem da iluminação do circuito pré-reestruturação para evidenciar que havia pouco realce infravermelho nos pontos de toque.</w:t>
        </w:r>
      </w:ins>
    </w:p>
    <w:p w:rsidR="00C136B3" w:rsidRDefault="00C136B3" w:rsidP="001D60CB">
      <w:pPr>
        <w:pStyle w:val="BodyText"/>
        <w:rPr>
          <w:ins w:id="112" w:author="Fabio Miranda" w:date="2008-06-11T19:24:00Z"/>
        </w:rPr>
      </w:pPr>
    </w:p>
    <w:p w:rsidR="00C27352" w:rsidRDefault="00D93512" w:rsidP="001D60CB">
      <w:pPr>
        <w:pStyle w:val="BodyText"/>
      </w:pPr>
      <w:r>
        <w:t>Para atend</w:t>
      </w:r>
      <w:r w:rsidR="002B3F13">
        <w:t>er</w:t>
      </w:r>
      <w:r>
        <w:t xml:space="preserve"> </w:t>
      </w:r>
      <w:r w:rsidR="002B3F13">
        <w:t>à</w:t>
      </w:r>
      <w:r>
        <w:t xml:space="preserve">s </w:t>
      </w:r>
      <w:commentRangeStart w:id="113"/>
      <w:r>
        <w:t>necessidades</w:t>
      </w:r>
      <w:commentRangeEnd w:id="113"/>
      <w:r w:rsidR="00C136B3">
        <w:rPr>
          <w:rStyle w:val="CommentReference"/>
          <w:rFonts w:ascii="Times New Roman" w:hAnsi="Times New Roman"/>
        </w:rPr>
        <w:commentReference w:id="113"/>
      </w:r>
      <w:r>
        <w:t xml:space="preserve">, a parte elétrica </w:t>
      </w:r>
      <w:r w:rsidR="002B3F13">
        <w:t xml:space="preserve">foi completamente reestruturada. </w:t>
      </w:r>
      <w:r w:rsidR="00DA4D58">
        <w:t xml:space="preserve">Inicialmente, </w:t>
      </w:r>
      <w:commentRangeStart w:id="114"/>
      <w:r w:rsidR="00DA4D58">
        <w:t xml:space="preserve">tínhamos o objetivo de apenas trocar os componentes eletrônicos utilizados, aumentando a corrente elétrica nos leds </w:t>
      </w:r>
      <w:commentRangeEnd w:id="114"/>
      <w:r w:rsidR="00F3151C">
        <w:rPr>
          <w:rStyle w:val="CommentReference"/>
          <w:rFonts w:ascii="Times New Roman" w:hAnsi="Times New Roman"/>
        </w:rPr>
        <w:commentReference w:id="114"/>
      </w:r>
      <w:r w:rsidR="00DA4D58">
        <w:t xml:space="preserve">e </w:t>
      </w:r>
      <w:r w:rsidR="000C3249">
        <w:t>conseq</w:t>
      </w:r>
      <w:r w:rsidR="008B2724">
        <w:t>ü</w:t>
      </w:r>
      <w:r w:rsidR="000C3249">
        <w:t>entemente</w:t>
      </w:r>
      <w:r w:rsidR="005B5900">
        <w:t xml:space="preserve"> a intensidade da iluminação.</w:t>
      </w:r>
    </w:p>
    <w:p w:rsidR="005B5900" w:rsidRPr="005B5900" w:rsidRDefault="005B5900" w:rsidP="005B5900">
      <w:pPr>
        <w:pStyle w:val="Figura"/>
      </w:pPr>
      <w:r w:rsidRPr="005B5900">
        <w:rPr>
          <w:noProof/>
          <w:lang w:eastAsia="pt-BR"/>
        </w:rPr>
        <w:lastRenderedPageBreak/>
        <w:drawing>
          <wp:inline distT="0" distB="0" distL="0" distR="0">
            <wp:extent cx="2860040" cy="2143760"/>
            <wp:effectExtent l="19050" t="0" r="0" b="0"/>
            <wp:docPr id="9" name="Imagem 1" descr="IMG_633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G_6338_2"/>
                    <pic:cNvPicPr>
                      <a:picLocks noChangeAspect="1" noChangeArrowheads="1"/>
                    </pic:cNvPicPr>
                  </pic:nvPicPr>
                  <pic:blipFill>
                    <a:blip r:embed="rId35"/>
                    <a:srcRect/>
                    <a:stretch>
                      <a:fillRect/>
                    </a:stretch>
                  </pic:blipFill>
                  <pic:spPr bwMode="auto">
                    <a:xfrm>
                      <a:off x="0" y="0"/>
                      <a:ext cx="2860040" cy="2143760"/>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115" w:name="_Toc200128376"/>
      <w:bookmarkStart w:id="116" w:name="_Toc201261322"/>
      <w:r w:rsidRPr="005B5900">
        <w:t xml:space="preserve">Figura </w:t>
      </w:r>
      <w:fldSimple w:instr=" SEQ Figura \* ARABIC ">
        <w:r w:rsidR="001D1EF9">
          <w:rPr>
            <w:noProof/>
          </w:rPr>
          <w:t>27</w:t>
        </w:r>
      </w:fldSimple>
      <w:r w:rsidRPr="005B5900">
        <w:t xml:space="preserve"> </w:t>
      </w:r>
      <w:r w:rsidR="00DE66C3">
        <w:t>-</w:t>
      </w:r>
      <w:r w:rsidRPr="005B5900">
        <w:t xml:space="preserve"> Componentes elétricos utilizados</w:t>
      </w:r>
      <w:bookmarkEnd w:id="115"/>
      <w:bookmarkEnd w:id="116"/>
    </w:p>
    <w:p w:rsidR="00D05CAF" w:rsidRDefault="00DA4D58" w:rsidP="001D60CB">
      <w:pPr>
        <w:pStyle w:val="BodyText"/>
      </w:pPr>
      <w:commentRangeStart w:id="117"/>
      <w:r>
        <w:t>Devido a problemas de destruição por parte de terceiros</w:t>
      </w:r>
      <w:ins w:id="118" w:author="Fabio Miranda" w:date="2008-06-11T19:26:00Z">
        <w:r w:rsidR="006E368F">
          <w:t xml:space="preserve"> </w:t>
        </w:r>
        <w:r w:rsidR="009A4ED6" w:rsidRPr="009A4ED6">
          <w:rPr>
            <w:b/>
            <w:color w:val="FF0000"/>
            <w:rPrChange w:id="119" w:author="Fabio Miranda" w:date="2008-06-11T19:26:00Z">
              <w:rPr>
                <w:rFonts w:cs="Arial"/>
                <w:b/>
                <w:bCs/>
                <w:kern w:val="32"/>
                <w:sz w:val="16"/>
                <w:szCs w:val="16"/>
              </w:rPr>
            </w:rPrChange>
          </w:rPr>
          <w:t>não-identificados que esporadicamente freqüentavam o laboratório em que o projeto era desenvolvido</w:t>
        </w:r>
      </w:ins>
      <w:r>
        <w:t xml:space="preserve">, fios e conexões </w:t>
      </w:r>
      <w:r w:rsidR="000C3249">
        <w:t xml:space="preserve">também </w:t>
      </w:r>
      <w:r>
        <w:t xml:space="preserve">tiveram que ser </w:t>
      </w:r>
      <w:del w:id="120" w:author="Fabio Miranda" w:date="2008-06-11T19:37:00Z">
        <w:r w:rsidDel="008A3891">
          <w:delText>trocadas</w:delText>
        </w:r>
      </w:del>
      <w:ins w:id="121" w:author="Fabio Miranda" w:date="2008-06-11T19:37:00Z">
        <w:r w:rsidR="008A3891">
          <w:t>trocados</w:t>
        </w:r>
      </w:ins>
      <w:r>
        <w:t>.</w:t>
      </w:r>
      <w:r w:rsidR="00C27352">
        <w:t xml:space="preserve"> </w:t>
      </w:r>
      <w:r>
        <w:t>P</w:t>
      </w:r>
      <w:r w:rsidR="000C3249">
        <w:t xml:space="preserve">ara facilitar a manutenção, </w:t>
      </w:r>
      <w:del w:id="122" w:author="Fabio Miranda" w:date="2008-06-11T19:37:00Z">
        <w:r w:rsidR="000C3249" w:rsidDel="008A3891">
          <w:delText xml:space="preserve">prevendo </w:delText>
        </w:r>
      </w:del>
      <w:ins w:id="123" w:author="Fabio Miranda" w:date="2008-06-11T19:37:00Z">
        <w:r w:rsidR="008A3891">
          <w:t>evitando</w:t>
        </w:r>
      </w:ins>
      <w:ins w:id="124" w:author="Fabio Miranda" w:date="2008-06-11T19:38:00Z">
        <w:r w:rsidR="008A3891">
          <w:t xml:space="preserve"> dificuldades de reparos após eventuais </w:t>
        </w:r>
      </w:ins>
      <w:ins w:id="125" w:author="Fabio Miranda" w:date="2008-06-11T19:37:00Z">
        <w:r w:rsidR="008A3891">
          <w:t xml:space="preserve"> </w:t>
        </w:r>
      </w:ins>
      <w:r w:rsidR="000C3249">
        <w:t>novas depredações, decidimos tornar todas as ligações completamente modulares, de fácil substituição, pois não seria utilizada nenhuma solda ou cola na fixação dos componentes.</w:t>
      </w:r>
      <w:commentRangeEnd w:id="117"/>
      <w:r w:rsidR="008A3891">
        <w:rPr>
          <w:rStyle w:val="CommentReference"/>
          <w:rFonts w:ascii="Times New Roman" w:hAnsi="Times New Roman"/>
        </w:rPr>
        <w:commentReference w:id="117"/>
      </w:r>
    </w:p>
    <w:p w:rsidR="006E1295" w:rsidRPr="00CA5CE7" w:rsidRDefault="00E258FF" w:rsidP="00CA5CE7">
      <w:pPr>
        <w:pStyle w:val="Figura"/>
      </w:pPr>
      <w:r w:rsidRPr="00CA5CE7">
        <w:rPr>
          <w:noProof/>
          <w:lang w:eastAsia="pt-BR"/>
        </w:rPr>
        <w:drawing>
          <wp:inline distT="0" distB="0" distL="0" distR="0">
            <wp:extent cx="2286000" cy="1717040"/>
            <wp:effectExtent l="19050" t="0" r="0" b="0"/>
            <wp:docPr id="14"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36">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126" w:name="_Toc200128377"/>
      <w:bookmarkStart w:id="127" w:name="_Toc201261323"/>
      <w:r w:rsidRPr="00CA5CE7">
        <w:t xml:space="preserve">Figura </w:t>
      </w:r>
      <w:fldSimple w:instr=" SEQ Figura \* ARABIC ">
        <w:r w:rsidR="001D1EF9">
          <w:rPr>
            <w:noProof/>
          </w:rPr>
          <w:t>28</w:t>
        </w:r>
      </w:fldSimple>
      <w:r w:rsidR="00CA5CE7" w:rsidRPr="00CA5CE7">
        <w:t xml:space="preserve"> </w:t>
      </w:r>
      <w:r w:rsidR="00DE66C3">
        <w:t>-</w:t>
      </w:r>
      <w:r w:rsidR="00CA5CE7" w:rsidRPr="00CA5CE7">
        <w:t xml:space="preserve"> Mesa após reestruturação da parte elétrica</w:t>
      </w:r>
      <w:bookmarkEnd w:id="126"/>
      <w:bookmarkEnd w:id="127"/>
    </w:p>
    <w:p w:rsidR="00720B1C" w:rsidRDefault="006B2008" w:rsidP="001D60CB">
      <w:pPr>
        <w:pStyle w:val="BodyText"/>
      </w:pPr>
      <w:r>
        <w:t>Atualmente, a mesa conta com 47 leds infravermelhos de alto brilho, com corrente elétrica de trabalho de 100mA</w:t>
      </w:r>
      <w:r w:rsidR="008436B3">
        <w:t xml:space="preserve"> e tensão de barreira de potencial de 1,2V</w:t>
      </w:r>
      <w:r>
        <w:t xml:space="preserve">, subdivididos em 10 malhas. Cada malha </w:t>
      </w:r>
      <w:r w:rsidR="008436B3">
        <w:t>possui</w:t>
      </w:r>
      <w:r>
        <w:t xml:space="preserve"> dois resistores, um de 56</w:t>
      </w:r>
      <w:r>
        <w:rPr>
          <w:rFonts w:cs="Arial"/>
        </w:rPr>
        <w:t>Ω</w:t>
      </w:r>
      <w:r>
        <w:t xml:space="preserve"> e outro de 5,6</w:t>
      </w:r>
      <w:r>
        <w:rPr>
          <w:rFonts w:cs="Arial"/>
        </w:rPr>
        <w:t>Ω</w:t>
      </w:r>
      <w:r>
        <w:t>, ligados em s</w:t>
      </w:r>
      <w:r w:rsidR="008436B3">
        <w:t>é</w:t>
      </w:r>
      <w:r>
        <w:t>rie</w:t>
      </w:r>
      <w:r w:rsidR="008436B3">
        <w:t xml:space="preserve">, limitando a corrente de 5 leds, também ligados em série. </w:t>
      </w:r>
      <w:commentRangeStart w:id="128"/>
      <w:del w:id="129" w:author="Fabio Miranda" w:date="2008-06-11T19:40:00Z">
        <w:r w:rsidR="008436B3" w:rsidDel="006E0150">
          <w:delText>A última malha</w:delText>
        </w:r>
      </w:del>
      <w:ins w:id="130" w:author="Fabio Miranda" w:date="2008-06-11T19:40:00Z">
        <w:r w:rsidR="006E0150">
          <w:t>O último ramo</w:t>
        </w:r>
      </w:ins>
      <w:r w:rsidR="008436B3">
        <w:t>, por não possuir 5 leds, possui</w:t>
      </w:r>
      <w:ins w:id="131" w:author="Fabio Miranda" w:date="2008-06-11T19:40:00Z">
        <w:r w:rsidR="006E0150">
          <w:t xml:space="preserve"> </w:t>
        </w:r>
      </w:ins>
      <w:del w:id="132" w:author="Fabio Miranda" w:date="2008-06-11T19:40:00Z">
        <w:r w:rsidR="008436B3" w:rsidDel="006E0150">
          <w:delText xml:space="preserve"> </w:delText>
        </w:r>
      </w:del>
      <w:r w:rsidR="008436B3">
        <w:t xml:space="preserve">dois resistores </w:t>
      </w:r>
      <w:r w:rsidR="00720B1C">
        <w:t>de 56</w:t>
      </w:r>
      <w:r w:rsidR="00720B1C">
        <w:rPr>
          <w:rFonts w:cs="Arial"/>
        </w:rPr>
        <w:t>Ω</w:t>
      </w:r>
      <w:r w:rsidR="00720B1C">
        <w:t xml:space="preserve">. </w:t>
      </w:r>
      <w:commentRangeEnd w:id="128"/>
      <w:r w:rsidR="006E0150">
        <w:rPr>
          <w:rStyle w:val="CommentReference"/>
          <w:rFonts w:ascii="Times New Roman" w:hAnsi="Times New Roman"/>
        </w:rPr>
        <w:commentReference w:id="128"/>
      </w:r>
    </w:p>
    <w:p w:rsidR="005B5900" w:rsidRPr="005B5900" w:rsidRDefault="005B5900" w:rsidP="005B5900">
      <w:pPr>
        <w:pStyle w:val="Figura"/>
      </w:pPr>
      <w:commentRangeStart w:id="133"/>
      <w:r w:rsidRPr="005B5900">
        <w:rPr>
          <w:noProof/>
          <w:lang w:eastAsia="pt-BR"/>
        </w:rPr>
        <w:lastRenderedPageBreak/>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7">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commentRangeEnd w:id="133"/>
      <w:r w:rsidR="009C3352">
        <w:rPr>
          <w:rStyle w:val="CommentReference"/>
          <w:rFonts w:ascii="Times New Roman" w:hAnsi="Times New Roman" w:cs="Times New Roman"/>
          <w:i w:val="0"/>
        </w:rPr>
        <w:commentReference w:id="133"/>
      </w:r>
    </w:p>
    <w:p w:rsidR="005B5900" w:rsidRPr="005B5900" w:rsidRDefault="005B5900" w:rsidP="005B5900">
      <w:pPr>
        <w:pStyle w:val="Figura"/>
      </w:pPr>
      <w:bookmarkStart w:id="134" w:name="_Toc200128378"/>
      <w:bookmarkStart w:id="135" w:name="_Toc201261324"/>
      <w:r w:rsidRPr="005B5900">
        <w:t xml:space="preserve">Figura </w:t>
      </w:r>
      <w:fldSimple w:instr=" SEQ Figura \* ARABIC ">
        <w:r w:rsidR="001D1EF9">
          <w:rPr>
            <w:noProof/>
          </w:rPr>
          <w:t>29</w:t>
        </w:r>
      </w:fldSimple>
      <w:r w:rsidRPr="005B5900">
        <w:t xml:space="preserve"> </w:t>
      </w:r>
      <w:r w:rsidR="00DE66C3">
        <w:t>-</w:t>
      </w:r>
      <w:r w:rsidRPr="005B5900">
        <w:t xml:space="preserve"> Representação d</w:t>
      </w:r>
      <w:r>
        <w:t>as malhas d</w:t>
      </w:r>
      <w:r w:rsidRPr="005B5900">
        <w:t>o circuito elétrico da mesa</w:t>
      </w:r>
      <w:bookmarkEnd w:id="134"/>
      <w:bookmarkEnd w:id="135"/>
    </w:p>
    <w:p w:rsidR="00E258FF" w:rsidRDefault="00720B1C" w:rsidP="001D60CB">
      <w:pPr>
        <w:pStyle w:val="BodyText"/>
      </w:pPr>
      <w:r>
        <w:t xml:space="preserve">Na </w:t>
      </w:r>
      <w:commentRangeStart w:id="136"/>
      <w:r>
        <w:t xml:space="preserve">malha </w:t>
      </w:r>
      <w:commentRangeEnd w:id="136"/>
      <w:r w:rsidR="00F8721A">
        <w:rPr>
          <w:rStyle w:val="CommentReference"/>
          <w:rFonts w:ascii="Times New Roman" w:hAnsi="Times New Roman"/>
        </w:rPr>
        <w:commentReference w:id="136"/>
      </w:r>
      <w:r>
        <w:t>com 5 leds, a corrente elétrica aumentou para 97mA, enquanto na de 2 leds, a corrente é de 84mA.</w:t>
      </w:r>
      <w:r w:rsidR="0080081C">
        <w:t xml:space="preserve"> Como a intensidade de iluminação de um led,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38" o:title=""/>
                </v:shape>
                <o:OLEObject Type="Embed" ProgID="Equation.3" ShapeID="_x0000_i1025" DrawAspect="Content" ObjectID="_1275003687" r:id="rId39"/>
              </w:object>
            </w:r>
          </w:p>
          <w:p w:rsidR="00846B7D" w:rsidRPr="00846B7D" w:rsidRDefault="00846B7D" w:rsidP="00846B7D">
            <w:r w:rsidRPr="005F5B07">
              <w:rPr>
                <w:position w:val="-100"/>
              </w:rPr>
              <w:object w:dxaOrig="3640" w:dyaOrig="2100">
                <v:shape id="_x0000_i1026" type="#_x0000_t75" style="width:182.25pt;height:105pt" o:ole="">
                  <v:imagedata r:id="rId40" o:title=""/>
                </v:shape>
                <o:OLEObject Type="Embed" ProgID="Equation.3" ShapeID="_x0000_i1026" DrawAspect="Content" ObjectID="_1275003688" r:id="rId41"/>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42" o:title=""/>
                </v:shape>
                <o:OLEObject Type="Embed" ProgID="Equation.3" ShapeID="_x0000_i1027" DrawAspect="Content" ObjectID="_1275003689" r:id="rId43"/>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44" o:title=""/>
                </v:shape>
                <o:OLEObject Type="Embed" ProgID="Equation.3" ShapeID="_x0000_i1028" DrawAspect="Content" ObjectID="_1275003690" r:id="rId45"/>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46" o:title=""/>
                </v:shape>
                <o:OLEObject Type="Embed" ProgID="Equation.3" ShapeID="_x0000_i1029" DrawAspect="Content" ObjectID="_1275003691" r:id="rId47"/>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w:t>
      </w:r>
      <w:del w:id="137" w:author="Fabio Miranda" w:date="2008-06-11T19:49:00Z">
        <w:r w:rsidR="00846B7D" w:rsidDel="00BC230B">
          <w:delText>sua acop</w:delText>
        </w:r>
      </w:del>
      <w:ins w:id="138" w:author="Fabio Miranda" w:date="2008-06-11T19:49:00Z">
        <w:r w:rsidR="00BC230B">
          <w:t xml:space="preserve">seu acoplamento </w:t>
        </w:r>
      </w:ins>
      <w:r w:rsidR="00846B7D">
        <w:t xml:space="preserve">lagem </w:t>
      </w:r>
      <w:r w:rsidR="006E1295">
        <w:t>à me</w:t>
      </w:r>
      <w:r>
        <w:t>sa e eliminar ligações feitas através de soldagem.</w:t>
      </w:r>
    </w:p>
    <w:p w:rsidR="001A24EB" w:rsidRDefault="00E258FF" w:rsidP="001A24EB">
      <w:pPr>
        <w:pStyle w:val="Figura"/>
      </w:pPr>
      <w:commentRangeStart w:id="139"/>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48">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140" w:name="_Toc200128379"/>
      <w:bookmarkStart w:id="141" w:name="_Toc201261325"/>
      <w:r>
        <w:t xml:space="preserve">Figura </w:t>
      </w:r>
      <w:fldSimple w:instr=" SEQ Figura \* ARABIC ">
        <w:r w:rsidR="001D1EF9">
          <w:rPr>
            <w:noProof/>
          </w:rPr>
          <w:t>30</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140"/>
      <w:bookmarkEnd w:id="141"/>
    </w:p>
    <w:commentRangeEnd w:id="139"/>
    <w:p w:rsidR="00CA5CE7" w:rsidRDefault="00BC230B" w:rsidP="00CA5CE7">
      <w:pPr>
        <w:pStyle w:val="Heading3"/>
      </w:pPr>
      <w:r>
        <w:rPr>
          <w:rStyle w:val="CommentReference"/>
          <w:rFonts w:ascii="Times New Roman" w:hAnsi="Times New Roman" w:cs="Times New Roman"/>
          <w:b w:val="0"/>
          <w:bCs w:val="0"/>
          <w:kern w:val="0"/>
        </w:rPr>
        <w:commentReference w:id="139"/>
      </w:r>
      <w:bookmarkStart w:id="142" w:name="_Toc201261279"/>
      <w:r w:rsidR="00CA5CE7">
        <w:t>Visão Computacional</w:t>
      </w:r>
      <w:bookmarkEnd w:id="142"/>
    </w:p>
    <w:p w:rsidR="00E258FF" w:rsidRDefault="00A33FBC" w:rsidP="00C6046F">
      <w:pPr>
        <w:pStyle w:val="BodyText"/>
      </w:pPr>
      <w:r>
        <w:t xml:space="preserve">Para obter as imagens dos toques e fiduciais foi utilizada uma </w:t>
      </w:r>
      <w:r w:rsidRPr="00163E4A">
        <w:rPr>
          <w:i/>
        </w:rPr>
        <w:t>webcam</w:t>
      </w:r>
      <w:r>
        <w:t xml:space="preserve"> </w:t>
      </w:r>
      <w:r w:rsidRPr="00C6046F">
        <w:rPr>
          <w:i/>
        </w:rPr>
        <w:t>Microsoft LifeCam VX-6000</w:t>
      </w:r>
      <w:r>
        <w:t xml:space="preserve">. A escolha desta </w:t>
      </w:r>
      <w:r w:rsidR="009A4ED6" w:rsidRPr="009A4ED6">
        <w:rPr>
          <w:i/>
          <w:rPrChange w:id="143" w:author="Fabio Miranda" w:date="2008-06-11T19:49:00Z">
            <w:rPr>
              <w:rFonts w:cs="Arial"/>
              <w:b/>
              <w:bCs/>
              <w:kern w:val="32"/>
              <w:sz w:val="16"/>
              <w:szCs w:val="16"/>
            </w:rPr>
          </w:rPrChange>
        </w:rPr>
        <w:t>webcam</w:t>
      </w:r>
      <w:r>
        <w:t xml:space="preserve"> se deu ao fato de possuir </w:t>
      </w:r>
      <w:ins w:id="144" w:author="Fabio Miranda" w:date="2008-06-11T19:50:00Z">
        <w:r w:rsidR="00D21062">
          <w:t xml:space="preserve">ângulo de </w:t>
        </w:r>
      </w:ins>
      <w:r>
        <w:t xml:space="preserve">visão </w:t>
      </w:r>
      <w:del w:id="145" w:author="Fabio Miranda" w:date="2008-06-11T19:50:00Z">
        <w:r w:rsidDel="00D21062">
          <w:delText xml:space="preserve">angular de </w:delText>
        </w:r>
      </w:del>
      <w:r>
        <w:t>71º</w:t>
      </w:r>
      <w:r w:rsidR="00C6046F">
        <w:t xml:space="preserve">, sensor CCD </w:t>
      </w:r>
      <w:ins w:id="146" w:author="Fabio Miranda" w:date="2008-06-11T19:50:00Z">
        <w:r w:rsidR="00D21062">
          <w:t>(</w:t>
        </w:r>
        <w:r w:rsidR="009A4ED6" w:rsidRPr="009A4ED6">
          <w:rPr>
            <w:i/>
            <w:rPrChange w:id="147" w:author="Fabio Miranda" w:date="2008-06-11T19:50:00Z">
              <w:rPr>
                <w:rFonts w:cs="Arial"/>
                <w:b/>
                <w:bCs/>
                <w:kern w:val="32"/>
                <w:sz w:val="16"/>
                <w:szCs w:val="16"/>
              </w:rPr>
            </w:rPrChange>
          </w:rPr>
          <w:t>charge coupled device)</w:t>
        </w:r>
        <w:r w:rsidR="00D21062">
          <w:t xml:space="preserve"> </w:t>
        </w:r>
      </w:ins>
      <w:r w:rsidR="00C6046F">
        <w:t>com resolução de 800px por 600px e taxa de quadros de 30</w:t>
      </w:r>
      <w:ins w:id="148" w:author="Fabio Miranda" w:date="2008-06-11T19:50:00Z">
        <w:r w:rsidR="00D21062">
          <w:t xml:space="preserve"> </w:t>
        </w:r>
      </w:ins>
      <w:r w:rsidR="00C6046F">
        <w:t>fps</w:t>
      </w:r>
      <w:ins w:id="149" w:author="Fabio Miranda" w:date="2008-06-11T19:50:00Z">
        <w:r w:rsidR="00D21062">
          <w:t xml:space="preserve"> (</w:t>
        </w:r>
        <w:r w:rsidR="009A4ED6" w:rsidRPr="009A4ED6">
          <w:rPr>
            <w:i/>
            <w:rPrChange w:id="150" w:author="Fabio Miranda" w:date="2008-06-11T19:50:00Z">
              <w:rPr>
                <w:rFonts w:cs="Arial"/>
                <w:b/>
                <w:bCs/>
                <w:kern w:val="32"/>
                <w:sz w:val="16"/>
                <w:szCs w:val="16"/>
              </w:rPr>
            </w:rPrChange>
          </w:rPr>
          <w:t>quadros por segundo</w:t>
        </w:r>
        <w:r w:rsidR="00D21062">
          <w:t>)</w:t>
        </w:r>
      </w:ins>
      <w:r w:rsidR="00C6046F">
        <w:t>.</w:t>
      </w:r>
    </w:p>
    <w:p w:rsidR="0065708A" w:rsidRDefault="0065708A" w:rsidP="001D60CB">
      <w:pPr>
        <w:pStyle w:val="BodyText"/>
      </w:pPr>
      <w:commentRangeStart w:id="151"/>
      <w:r>
        <w:t xml:space="preserve">Como esta </w:t>
      </w:r>
      <w:r w:rsidR="009A4ED6" w:rsidRPr="009A4ED6">
        <w:rPr>
          <w:i/>
          <w:rPrChange w:id="152" w:author="Fabio Miranda" w:date="2008-06-11T19:51:00Z">
            <w:rPr>
              <w:rFonts w:cs="Arial"/>
              <w:b/>
              <w:bCs/>
              <w:kern w:val="32"/>
              <w:sz w:val="16"/>
              <w:szCs w:val="16"/>
            </w:rPr>
          </w:rPrChange>
        </w:rPr>
        <w:t>webcam</w:t>
      </w:r>
      <w:r>
        <w:t xml:space="preserve"> possui um filtro que inibe a captação da luz infravermelha, este teve que ser removido. </w:t>
      </w:r>
      <w:commentRangeEnd w:id="151"/>
      <w:r w:rsidR="00D21062">
        <w:rPr>
          <w:rStyle w:val="CommentReference"/>
          <w:rFonts w:ascii="Times New Roman" w:hAnsi="Times New Roman"/>
        </w:rPr>
        <w:commentReference w:id="151"/>
      </w:r>
      <w:r>
        <w:t xml:space="preserve">Após sua remoção, um filtro </w:t>
      </w:r>
      <w:commentRangeStart w:id="153"/>
      <w:ins w:id="154" w:author="Fabio Miranda" w:date="2008-06-11T19:51:00Z">
        <w:r w:rsidR="00D21062">
          <w:t xml:space="preserve">que </w:t>
        </w:r>
      </w:ins>
      <w:r>
        <w:t>permite somente a passagem da luz infravermelha foi adicionado, permitindo que se utilize a mesa, mesmo em ambientes iluminados.</w:t>
      </w:r>
      <w:commentRangeEnd w:id="153"/>
      <w:r w:rsidR="00D21062">
        <w:rPr>
          <w:rStyle w:val="CommentReference"/>
          <w:rFonts w:ascii="Times New Roman" w:hAnsi="Times New Roman"/>
        </w:rPr>
        <w:commentReference w:id="153"/>
      </w:r>
    </w:p>
    <w:p w:rsidR="006C033E" w:rsidRPr="006C033E" w:rsidRDefault="00BB178A" w:rsidP="001D60CB">
      <w:pPr>
        <w:pStyle w:val="BodyText"/>
      </w:pPr>
      <w:commentRangeStart w:id="155"/>
      <w:r>
        <w:t xml:space="preserve">A </w:t>
      </w:r>
      <w:commentRangeStart w:id="156"/>
      <w:r>
        <w:t xml:space="preserve">webcam </w:t>
      </w:r>
      <w:commentRangeEnd w:id="156"/>
      <w:r w:rsidR="00D21062">
        <w:rPr>
          <w:rStyle w:val="CommentReference"/>
          <w:rFonts w:ascii="Times New Roman" w:hAnsi="Times New Roman"/>
        </w:rPr>
        <w:commentReference w:id="156"/>
      </w:r>
      <w:r>
        <w:t xml:space="preserve">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ins w:id="157" w:author="Fabio Miranda" w:date="2008-06-11T19:52:00Z">
        <w:r w:rsidR="00D21062">
          <w:t xml:space="preserve"> ou equivalente</w:t>
        </w:r>
      </w:ins>
      <w:r>
        <w:t>.</w:t>
      </w:r>
      <w:commentRangeEnd w:id="155"/>
      <w:r w:rsidR="00D21062">
        <w:rPr>
          <w:rStyle w:val="CommentReference"/>
          <w:rFonts w:ascii="Times New Roman" w:hAnsi="Times New Roman"/>
        </w:rPr>
        <w:commentReference w:id="155"/>
      </w:r>
    </w:p>
    <w:p w:rsidR="00BB178A" w:rsidRDefault="00E258FF" w:rsidP="00BB178A">
      <w:pPr>
        <w:pStyle w:val="Figura"/>
      </w:pPr>
      <w:commentRangeStart w:id="158"/>
      <w:r>
        <w:rPr>
          <w:noProof/>
          <w:lang w:eastAsia="pt-BR"/>
        </w:rPr>
        <w:lastRenderedPageBreak/>
        <w:drawing>
          <wp:inline distT="0" distB="0" distL="0" distR="0">
            <wp:extent cx="2778760" cy="2890520"/>
            <wp:effectExtent l="19050" t="0" r="2540" b="0"/>
            <wp:docPr id="20" name="Imagem 9" descr="IMG_63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MG_6339_2"/>
                    <pic:cNvPicPr>
                      <a:picLocks noChangeAspect="1" noChangeArrowheads="1"/>
                    </pic:cNvPicPr>
                  </pic:nvPicPr>
                  <pic:blipFill>
                    <a:blip r:embed="rId49">
                      <a:lum bright="12000"/>
                    </a:blip>
                    <a:srcRect/>
                    <a:stretch>
                      <a:fillRect/>
                    </a:stretch>
                  </pic:blipFill>
                  <pic:spPr bwMode="auto">
                    <a:xfrm>
                      <a:off x="0" y="0"/>
                      <a:ext cx="2778760" cy="2890520"/>
                    </a:xfrm>
                    <a:prstGeom prst="rect">
                      <a:avLst/>
                    </a:prstGeom>
                    <a:noFill/>
                    <a:ln w="9525">
                      <a:noFill/>
                      <a:miter lim="800000"/>
                      <a:headEnd/>
                      <a:tailEnd/>
                    </a:ln>
                  </pic:spPr>
                </pic:pic>
              </a:graphicData>
            </a:graphic>
          </wp:inline>
        </w:drawing>
      </w:r>
    </w:p>
    <w:p w:rsidR="00BB178A" w:rsidRDefault="00BB178A" w:rsidP="00BB178A">
      <w:pPr>
        <w:pStyle w:val="Figura"/>
      </w:pPr>
      <w:bookmarkStart w:id="159" w:name="_Toc200128380"/>
      <w:bookmarkStart w:id="160" w:name="_Toc201261326"/>
      <w:r>
        <w:t xml:space="preserve">Figura </w:t>
      </w:r>
      <w:fldSimple w:instr=" SEQ Figura \* ARABIC ">
        <w:r w:rsidR="001D1EF9">
          <w:rPr>
            <w:noProof/>
          </w:rPr>
          <w:t>31</w:t>
        </w:r>
      </w:fldSimple>
      <w:r>
        <w:t xml:space="preserve"> </w:t>
      </w:r>
      <w:r w:rsidR="00DE66C3">
        <w:t>-</w:t>
      </w:r>
      <w:r>
        <w:t xml:space="preserve"> Microsoft LifeCam VX-6000</w:t>
      </w:r>
      <w:bookmarkEnd w:id="159"/>
      <w:bookmarkEnd w:id="160"/>
    </w:p>
    <w:commentRangeEnd w:id="158"/>
    <w:p w:rsidR="001C099D" w:rsidRDefault="00D908DA" w:rsidP="00BD5501">
      <w:pPr>
        <w:pStyle w:val="BodyText"/>
      </w:pPr>
      <w:r>
        <w:rPr>
          <w:rStyle w:val="CommentReference"/>
          <w:rFonts w:ascii="Times New Roman" w:hAnsi="Times New Roman"/>
        </w:rPr>
        <w:commentReference w:id="158"/>
      </w:r>
      <w:r w:rsidR="001C099D">
        <w:t xml:space="preserve">A </w:t>
      </w:r>
      <w:r w:rsidR="00E258FF">
        <w:t xml:space="preserve">projeção </w:t>
      </w:r>
      <w:r w:rsidR="001C099D">
        <w:t xml:space="preserve">é feita utilizando um projetor de resolução máxima de </w:t>
      </w:r>
      <w:commentRangeStart w:id="161"/>
      <w:r w:rsidR="001C099D">
        <w:t>1280px por 960</w:t>
      </w:r>
      <w:commentRangeEnd w:id="161"/>
      <w:r w:rsidR="00C207A0">
        <w:rPr>
          <w:rStyle w:val="CommentReference"/>
          <w:rFonts w:ascii="Times New Roman" w:hAnsi="Times New Roman"/>
        </w:rPr>
        <w:commentReference w:id="161"/>
      </w:r>
      <w:r w:rsidR="001C099D">
        <w:t xml:space="preserve">px </w:t>
      </w:r>
      <w:commentRangeStart w:id="162"/>
      <w:r w:rsidR="001C099D">
        <w:t>e um espelho com fator de ampliação 2</w:t>
      </w:r>
      <w:commentRangeEnd w:id="162"/>
      <w:r w:rsidR="00D130CC">
        <w:rPr>
          <w:rStyle w:val="CommentReference"/>
          <w:rFonts w:ascii="Times New Roman" w:hAnsi="Times New Roman"/>
        </w:rPr>
        <w:commentReference w:id="162"/>
      </w:r>
      <w:r w:rsidR="001C099D">
        <w:t>. A imagem é direcionada sobre a superfície inferior do acrílico. Para que a projeção possa ser vista pelo usuário da mesa</w:t>
      </w:r>
      <w:r w:rsidR="00120026">
        <w:t xml:space="preserve"> é necessário um material difusor posicionado sob a superfície do acrílico</w:t>
      </w:r>
      <w:r w:rsidR="001C099D">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w:t>
      </w:r>
      <w:commentRangeStart w:id="163"/>
      <w:r w:rsidR="00B26FA3">
        <w:t>sacolas plásticas</w:t>
      </w:r>
      <w:commentRangeEnd w:id="163"/>
      <w:r w:rsidR="00D130CC">
        <w:rPr>
          <w:rStyle w:val="CommentReference"/>
          <w:rFonts w:ascii="Times New Roman" w:hAnsi="Times New Roman"/>
        </w:rPr>
        <w:commentReference w:id="163"/>
      </w:r>
      <w:r w:rsidR="00B26FA3">
        <w:t xml:space="preserve">.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xml:space="preserve">, o papel vegetal foi adotado como </w:t>
      </w:r>
      <w:del w:id="164" w:author="Fabio Miranda" w:date="2008-06-11T19:54:00Z">
        <w:r w:rsidR="00B26FA3" w:rsidDel="00D130CC">
          <w:delText>material difusor</w:delText>
        </w:r>
      </w:del>
      <w:ins w:id="165" w:author="Fabio Miranda" w:date="2008-06-11T19:54:00Z">
        <w:r w:rsidR="00D130CC">
          <w:t>anteparo de projeção</w:t>
        </w:r>
      </w:ins>
      <w:r w:rsidR="00B26FA3">
        <w:t>.</w:t>
      </w:r>
    </w:p>
    <w:p w:rsidR="00737335" w:rsidRDefault="00FD3ADF" w:rsidP="00FD3ADF">
      <w:pPr>
        <w:pStyle w:val="Heading3"/>
      </w:pPr>
      <w:bookmarkStart w:id="166" w:name="_Toc201261280"/>
      <w:r>
        <w:t>Testes e Dificuldades Encontradas</w:t>
      </w:r>
      <w:bookmarkEnd w:id="166"/>
    </w:p>
    <w:p w:rsidR="00737335" w:rsidRDefault="001D0BCF" w:rsidP="001D60CB">
      <w:pPr>
        <w:pStyle w:val="BodyText"/>
        <w:rPr>
          <w:ins w:id="167" w:author="Fabio Miranda" w:date="2008-06-11T19:56:00Z"/>
        </w:rPr>
      </w:pPr>
      <w:r>
        <w:t>A</w:t>
      </w:r>
      <w:r w:rsidR="004F143E">
        <w:t xml:space="preserve">ntes da reestruturação </w:t>
      </w:r>
      <w:r>
        <w:t xml:space="preserve">da mesa, </w:t>
      </w:r>
      <w:r w:rsidR="00BC5616">
        <w:t xml:space="preserve">a detecção de toques era difícil, pois o </w:t>
      </w:r>
      <w:commentRangeStart w:id="168"/>
      <w:commentRangeStart w:id="169"/>
      <w:r w:rsidR="00BC5616">
        <w:t>contraste entre o acrílico e os dedos</w:t>
      </w:r>
      <w:r w:rsidR="0076337F">
        <w:t xml:space="preserve"> era baixo</w:t>
      </w:r>
      <w:commentRangeEnd w:id="168"/>
      <w:r w:rsidR="00D448EA">
        <w:rPr>
          <w:rStyle w:val="CommentReference"/>
          <w:rFonts w:ascii="Times New Roman" w:hAnsi="Times New Roman"/>
        </w:rPr>
        <w:commentReference w:id="168"/>
      </w:r>
      <w:commentRangeEnd w:id="169"/>
      <w:r w:rsidR="00D448EA">
        <w:rPr>
          <w:rStyle w:val="CommentReference"/>
          <w:rFonts w:ascii="Times New Roman" w:hAnsi="Times New Roman"/>
        </w:rPr>
        <w:commentReference w:id="169"/>
      </w:r>
      <w:r w:rsidR="0076337F">
        <w:t xml:space="preserve">. </w:t>
      </w:r>
      <w:r w:rsidR="003703AD">
        <w:t xml:space="preserve">Após a mudança do circuito elétrico, </w:t>
      </w:r>
      <w:r w:rsidR="0076337F">
        <w:t xml:space="preserve">o </w:t>
      </w:r>
      <w:r w:rsidR="003703AD">
        <w:t xml:space="preserve">contraste ficou </w:t>
      </w:r>
      <w:del w:id="170" w:author="Fabio Miranda" w:date="2008-06-11T19:55:00Z">
        <w:r w:rsidR="003703AD" w:rsidDel="00D448EA">
          <w:delText>nítido</w:delText>
        </w:r>
      </w:del>
      <w:ins w:id="171" w:author="Fabio Miranda" w:date="2008-06-11T19:55:00Z">
        <w:r w:rsidR="00D448EA">
          <w:t>maior</w:t>
        </w:r>
      </w:ins>
      <w:r w:rsidR="0076337F">
        <w:t xml:space="preserve">, permitindo uma leitura mais precisa por parte do software </w:t>
      </w:r>
      <w:r w:rsidR="0076337F" w:rsidRPr="0076337F">
        <w:rPr>
          <w:i/>
        </w:rPr>
        <w:t>TouchLib</w:t>
      </w:r>
      <w:r w:rsidR="0076337F">
        <w:t>.</w:t>
      </w:r>
    </w:p>
    <w:p w:rsidR="00A708BE" w:rsidRDefault="00A708BE" w:rsidP="003E6882">
      <w:pPr>
        <w:pStyle w:val="BodyText"/>
        <w:rPr>
          <w:ins w:id="172" w:author="Fabio Miranda" w:date="2008-06-11T19:57:00Z"/>
        </w:rPr>
      </w:pPr>
      <w:ins w:id="173" w:author="Fabio Miranda" w:date="2008-06-11T19:57:00Z">
        <w:r>
          <w:br w:type="page"/>
        </w:r>
      </w:ins>
    </w:p>
    <w:p w:rsidR="003E6882" w:rsidRDefault="003E6882" w:rsidP="003E6882">
      <w:pPr>
        <w:pStyle w:val="BodyText"/>
        <w:rPr>
          <w:ins w:id="174" w:author="Fabio Miranda" w:date="2008-06-11T19:56:00Z"/>
        </w:rPr>
      </w:pPr>
    </w:p>
    <w:p w:rsidR="003E6882" w:rsidRDefault="003E6882" w:rsidP="003E6882">
      <w:pPr>
        <w:pStyle w:val="BodyText"/>
        <w:rPr>
          <w:ins w:id="175" w:author="Fabio Miranda" w:date="2008-06-11T19:56:00Z"/>
          <w:del w:id="176" w:author="Fabio R. de Miranda" w:date="2008-06-12T00:35:00Z"/>
        </w:rPr>
      </w:pPr>
    </w:p>
    <w:p w:rsidR="003E6882" w:rsidRDefault="009A4ED6" w:rsidP="003E6882">
      <w:pPr>
        <w:pStyle w:val="BodyText"/>
        <w:rPr>
          <w:ins w:id="177" w:author="Fabio Miranda" w:date="2008-06-11T19:57:00Z"/>
          <w:del w:id="178" w:author="Fabio R. de Miranda" w:date="2008-06-11T23:28:00Z"/>
        </w:rPr>
      </w:pPr>
      <w:ins w:id="179" w:author="Fabio Miranda" w:date="2008-06-11T19:56:00Z">
        <w:del w:id="180" w:author="Fabio R. de Miranda" w:date="2008-06-11T23:28:00Z">
          <w:r w:rsidRPr="009A4ED6">
            <w:rPr>
              <w:rPrChange w:id="181" w:author="Fabio Miranda" w:date="2008-06-11T19:57:00Z">
                <w:rPr>
                  <w:rFonts w:cs="Arial"/>
                  <w:b/>
                  <w:bCs/>
                  <w:kern w:val="32"/>
                  <w:sz w:val="16"/>
                  <w:szCs w:val="16"/>
                </w:rPr>
              </w:rPrChange>
            </w:rPr>
            <w:delText>Parei de revisar aqui</w:delText>
          </w:r>
        </w:del>
      </w:ins>
    </w:p>
    <w:p w:rsidR="00A708BE" w:rsidDel="0005023C" w:rsidRDefault="00A708BE" w:rsidP="003E6882">
      <w:pPr>
        <w:pStyle w:val="BodyText"/>
        <w:rPr>
          <w:ins w:id="182" w:author="Fabio Miranda" w:date="2008-06-11T19:57:00Z"/>
          <w:del w:id="183" w:author="Fabio R. de Miranda" w:date="2008-06-12T00:35:00Z"/>
        </w:rPr>
      </w:pPr>
      <w:ins w:id="184" w:author="Fabio Miranda" w:date="2008-06-11T19:57:00Z">
        <w:del w:id="185" w:author="Fabio R. de Miranda" w:date="2008-06-12T00:35:00Z">
          <w:r w:rsidDel="0005023C">
            <w:br w:type="page"/>
          </w:r>
        </w:del>
      </w:ins>
    </w:p>
    <w:p w:rsidR="003E6882" w:rsidRDefault="003E6882" w:rsidP="003E6882">
      <w:pPr>
        <w:pStyle w:val="BodyText"/>
      </w:pPr>
    </w:p>
    <w:p w:rsidR="00623825" w:rsidRDefault="00623825" w:rsidP="00623825">
      <w:pPr>
        <w:pStyle w:val="Figura"/>
      </w:pPr>
      <w:r>
        <w:rPr>
          <w:noProof/>
          <w:lang w:eastAsia="pt-BR"/>
        </w:rPr>
        <w:drawing>
          <wp:inline distT="0" distB="0" distL="0" distR="0">
            <wp:extent cx="5753100" cy="22669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37335" w:rsidRPr="00403767" w:rsidRDefault="00623825" w:rsidP="00623825">
      <w:pPr>
        <w:pStyle w:val="Figura"/>
        <w:rPr>
          <w:b/>
          <w:color w:val="FF0000"/>
          <w:rPrChange w:id="186" w:author="Fabio R. de Miranda" w:date="2008-06-12T01:28:00Z">
            <w:rPr/>
          </w:rPrChange>
        </w:rPr>
      </w:pPr>
      <w:bookmarkStart w:id="187" w:name="_Toc200128381"/>
      <w:bookmarkStart w:id="188" w:name="_Toc201261327"/>
      <w:r>
        <w:t xml:space="preserve">Figura </w:t>
      </w:r>
      <w:fldSimple w:instr=" SEQ Figura \* ARABIC ">
        <w:r w:rsidR="001D1EF9">
          <w:rPr>
            <w:noProof/>
          </w:rPr>
          <w:t>32</w:t>
        </w:r>
      </w:fldSimple>
      <w:r>
        <w:t xml:space="preserve"> </w:t>
      </w:r>
      <w:r w:rsidR="00DE66C3">
        <w:t>-</w:t>
      </w:r>
      <w:r w:rsidR="00E47AD3">
        <w:t xml:space="preserve"> </w:t>
      </w:r>
      <w:r w:rsidR="00171740">
        <w:t>T</w:t>
      </w:r>
      <w:r>
        <w:t>oque antes e depois da reestruturação</w:t>
      </w:r>
      <w:bookmarkEnd w:id="187"/>
      <w:ins w:id="189" w:author="Fabio R. de Miranda" w:date="2008-06-12T01:28:00Z">
        <w:r w:rsidR="00403767">
          <w:t xml:space="preserve"> </w:t>
        </w:r>
        <w:r w:rsidR="009A4ED6" w:rsidRPr="009A4ED6">
          <w:rPr>
            <w:b/>
            <w:color w:val="FF0000"/>
            <w:rPrChange w:id="190" w:author="Fabio R. de Miranda" w:date="2008-06-12T01:28:00Z">
              <w:rPr>
                <w:rFonts w:cs="Times New Roman"/>
                <w:b/>
                <w:bCs/>
                <w:i w:val="0"/>
                <w:kern w:val="32"/>
                <w:sz w:val="16"/>
                <w:szCs w:val="16"/>
              </w:rPr>
            </w:rPrChange>
          </w:rPr>
          <w:t>Este DEPOIS está usando só um segmento com poucos LEDSs, ficou melhor que isso!! Vocês têm alguma foto da mesa usando todos???</w:t>
        </w:r>
      </w:ins>
      <w:bookmarkEnd w:id="188"/>
    </w:p>
    <w:p w:rsidR="00737335" w:rsidRDefault="0076337F" w:rsidP="001D60CB">
      <w:pPr>
        <w:pStyle w:val="BodyText"/>
      </w:pPr>
      <w:r>
        <w:t xml:space="preserve">Uma grande dificuldade no desenvolvimento da mesa foi o reconhecimento de </w:t>
      </w:r>
      <w:commentRangeStart w:id="191"/>
      <w:ins w:id="192" w:author="Fabio R. de Miranda" w:date="2008-06-12T00:35:00Z">
        <w:r w:rsidR="0005023C">
          <w:t xml:space="preserve">marcadores </w:t>
        </w:r>
      </w:ins>
      <w:r>
        <w:t>fiduciais</w:t>
      </w:r>
      <w:commentRangeEnd w:id="191"/>
      <w:ins w:id="193" w:author="Fabio R. de Miranda" w:date="2008-06-12T00:36:00Z">
        <w:r w:rsidR="0005023C">
          <w:t xml:space="preserve"> da Reactivision</w:t>
        </w:r>
      </w:ins>
      <w:r w:rsidR="0005023C">
        <w:rPr>
          <w:rStyle w:val="CommentReference"/>
          <w:rFonts w:ascii="Times New Roman" w:hAnsi="Times New Roman"/>
        </w:rPr>
        <w:commentReference w:id="191"/>
      </w:r>
      <w:ins w:id="194" w:author="Fabio R. de Miranda" w:date="2008-06-12T00:35:00Z">
        <w:r w:rsidR="0005023C">
          <w:t>, que acabaram sendo eliminados da concepç</w:t>
        </w:r>
      </w:ins>
      <w:ins w:id="195" w:author="Fabio R. de Miranda" w:date="2008-06-12T00:36:00Z">
        <w:r w:rsidR="0005023C">
          <w:t>ão do projeto</w:t>
        </w:r>
      </w:ins>
      <w:r>
        <w:t xml:space="preserve">. A projeção sobre o acrílico </w:t>
      </w:r>
      <w:ins w:id="196" w:author="Fabio R. de Miranda" w:date="2008-06-12T00:37:00Z">
        <w:r w:rsidR="0005023C">
          <w:t xml:space="preserve">causa muitas variações de iluminação, o que </w:t>
        </w:r>
      </w:ins>
      <w:r>
        <w:t xml:space="preserve">inviabilizava a detecção </w:t>
      </w:r>
      <w:del w:id="197" w:author="Fabio R. de Miranda" w:date="2008-06-12T00:37:00Z">
        <w:r w:rsidDel="0005023C">
          <w:delText xml:space="preserve">utilizando </w:delText>
        </w:r>
        <w:r w:rsidR="00903D22" w:rsidDel="0005023C">
          <w:delText>uma iluminação normal</w:delText>
        </w:r>
      </w:del>
      <w:ins w:id="198" w:author="Fabio R. de Miranda" w:date="2008-06-12T00:37:00Z">
        <w:r w:rsidR="0005023C">
          <w:t>destes fiduciais em imagens de uma câmera captando luz no espectro visível</w:t>
        </w:r>
      </w:ins>
      <w:r w:rsidR="00903D22">
        <w:t xml:space="preserve">. </w:t>
      </w:r>
      <w:commentRangeStart w:id="199"/>
      <w:r w:rsidR="00903D22">
        <w:t xml:space="preserve">Para resolver este problema, os fiduciais seriam </w:t>
      </w:r>
      <w:ins w:id="200" w:author="Fabio R. de Miranda" w:date="2008-06-12T00:37:00Z">
        <w:r w:rsidR="0005023C">
          <w:t xml:space="preserve">eram </w:t>
        </w:r>
      </w:ins>
      <w:r w:rsidR="00903D22">
        <w:t xml:space="preserve">iluminados por </w:t>
      </w:r>
      <w:del w:id="201" w:author="Fabio R. de Miranda" w:date="2008-06-12T00:37:00Z">
        <w:r w:rsidR="00903D22" w:rsidDel="0005023C">
          <w:delText xml:space="preserve">um canhão de </w:delText>
        </w:r>
      </w:del>
      <w:del w:id="202" w:author="Fabio R. de Miranda" w:date="2008-06-12T00:38:00Z">
        <w:r w:rsidR="00903D22" w:rsidDel="0005023C">
          <w:delText xml:space="preserve">led </w:delText>
        </w:r>
      </w:del>
      <w:ins w:id="203" w:author="Fabio R. de Miranda" w:date="2008-06-12T00:38:00Z">
        <w:r w:rsidR="0005023C">
          <w:t xml:space="preserve">LED </w:t>
        </w:r>
      </w:ins>
      <w:r w:rsidR="00903D22">
        <w:t>infravermelho</w:t>
      </w:r>
      <w:commentRangeEnd w:id="199"/>
      <w:r w:rsidR="0005023C">
        <w:rPr>
          <w:rStyle w:val="CommentReference"/>
          <w:rFonts w:ascii="Times New Roman" w:hAnsi="Times New Roman"/>
        </w:rPr>
        <w:commentReference w:id="199"/>
      </w:r>
      <w:ins w:id="204" w:author="Fabio R. de Miranda" w:date="2008-06-12T00:38:00Z">
        <w:r w:rsidR="0005023C">
          <w:t>, de maneira a ser discernível na imagem da câmera mesmo quando há incidência de luz do projetor sobre ele</w:t>
        </w:r>
      </w:ins>
      <w:r w:rsidR="002E0C6D">
        <w:t>.</w:t>
      </w:r>
      <w:r w:rsidR="00C26F31">
        <w:t xml:space="preserve"> </w:t>
      </w:r>
      <w:del w:id="205" w:author="Fabio R. de Miranda" w:date="2008-06-12T00:38:00Z">
        <w:r w:rsidR="00C26F31" w:rsidDel="0005023C">
          <w:delText>Este canhão é composto por um circuito com um led posicionado no topo de um co</w:delText>
        </w:r>
        <w:r w:rsidR="00F76AB5" w:rsidDel="0005023C">
          <w:delText>po de isopor</w:delText>
        </w:r>
      </w:del>
      <w:ins w:id="206" w:author="Fabio R. de Miranda" w:date="2008-06-12T00:38:00Z">
        <w:r w:rsidR="0005023C">
          <w:t>Um circuito com um LED infravermelho foi encaixado no fundo de um copo de isopor, que funciona como difusor da luz e auxilia na iluminaç</w:t>
        </w:r>
      </w:ins>
      <w:ins w:id="207" w:author="Fabio R. de Miranda" w:date="2008-06-12T00:39:00Z">
        <w:r w:rsidR="0005023C">
          <w:t>ão</w:t>
        </w:r>
      </w:ins>
      <w:r w:rsidR="00F76AB5">
        <w:t>. O fiducial fica sobre a mesa, dentro do copo, sendo iluminado pelo led,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rPr>
          <w:ins w:id="208" w:author="Fabio R. de Miranda" w:date="2008-06-12T00:56:00Z"/>
        </w:rPr>
      </w:pPr>
      <w:bookmarkStart w:id="209" w:name="_Toc200128382"/>
      <w:bookmarkStart w:id="210" w:name="_Toc201261328"/>
      <w:r>
        <w:t xml:space="preserve">Figura </w:t>
      </w:r>
      <w:fldSimple w:instr=" SEQ Figura \* ARABIC ">
        <w:r w:rsidR="001D1EF9">
          <w:rPr>
            <w:noProof/>
          </w:rPr>
          <w:t>33</w:t>
        </w:r>
      </w:fldSimple>
      <w:r>
        <w:t xml:space="preserve"> </w:t>
      </w:r>
      <w:r w:rsidR="00DE66C3">
        <w:t>-</w:t>
      </w:r>
      <w:r>
        <w:t xml:space="preserve"> </w:t>
      </w:r>
      <w:r w:rsidR="002C102D">
        <w:t xml:space="preserve">Canhão de </w:t>
      </w:r>
      <w:r w:rsidR="00E47AD3">
        <w:t>l</w:t>
      </w:r>
      <w:r w:rsidR="002C102D">
        <w:t xml:space="preserve">ed </w:t>
      </w:r>
      <w:r w:rsidR="00C26F31">
        <w:t>usado na iluminação</w:t>
      </w:r>
      <w:bookmarkEnd w:id="209"/>
      <w:bookmarkEnd w:id="210"/>
    </w:p>
    <w:p w:rsidR="00961F47" w:rsidRDefault="00961F47">
      <w:pPr>
        <w:pStyle w:val="BodyText"/>
        <w:rPr>
          <w:ins w:id="211" w:author="Fabio R. de Miranda" w:date="2008-06-12T00:56:00Z"/>
        </w:rPr>
        <w:pPrChange w:id="212" w:author="Fabio R. de Miranda" w:date="2008-06-12T00:56:00Z">
          <w:pPr>
            <w:pStyle w:val="Figura"/>
          </w:pPr>
        </w:pPrChange>
      </w:pPr>
    </w:p>
    <w:p w:rsidR="00961F47" w:rsidRDefault="009A4ED6">
      <w:pPr>
        <w:pStyle w:val="BodyText"/>
        <w:rPr>
          <w:ins w:id="213" w:author="Fabio R. de Miranda" w:date="2008-06-12T00:56:00Z"/>
        </w:rPr>
        <w:pPrChange w:id="214" w:author="Fabio R. de Miranda" w:date="2008-06-12T00:56:00Z">
          <w:pPr>
            <w:pStyle w:val="Figura"/>
          </w:pPr>
        </w:pPrChange>
      </w:pPr>
      <w:ins w:id="215" w:author="Fabio R. de Miranda" w:date="2008-06-12T00:56:00Z">
        <w:r w:rsidRPr="009A4ED6">
          <w:rPr>
            <w:rPrChange w:id="216" w:author="Fabio R. de Miranda" w:date="2008-06-12T00:58:00Z">
              <w:rPr>
                <w:sz w:val="16"/>
                <w:szCs w:val="16"/>
              </w:rPr>
            </w:rPrChange>
          </w:rPr>
          <w:t>Informações que não ficaram claras a respeito destes testes:</w:t>
        </w:r>
      </w:ins>
    </w:p>
    <w:p w:rsidR="00961F47" w:rsidRDefault="009A4ED6">
      <w:pPr>
        <w:pStyle w:val="BodyText"/>
        <w:rPr>
          <w:ins w:id="217" w:author="Fabio R. de Miranda" w:date="2008-06-12T00:56:00Z"/>
        </w:rPr>
        <w:pPrChange w:id="218" w:author="Fabio R. de Miranda" w:date="2008-06-12T00:56:00Z">
          <w:pPr>
            <w:pStyle w:val="Figura"/>
          </w:pPr>
        </w:pPrChange>
      </w:pPr>
      <w:ins w:id="219" w:author="Fabio R. de Miranda" w:date="2008-06-12T00:56:00Z">
        <w:r w:rsidRPr="009A4ED6">
          <w:rPr>
            <w:rPrChange w:id="220" w:author="Fabio R. de Miranda" w:date="2008-06-12T00:58:00Z">
              <w:rPr>
                <w:sz w:val="16"/>
                <w:szCs w:val="16"/>
              </w:rPr>
            </w:rPrChange>
          </w:rPr>
          <w:t>- Desde a óbvia: “por que preciso de um material como anteparo”?</w:t>
        </w:r>
      </w:ins>
    </w:p>
    <w:p w:rsidR="00961F47" w:rsidRDefault="009A4ED6">
      <w:pPr>
        <w:pStyle w:val="BodyText"/>
        <w:rPr>
          <w:ins w:id="221" w:author="Fabio R. de Miranda" w:date="2008-06-12T00:56:00Z"/>
        </w:rPr>
        <w:pPrChange w:id="222" w:author="Fabio R. de Miranda" w:date="2008-06-12T00:56:00Z">
          <w:pPr>
            <w:pStyle w:val="Figura"/>
          </w:pPr>
        </w:pPrChange>
      </w:pPr>
      <w:ins w:id="223" w:author="Fabio R. de Miranda" w:date="2008-06-12T00:56:00Z">
        <w:r w:rsidRPr="009A4ED6">
          <w:rPr>
            <w:rPrChange w:id="224" w:author="Fabio R. de Miranda" w:date="2008-06-12T00:58:00Z">
              <w:rPr>
                <w:sz w:val="16"/>
                <w:szCs w:val="16"/>
              </w:rPr>
            </w:rPrChange>
          </w:rPr>
          <w:t>- Até: qual propriedades vocês gostariam que o material tivesse</w:t>
        </w:r>
      </w:ins>
    </w:p>
    <w:p w:rsidR="00961F47" w:rsidRDefault="009A4ED6">
      <w:pPr>
        <w:pStyle w:val="BodyText"/>
        <w:rPr>
          <w:ins w:id="225" w:author="Fabio R. de Miranda" w:date="2008-06-12T00:57:00Z"/>
        </w:rPr>
        <w:pPrChange w:id="226" w:author="Fabio R. de Miranda" w:date="2008-06-12T00:56:00Z">
          <w:pPr>
            <w:pStyle w:val="Figura"/>
          </w:pPr>
        </w:pPrChange>
      </w:pPr>
      <w:ins w:id="227" w:author="Fabio R. de Miranda" w:date="2008-06-12T00:56:00Z">
        <w:r w:rsidRPr="009A4ED6">
          <w:rPr>
            <w:rPrChange w:id="228" w:author="Fabio R. de Miranda" w:date="2008-06-12T00:58:00Z">
              <w:rPr>
                <w:sz w:val="16"/>
                <w:szCs w:val="16"/>
              </w:rPr>
            </w:rPrChange>
          </w:rPr>
          <w:t xml:space="preserve">- Passando por: como foi o setup de testes. </w:t>
        </w:r>
      </w:ins>
      <w:ins w:id="229" w:author="Fabio R. de Miranda" w:date="2008-06-12T00:57:00Z">
        <w:r w:rsidRPr="009A4ED6">
          <w:rPr>
            <w:rPrChange w:id="230" w:author="Fabio R. de Miranda" w:date="2008-06-12T00:58:00Z">
              <w:rPr>
                <w:sz w:val="16"/>
                <w:szCs w:val="16"/>
              </w:rPr>
            </w:rPrChange>
          </w:rPr>
          <w:t>É preciso mostrar um esqueminha explicando como vocês colaram este material para fazer as coisas e que teste foi feito</w:t>
        </w:r>
      </w:ins>
    </w:p>
    <w:p w:rsidR="00961F47" w:rsidRDefault="009A4ED6">
      <w:pPr>
        <w:pStyle w:val="BodyText"/>
        <w:rPr>
          <w:ins w:id="231" w:author="Fabio R. de Miranda" w:date="2008-06-12T00:56:00Z"/>
        </w:rPr>
        <w:pPrChange w:id="232" w:author="Fabio R. de Miranda" w:date="2008-06-12T00:56:00Z">
          <w:pPr>
            <w:pStyle w:val="Figura"/>
          </w:pPr>
        </w:pPrChange>
      </w:pPr>
      <w:ins w:id="233" w:author="Fabio R. de Miranda" w:date="2008-06-12T00:57:00Z">
        <w:r w:rsidRPr="009A4ED6">
          <w:rPr>
            <w:rPrChange w:id="234" w:author="Fabio R. de Miranda" w:date="2008-06-12T00:58:00Z">
              <w:rPr>
                <w:sz w:val="16"/>
                <w:szCs w:val="16"/>
              </w:rPr>
            </w:rPrChange>
          </w:rPr>
          <w:t>- Incluindo: por que os testes não foram refeitos com a VX 6000? Imagino que seja porque vocês já tinham desistido dos fiduciais por causa dos maus resultados obtidos com a camerazinha da Creative</w:t>
        </w:r>
      </w:ins>
    </w:p>
    <w:p w:rsidR="00961F47" w:rsidRDefault="00961F47">
      <w:pPr>
        <w:pStyle w:val="BodyText"/>
        <w:pPrChange w:id="235" w:author="Fabio R. de Miranda" w:date="2008-06-12T00:56:00Z">
          <w:pPr>
            <w:pStyle w:val="Figura"/>
          </w:pPr>
        </w:pPrChange>
      </w:pPr>
    </w:p>
    <w:p w:rsidR="00737335" w:rsidRDefault="00F76AB5" w:rsidP="008E5C7B">
      <w:pPr>
        <w:pStyle w:val="BodyText"/>
      </w:pPr>
      <w:r>
        <w:t xml:space="preserve">Utilizando este </w:t>
      </w:r>
      <w:commentRangeStart w:id="236"/>
      <w:r>
        <w:t>canhão</w:t>
      </w:r>
      <w:commentRangeEnd w:id="236"/>
      <w:r w:rsidR="00CE1583">
        <w:rPr>
          <w:rStyle w:val="CommentReference"/>
          <w:rFonts w:ascii="Times New Roman" w:hAnsi="Times New Roman"/>
        </w:rPr>
        <w:commentReference w:id="236"/>
      </w:r>
      <w:r>
        <w:t>, os testes</w:t>
      </w:r>
      <w:r w:rsidR="00743521">
        <w:t xml:space="preserve"> utilizando </w:t>
      </w:r>
      <w:ins w:id="237" w:author="Fabio R. de Miranda" w:date="2008-06-12T00:45:00Z">
        <w:r w:rsidR="008E5C7B">
          <w:t>anteparos de projeção para ficar junto ao acr</w:t>
        </w:r>
      </w:ins>
      <w:ins w:id="238" w:author="Fabio R. de Miranda" w:date="2008-06-12T00:46:00Z">
        <w:r w:rsidR="008E5C7B">
          <w:t xml:space="preserve">ílico de maneira a que os usuários possam ver as imagens do jogo </w:t>
        </w:r>
      </w:ins>
      <w:del w:id="239" w:author="Fabio R. de Miranda" w:date="2008-06-12T00:46:00Z">
        <w:r w:rsidR="00743521" w:rsidDel="008E5C7B">
          <w:delText>os materiais difusores</w:delText>
        </w:r>
        <w:r w:rsidDel="008E5C7B">
          <w:delText xml:space="preserve"> </w:delText>
        </w:r>
      </w:del>
      <w:r>
        <w:t xml:space="preserve">puderam ser iniciados. A detecção do fiducial era apenas possível </w:t>
      </w:r>
      <w:ins w:id="240" w:author="Fabio R. de Miranda" w:date="2008-06-12T00:49:00Z">
        <w:r w:rsidR="00D54593">
          <w:t xml:space="preserve">nas imagens captadas pela webcam </w:t>
        </w:r>
      </w:ins>
      <w:ins w:id="241" w:author="Fabio R. de Miranda" w:date="2008-06-12T00:46:00Z">
        <w:r w:rsidR="008E5C7B">
          <w:t xml:space="preserve">quando foi usado como anteparo material de </w:t>
        </w:r>
      </w:ins>
      <w:del w:id="242" w:author="Fabio R. de Miranda" w:date="2008-06-12T00:46:00Z">
        <w:r w:rsidDel="008E5C7B">
          <w:delText>u</w:delText>
        </w:r>
        <w:r w:rsidR="00743521" w:rsidDel="008E5C7B">
          <w:delText xml:space="preserve">tilizando </w:delText>
        </w:r>
      </w:del>
      <w:r w:rsidR="00743521">
        <w:t xml:space="preserve">sacos </w:t>
      </w:r>
      <w:r>
        <w:t>plástico</w:t>
      </w:r>
      <w:r w:rsidR="00743521">
        <w:t>s</w:t>
      </w:r>
      <w:ins w:id="243" w:author="Fabio R. de Miranda" w:date="2008-06-12T00:46:00Z">
        <w:r w:rsidR="008E5C7B">
          <w:t xml:space="preserve"> brancos (</w:t>
        </w:r>
      </w:ins>
      <w:ins w:id="244" w:author="Fabio R. de Miranda" w:date="2008-06-12T00:49:00Z">
        <w:r w:rsidR="00D54593">
          <w:t>polietileno</w:t>
        </w:r>
      </w:ins>
      <w:ins w:id="245" w:author="Fabio R. de Miranda" w:date="2008-06-12T00:46:00Z">
        <w:r w:rsidR="008E5C7B">
          <w:t>)</w:t>
        </w:r>
      </w:ins>
      <w:r w:rsidR="00743521">
        <w:t xml:space="preserve">, enquanto o toque era detectável sob os </w:t>
      </w:r>
      <w:commentRangeStart w:id="246"/>
      <w:r w:rsidR="00743521">
        <w:t>dois materiais.</w:t>
      </w:r>
      <w:commentRangeEnd w:id="246"/>
      <w:r w:rsidR="00D54593">
        <w:rPr>
          <w:rStyle w:val="CommentReference"/>
          <w:rFonts w:ascii="Times New Roman" w:hAnsi="Times New Roman"/>
        </w:rPr>
        <w:commentReference w:id="246"/>
      </w:r>
      <w:r w:rsidR="00743521">
        <w:t xml:space="preserve"> Outra </w:t>
      </w:r>
      <w:commentRangeStart w:id="247"/>
      <w:r w:rsidR="00743521">
        <w:t xml:space="preserve">limitação dos fiduciais foi a distância que a câmera deveria estar do fiducial, que era em torno de </w:t>
      </w:r>
      <w:r w:rsidR="007373DA">
        <w:t>25 cm</w:t>
      </w:r>
      <w:ins w:id="248" w:author="Fabio R. de Miranda" w:date="2008-06-12T00:50:00Z">
        <w:r w:rsidR="00D54593">
          <w:t xml:space="preserve"> </w:t>
        </w:r>
        <w:commentRangeEnd w:id="247"/>
        <w:r w:rsidR="00D54593">
          <w:rPr>
            <w:rStyle w:val="CommentReference"/>
            <w:rFonts w:ascii="Times New Roman" w:hAnsi="Times New Roman"/>
          </w:rPr>
          <w:commentReference w:id="247"/>
        </w:r>
      </w:ins>
      <w:r w:rsidR="00743521">
        <w:t>. A essa distância é impossível executar qualquer aplicação,</w:t>
      </w:r>
      <w:commentRangeStart w:id="249"/>
      <w:r w:rsidR="00743521">
        <w:t xml:space="preserve"> pois </w:t>
      </w:r>
      <w:r w:rsidR="007E3B14">
        <w:t xml:space="preserve">a área usável da mesa </w:t>
      </w:r>
      <w:r w:rsidR="00743521">
        <w:t>é muito restrit</w:t>
      </w:r>
      <w:r w:rsidR="007E3B14">
        <w:t>a</w:t>
      </w:r>
      <w:commentRangeEnd w:id="249"/>
      <w:r w:rsidR="0080689E">
        <w:rPr>
          <w:rStyle w:val="CommentReference"/>
          <w:rFonts w:ascii="Times New Roman" w:hAnsi="Times New Roman"/>
        </w:rPr>
        <w:commentReference w:id="249"/>
      </w:r>
      <w:r w:rsidR="00743521">
        <w:t xml:space="preserve">. </w:t>
      </w:r>
      <w:r w:rsidR="00743521">
        <w:lastRenderedPageBreak/>
        <w:t>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250" w:name="_Toc200128383"/>
      <w:bookmarkStart w:id="251" w:name="_Toc201261329"/>
      <w:r>
        <w:t xml:space="preserve">Figura </w:t>
      </w:r>
      <w:fldSimple w:instr=" SEQ Figura \* ARABIC ">
        <w:r w:rsidR="001D1EF9">
          <w:rPr>
            <w:noProof/>
          </w:rPr>
          <w:t>34</w:t>
        </w:r>
      </w:fldSimple>
      <w:r>
        <w:t xml:space="preserve"> </w:t>
      </w:r>
      <w:r w:rsidR="00DE66C3">
        <w:t>-</w:t>
      </w:r>
      <w:r>
        <w:t xml:space="preserve"> </w:t>
      </w:r>
      <w:r w:rsidR="00171740">
        <w:t>F</w:t>
      </w:r>
      <w:r>
        <w:t>iduciais sobre papel vegetal e plástico</w:t>
      </w:r>
      <w:bookmarkEnd w:id="250"/>
      <w:bookmarkEnd w:id="251"/>
    </w:p>
    <w:p w:rsidR="00FD2D6A" w:rsidRPr="00FD2D6A" w:rsidRDefault="00D559C4" w:rsidP="00FD2D6A">
      <w:pPr>
        <w:pStyle w:val="Heading2"/>
      </w:pPr>
      <w:bookmarkStart w:id="252" w:name="_Toc201261281"/>
      <w:r>
        <w:t>Jogo</w:t>
      </w:r>
      <w:bookmarkEnd w:id="252"/>
    </w:p>
    <w:p w:rsidR="00FD2D6A" w:rsidRPr="00FD2D6A" w:rsidRDefault="00FD2D6A" w:rsidP="001D60CB">
      <w:pPr>
        <w:pStyle w:val="BodyText"/>
      </w:pPr>
      <w:r w:rsidRPr="00FD2D6A">
        <w:t>A primeira etapa do desenvolvimento do jogo foi escolher qual seria o ambiente de desenvolvimento.</w:t>
      </w:r>
      <w:ins w:id="253" w:author="Fabio R. de Miranda" w:date="2008-06-12T00:58:00Z">
        <w:r w:rsidR="000A47DA">
          <w:t xml:space="preserve"> </w:t>
        </w:r>
        <w:r w:rsidR="009A4ED6" w:rsidRPr="009A4ED6">
          <w:rPr>
            <w:b/>
            <w:color w:val="FF0000"/>
            <w:rPrChange w:id="254" w:author="Fabio R. de Miranda" w:date="2008-06-12T01:03:00Z">
              <w:rPr>
                <w:rFonts w:cs="Arial"/>
                <w:i/>
                <w:sz w:val="16"/>
                <w:szCs w:val="16"/>
              </w:rPr>
            </w:rPrChange>
          </w:rPr>
          <w:t xml:space="preserve">Não! A primeira etapa deveria ser </w:t>
        </w:r>
      </w:ins>
      <w:ins w:id="255" w:author="Fabio R. de Miranda" w:date="2008-06-12T01:03:00Z">
        <w:r w:rsidR="009A4ED6" w:rsidRPr="009A4ED6">
          <w:rPr>
            <w:b/>
            <w:color w:val="FF0000"/>
            <w:rPrChange w:id="256" w:author="Fabio R. de Miranda" w:date="2008-06-12T01:03:00Z">
              <w:rPr>
                <w:rFonts w:cs="Arial"/>
                <w:i/>
                <w:color w:val="FF0000"/>
                <w:sz w:val="16"/>
                <w:szCs w:val="16"/>
              </w:rPr>
            </w:rPrChange>
          </w:rPr>
          <w:t xml:space="preserve">ter </w:t>
        </w:r>
      </w:ins>
      <w:ins w:id="257" w:author="Fabio R. de Miranda" w:date="2008-06-12T00:58:00Z">
        <w:r w:rsidR="009A4ED6" w:rsidRPr="009A4ED6">
          <w:rPr>
            <w:b/>
            <w:color w:val="FF0000"/>
            <w:rPrChange w:id="258" w:author="Fabio R. de Miranda" w:date="2008-06-12T01:03:00Z">
              <w:rPr>
                <w:rFonts w:cs="Arial"/>
                <w:i/>
                <w:sz w:val="16"/>
                <w:szCs w:val="16"/>
              </w:rPr>
            </w:rPrChange>
          </w:rPr>
          <w:t>uma visão geral ou concepção do jogo</w:t>
        </w:r>
      </w:ins>
      <w:ins w:id="259" w:author="Fabio R. de Miranda" w:date="2008-06-12T01:03:00Z">
        <w:r w:rsidR="009A4ED6" w:rsidRPr="009A4ED6">
          <w:rPr>
            <w:b/>
            <w:color w:val="FF0000"/>
            <w:rPrChange w:id="260" w:author="Fabio R. de Miranda" w:date="2008-06-12T01:03:00Z">
              <w:rPr>
                <w:rFonts w:cs="Arial"/>
                <w:i/>
                <w:color w:val="FF0000"/>
                <w:sz w:val="16"/>
                <w:szCs w:val="16"/>
              </w:rPr>
            </w:rPrChange>
          </w:rPr>
          <w:t xml:space="preserve"> que se quer fazer</w:t>
        </w:r>
      </w:ins>
      <w:ins w:id="261" w:author="Fabio R. de Miranda" w:date="2008-06-12T00:58:00Z">
        <w:r w:rsidR="009A4ED6" w:rsidRPr="009A4ED6">
          <w:rPr>
            <w:b/>
            <w:color w:val="FF0000"/>
            <w:rPrChange w:id="262" w:author="Fabio R. de Miranda" w:date="2008-06-12T01:03:00Z">
              <w:rPr>
                <w:rFonts w:cs="Arial"/>
                <w:i/>
                <w:sz w:val="16"/>
                <w:szCs w:val="16"/>
              </w:rPr>
            </w:rPrChange>
          </w:rPr>
          <w:t>!</w:t>
        </w:r>
      </w:ins>
      <w:ins w:id="263" w:author="Fabio R. de Miranda" w:date="2008-06-12T00:59:00Z">
        <w:r w:rsidR="009A4ED6" w:rsidRPr="009A4ED6">
          <w:rPr>
            <w:b/>
            <w:color w:val="FF0000"/>
            <w:rPrChange w:id="264" w:author="Fabio R. de Miranda" w:date="2008-06-12T01:03:00Z">
              <w:rPr>
                <w:rFonts w:cs="Arial"/>
                <w:i/>
                <w:sz w:val="16"/>
                <w:szCs w:val="16"/>
              </w:rPr>
            </w:rPrChange>
          </w:rPr>
          <w:t xml:space="preserve"> </w:t>
        </w:r>
      </w:ins>
      <w:ins w:id="265" w:author="Fabio R. de Miranda" w:date="2008-06-12T01:03:00Z">
        <w:r w:rsidR="009A4ED6" w:rsidRPr="009A4ED6">
          <w:rPr>
            <w:b/>
            <w:color w:val="FF0000"/>
            <w:rPrChange w:id="266" w:author="Fabio R. de Miranda" w:date="2008-06-12T01:03:00Z">
              <w:rPr>
                <w:rFonts w:cs="Arial"/>
                <w:i/>
                <w:color w:val="FF0000"/>
                <w:sz w:val="16"/>
                <w:szCs w:val="16"/>
              </w:rPr>
            </w:rPrChange>
          </w:rPr>
          <w:t>Em termos de monografia, d</w:t>
        </w:r>
      </w:ins>
      <w:ins w:id="267" w:author="Fabio R. de Miranda" w:date="2008-06-12T00:59:00Z">
        <w:r w:rsidR="009A4ED6" w:rsidRPr="009A4ED6">
          <w:rPr>
            <w:b/>
            <w:color w:val="FF0000"/>
            <w:rPrChange w:id="268" w:author="Fabio R. de Miranda" w:date="2008-06-12T01:03:00Z">
              <w:rPr>
                <w:rFonts w:cs="Arial"/>
                <w:i/>
                <w:sz w:val="16"/>
                <w:szCs w:val="16"/>
              </w:rPr>
            </w:rPrChange>
          </w:rPr>
          <w:t xml:space="preserve">epois </w:t>
        </w:r>
      </w:ins>
      <w:ins w:id="269" w:author="Fabio R. de Miranda" w:date="2008-06-12T01:03:00Z">
        <w:r w:rsidR="009A4ED6" w:rsidRPr="009A4ED6">
          <w:rPr>
            <w:b/>
            <w:color w:val="FF0000"/>
            <w:rPrChange w:id="270" w:author="Fabio R. de Miranda" w:date="2008-06-12T01:03:00Z">
              <w:rPr>
                <w:rFonts w:cs="Arial"/>
                <w:i/>
                <w:color w:val="FF0000"/>
                <w:sz w:val="16"/>
                <w:szCs w:val="16"/>
              </w:rPr>
            </w:rPrChange>
          </w:rPr>
          <w:t xml:space="preserve">viria </w:t>
        </w:r>
      </w:ins>
      <w:ins w:id="271" w:author="Fabio R. de Miranda" w:date="2008-06-12T00:59:00Z">
        <w:r w:rsidR="009A4ED6" w:rsidRPr="009A4ED6">
          <w:rPr>
            <w:b/>
            <w:color w:val="FF0000"/>
            <w:rPrChange w:id="272" w:author="Fabio R. de Miranda" w:date="2008-06-12T01:03:00Z">
              <w:rPr>
                <w:rFonts w:cs="Arial"/>
                <w:i/>
                <w:sz w:val="16"/>
                <w:szCs w:val="16"/>
              </w:rPr>
            </w:rPrChange>
          </w:rPr>
          <w:t>explicar do ponto de vista do usuário e da aplicação!</w:t>
        </w:r>
      </w:ins>
      <w:ins w:id="273" w:author="Fabio R. de Miranda" w:date="2008-06-12T00:58:00Z">
        <w:r w:rsidR="009A4ED6" w:rsidRPr="009A4ED6">
          <w:rPr>
            <w:b/>
            <w:color w:val="FF0000"/>
            <w:rPrChange w:id="274" w:author="Fabio R. de Miranda" w:date="2008-06-12T01:03:00Z">
              <w:rPr>
                <w:rFonts w:cs="Arial"/>
                <w:i/>
                <w:sz w:val="16"/>
                <w:szCs w:val="16"/>
              </w:rPr>
            </w:rPrChange>
          </w:rPr>
          <w:t xml:space="preserve"> Inclusive esta deveria ser a primeira informação a constar neste capítulo e </w:t>
        </w:r>
      </w:ins>
      <w:ins w:id="275" w:author="Fabio R. de Miranda" w:date="2008-06-12T00:59:00Z">
        <w:r w:rsidR="009A4ED6" w:rsidRPr="009A4ED6">
          <w:rPr>
            <w:b/>
            <w:color w:val="FF0000"/>
            <w:rPrChange w:id="276" w:author="Fabio R. de Miranda" w:date="2008-06-12T01:03:00Z">
              <w:rPr>
                <w:rFonts w:cs="Arial"/>
                <w:i/>
                <w:sz w:val="16"/>
                <w:szCs w:val="16"/>
              </w:rPr>
            </w:rPrChange>
          </w:rPr>
          <w:t>está fazendo uma grande falta.</w:t>
        </w:r>
      </w:ins>
      <w:r w:rsidRPr="00FD2D6A">
        <w:t xml:space="preserve"> A escolha deveria ser baseada nas funcionalidades de comunicação das bibliotecas utilizadas para o reconhecimento dos toques e objetos sobre a mesa. </w:t>
      </w:r>
    </w:p>
    <w:p w:rsidR="00FD2D6A" w:rsidRDefault="00FD2D6A" w:rsidP="001D60CB">
      <w:pPr>
        <w:pStyle w:val="BodyText"/>
        <w:rPr>
          <w:ins w:id="277" w:author="Fabio R. de Miranda" w:date="2008-06-12T01:14:00Z"/>
          <w:i/>
        </w:rPr>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w:t>
      </w:r>
      <w:commentRangeStart w:id="278"/>
      <w:r w:rsidRPr="00FD2D6A">
        <w:t>o jogo poderia ser desenvolvido em praticamente qualquer ambiente</w:t>
      </w:r>
      <w:commentRangeEnd w:id="278"/>
      <w:r w:rsidR="00BE45FA">
        <w:rPr>
          <w:rStyle w:val="CommentReference"/>
          <w:rFonts w:ascii="Times New Roman" w:hAnsi="Times New Roman"/>
        </w:rPr>
        <w:commentReference w:id="278"/>
      </w:r>
      <w:r w:rsidRPr="00FD2D6A">
        <w:t xml:space="preserve">. Dessa forma a escolha foi baseada apenas em qual ambiente a produtividade seria maior e qual teria mais </w:t>
      </w:r>
      <w:commentRangeStart w:id="279"/>
      <w:r w:rsidRPr="00FD2D6A">
        <w:t>recursos</w:t>
      </w:r>
      <w:commentRangeEnd w:id="279"/>
      <w:r w:rsidR="00BE45FA">
        <w:rPr>
          <w:rStyle w:val="CommentReference"/>
          <w:rFonts w:ascii="Times New Roman" w:hAnsi="Times New Roman"/>
        </w:rPr>
        <w:commentReference w:id="279"/>
      </w:r>
      <w:r w:rsidRPr="00FD2D6A">
        <w:t xml:space="preserve">.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w:t>
      </w:r>
      <w:commentRangeStart w:id="280"/>
      <w:r w:rsidRPr="00FD2D6A">
        <w:t xml:space="preserve">uma vez que a linguagem de programação adotada seria </w:t>
      </w:r>
      <w:r w:rsidRPr="00FD2D6A">
        <w:rPr>
          <w:i/>
        </w:rPr>
        <w:t>C#.</w:t>
      </w:r>
      <w:commentRangeEnd w:id="280"/>
      <w:r w:rsidR="00BE45FA">
        <w:rPr>
          <w:rStyle w:val="CommentReference"/>
          <w:rFonts w:ascii="Times New Roman" w:hAnsi="Times New Roman"/>
        </w:rPr>
        <w:commentReference w:id="280"/>
      </w:r>
    </w:p>
    <w:p w:rsidR="003E6882" w:rsidRDefault="003E6882" w:rsidP="003E6882">
      <w:pPr>
        <w:pStyle w:val="BodyText"/>
        <w:rPr>
          <w:ins w:id="281" w:author="Fabio R. de Miranda" w:date="2008-06-12T01:14:00Z"/>
        </w:rPr>
      </w:pPr>
    </w:p>
    <w:p w:rsidR="003E6882" w:rsidRDefault="003E6882" w:rsidP="003E6882">
      <w:pPr>
        <w:pStyle w:val="BodyText"/>
        <w:rPr>
          <w:del w:id="282" w:author="Fabio R. de Miranda" w:date="2008-06-12T01:14:00Z"/>
        </w:rPr>
      </w:pPr>
      <w:commentRangeStart w:id="283"/>
    </w:p>
    <w:p w:rsidR="00FD2D6A" w:rsidRPr="00BE45FA" w:rsidRDefault="009A4ED6" w:rsidP="001D60CB">
      <w:pPr>
        <w:pStyle w:val="BodyText"/>
        <w:rPr>
          <w:highlight w:val="yellow"/>
          <w:rPrChange w:id="284" w:author="Fabio R. de Miranda" w:date="2008-06-12T01:14:00Z">
            <w:rPr/>
          </w:rPrChange>
        </w:rPr>
      </w:pPr>
      <w:r w:rsidRPr="009A4ED6">
        <w:rPr>
          <w:highlight w:val="yellow"/>
          <w:rPrChange w:id="285" w:author="Fabio R. de Miranda" w:date="2008-06-12T01:14:00Z">
            <w:rPr>
              <w:rFonts w:cs="Arial"/>
              <w:i/>
              <w:sz w:val="16"/>
              <w:szCs w:val="16"/>
            </w:rPr>
          </w:rPrChange>
        </w:rPr>
        <w:lastRenderedPageBreak/>
        <w:t xml:space="preserve">O jogo desenvolvido é um </w:t>
      </w:r>
      <w:r w:rsidRPr="009A4ED6">
        <w:rPr>
          <w:i/>
          <w:highlight w:val="yellow"/>
          <w:rPrChange w:id="286" w:author="Fabio R. de Miranda" w:date="2008-06-12T01:14:00Z">
            <w:rPr>
              <w:rFonts w:cs="Arial"/>
              <w:i/>
              <w:sz w:val="16"/>
              <w:szCs w:val="16"/>
            </w:rPr>
          </w:rPrChange>
        </w:rPr>
        <w:t>RPG</w:t>
      </w:r>
      <w:r w:rsidRPr="009A4ED6">
        <w:rPr>
          <w:highlight w:val="yellow"/>
          <w:rPrChange w:id="287" w:author="Fabio R. de Miranda" w:date="2008-06-12T01:14:00Z">
            <w:rPr>
              <w:rFonts w:cs="Arial"/>
              <w:i/>
              <w:sz w:val="16"/>
              <w:szCs w:val="16"/>
            </w:rPr>
          </w:rPrChange>
        </w:rPr>
        <w:t xml:space="preserve"> tático semelhante ao conhecido </w:t>
      </w:r>
      <w:r w:rsidRPr="009A4ED6">
        <w:rPr>
          <w:i/>
          <w:highlight w:val="yellow"/>
          <w:rPrChange w:id="288" w:author="Fabio R. de Miranda" w:date="2008-06-12T01:14:00Z">
            <w:rPr>
              <w:rFonts w:cs="Arial"/>
              <w:i/>
              <w:sz w:val="16"/>
              <w:szCs w:val="16"/>
            </w:rPr>
          </w:rPrChange>
        </w:rPr>
        <w:t>Final Fantasy Tactics</w:t>
      </w:r>
      <w:r w:rsidRPr="009A4ED6">
        <w:rPr>
          <w:highlight w:val="yellow"/>
          <w:rPrChange w:id="289" w:author="Fabio R. de Miranda" w:date="2008-06-12T01:14:00Z">
            <w:rPr>
              <w:rFonts w:cs="Arial"/>
              <w:i/>
              <w:sz w:val="16"/>
              <w:szCs w:val="16"/>
            </w:rPr>
          </w:rPrChange>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FD2D6A" w:rsidRPr="00FD2D6A" w:rsidRDefault="009A4ED6" w:rsidP="001D60CB">
      <w:pPr>
        <w:pStyle w:val="BodyText"/>
      </w:pPr>
      <w:r w:rsidRPr="009A4ED6">
        <w:rPr>
          <w:highlight w:val="yellow"/>
          <w:rPrChange w:id="290" w:author="Fabio R. de Miranda" w:date="2008-06-12T01:14:00Z">
            <w:rPr>
              <w:rFonts w:cs="Arial"/>
              <w:i/>
              <w:sz w:val="16"/>
              <w:szCs w:val="16"/>
            </w:rPr>
          </w:rPrChange>
        </w:rPr>
        <w:t>Transpondo a idéia do jogo para uma mesa multi-toque, decidimos utilizar objetos físicos para representar os personagens no campo de batalha e o toque seria utilizado para interagir com as ações que os personagens deveriam executar. Como para a detecção de objetos utilizaríamos fiduciais, e devido a problemas em sua detecção, o controle dos personagens também ficou a cargo do toque.</w:t>
      </w:r>
    </w:p>
    <w:p w:rsidR="00FD2D6A" w:rsidRPr="00FD2D6A" w:rsidRDefault="00FD2D6A" w:rsidP="001D60CB">
      <w:pPr>
        <w:pStyle w:val="BodyText"/>
      </w:pPr>
      <w:r w:rsidRPr="00FD2D6A">
        <w:t>Com isso, o jogo ganhou portabilidade, uma vez que não é necessário utilizar uma mesa para jogá-lo. Qualquer superfície multi-toque em qualquer posição é suficiente para interagir com o jogo.</w:t>
      </w:r>
    </w:p>
    <w:p w:rsidR="00FD2D6A" w:rsidRDefault="009A4ED6" w:rsidP="001D60CB">
      <w:pPr>
        <w:pStyle w:val="BodyText"/>
        <w:rPr>
          <w:ins w:id="291" w:author="Fabio R. de Miranda" w:date="2008-06-12T01:16:00Z"/>
        </w:rPr>
      </w:pPr>
      <w:r w:rsidRPr="009A4ED6">
        <w:rPr>
          <w:highlight w:val="yellow"/>
          <w:rPrChange w:id="292" w:author="Fabio R. de Miranda" w:date="2008-06-12T01:14:00Z">
            <w:rPr>
              <w:rFonts w:cs="Arial"/>
              <w:i/>
              <w:sz w:val="16"/>
              <w:szCs w:val="16"/>
            </w:rPr>
          </w:rPrChange>
        </w:rPr>
        <w:t>O jogo deve ser jogado por dois jogadores, sendo que cada jogador terá várias unidades de combate. Cada uma possui diversos atributos que quando configurados tornam-na única e diferente das demais em vários aspectos. Além de atributos, as unidades possuem classes que lhe</w:t>
      </w:r>
      <w:ins w:id="293" w:author="Fabio R. de Miranda" w:date="2008-06-12T01:15:00Z">
        <w:r w:rsidR="00CF17C2">
          <w:rPr>
            <w:highlight w:val="yellow"/>
          </w:rPr>
          <w:t>s</w:t>
        </w:r>
      </w:ins>
      <w:r w:rsidRPr="009A4ED6">
        <w:rPr>
          <w:highlight w:val="yellow"/>
          <w:rPrChange w:id="294" w:author="Fabio R. de Miranda" w:date="2008-06-12T01:14:00Z">
            <w:rPr>
              <w:rFonts w:cs="Arial"/>
              <w:i/>
              <w:sz w:val="16"/>
              <w:szCs w:val="16"/>
            </w:rPr>
          </w:rPrChange>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p>
    <w:p w:rsidR="003E6882" w:rsidRDefault="009A4ED6" w:rsidP="003E6882">
      <w:pPr>
        <w:pStyle w:val="BodyText"/>
      </w:pPr>
      <w:ins w:id="295" w:author="Fabio R. de Miranda" w:date="2008-06-12T01:16:00Z">
        <w:r w:rsidRPr="009A4ED6">
          <w:rPr>
            <w:rPrChange w:id="296" w:author="Fabio R. de Miranda" w:date="2008-06-12T01:16:00Z">
              <w:rPr>
                <w:rFonts w:cs="Arial"/>
                <w:i/>
                <w:sz w:val="16"/>
                <w:szCs w:val="16"/>
              </w:rPr>
            </w:rPrChange>
          </w:rPr>
          <w:t>Faz muuuuuita falta uma figura do jogo para apontar estas questões de exércitos, unidades, etc</w:t>
        </w:r>
      </w:ins>
      <w:ins w:id="297" w:author="Fabio R. de Miranda" w:date="2008-06-12T03:27:00Z">
        <w:r w:rsidR="00F62046">
          <w:t>, tipos de personagens, etc</w:t>
        </w:r>
      </w:ins>
    </w:p>
    <w:commentRangeEnd w:id="283"/>
    <w:p w:rsidR="00FD2D6A" w:rsidRPr="001D60CB" w:rsidRDefault="00BE45FA" w:rsidP="001D60CB">
      <w:pPr>
        <w:pStyle w:val="BodyText"/>
      </w:pPr>
      <w:r>
        <w:rPr>
          <w:rStyle w:val="CommentReference"/>
          <w:rFonts w:ascii="Times New Roman" w:hAnsi="Times New Roman"/>
        </w:rPr>
        <w:commentReference w:id="283"/>
      </w:r>
      <w:r w:rsidR="00FD2D6A" w:rsidRPr="00FD2D6A">
        <w:t xml:space="preserve">O projeto do jogo, como dito anteriormente, consistiu no desenvolvimento de um protótipo seguido da versão final. Antes do desenvolvimento do protótipo, um módulo de comunicação entre o jogo e a </w:t>
      </w:r>
      <w:commentRangeStart w:id="298"/>
      <w:r w:rsidR="00FD2D6A" w:rsidRPr="00FD2D6A">
        <w:t>mesa</w:t>
      </w:r>
      <w:commentRangeEnd w:id="298"/>
      <w:r w:rsidR="00CF17C2">
        <w:rPr>
          <w:rStyle w:val="CommentReference"/>
          <w:rFonts w:ascii="Times New Roman" w:hAnsi="Times New Roman"/>
        </w:rPr>
        <w:commentReference w:id="298"/>
      </w:r>
      <w:r w:rsidR="00FD2D6A" w:rsidRPr="00FD2D6A">
        <w:t xml:space="preserve"> foi projetado e desenvolvido. Dessa forma, futuros problemas de integração seriam eliminados, uma vez que a construção do jogo levaria este módulo de comunicação em consideração.</w:t>
      </w:r>
    </w:p>
    <w:p w:rsidR="00FD2D6A" w:rsidRDefault="00FD2D6A" w:rsidP="001D60CB">
      <w:pPr>
        <w:pStyle w:val="BodyText"/>
        <w:rPr>
          <w:ins w:id="299" w:author="Fabio R. de Miranda" w:date="2008-06-12T01:29:00Z"/>
        </w:rPr>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 aumentando o desempenho do sistema de comunicação.</w:t>
      </w:r>
    </w:p>
    <w:p w:rsidR="003E6882" w:rsidRDefault="003E6882" w:rsidP="003E6882">
      <w:pPr>
        <w:pStyle w:val="BodyText"/>
        <w:rPr>
          <w:ins w:id="300" w:author="Fabio R. de Miranda" w:date="2008-06-12T01:29:00Z"/>
        </w:rPr>
      </w:pPr>
    </w:p>
    <w:p w:rsidR="003E6882" w:rsidRDefault="009A4ED6" w:rsidP="003E6882">
      <w:pPr>
        <w:pStyle w:val="BodyText"/>
        <w:rPr>
          <w:ins w:id="301" w:author="Fabio R. de Miranda" w:date="2008-06-12T01:29:00Z"/>
        </w:rPr>
      </w:pPr>
      <w:ins w:id="302" w:author="Fabio R. de Miranda" w:date="2008-06-12T01:29:00Z">
        <w:r w:rsidRPr="009A4ED6">
          <w:rPr>
            <w:rPrChange w:id="303" w:author="Fabio R. de Miranda" w:date="2008-06-12T01:29:00Z">
              <w:rPr>
                <w:rFonts w:cs="Arial"/>
                <w:i/>
                <w:sz w:val="16"/>
                <w:szCs w:val="16"/>
              </w:rPr>
            </w:rPrChange>
          </w:rPr>
          <w:t>O diagrama abaixo seria melhor digerido se antes vocês mostrassem um diagrama de blocos em que se pudesse ter uma idéia da arquitetura do sistema como um todo. Fornecer detalhe antes de esclarecer a visão geral é uma boa estratégia pra confundir quem lê.</w:t>
        </w:r>
      </w:ins>
    </w:p>
    <w:p w:rsidR="003E6882" w:rsidRDefault="003E6882" w:rsidP="003E6882">
      <w:pPr>
        <w:pStyle w:val="BodyText"/>
      </w:pPr>
    </w:p>
    <w:p w:rsidR="00076E68" w:rsidRDefault="00FD2D6A" w:rsidP="00076E68">
      <w:pPr>
        <w:pStyle w:val="Figura"/>
      </w:pPr>
      <w:commentRangeStart w:id="304"/>
      <w:r w:rsidRPr="00FD2D6A">
        <w:rPr>
          <w:noProof/>
          <w:lang w:eastAsia="pt-BR"/>
        </w:rPr>
        <w:drawing>
          <wp:inline distT="0" distB="0" distL="0" distR="0">
            <wp:extent cx="5092700" cy="1265555"/>
            <wp:effectExtent l="19050" t="19050" r="12700" b="1079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5092700" cy="1265555"/>
                    </a:xfrm>
                    <a:prstGeom prst="rect">
                      <a:avLst/>
                    </a:prstGeom>
                    <a:noFill/>
                    <a:ln w="6350" cmpd="sng">
                      <a:solidFill>
                        <a:srgbClr val="000000"/>
                      </a:solidFill>
                      <a:miter lim="800000"/>
                      <a:headEnd/>
                      <a:tailEnd/>
                    </a:ln>
                    <a:effectLst/>
                  </pic:spPr>
                </pic:pic>
              </a:graphicData>
            </a:graphic>
          </wp:inline>
        </w:drawing>
      </w:r>
    </w:p>
    <w:p w:rsidR="00FD2D6A" w:rsidRPr="00FD2D6A" w:rsidRDefault="00076E68" w:rsidP="00076E68">
      <w:pPr>
        <w:pStyle w:val="Figura"/>
      </w:pPr>
      <w:bookmarkStart w:id="305" w:name="_Toc200128384"/>
      <w:bookmarkStart w:id="306" w:name="_Toc201261330"/>
      <w:r>
        <w:t xml:space="preserve">Figura </w:t>
      </w:r>
      <w:fldSimple w:instr=" SEQ Figura \* ARABIC ">
        <w:r w:rsidR="001D1EF9">
          <w:rPr>
            <w:noProof/>
          </w:rPr>
          <w:t>35</w:t>
        </w:r>
      </w:fldSimple>
      <w:r w:rsidRPr="00076E68">
        <w:t xml:space="preserve"> </w:t>
      </w:r>
      <w:r w:rsidR="00DE66C3">
        <w:t xml:space="preserve">- </w:t>
      </w:r>
      <w:r w:rsidRPr="00FD2D6A">
        <w:t>Visão geral do módulo de comunicação</w:t>
      </w:r>
      <w:bookmarkEnd w:id="305"/>
      <w:bookmarkEnd w:id="306"/>
    </w:p>
    <w:commentRangeEnd w:id="304"/>
    <w:p w:rsidR="00FD2D6A" w:rsidRPr="00FD2D6A" w:rsidRDefault="00CF17C2" w:rsidP="00076E68">
      <w:pPr>
        <w:pStyle w:val="Heading3"/>
      </w:pPr>
      <w:r>
        <w:rPr>
          <w:rStyle w:val="CommentReference"/>
          <w:rFonts w:ascii="Times New Roman" w:hAnsi="Times New Roman" w:cs="Times New Roman"/>
          <w:b w:val="0"/>
          <w:bCs w:val="0"/>
          <w:kern w:val="0"/>
        </w:rPr>
        <w:commentReference w:id="304"/>
      </w:r>
      <w:bookmarkStart w:id="307" w:name="_Toc201261282"/>
      <w:r w:rsidR="00FD2D6A" w:rsidRPr="00FD2D6A">
        <w:t>Protótipo</w:t>
      </w:r>
      <w:bookmarkEnd w:id="307"/>
    </w:p>
    <w:p w:rsidR="00FD2D6A" w:rsidRPr="00FD2D6A" w:rsidRDefault="00FD2D6A" w:rsidP="001D60CB">
      <w:pPr>
        <w:pStyle w:val="BodyText"/>
      </w:pPr>
      <w:r w:rsidRPr="00FD2D6A">
        <w:t xml:space="preserve">O protótipo foi desenvolvido com o intuito de validar as </w:t>
      </w:r>
      <w:commentRangeStart w:id="308"/>
      <w:r w:rsidRPr="00FD2D6A">
        <w:t>tecnologias</w:t>
      </w:r>
      <w:commentRangeEnd w:id="308"/>
      <w:r w:rsidR="00F949FD">
        <w:rPr>
          <w:rStyle w:val="CommentReference"/>
          <w:rFonts w:ascii="Times New Roman" w:hAnsi="Times New Roman"/>
        </w:rPr>
        <w:commentReference w:id="308"/>
      </w:r>
      <w:r w:rsidRPr="00FD2D6A">
        <w:t xml:space="preserve"> empregadas na concepção do projeto. Teve como foco de desenvolvimento a </w:t>
      </w:r>
      <w:commentRangeStart w:id="309"/>
      <w:r w:rsidRPr="00FD2D6A">
        <w:t xml:space="preserve">decodificação de mensagens </w:t>
      </w:r>
      <w:r w:rsidRPr="00FD2D6A">
        <w:rPr>
          <w:i/>
        </w:rPr>
        <w:t>TUIO</w:t>
      </w:r>
      <w:commentRangeEnd w:id="309"/>
      <w:r w:rsidR="00762220">
        <w:rPr>
          <w:rStyle w:val="CommentReference"/>
          <w:rFonts w:ascii="Times New Roman" w:hAnsi="Times New Roman"/>
        </w:rPr>
        <w:commentReference w:id="309"/>
      </w:r>
      <w:r w:rsidRPr="00FD2D6A">
        <w:t xml:space="preserve">, geração de eventos </w:t>
      </w:r>
      <w:ins w:id="310" w:author="Fabio R. de Miranda" w:date="2008-06-12T01:33:00Z">
        <w:r w:rsidR="00F949FD">
          <w:t xml:space="preserve">no software em decorrência de </w:t>
        </w:r>
      </w:ins>
      <w:del w:id="311" w:author="Fabio R. de Miranda" w:date="2008-06-12T01:33:00Z">
        <w:r w:rsidRPr="00FD2D6A" w:rsidDel="00F949FD">
          <w:delText>respectivos à a</w:delText>
        </w:r>
      </w:del>
      <w:ins w:id="312" w:author="Fabio R. de Miranda" w:date="2008-06-12T01:33:00Z">
        <w:r w:rsidR="00F949FD">
          <w:t>a</w:t>
        </w:r>
      </w:ins>
      <w:r w:rsidRPr="00FD2D6A">
        <w:t>ç</w:t>
      </w:r>
      <w:del w:id="313" w:author="Fabio R. de Miranda" w:date="2008-06-12T01:33:00Z">
        <w:r w:rsidRPr="00FD2D6A" w:rsidDel="00F949FD">
          <w:delText>ão</w:delText>
        </w:r>
      </w:del>
      <w:ins w:id="314" w:author="Fabio R. de Miranda" w:date="2008-06-12T01:33:00Z">
        <w:r w:rsidR="00F949FD">
          <w:t>ões</w:t>
        </w:r>
      </w:ins>
      <w:r w:rsidRPr="00FD2D6A">
        <w:t xml:space="preserve"> realizada</w:t>
      </w:r>
      <w:ins w:id="315" w:author="Fabio R. de Miranda" w:date="2008-06-12T01:33:00Z">
        <w:r w:rsidR="00F949FD">
          <w:t>s</w:t>
        </w:r>
      </w:ins>
      <w:r w:rsidRPr="00FD2D6A">
        <w:t xml:space="preserve"> na mesa</w:t>
      </w:r>
      <w:ins w:id="316" w:author="Fabio R. de Miranda" w:date="2008-06-12T01:33:00Z">
        <w:r w:rsidR="00F949FD">
          <w:t xml:space="preserve"> pelos usuários</w:t>
        </w:r>
      </w:ins>
      <w:r w:rsidRPr="00FD2D6A">
        <w:t xml:space="preserve">,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w:t>
      </w:r>
      <w:commentRangeStart w:id="317"/>
      <w:r w:rsidRPr="00FD2D6A">
        <w:t xml:space="preserve">da tecnologia empregada para o desenvolvimento do jogo. </w:t>
      </w:r>
      <w:commentRangeEnd w:id="317"/>
      <w:r w:rsidR="007C6144">
        <w:rPr>
          <w:rStyle w:val="CommentReference"/>
          <w:rFonts w:ascii="Times New Roman" w:hAnsi="Times New Roman"/>
        </w:rPr>
        <w:commentReference w:id="317"/>
      </w:r>
    </w:p>
    <w:p w:rsidR="00FD2D6A" w:rsidRPr="00FD2D6A" w:rsidRDefault="00F166D4" w:rsidP="001D60CB">
      <w:pPr>
        <w:pStyle w:val="BodyText"/>
      </w:pPr>
      <w:ins w:id="318" w:author="Fabio R. de Miranda" w:date="2008-06-12T01:38:00Z">
        <w:r>
          <w:t>O desenvolvimento deste prot</w:t>
        </w:r>
      </w:ins>
      <w:ins w:id="319" w:author="Fabio R. de Miranda" w:date="2008-06-12T01:39:00Z">
        <w:r>
          <w:t xml:space="preserve">ótipo </w:t>
        </w:r>
      </w:ins>
      <w:del w:id="320" w:author="Fabio R. de Miranda" w:date="2008-06-12T01:39:00Z">
        <w:r w:rsidR="00FD2D6A" w:rsidRPr="00FD2D6A" w:rsidDel="00F166D4">
          <w:delText>F</w:delText>
        </w:r>
      </w:del>
      <w:ins w:id="321" w:author="Fabio R. de Miranda" w:date="2008-06-12T01:39:00Z">
        <w:r>
          <w:t>f</w:t>
        </w:r>
      </w:ins>
      <w:r w:rsidR="00FD2D6A" w:rsidRPr="00FD2D6A">
        <w:t xml:space="preserve">oi de extrema importância, pois possibilitou uma visão geral do problema que seria </w:t>
      </w:r>
      <w:del w:id="322" w:author="Fabio R. de Miranda" w:date="2008-06-12T01:39:00Z">
        <w:r w:rsidR="00FD2D6A" w:rsidRPr="00FD2D6A" w:rsidDel="00F166D4">
          <w:delText>d</w:delText>
        </w:r>
      </w:del>
      <w:ins w:id="323" w:author="Fabio R. de Miranda" w:date="2008-06-12T01:39:00Z">
        <w:r>
          <w:t>d</w:t>
        </w:r>
      </w:ins>
      <w:r w:rsidR="00FD2D6A" w:rsidRPr="00FD2D6A">
        <w:t>esenvolver um jogo com inúmeras regras</w:t>
      </w:r>
      <w:ins w:id="324" w:author="Fabio R. de Miranda" w:date="2008-06-12T01:39:00Z">
        <w:r>
          <w:t xml:space="preserve"> -&gt; </w:t>
        </w:r>
        <w:r w:rsidR="009A4ED6" w:rsidRPr="009A4ED6">
          <w:rPr>
            <w:color w:val="FF0000"/>
            <w:rPrChange w:id="325" w:author="Fabio R. de Miranda" w:date="2008-06-12T01:43:00Z">
              <w:rPr>
                <w:rFonts w:cs="Arial"/>
                <w:i/>
                <w:sz w:val="16"/>
                <w:szCs w:val="16"/>
              </w:rPr>
            </w:rPrChange>
          </w:rPr>
          <w:t>estas regras são regras de gameplay ou regras de desenvolvimento de software?</w:t>
        </w:r>
      </w:ins>
      <w:ins w:id="326" w:author="Fabio R. de Miranda" w:date="2008-06-12T01:43:00Z">
        <w:r w:rsidR="009A4ED6" w:rsidRPr="009A4ED6">
          <w:rPr>
            <w:color w:val="FF0000"/>
            <w:rPrChange w:id="327" w:author="Fabio R. de Miranda" w:date="2008-06-12T01:43:00Z">
              <w:rPr>
                <w:rFonts w:cs="Arial"/>
                <w:i/>
                <w:sz w:val="16"/>
                <w:szCs w:val="16"/>
              </w:rPr>
            </w:rPrChange>
          </w:rPr>
          <w:t xml:space="preserve"> Esclarecer melhor o que isto quer dizer e fornecer exemplos.</w:t>
        </w:r>
      </w:ins>
      <w:ins w:id="328" w:author="Fabio R. de Miranda" w:date="2008-06-12T01:39:00Z">
        <w:r w:rsidR="009A4ED6" w:rsidRPr="009A4ED6">
          <w:rPr>
            <w:color w:val="FF0000"/>
            <w:rPrChange w:id="329" w:author="Fabio R. de Miranda" w:date="2008-06-12T01:43:00Z">
              <w:rPr>
                <w:rFonts w:cs="Arial"/>
                <w:i/>
                <w:sz w:val="16"/>
                <w:szCs w:val="16"/>
              </w:rPr>
            </w:rPrChange>
          </w:rPr>
          <w:t xml:space="preserve"> Que tipo de esclarecimento ou problema o protótipo permitiu ver melhor?</w:t>
        </w:r>
      </w:ins>
      <w:r w:rsidR="009A4ED6" w:rsidRPr="009A4ED6">
        <w:rPr>
          <w:color w:val="FF0000"/>
          <w:rPrChange w:id="330" w:author="Fabio R. de Miranda" w:date="2008-06-12T01:43:00Z">
            <w:rPr>
              <w:rFonts w:cs="Arial"/>
              <w:i/>
              <w:sz w:val="16"/>
              <w:szCs w:val="16"/>
            </w:rPr>
          </w:rPrChange>
        </w:rPr>
        <w:t>.</w:t>
      </w:r>
      <w:r w:rsidR="00FD2D6A" w:rsidRPr="00FD2D6A">
        <w:t xml:space="preserve"> </w:t>
      </w:r>
      <w:commentRangeStart w:id="331"/>
      <w:r w:rsidR="00FD2D6A" w:rsidRPr="00FD2D6A">
        <w:t>Com isso, sua arquitetura deveria ser bem planejada, ou então teríamos um jogo de fraco desempenho e de grande tempo de resposta.</w:t>
      </w:r>
      <w:commentRangeEnd w:id="331"/>
      <w:r w:rsidR="00CD786B">
        <w:rPr>
          <w:rStyle w:val="CommentReference"/>
          <w:rFonts w:ascii="Times New Roman" w:hAnsi="Times New Roman"/>
        </w:rPr>
        <w:commentReference w:id="331"/>
      </w:r>
    </w:p>
    <w:p w:rsidR="00FD2D6A" w:rsidRPr="00FD2D6A" w:rsidRDefault="00FD2D6A" w:rsidP="001D60CB">
      <w:pPr>
        <w:pStyle w:val="BodyText"/>
      </w:pPr>
      <w:commentRangeStart w:id="332"/>
      <w:r w:rsidRPr="00FD2D6A">
        <w:t xml:space="preserve">Os testes realizados em cima do protótipo se mostraram bastante satisfatórios, uma vez que o tempo de resposta de uma ação foi praticamente instantâneo, </w:t>
      </w:r>
      <w:commentRangeEnd w:id="332"/>
      <w:r w:rsidR="00CD786B">
        <w:rPr>
          <w:rStyle w:val="CommentReference"/>
          <w:rFonts w:ascii="Times New Roman" w:hAnsi="Times New Roman"/>
        </w:rPr>
        <w:commentReference w:id="332"/>
      </w:r>
      <w:r w:rsidRPr="00FD2D6A">
        <w:t xml:space="preserve">que se trata de um requisito muito importante a este tipo de sistemas, já que a sensação de </w:t>
      </w:r>
      <w:r w:rsidRPr="00FD2D6A">
        <w:lastRenderedPageBreak/>
        <w:t>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54"/>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333" w:name="_Toc200128385"/>
      <w:bookmarkStart w:id="334" w:name="_Toc201261331"/>
      <w:r>
        <w:t xml:space="preserve">Figura </w:t>
      </w:r>
      <w:fldSimple w:instr=" SEQ Figura \* ARABIC ">
        <w:r w:rsidR="001D1EF9">
          <w:rPr>
            <w:noProof/>
          </w:rPr>
          <w:t>36</w:t>
        </w:r>
      </w:fldSimple>
      <w:r>
        <w:t xml:space="preserve"> - Protótipo</w:t>
      </w:r>
      <w:bookmarkEnd w:id="333"/>
      <w:bookmarkEnd w:id="334"/>
    </w:p>
    <w:p w:rsidR="00FD2D6A" w:rsidRDefault="00FD2D6A" w:rsidP="001D60CB">
      <w:pPr>
        <w:pStyle w:val="BodyText"/>
        <w:rPr>
          <w:ins w:id="335" w:author="Fabio R. de Miranda" w:date="2008-06-12T02:06:00Z"/>
        </w:rPr>
      </w:pPr>
      <w:r w:rsidRPr="00FD2D6A">
        <w:t xml:space="preserve">A arquitetura do protótipo </w:t>
      </w:r>
      <w:del w:id="336" w:author="Fabio R. de Miranda" w:date="2008-06-12T02:05:00Z">
        <w:r w:rsidRPr="00FD2D6A" w:rsidDel="00227DE5">
          <w:delText>não será explicada, pois grande parte foi reaproveitada no desenvolvimento do</w:delText>
        </w:r>
      </w:del>
      <w:ins w:id="337" w:author="Fabio R. de Miranda" w:date="2008-06-12T02:05:00Z">
        <w:r w:rsidR="00227DE5">
          <w:t xml:space="preserve">doe similar  à adotada no </w:t>
        </w:r>
      </w:ins>
      <w:del w:id="338" w:author="Fabio R. de Miranda" w:date="2008-06-12T02:05:00Z">
        <w:r w:rsidRPr="00FD2D6A" w:rsidDel="00227DE5">
          <w:delText xml:space="preserve"> </w:delText>
        </w:r>
      </w:del>
      <w:r w:rsidRPr="00FD2D6A">
        <w:t xml:space="preserve">segundo protótipo, </w:t>
      </w:r>
      <w:del w:id="339" w:author="Fabio R. de Miranda" w:date="2008-06-12T02:06:00Z">
        <w:r w:rsidRPr="00FD2D6A" w:rsidDel="00227DE5">
          <w:delText>sendo mais apropriado o comentário apenas da</w:delText>
        </w:r>
      </w:del>
      <w:ins w:id="340" w:author="Fabio R. de Miranda" w:date="2008-06-12T02:06:00Z">
        <w:r w:rsidR="00227DE5">
          <w:t xml:space="preserve">que se manteve até a </w:t>
        </w:r>
      </w:ins>
      <w:r w:rsidRPr="00FD2D6A">
        <w:t xml:space="preserve"> arquitetura final</w:t>
      </w:r>
      <w:ins w:id="341" w:author="Fabio R. de Miranda" w:date="2008-06-12T02:06:00Z">
        <w:r w:rsidR="00227DE5">
          <w:t xml:space="preserve"> e que será comentada no item </w:t>
        </w:r>
        <w:commentRangeStart w:id="342"/>
        <w:r w:rsidR="00227DE5">
          <w:t>X.y.z</w:t>
        </w:r>
        <w:commentRangeEnd w:id="342"/>
        <w:r w:rsidR="00227DE5">
          <w:rPr>
            <w:rStyle w:val="CommentReference"/>
            <w:rFonts w:ascii="Times New Roman" w:hAnsi="Times New Roman"/>
          </w:rPr>
          <w:commentReference w:id="342"/>
        </w:r>
      </w:ins>
      <w:r w:rsidRPr="00FD2D6A">
        <w:t>.</w:t>
      </w:r>
    </w:p>
    <w:p w:rsidR="003E6882" w:rsidRDefault="003E6882" w:rsidP="003E6882">
      <w:pPr>
        <w:pStyle w:val="BodyText"/>
        <w:rPr>
          <w:ins w:id="343" w:author="Fabio R. de Miranda" w:date="2008-06-12T02:06:00Z"/>
        </w:rPr>
      </w:pPr>
    </w:p>
    <w:p w:rsidR="003E6882" w:rsidRDefault="009A4ED6" w:rsidP="003E6882">
      <w:pPr>
        <w:pStyle w:val="BodyText"/>
        <w:rPr>
          <w:ins w:id="344" w:author="Fabio R. de Miranda" w:date="2008-06-12T02:06:00Z"/>
        </w:rPr>
      </w:pPr>
      <w:ins w:id="345" w:author="Fabio R. de Miranda" w:date="2008-06-12T02:06:00Z">
        <w:r w:rsidRPr="009A4ED6">
          <w:rPr>
            <w:rPrChange w:id="346" w:author="Fabio R. de Miranda" w:date="2008-06-12T02:07:00Z">
              <w:rPr>
                <w:rFonts w:cs="Arial"/>
                <w:i/>
                <w:sz w:val="16"/>
                <w:szCs w:val="16"/>
              </w:rPr>
            </w:rPrChange>
          </w:rPr>
          <w:t xml:space="preserve">Este trecho do texto de vocês ficou </w:t>
        </w:r>
        <w:r w:rsidRPr="009A4ED6">
          <w:rPr>
            <w:i/>
            <w:rPrChange w:id="347" w:author="Fabio R. de Miranda" w:date="2008-06-12T02:07:00Z">
              <w:rPr>
                <w:rFonts w:cs="Arial"/>
                <w:i/>
                <w:sz w:val="16"/>
                <w:szCs w:val="16"/>
              </w:rPr>
            </w:rPrChange>
          </w:rPr>
          <w:t xml:space="preserve">chato. </w:t>
        </w:r>
        <w:r w:rsidRPr="009A4ED6">
          <w:rPr>
            <w:rPrChange w:id="348" w:author="Fabio R. de Miranda" w:date="2008-06-12T02:07:00Z">
              <w:rPr>
                <w:rFonts w:cs="Arial"/>
                <w:i/>
                <w:sz w:val="16"/>
                <w:szCs w:val="16"/>
              </w:rPr>
            </w:rPrChange>
          </w:rPr>
          <w:t>Vocês não explicaram</w:t>
        </w:r>
        <w:r w:rsidRPr="009A4ED6">
          <w:rPr>
            <w:i/>
            <w:rPrChange w:id="349" w:author="Fabio R. de Miranda" w:date="2008-06-12T02:07:00Z">
              <w:rPr>
                <w:rFonts w:cs="Arial"/>
                <w:i/>
                <w:sz w:val="16"/>
                <w:szCs w:val="16"/>
              </w:rPr>
            </w:rPrChange>
          </w:rPr>
          <w:t xml:space="preserve"> </w:t>
        </w:r>
      </w:ins>
      <w:ins w:id="350" w:author="Fabio R. de Miranda" w:date="2008-06-12T02:07:00Z">
        <w:r w:rsidRPr="009A4ED6">
          <w:rPr>
            <w:rPrChange w:id="351" w:author="Fabio R. de Miranda" w:date="2008-06-12T02:07:00Z">
              <w:rPr>
                <w:rFonts w:cs="Arial"/>
                <w:i/>
                <w:sz w:val="16"/>
                <w:szCs w:val="16"/>
              </w:rPr>
            </w:rPrChange>
          </w:rPr>
          <w:t>direito como é o protótipo e o que ele fazia, nem incluíram uma foto dele projetado na mesa, por exemplo.</w:t>
        </w:r>
        <w:r w:rsidR="00227DE5">
          <w:t xml:space="preserve"> Se eu não tivesse visto alguma coisa no lab diria que parece que vocês </w:t>
        </w:r>
      </w:ins>
      <w:ins w:id="352" w:author="Fabio R. de Miranda" w:date="2008-06-12T02:12:00Z">
        <w:r w:rsidR="003F5C4A">
          <w:t>não obtiveram resultados com ele</w:t>
        </w:r>
      </w:ins>
    </w:p>
    <w:p w:rsidR="003E6882" w:rsidRDefault="003E6882" w:rsidP="003E6882">
      <w:pPr>
        <w:pStyle w:val="BodyText"/>
        <w:rPr>
          <w:ins w:id="353" w:author="Fabio R. de Miranda" w:date="2008-06-12T02:06:00Z"/>
        </w:rPr>
      </w:pPr>
    </w:p>
    <w:p w:rsidR="003E6882" w:rsidRDefault="003E6882" w:rsidP="003E6882">
      <w:pPr>
        <w:pStyle w:val="BodyText"/>
        <w:rPr>
          <w:ins w:id="354" w:author="Fabio R. de Miranda" w:date="2008-06-12T02:06:00Z"/>
        </w:rPr>
      </w:pPr>
    </w:p>
    <w:p w:rsidR="003E6882" w:rsidRDefault="003E6882" w:rsidP="003E6882">
      <w:pPr>
        <w:pStyle w:val="BodyText"/>
      </w:pPr>
    </w:p>
    <w:p w:rsidR="00FD2D6A" w:rsidRPr="00FD2D6A" w:rsidRDefault="00FD2D6A" w:rsidP="00076E68">
      <w:pPr>
        <w:pStyle w:val="Heading3"/>
      </w:pPr>
      <w:bookmarkStart w:id="355" w:name="_Toc201261283"/>
      <w:r w:rsidRPr="00FD2D6A">
        <w:t>Versão Final</w:t>
      </w:r>
      <w:bookmarkEnd w:id="355"/>
    </w:p>
    <w:p w:rsidR="00FD2D6A" w:rsidRPr="00FD2D6A" w:rsidRDefault="00FD2D6A" w:rsidP="001D60CB">
      <w:pPr>
        <w:pStyle w:val="BodyText"/>
      </w:pPr>
      <w:r w:rsidRPr="00FD2D6A">
        <w:t xml:space="preserve">O desenvolvimento da versão final teve como foco principal sua arquitetura. </w:t>
      </w:r>
      <w:commentRangeStart w:id="356"/>
      <w:r w:rsidRPr="00FD2D6A">
        <w:t>Foi trabalhada de modo a deixar o jogo o mais rápido possível, sem comprometer a qualidade e os requisitos propostos</w:t>
      </w:r>
      <w:commentRangeEnd w:id="356"/>
      <w:r w:rsidR="003F5C4A">
        <w:rPr>
          <w:rStyle w:val="CommentReference"/>
          <w:rFonts w:ascii="Times New Roman" w:hAnsi="Times New Roman"/>
        </w:rPr>
        <w:commentReference w:id="356"/>
      </w:r>
      <w:r w:rsidRPr="00FD2D6A">
        <w:t xml:space="preserve">. A arquitetura foi dividida em diversos módulos, </w:t>
      </w:r>
      <w:r w:rsidRPr="00FD2D6A">
        <w:lastRenderedPageBreak/>
        <w:t>a fim de facilitar a implementação e extensão de funcionalidades, uma vez que com padrões definidos, a adição de novas funcionalidades é bastante fácil e ágil.</w:t>
      </w:r>
    </w:p>
    <w:p w:rsidR="00B94D7A" w:rsidRDefault="00FD2D6A" w:rsidP="00B94D7A">
      <w:pPr>
        <w:pStyle w:val="Figura"/>
      </w:pPr>
      <w:commentRangeStart w:id="357"/>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358" w:name="_Toc200128386"/>
      <w:bookmarkStart w:id="359" w:name="_Toc201261332"/>
      <w:r>
        <w:t xml:space="preserve">Figura </w:t>
      </w:r>
      <w:fldSimple w:instr=" SEQ Figura \* ARABIC ">
        <w:r w:rsidR="001D1EF9">
          <w:rPr>
            <w:noProof/>
          </w:rPr>
          <w:t>37</w:t>
        </w:r>
      </w:fldSimple>
      <w:r>
        <w:t xml:space="preserve"> - Versão </w:t>
      </w:r>
      <w:r w:rsidR="00E47AD3">
        <w:t>f</w:t>
      </w:r>
      <w:r>
        <w:t>inal</w:t>
      </w:r>
      <w:bookmarkEnd w:id="358"/>
      <w:bookmarkEnd w:id="359"/>
    </w:p>
    <w:commentRangeEnd w:id="357"/>
    <w:p w:rsidR="00FD2D6A" w:rsidRPr="001D60CB" w:rsidRDefault="003C3E3B" w:rsidP="001D60CB">
      <w:pPr>
        <w:pStyle w:val="BodyText"/>
      </w:pPr>
      <w:r>
        <w:rPr>
          <w:rStyle w:val="CommentReference"/>
          <w:rFonts w:ascii="Times New Roman" w:hAnsi="Times New Roman"/>
        </w:rPr>
        <w:commentReference w:id="357"/>
      </w:r>
      <w:r w:rsidR="00FD2D6A" w:rsidRPr="00FD2D6A">
        <w:t xml:space="preserve">A arquitetura interna no </w:t>
      </w:r>
      <w:r w:rsidR="00FD2D6A" w:rsidRPr="00FD2D6A">
        <w:rPr>
          <w:i/>
        </w:rPr>
        <w:t>XNA</w:t>
      </w:r>
      <w:r w:rsidR="00FD2D6A" w:rsidRPr="00FD2D6A">
        <w:t xml:space="preserve"> é centralizada na classe </w:t>
      </w:r>
      <w:r w:rsidR="00FD2D6A" w:rsidRPr="00FD2D6A">
        <w:rPr>
          <w:i/>
        </w:rPr>
        <w:t>Game</w:t>
      </w:r>
      <w:r w:rsidR="00FD2D6A" w:rsidRPr="00FD2D6A">
        <w:t xml:space="preserve">, que provê métodos para atualização e desenho de objetos, além de possuir uma lista de </w:t>
      </w:r>
      <w:r w:rsidR="00FD2D6A" w:rsidRPr="00FD2D6A">
        <w:rPr>
          <w:i/>
        </w:rPr>
        <w:t>GameComponents</w:t>
      </w:r>
      <w:r w:rsidR="00FD2D6A" w:rsidRPr="00FD2D6A">
        <w:t xml:space="preserve"> e </w:t>
      </w:r>
      <w:r w:rsidR="00FD2D6A" w:rsidRPr="00FD2D6A">
        <w:rPr>
          <w:i/>
        </w:rPr>
        <w:t>Services</w:t>
      </w:r>
      <w:r w:rsidR="00FD2D6A" w:rsidRPr="00FD2D6A">
        <w:t xml:space="preserve">, que são atualizados e desenhados automaticamente pela classe </w:t>
      </w:r>
      <w:r w:rsidR="00FD2D6A" w:rsidRPr="00FD2D6A">
        <w:rPr>
          <w:i/>
        </w:rPr>
        <w:t>Game</w:t>
      </w:r>
      <w:r w:rsidR="00FD2D6A" w:rsidRPr="00FD2D6A">
        <w:t xml:space="preserve">. Internamente, o </w:t>
      </w:r>
      <w:r w:rsidR="00FD2D6A" w:rsidRPr="00FD2D6A">
        <w:rPr>
          <w:i/>
        </w:rPr>
        <w:t>XNA</w:t>
      </w:r>
      <w:r w:rsidR="00FD2D6A" w:rsidRPr="00FD2D6A">
        <w:t xml:space="preserve"> cria uma </w:t>
      </w:r>
      <w:r w:rsidR="00FD2D6A" w:rsidRPr="00FD2D6A">
        <w:rPr>
          <w:i/>
        </w:rPr>
        <w:t>thread</w:t>
      </w:r>
      <w:r w:rsidR="00FD2D6A" w:rsidRPr="00FD2D6A">
        <w:t xml:space="preserve"> para cada componente e serviço, não havendo, portanto, uma ordem prevista de execução. A vantagem desta arquitetura é a velocidade na execução, uma vez que várias </w:t>
      </w:r>
      <w:r w:rsidR="00FD2D6A" w:rsidRPr="00FD2D6A">
        <w:rPr>
          <w:i/>
        </w:rPr>
        <w:t>threads</w:t>
      </w:r>
      <w:r w:rsidR="00FD2D6A" w:rsidRPr="00FD2D6A">
        <w:t xml:space="preserve"> executando paralelamente se beneficiam dos processadores </w:t>
      </w:r>
      <w:r w:rsidR="00FD2D6A" w:rsidRPr="00FD2D6A">
        <w:rPr>
          <w:i/>
        </w:rPr>
        <w:t>multi-</w:t>
      </w:r>
      <w:r w:rsidR="00B94D7A" w:rsidRPr="00FD2D6A">
        <w:rPr>
          <w:i/>
        </w:rPr>
        <w:t>core</w:t>
      </w:r>
      <w:r w:rsidR="00B94D7A">
        <w:rPr>
          <w:i/>
        </w:rPr>
        <w:t xml:space="preserve">, </w:t>
      </w:r>
      <w:r w:rsidR="00FD2D6A"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360" w:author="Fabio R. de Miranda" w:date="2008-06-12T02:23:00Z"/>
        </w:rPr>
      </w:pPr>
      <w:bookmarkStart w:id="361" w:name="_Toc200128387"/>
      <w:bookmarkStart w:id="362" w:name="_Toc201261333"/>
      <w:r>
        <w:t xml:space="preserve">Figura </w:t>
      </w:r>
      <w:fldSimple w:instr=" SEQ Figura \* ARABIC ">
        <w:r w:rsidR="001D1EF9">
          <w:rPr>
            <w:noProof/>
          </w:rPr>
          <w:t>38</w:t>
        </w:r>
      </w:fldSimple>
      <w:r>
        <w:t xml:space="preserve"> - Arquitetura da </w:t>
      </w:r>
      <w:r w:rsidR="00E47AD3">
        <w:t>v</w:t>
      </w:r>
      <w:r>
        <w:t xml:space="preserve">ersão </w:t>
      </w:r>
      <w:r w:rsidR="00E47AD3">
        <w:t>f</w:t>
      </w:r>
      <w:r>
        <w:t>inal</w:t>
      </w:r>
      <w:bookmarkEnd w:id="361"/>
      <w:bookmarkEnd w:id="362"/>
    </w:p>
    <w:p w:rsidR="00961F47" w:rsidRDefault="00961F47">
      <w:pPr>
        <w:pStyle w:val="BodyText"/>
        <w:rPr>
          <w:ins w:id="363" w:author="Fabio R. de Miranda" w:date="2008-06-12T02:23:00Z"/>
        </w:rPr>
        <w:pPrChange w:id="364" w:author="Fabio R. de Miranda" w:date="2008-06-12T02:23:00Z">
          <w:pPr>
            <w:pStyle w:val="Figura"/>
          </w:pPr>
        </w:pPrChange>
      </w:pPr>
    </w:p>
    <w:p w:rsidR="00961F47" w:rsidRDefault="009A4ED6">
      <w:pPr>
        <w:pStyle w:val="BodyText"/>
        <w:rPr>
          <w:ins w:id="365" w:author="Fabio R. de Miranda" w:date="2008-06-12T02:23:00Z"/>
        </w:rPr>
        <w:pPrChange w:id="366" w:author="Fabio R. de Miranda" w:date="2008-06-12T02:23:00Z">
          <w:pPr>
            <w:pStyle w:val="Figura"/>
          </w:pPr>
        </w:pPrChange>
      </w:pPr>
      <w:ins w:id="367" w:author="Fabio R. de Miranda" w:date="2008-06-12T02:23:00Z">
        <w:r w:rsidRPr="009A4ED6">
          <w:rPr>
            <w:rPrChange w:id="368" w:author="Fabio R. de Miranda" w:date="2008-06-12T02:24:00Z">
              <w:rPr>
                <w:sz w:val="16"/>
                <w:szCs w:val="16"/>
              </w:rPr>
            </w:rPrChange>
          </w:rPr>
          <w:t xml:space="preserve">Coloquem aqui um ou dois parágrafos fazendo </w:t>
        </w:r>
      </w:ins>
      <w:ins w:id="369" w:author="Fabio R. de Miranda" w:date="2008-06-12T02:24:00Z">
        <w:r w:rsidRPr="009A4ED6">
          <w:rPr>
            <w:rPrChange w:id="370" w:author="Fabio R. de Miranda" w:date="2008-06-12T02:24:00Z">
              <w:rPr>
                <w:sz w:val="16"/>
                <w:szCs w:val="16"/>
              </w:rPr>
            </w:rPrChange>
          </w:rPr>
          <w:t>referência à figura 23 e comentando em linhas gerais a arquitetura, antes de entrar na discussão de cada módulo como vem a seguir</w:t>
        </w:r>
      </w:ins>
    </w:p>
    <w:p w:rsidR="00961F47" w:rsidRDefault="00961F47">
      <w:pPr>
        <w:pStyle w:val="BodyText"/>
        <w:pPrChange w:id="371" w:author="Fabio R. de Miranda" w:date="2008-06-12T02:23:00Z">
          <w:pPr>
            <w:pStyle w:val="Figura"/>
          </w:pPr>
        </w:pPrChange>
      </w:pP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w:t>
      </w:r>
      <w:r w:rsidRPr="00FD2D6A">
        <w:lastRenderedPageBreak/>
        <w:t>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372" w:name="_Toc200128388"/>
      <w:bookmarkStart w:id="373" w:name="_Toc201261334"/>
      <w:r>
        <w:t xml:space="preserve">Figura </w:t>
      </w:r>
      <w:fldSimple w:instr=" SEQ Figura \* ARABIC ">
        <w:r w:rsidR="001D1EF9">
          <w:rPr>
            <w:noProof/>
          </w:rPr>
          <w:t>39</w:t>
        </w:r>
      </w:fldSimple>
      <w:r>
        <w:t xml:space="preserve"> - Visão do </w:t>
      </w:r>
      <w:r w:rsidR="00E47AD3">
        <w:t>m</w:t>
      </w:r>
      <w:r>
        <w:t>ódulo Listener</w:t>
      </w:r>
      <w:bookmarkEnd w:id="372"/>
      <w:ins w:id="374" w:author="Fabio R. de Miranda" w:date="2008-06-12T02:28:00Z">
        <w:r w:rsidR="001C083F">
          <w:t xml:space="preserve"> :</w:t>
        </w:r>
        <w:r w:rsidR="009A4ED6" w:rsidRPr="009A4ED6">
          <w:rPr>
            <w:b/>
            <w:color w:val="FF0000"/>
            <w:rPrChange w:id="375" w:author="Fabio R. de Miranda" w:date="2008-06-12T02:35:00Z">
              <w:rPr>
                <w:sz w:val="16"/>
                <w:szCs w:val="16"/>
              </w:rPr>
            </w:rPrChange>
          </w:rPr>
          <w:t xml:space="preserve"> esta notação híbrida está um pouco estranha. Isto que vocês precisam representar seria melhor atendido por um diagrama de implantaç</w:t>
        </w:r>
      </w:ins>
      <w:ins w:id="376" w:author="Fabio R. de Miranda" w:date="2008-06-12T02:29:00Z">
        <w:r w:rsidR="009A4ED6" w:rsidRPr="009A4ED6">
          <w:rPr>
            <w:b/>
            <w:color w:val="FF0000"/>
            <w:rPrChange w:id="377" w:author="Fabio R. de Miranda" w:date="2008-06-12T02:35:00Z">
              <w:rPr>
                <w:sz w:val="16"/>
                <w:szCs w:val="16"/>
              </w:rPr>
            </w:rPrChange>
          </w:rPr>
          <w:t>ão ou por um diagrama de colaboração (o irmão do diag. Seqüência). As setas num diagrama em que os pacotes são mostrados significariam relações entre os pacotes, e não os tipos de métodos que são chamados. Ou vocês poderiam partir para diagramas 100% criados s</w:t>
        </w:r>
      </w:ins>
      <w:ins w:id="378" w:author="Fabio R. de Miranda" w:date="2008-06-12T02:30:00Z">
        <w:r w:rsidR="009A4ED6" w:rsidRPr="009A4ED6">
          <w:rPr>
            <w:b/>
            <w:color w:val="FF0000"/>
            <w:rPrChange w:id="379" w:author="Fabio R. de Miranda" w:date="2008-06-12T02:35:00Z">
              <w:rPr>
                <w:sz w:val="16"/>
                <w:szCs w:val="16"/>
              </w:rPr>
            </w:rPrChange>
          </w:rPr>
          <w:t>ó para suas necessidades e usar uma notação de blocos comum</w:t>
        </w:r>
      </w:ins>
      <w:bookmarkEnd w:id="373"/>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380"/>
      <w:r w:rsidRPr="00FD2D6A">
        <w:t>objetos</w:t>
      </w:r>
      <w:ins w:id="381" w:author="Fabio R. de Miranda" w:date="2008-06-12T02:35:00Z">
        <w:r w:rsidR="00642E86">
          <w:t xml:space="preserve"> identificados por fiduciais</w:t>
        </w:r>
      </w:ins>
      <w:r w:rsidRPr="00FD2D6A">
        <w:t xml:space="preserve"> como objetos</w:t>
      </w:r>
      <w:ins w:id="382" w:author="Fabio R. de Miranda" w:date="2008-06-12T02:35:00Z">
        <w:r w:rsidR="00642E86">
          <w:t xml:space="preserve"> do TUIO</w:t>
        </w:r>
        <w:commentRangeEnd w:id="380"/>
        <w:r w:rsidR="00642E86">
          <w:rPr>
            <w:rStyle w:val="CommentReference"/>
            <w:rFonts w:ascii="Times New Roman" w:hAnsi="Times New Roman"/>
          </w:rPr>
          <w:commentReference w:id="380"/>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383" w:name="_Toc200128389"/>
      <w:bookmarkStart w:id="384" w:name="_Toc201261335"/>
      <w:r>
        <w:t xml:space="preserve">Figura </w:t>
      </w:r>
      <w:fldSimple w:instr=" SEQ Figura \* ARABIC ">
        <w:r w:rsidR="001D1EF9">
          <w:rPr>
            <w:noProof/>
          </w:rPr>
          <w:t>40</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383"/>
      <w:bookmarkEnd w:id="384"/>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9"/>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0"/>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1"/>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385" w:name="_Toc200128390"/>
      <w:bookmarkStart w:id="386" w:name="_Toc201261336"/>
      <w:r>
        <w:t xml:space="preserve">Figura </w:t>
      </w:r>
      <w:fldSimple w:instr=" SEQ Figura \* ARABIC ">
        <w:r w:rsidR="001D1EF9">
          <w:rPr>
            <w:noProof/>
          </w:rPr>
          <w:t>41</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385"/>
      <w:r w:rsidR="00E47AD3">
        <w:t>hlsl</w:t>
      </w:r>
      <w:bookmarkEnd w:id="386"/>
    </w:p>
    <w:p w:rsidR="00FD2D6A" w:rsidRPr="00FD2D6A" w:rsidRDefault="00FD2D6A" w:rsidP="001D60CB">
      <w:pPr>
        <w:pStyle w:val="BodyText"/>
      </w:pPr>
      <w:r w:rsidRPr="00FD2D6A">
        <w:t>Já as fontes</w:t>
      </w:r>
      <w:del w:id="387"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388" w:name="_Toc200128391"/>
      <w:bookmarkStart w:id="389" w:name="_Toc201261337"/>
      <w:r>
        <w:t xml:space="preserve">Figura </w:t>
      </w:r>
      <w:fldSimple w:instr=" SEQ Figura \* ARABIC ">
        <w:r w:rsidR="001D1EF9">
          <w:rPr>
            <w:noProof/>
          </w:rPr>
          <w:t>42</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388"/>
      <w:bookmarkEnd w:id="389"/>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2"/>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390" w:name="_Toc200128392"/>
      <w:bookmarkStart w:id="391" w:name="_Toc201261338"/>
      <w:r>
        <w:t xml:space="preserve">Figura </w:t>
      </w:r>
      <w:fldSimple w:instr=" SEQ Figura \* ARABIC ">
        <w:r w:rsidR="001D1EF9">
          <w:rPr>
            <w:noProof/>
          </w:rPr>
          <w:t>43</w:t>
        </w:r>
      </w:fldSimple>
      <w:r>
        <w:t xml:space="preserve"> - Exemplo de </w:t>
      </w:r>
      <w:r w:rsidR="002F3906">
        <w:t>f</w:t>
      </w:r>
      <w:r>
        <w:t>onte-</w:t>
      </w:r>
      <w:r w:rsidR="002F3906">
        <w:t>t</w:t>
      </w:r>
      <w:r>
        <w:t>extura</w:t>
      </w:r>
      <w:bookmarkEnd w:id="390"/>
      <w:bookmarkEnd w:id="391"/>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392" w:name="_Toc200128393"/>
      <w:bookmarkStart w:id="393" w:name="_Toc201261339"/>
      <w:r>
        <w:t xml:space="preserve">Figura </w:t>
      </w:r>
      <w:fldSimple w:instr=" SEQ Figura \* ARABIC ">
        <w:r w:rsidR="001D1EF9">
          <w:rPr>
            <w:noProof/>
          </w:rPr>
          <w:t>44</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392"/>
      <w:bookmarkEnd w:id="393"/>
    </w:p>
    <w:p w:rsidR="00FD2D6A" w:rsidRPr="00FD2D6A" w:rsidRDefault="00FD2D6A" w:rsidP="001D60CB">
      <w:pPr>
        <w:pStyle w:val="BodyText"/>
      </w:pPr>
      <w:r w:rsidRPr="00FD2D6A">
        <w:t xml:space="preserve">Os gerenciadores de recursos trabalham com </w:t>
      </w:r>
      <w:r w:rsidR="009A4ED6" w:rsidRPr="009A4ED6">
        <w:rPr>
          <w:i/>
          <w:rPrChange w:id="394" w:author="Fabio R. de Miranda" w:date="2008-06-12T02:58:00Z">
            <w:rPr>
              <w:rFonts w:cs="Arial"/>
              <w:i/>
              <w:sz w:val="16"/>
              <w:szCs w:val="16"/>
            </w:rPr>
          </w:rPrChange>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395" w:name="_Toc200128394"/>
      <w:bookmarkStart w:id="396" w:name="_Toc201261340"/>
      <w:r>
        <w:t xml:space="preserve">Figura </w:t>
      </w:r>
      <w:fldSimple w:instr=" SEQ Figura \* ARABIC ">
        <w:r w:rsidR="001D1EF9">
          <w:rPr>
            <w:noProof/>
          </w:rPr>
          <w:t>45</w:t>
        </w:r>
      </w:fldSimple>
      <w:r>
        <w:t xml:space="preserve"> - </w:t>
      </w:r>
      <w:r w:rsidR="00FD2D6A" w:rsidRPr="00FD2D6A">
        <w:t>Representação da área visível da cena</w:t>
      </w:r>
      <w:bookmarkEnd w:id="395"/>
      <w:bookmarkEnd w:id="396"/>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397" w:name="_Toc200128395"/>
      <w:bookmarkStart w:id="398" w:name="_Toc201261341"/>
      <w:r>
        <w:t xml:space="preserve">Figura </w:t>
      </w:r>
      <w:fldSimple w:instr=" SEQ Figura \* ARABIC ">
        <w:r w:rsidR="001D1EF9">
          <w:rPr>
            <w:noProof/>
          </w:rPr>
          <w:t>46</w:t>
        </w:r>
      </w:fldSimple>
      <w:r>
        <w:t xml:space="preserve"> - </w:t>
      </w:r>
      <w:r w:rsidR="00FD2D6A" w:rsidRPr="00FD2D6A">
        <w:t>Exemplo de sobreposição de sprites</w:t>
      </w:r>
      <w:bookmarkEnd w:id="397"/>
      <w:bookmarkEnd w:id="398"/>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399" w:name="_Toc200128396"/>
      <w:bookmarkStart w:id="400" w:name="_Toc201261342"/>
      <w:r>
        <w:t xml:space="preserve">Figura </w:t>
      </w:r>
      <w:fldSimple w:instr=" SEQ Figura \* ARABIC ">
        <w:r w:rsidR="001D1EF9">
          <w:rPr>
            <w:noProof/>
          </w:rPr>
          <w:t>47</w:t>
        </w:r>
      </w:fldSimple>
      <w:r>
        <w:t xml:space="preserve"> - </w:t>
      </w:r>
      <w:r w:rsidR="00FD2D6A" w:rsidRPr="00FD2D6A">
        <w:t>Software Vue xStream 6</w:t>
      </w:r>
      <w:bookmarkEnd w:id="399"/>
      <w:bookmarkEnd w:id="400"/>
    </w:p>
    <w:p w:rsidR="00FD2D6A" w:rsidRPr="00FD2D6A" w:rsidRDefault="00FD2D6A" w:rsidP="001D60CB">
      <w:pPr>
        <w:pStyle w:val="BodyText"/>
      </w:pPr>
      <w:commentRangeStart w:id="401"/>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401"/>
      <w:r w:rsidR="00CA3908">
        <w:rPr>
          <w:rStyle w:val="CommentReference"/>
          <w:rFonts w:ascii="Times New Roman" w:hAnsi="Times New Roman"/>
        </w:rPr>
        <w:commentReference w:id="401"/>
      </w:r>
      <w:r w:rsidRPr="00FD2D6A">
        <w:t xml:space="preserve">, e </w:t>
      </w:r>
      <w:commentRangeStart w:id="402"/>
      <w:r w:rsidRPr="00FD2D6A">
        <w:t>outra abordagem para a geração do mapa teve que ser pensada. Outro fator que nos levou a tomar esta decisão foi a quantidade de memória consumida (aproximadamente 50Mb) e o tamanho do arquivo de geometria (aproximadamente 40Mb).</w:t>
      </w:r>
      <w:commentRangeEnd w:id="402"/>
      <w:r w:rsidR="008B25F9">
        <w:rPr>
          <w:rStyle w:val="CommentReference"/>
          <w:rFonts w:ascii="Times New Roman" w:hAnsi="Times New Roman"/>
        </w:rPr>
        <w:commentReference w:id="402"/>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403" w:name="_Toc200128397"/>
      <w:bookmarkStart w:id="404" w:name="_Toc201261343"/>
      <w:r>
        <w:t xml:space="preserve">Figura </w:t>
      </w:r>
      <w:fldSimple w:instr=" SEQ Figura \* ARABIC ">
        <w:r w:rsidR="001D1EF9">
          <w:rPr>
            <w:noProof/>
          </w:rPr>
          <w:t>48</w:t>
        </w:r>
      </w:fldSimple>
      <w:r>
        <w:t xml:space="preserve"> - </w:t>
      </w:r>
      <w:r w:rsidR="00FD2D6A" w:rsidRPr="00FD2D6A">
        <w:t>Mapa utilizando arquivo de geometria (40Mb)</w:t>
      </w:r>
      <w:bookmarkEnd w:id="403"/>
      <w:bookmarkEnd w:id="404"/>
    </w:p>
    <w:p w:rsidR="00FD2D6A" w:rsidRPr="00FD2D6A" w:rsidRDefault="00FD2D6A" w:rsidP="001D60CB">
      <w:pPr>
        <w:pStyle w:val="BodyText"/>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3"/>
      </w:r>
      <w:r w:rsidRPr="00FD2D6A">
        <w:t xml:space="preserve">. </w:t>
      </w:r>
      <w:commentRangeStart w:id="405"/>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405"/>
      <w:r w:rsidR="00CD713C">
        <w:rPr>
          <w:rStyle w:val="CommentReference"/>
          <w:rFonts w:ascii="Times New Roman" w:hAnsi="Times New Roman"/>
        </w:rPr>
        <w:commentReference w:id="405"/>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06" w:name="_Toc200128398"/>
      <w:bookmarkStart w:id="407" w:name="_Toc201261344"/>
      <w:r>
        <w:t xml:space="preserve">Figura </w:t>
      </w:r>
      <w:fldSimple w:instr=" SEQ Figura \* ARABIC ">
        <w:r w:rsidR="001D1EF9">
          <w:rPr>
            <w:noProof/>
          </w:rPr>
          <w:t>49</w:t>
        </w:r>
      </w:fldSimple>
      <w:r>
        <w:t xml:space="preserve"> - </w:t>
      </w:r>
      <w:r w:rsidR="00FD2D6A" w:rsidRPr="00FD2D6A">
        <w:t>Mapa usando heightmap e efeito hlsl de mesclagem</w:t>
      </w:r>
      <w:bookmarkEnd w:id="406"/>
      <w:bookmarkEnd w:id="407"/>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08" w:name="_Toc200128399"/>
      <w:bookmarkStart w:id="409" w:name="_Toc201261345"/>
      <w:r>
        <w:t xml:space="preserve">Figura </w:t>
      </w:r>
      <w:fldSimple w:instr=" SEQ Figura \* ARABIC ">
        <w:r w:rsidR="001D1EF9">
          <w:rPr>
            <w:noProof/>
          </w:rPr>
          <w:t>50</w:t>
        </w:r>
      </w:fldSimple>
      <w:r>
        <w:t xml:space="preserve"> - </w:t>
      </w:r>
      <w:r w:rsidR="00FD2D6A" w:rsidRPr="00FD2D6A">
        <w:t>Exemplo de utilização de áreas</w:t>
      </w:r>
      <w:bookmarkEnd w:id="408"/>
      <w:bookmarkEnd w:id="409"/>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10" w:name="_Toc200128400"/>
      <w:bookmarkStart w:id="411" w:name="_Toc201261346"/>
      <w:r>
        <w:t xml:space="preserve">Figura </w:t>
      </w:r>
      <w:fldSimple w:instr=" SEQ Figura \* ARABIC ">
        <w:r w:rsidR="001D1EF9">
          <w:rPr>
            <w:noProof/>
          </w:rPr>
          <w:t>51</w:t>
        </w:r>
      </w:fldSimple>
      <w:r>
        <w:t xml:space="preserve"> - </w:t>
      </w:r>
      <w:r w:rsidR="00C84B89">
        <w:t>Á</w:t>
      </w:r>
      <w:r w:rsidR="00FD2D6A" w:rsidRPr="00FD2D6A">
        <w:t>reas com</w:t>
      </w:r>
      <w:r w:rsidR="00C84B89">
        <w:t xml:space="preserve"> e sem</w:t>
      </w:r>
      <w:r w:rsidR="00FD2D6A" w:rsidRPr="00FD2D6A">
        <w:t xml:space="preserve"> suavização</w:t>
      </w:r>
      <w:bookmarkEnd w:id="410"/>
      <w:bookmarkEnd w:id="411"/>
    </w:p>
    <w:p w:rsidR="00FD2D6A" w:rsidRPr="00FD2D6A" w:rsidRDefault="00FD2D6A" w:rsidP="00076E68">
      <w:pPr>
        <w:pStyle w:val="Heading5"/>
      </w:pPr>
      <w:r w:rsidRPr="00FD2D6A">
        <w:lastRenderedPageBreak/>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412"/>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413" w:name="_Toc200128401"/>
      <w:bookmarkStart w:id="414" w:name="_Toc201261347"/>
      <w:r>
        <w:t xml:space="preserve">Figura </w:t>
      </w:r>
      <w:fldSimple w:instr=" SEQ Figura \* ARABIC ">
        <w:r w:rsidR="001D1EF9">
          <w:rPr>
            <w:noProof/>
          </w:rPr>
          <w:t>52</w:t>
        </w:r>
      </w:fldSimple>
      <w:r>
        <w:t xml:space="preserve"> - </w:t>
      </w:r>
      <w:r w:rsidR="00FD2D6A" w:rsidRPr="00FD2D6A">
        <w:t>Fluxo de execução de uma animação</w:t>
      </w:r>
      <w:bookmarkEnd w:id="413"/>
      <w:bookmarkEnd w:id="414"/>
    </w:p>
    <w:commentRangeEnd w:id="412"/>
    <w:p w:rsidR="00FD2D6A" w:rsidRPr="00FD2D6A" w:rsidRDefault="00D94A13" w:rsidP="001D60CB">
      <w:pPr>
        <w:pStyle w:val="BodyText"/>
      </w:pPr>
      <w:r>
        <w:rPr>
          <w:rStyle w:val="CommentReference"/>
          <w:rFonts w:ascii="Times New Roman" w:hAnsi="Times New Roman"/>
        </w:rPr>
        <w:commentReference w:id="412"/>
      </w:r>
      <w:r w:rsidR="00FD2D6A" w:rsidRPr="00FD2D6A">
        <w:t xml:space="preserve">O gerenciador de partículas utiliza ainda, um efeito </w:t>
      </w:r>
      <w:r w:rsidR="00FD2D6A" w:rsidRPr="00FD2D6A">
        <w:rPr>
          <w:i/>
        </w:rPr>
        <w:t>hlsl</w:t>
      </w:r>
      <w:r w:rsidR="00FD2D6A" w:rsidRPr="00FD2D6A">
        <w:t xml:space="preserve"> para determinar a cor de cada um</w:t>
      </w:r>
      <w:ins w:id="415" w:author="Fabio R. de Miranda" w:date="2008-06-12T03:24:00Z">
        <w:r w:rsidR="00F62046">
          <w:t>a</w:t>
        </w:r>
      </w:ins>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16" w:name="_Toc200128402"/>
      <w:bookmarkStart w:id="417" w:name="_Toc201261348"/>
      <w:r>
        <w:t xml:space="preserve">Figura </w:t>
      </w:r>
      <w:fldSimple w:instr=" SEQ Figura \* ARABIC ">
        <w:r w:rsidR="001D1EF9">
          <w:rPr>
            <w:noProof/>
          </w:rPr>
          <w:t>53</w:t>
        </w:r>
      </w:fldSimple>
      <w:r>
        <w:t xml:space="preserve"> - </w:t>
      </w:r>
      <w:r w:rsidR="00FD2D6A" w:rsidRPr="00FD2D6A">
        <w:t>Exemplo de efeito de partículas</w:t>
      </w:r>
      <w:bookmarkEnd w:id="416"/>
      <w:bookmarkEnd w:id="417"/>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18" w:name="_Toc200128403"/>
      <w:bookmarkStart w:id="419" w:name="_Toc201261349"/>
      <w:r>
        <w:t xml:space="preserve">Figura </w:t>
      </w:r>
      <w:fldSimple w:instr=" SEQ Figura \* ARABIC ">
        <w:r w:rsidR="001D1EF9">
          <w:rPr>
            <w:noProof/>
          </w:rPr>
          <w:t>54</w:t>
        </w:r>
      </w:fldSimple>
      <w:r>
        <w:t xml:space="preserve"> - </w:t>
      </w:r>
      <w:r w:rsidR="00FD2D6A" w:rsidRPr="00FD2D6A">
        <w:t>Exemplo de exibição de informações</w:t>
      </w:r>
      <w:bookmarkEnd w:id="418"/>
      <w:bookmarkEnd w:id="419"/>
    </w:p>
    <w:p w:rsidR="00FD2D6A" w:rsidRPr="00FD2D6A" w:rsidRDefault="00FD2D6A" w:rsidP="00076E68">
      <w:pPr>
        <w:pStyle w:val="Heading4"/>
      </w:pPr>
      <w:commentRangeStart w:id="420"/>
      <w:r w:rsidRPr="00FD2D6A">
        <w:t>Módulo Game</w:t>
      </w:r>
      <w:commentRangeEnd w:id="420"/>
      <w:r w:rsidR="00BF1778">
        <w:rPr>
          <w:rStyle w:val="CommentReference"/>
          <w:rFonts w:ascii="Times New Roman" w:hAnsi="Times New Roman" w:cs="Times New Roman"/>
          <w:b w:val="0"/>
          <w:bCs w:val="0"/>
          <w:kern w:val="0"/>
        </w:rPr>
        <w:commentReference w:id="420"/>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421" w:name="_Toc200128404"/>
      <w:bookmarkStart w:id="422" w:name="_Toc201261350"/>
      <w:commentRangeStart w:id="423"/>
      <w:r>
        <w:t xml:space="preserve">Figura </w:t>
      </w:r>
      <w:fldSimple w:instr=" SEQ Figura \* ARABIC ">
        <w:r w:rsidR="001D1EF9">
          <w:rPr>
            <w:noProof/>
          </w:rPr>
          <w:t>55</w:t>
        </w:r>
      </w:fldSimple>
      <w:r>
        <w:t xml:space="preserve"> - </w:t>
      </w:r>
      <w:r w:rsidR="00FD2D6A" w:rsidRPr="00FD2D6A">
        <w:t>Estrutura organizacional do jogo</w:t>
      </w:r>
      <w:bookmarkEnd w:id="421"/>
      <w:commentRangeEnd w:id="423"/>
      <w:r w:rsidR="009E6A82">
        <w:rPr>
          <w:rStyle w:val="CommentReference"/>
          <w:rFonts w:ascii="Times New Roman" w:hAnsi="Times New Roman" w:cs="Times New Roman"/>
          <w:i w:val="0"/>
        </w:rPr>
        <w:commentReference w:id="423"/>
      </w:r>
      <w:bookmarkEnd w:id="422"/>
    </w:p>
    <w:p w:rsidR="00FD2D6A" w:rsidRPr="00FD2D6A" w:rsidRDefault="00FD2D6A" w:rsidP="00076E68">
      <w:pPr>
        <w:pStyle w:val="Heading4"/>
      </w:pPr>
      <w:r w:rsidRPr="00FD2D6A">
        <w:t>Módulo Logic</w:t>
      </w:r>
    </w:p>
    <w:p w:rsidR="00FD2D6A" w:rsidRPr="00FD2D6A" w:rsidRDefault="00FD2D6A" w:rsidP="001D60CB">
      <w:pPr>
        <w:pStyle w:val="BodyText"/>
      </w:pPr>
      <w:r w:rsidRPr="00FD2D6A">
        <w:t xml:space="preserve">Responsável pela representação lógica das unidades, </w:t>
      </w:r>
      <w:commentRangeStart w:id="424"/>
      <w:r w:rsidRPr="00FD2D6A">
        <w:t xml:space="preserve">como </w:t>
      </w:r>
      <w:commentRangeEnd w:id="424"/>
      <w:r w:rsidR="00FF68E9">
        <w:rPr>
          <w:rStyle w:val="CommentReference"/>
          <w:rFonts w:ascii="Times New Roman" w:hAnsi="Times New Roman"/>
        </w:rPr>
        <w:commentReference w:id="424"/>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425"/>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425"/>
    <w:p w:rsidR="00FD2D6A" w:rsidRPr="00FD2D6A" w:rsidRDefault="008A4161" w:rsidP="001D60CB">
      <w:pPr>
        <w:pStyle w:val="BodyText"/>
      </w:pPr>
      <w:r>
        <w:rPr>
          <w:rStyle w:val="CommentReference"/>
          <w:rFonts w:ascii="Times New Roman" w:hAnsi="Times New Roman"/>
        </w:rPr>
        <w:commentReference w:id="425"/>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426"/>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426"/>
    <w:p w:rsidR="00FD2D6A" w:rsidRPr="00FD2D6A" w:rsidRDefault="008A4161" w:rsidP="00076E68">
      <w:pPr>
        <w:pStyle w:val="Heading4"/>
      </w:pPr>
      <w:r>
        <w:rPr>
          <w:rStyle w:val="CommentReference"/>
          <w:rFonts w:ascii="Times New Roman" w:hAnsi="Times New Roman" w:cs="Times New Roman"/>
          <w:b w:val="0"/>
          <w:bCs w:val="0"/>
          <w:kern w:val="0"/>
        </w:rPr>
        <w:commentReference w:id="426"/>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427"/>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427"/>
      <w:r w:rsidR="00AD5BF5">
        <w:rPr>
          <w:rStyle w:val="CommentReference"/>
          <w:rFonts w:ascii="Times New Roman" w:hAnsi="Times New Roman"/>
        </w:rPr>
        <w:commentReference w:id="427"/>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428" w:name="_Toc200128405"/>
      <w:bookmarkStart w:id="429" w:name="_Toc201261351"/>
      <w:r>
        <w:t xml:space="preserve">Figura </w:t>
      </w:r>
      <w:fldSimple w:instr=" SEQ Figura \* ARABIC ">
        <w:r w:rsidR="001D1EF9">
          <w:rPr>
            <w:noProof/>
          </w:rPr>
          <w:t>56</w:t>
        </w:r>
      </w:fldSimple>
      <w:r>
        <w:t xml:space="preserve"> - </w:t>
      </w:r>
      <w:r w:rsidR="00FD2D6A" w:rsidRPr="00FD2D6A">
        <w:t>Generalização de telas</w:t>
      </w:r>
      <w:bookmarkEnd w:id="428"/>
      <w:bookmarkEnd w:id="429"/>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430" w:name="_Toc200128406"/>
      <w:bookmarkStart w:id="431" w:name="_Toc201261352"/>
      <w:r>
        <w:t xml:space="preserve">Figura </w:t>
      </w:r>
      <w:fldSimple w:instr=" SEQ Figura \* ARABIC ">
        <w:r w:rsidR="001D1EF9">
          <w:rPr>
            <w:noProof/>
          </w:rPr>
          <w:t>57</w:t>
        </w:r>
      </w:fldSimple>
      <w:r>
        <w:t xml:space="preserve"> - </w:t>
      </w:r>
      <w:r w:rsidR="00FD2D6A" w:rsidRPr="00FD2D6A">
        <w:t>Menu do jogador e da unidade</w:t>
      </w:r>
      <w:bookmarkEnd w:id="430"/>
      <w:bookmarkEnd w:id="431"/>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432" w:name="_Toc200128407"/>
      <w:bookmarkStart w:id="433" w:name="_Toc201261353"/>
      <w:r>
        <w:t xml:space="preserve">Figura </w:t>
      </w:r>
      <w:fldSimple w:instr=" SEQ Figura \* ARABIC ">
        <w:r w:rsidR="001D1EF9">
          <w:rPr>
            <w:noProof/>
          </w:rPr>
          <w:t>58</w:t>
        </w:r>
      </w:fldSimple>
      <w:r>
        <w:t xml:space="preserve"> - </w:t>
      </w:r>
      <w:r w:rsidR="00FD2D6A" w:rsidRPr="00FD2D6A">
        <w:t>Itens e seus respectivos subitens</w:t>
      </w:r>
      <w:bookmarkEnd w:id="432"/>
      <w:bookmarkEnd w:id="433"/>
    </w:p>
    <w:p w:rsidR="00FD2D6A" w:rsidRPr="00FD2D6A" w:rsidRDefault="00FD2D6A" w:rsidP="001D60CB">
      <w:pPr>
        <w:pStyle w:val="BodyText"/>
      </w:pPr>
      <w:r w:rsidRPr="00FD2D6A">
        <w:t>Ações que têm como alvo a própria unidade</w:t>
      </w:r>
      <w:del w:id="434"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435" w:name="_Toc200128408"/>
      <w:bookmarkStart w:id="436" w:name="_Toc201261354"/>
      <w:r>
        <w:t xml:space="preserve">Figura </w:t>
      </w:r>
      <w:fldSimple w:instr=" SEQ Figura \* ARABIC ">
        <w:r w:rsidR="001D1EF9">
          <w:rPr>
            <w:noProof/>
          </w:rPr>
          <w:t>59</w:t>
        </w:r>
      </w:fldSimple>
      <w:r>
        <w:t xml:space="preserve"> - </w:t>
      </w:r>
      <w:r w:rsidR="00FD2D6A" w:rsidRPr="00FD2D6A">
        <w:t>Fluxo de execução de uma ação através do menu</w:t>
      </w:r>
      <w:bookmarkEnd w:id="435"/>
      <w:bookmarkEnd w:id="436"/>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437" w:name="_Toc200128409"/>
      <w:bookmarkStart w:id="438" w:name="_Toc201261355"/>
      <w:r>
        <w:t xml:space="preserve">Figura </w:t>
      </w:r>
      <w:fldSimple w:instr=" SEQ Figura \* ARABIC ">
        <w:r w:rsidR="001D1EF9">
          <w:rPr>
            <w:noProof/>
          </w:rPr>
          <w:t>60</w:t>
        </w:r>
      </w:fldSimple>
      <w:r>
        <w:t xml:space="preserve"> - </w:t>
      </w:r>
      <w:r w:rsidR="00FD2D6A" w:rsidRPr="00FD2D6A">
        <w:t>Unidade movendo-se dentro da área especificada</w:t>
      </w:r>
      <w:bookmarkEnd w:id="437"/>
      <w:bookmarkEnd w:id="438"/>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439" w:name="_Toc200128410"/>
      <w:bookmarkStart w:id="440" w:name="_Toc201261356"/>
      <w:r>
        <w:t xml:space="preserve">Figura </w:t>
      </w:r>
      <w:fldSimple w:instr=" SEQ Figura \* ARABIC ">
        <w:r w:rsidR="001D1EF9">
          <w:rPr>
            <w:noProof/>
          </w:rPr>
          <w:t>61</w:t>
        </w:r>
      </w:fldSimple>
      <w:r>
        <w:t xml:space="preserve"> - </w:t>
      </w:r>
      <w:r w:rsidR="00FD2D6A" w:rsidRPr="00FD2D6A">
        <w:t>Máquina de estados do submódulo Mover</w:t>
      </w:r>
      <w:bookmarkEnd w:id="439"/>
      <w:bookmarkEnd w:id="440"/>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441" w:name="_Toc200128411"/>
      <w:bookmarkStart w:id="442" w:name="_Toc201261357"/>
      <w:r>
        <w:t xml:space="preserve">Figura </w:t>
      </w:r>
      <w:fldSimple w:instr=" SEQ Figura \* ARABIC ">
        <w:r w:rsidR="001D1EF9">
          <w:rPr>
            <w:noProof/>
          </w:rPr>
          <w:t>62</w:t>
        </w:r>
      </w:fldSimple>
      <w:r>
        <w:t xml:space="preserve"> - </w:t>
      </w:r>
      <w:r w:rsidR="00FD2D6A" w:rsidRPr="00FD2D6A">
        <w:t>Mira sobre uma unidade inimiga</w:t>
      </w:r>
      <w:bookmarkEnd w:id="441"/>
      <w:bookmarkEnd w:id="442"/>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443" w:name="_Toc200128412"/>
      <w:bookmarkStart w:id="444" w:name="_Toc201261358"/>
      <w:r>
        <w:t xml:space="preserve">Figura </w:t>
      </w:r>
      <w:fldSimple w:instr=" SEQ Figura \* ARABIC ">
        <w:r w:rsidR="001D1EF9">
          <w:rPr>
            <w:noProof/>
          </w:rPr>
          <w:t>63</w:t>
        </w:r>
      </w:fldSimple>
      <w:r>
        <w:t xml:space="preserve"> - M</w:t>
      </w:r>
      <w:r w:rsidR="00FD2D6A" w:rsidRPr="00FD2D6A">
        <w:t>áqu</w:t>
      </w:r>
      <w:r w:rsidR="00076E68">
        <w:t>ina de estados do submódulo Aim</w:t>
      </w:r>
      <w:bookmarkEnd w:id="443"/>
      <w:bookmarkEnd w:id="444"/>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9A4ED6" w:rsidP="004556D4">
      <w:pPr>
        <w:pStyle w:val="BodyText"/>
        <w:rPr>
          <w:i/>
          <w:iCs/>
        </w:rPr>
      </w:pPr>
      <w:r w:rsidRPr="009A4ED6">
        <w:rPr>
          <w:i/>
          <w:iCs/>
          <w:highlight w:val="yellow"/>
          <w:rPrChange w:id="445" w:author="Fabio R. de Miranda" w:date="2008-06-12T03:39:00Z">
            <w:rPr>
              <w:rFonts w:cs="Arial"/>
              <w:i/>
              <w:iCs/>
              <w:sz w:val="16"/>
              <w:szCs w:val="16"/>
            </w:rPr>
          </w:rPrChange>
        </w:rPr>
        <w:t>{imagem : diagrama execução}</w:t>
      </w:r>
    </w:p>
    <w:p w:rsidR="009C0AD5" w:rsidRDefault="00A8166F" w:rsidP="009C0AD5">
      <w:pPr>
        <w:pStyle w:val="BodyText"/>
      </w:pPr>
      <w:commentRangeStart w:id="446"/>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446"/>
      <w:r w:rsidR="00F16C05">
        <w:rPr>
          <w:rStyle w:val="CommentReference"/>
          <w:rFonts w:ascii="Times New Roman" w:hAnsi="Times New Roman"/>
        </w:rPr>
        <w:commentReference w:id="446"/>
      </w:r>
      <w:r w:rsidR="00A77356">
        <w:t>.</w:t>
      </w:r>
      <w:r w:rsidR="009C0AD5">
        <w:t xml:space="preserve"> Estas restrições foram feitas, pois garante que qualquer ação </w:t>
      </w:r>
      <w:del w:id="447" w:author="Fabio R. de Miranda" w:date="2008-06-12T03:41:00Z">
        <w:r w:rsidR="009C0AD5" w:rsidDel="00F16C05">
          <w:delText xml:space="preserve">pode </w:delText>
        </w:r>
      </w:del>
      <w:ins w:id="448" w:author="Fabio R. de Miranda" w:date="2008-06-12T03:41:00Z">
        <w:r w:rsidR="00F16C05">
          <w:t xml:space="preserve">possa </w:t>
        </w:r>
      </w:ins>
      <w:r w:rsidR="009C0AD5">
        <w:t xml:space="preserve">ser executada de posse destes atributos. </w:t>
      </w:r>
      <w:del w:id="449" w:author="Fabio R. de Miranda" w:date="2008-06-12T03:42:00Z">
        <w:r w:rsidR="009C0AD5" w:rsidDel="00F16C05">
          <w:delText>Devido a este fato</w:delText>
        </w:r>
        <w:r w:rsidR="00304DF0" w:rsidDel="00F16C05">
          <w:delText>,</w:delText>
        </w:r>
        <w:r w:rsidR="009C0AD5" w:rsidDel="00F16C05">
          <w:delText xml:space="preserve"> que o</w:delText>
        </w:r>
      </w:del>
      <w:ins w:id="450" w:author="Fabio R. de Miranda" w:date="2008-06-12T03:42:00Z">
        <w:r w:rsidR="00F16C05">
          <w:t>O</w:t>
        </w:r>
      </w:ins>
      <w:r w:rsidR="009C0AD5">
        <w:t xml:space="preserve"> módulo </w:t>
      </w:r>
      <w:r w:rsidR="009C0AD5" w:rsidRPr="009C0AD5">
        <w:rPr>
          <w:i/>
        </w:rPr>
        <w:t>Interaction</w:t>
      </w:r>
      <w:r w:rsidR="009C0AD5">
        <w:t xml:space="preserve"> foi criado</w:t>
      </w:r>
      <w:ins w:id="451" w:author="Fabio R. de Miranda" w:date="2008-06-12T03:42:00Z">
        <w:r w:rsidR="00F16C05">
          <w:t xml:space="preserve"> com esta finalidade</w:t>
        </w:r>
      </w:ins>
      <w:r w:rsidR="009C0AD5">
        <w:t xml:space="preserve">, </w:t>
      </w:r>
      <w:ins w:id="452" w:author="Fabio R. de Miranda" w:date="2008-06-12T03:42:00Z">
        <w:r w:rsidR="00F16C05">
          <w:t xml:space="preserve">de maneira a </w:t>
        </w:r>
      </w:ins>
      <w:r w:rsidR="009C0AD5">
        <w:t>garanti</w:t>
      </w:r>
      <w:del w:id="453" w:author="Fabio R. de Miranda" w:date="2008-06-12T03:42:00Z">
        <w:r w:rsidR="009C0AD5" w:rsidDel="00F16C05">
          <w:delText>ndo</w:delText>
        </w:r>
      </w:del>
      <w:ins w:id="454"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455"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456"/>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456"/>
      <w:r w:rsidR="00112A54">
        <w:rPr>
          <w:rStyle w:val="CommentReference"/>
          <w:rFonts w:ascii="Times New Roman" w:hAnsi="Times New Roman"/>
        </w:rPr>
        <w:commentReference w:id="456"/>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457" w:author="Fabio R. de Miranda" w:date="2008-06-12T03:45:00Z"/>
        </w:rPr>
      </w:pPr>
      <w:bookmarkStart w:id="458" w:name="_Toc201055162"/>
      <w:bookmarkStart w:id="459" w:name="_Toc201055316"/>
      <w:bookmarkStart w:id="460" w:name="_Toc201203905"/>
      <w:bookmarkStart w:id="461" w:name="_Toc201204053"/>
      <w:bookmarkStart w:id="462" w:name="_Toc201204099"/>
      <w:bookmarkStart w:id="463" w:name="_Toc201224441"/>
      <w:bookmarkStart w:id="464" w:name="_Toc201224488"/>
      <w:bookmarkStart w:id="465" w:name="_Toc201261219"/>
      <w:bookmarkEnd w:id="0"/>
      <w:del w:id="466" w:author="Fabio R. de Miranda" w:date="2008-06-12T03:45:00Z">
        <w:r w:rsidDel="00D71357">
          <w:lastRenderedPageBreak/>
          <w:delText>Considerações finais</w:delText>
        </w:r>
        <w:bookmarkEnd w:id="458"/>
        <w:bookmarkEnd w:id="459"/>
        <w:bookmarkEnd w:id="460"/>
        <w:bookmarkEnd w:id="461"/>
        <w:bookmarkEnd w:id="462"/>
        <w:bookmarkEnd w:id="463"/>
        <w:bookmarkEnd w:id="464"/>
        <w:bookmarkEnd w:id="465"/>
      </w:del>
    </w:p>
    <w:p w:rsidR="00D71357" w:rsidRDefault="00D71357" w:rsidP="0027472C">
      <w:pPr>
        <w:pStyle w:val="AFazer"/>
        <w:rPr>
          <w:ins w:id="467" w:author="Fabio R. de Miranda" w:date="2008-06-12T03:45:00Z"/>
        </w:rPr>
      </w:pPr>
    </w:p>
    <w:p w:rsidR="00961F47" w:rsidRDefault="00D71357">
      <w:pPr>
        <w:pStyle w:val="Heading1"/>
        <w:pageBreakBefore w:val="0"/>
        <w:rPr>
          <w:ins w:id="468" w:author="Fabio R. de Miranda" w:date="2008-06-12T03:45:00Z"/>
        </w:rPr>
        <w:pPrChange w:id="469" w:author="Fabio R. de Miranda" w:date="2008-06-12T03:45:00Z">
          <w:pPr>
            <w:pStyle w:val="AFazer"/>
          </w:pPr>
        </w:pPrChange>
      </w:pPr>
      <w:bookmarkStart w:id="470" w:name="_Toc201261284"/>
      <w:ins w:id="471" w:author="Fabio R. de Miranda" w:date="2008-06-12T03:45:00Z">
        <w:r>
          <w:t>RESULTADOS</w:t>
        </w:r>
        <w:bookmarkEnd w:id="470"/>
      </w:ins>
    </w:p>
    <w:p w:rsidR="00D30D74" w:rsidDel="00D71357" w:rsidRDefault="00D30D74" w:rsidP="00D30D74">
      <w:pPr>
        <w:pStyle w:val="Heading2"/>
        <w:rPr>
          <w:del w:id="472" w:author="Fabio R. de Miranda" w:date="2008-06-12T03:45:00Z"/>
        </w:rPr>
      </w:pPr>
      <w:bookmarkStart w:id="473" w:name="_Toc201055164"/>
      <w:bookmarkStart w:id="474" w:name="_Toc201055318"/>
      <w:bookmarkStart w:id="475" w:name="_Toc201203907"/>
      <w:bookmarkStart w:id="476" w:name="_Toc201204055"/>
      <w:bookmarkStart w:id="477" w:name="_Toc201204101"/>
      <w:bookmarkStart w:id="478" w:name="_Toc201224443"/>
      <w:bookmarkStart w:id="479" w:name="_Toc201224490"/>
      <w:bookmarkStart w:id="480" w:name="_Toc201261221"/>
      <w:del w:id="481" w:author="Fabio R. de Miranda" w:date="2008-06-12T03:45:00Z">
        <w:r w:rsidDel="00D71357">
          <w:delText>Resultados</w:delText>
        </w:r>
        <w:bookmarkEnd w:id="473"/>
        <w:bookmarkEnd w:id="474"/>
        <w:bookmarkEnd w:id="475"/>
        <w:bookmarkEnd w:id="476"/>
        <w:bookmarkEnd w:id="477"/>
        <w:bookmarkEnd w:id="478"/>
        <w:bookmarkEnd w:id="479"/>
        <w:bookmarkEnd w:id="480"/>
      </w:del>
    </w:p>
    <w:p w:rsidR="0027472C" w:rsidRDefault="0027472C" w:rsidP="0027472C">
      <w:pPr>
        <w:pStyle w:val="AFazer"/>
        <w:rPr>
          <w:ins w:id="482" w:author="Fabio R. de Miranda" w:date="2008-06-12T03:47:00Z"/>
        </w:rPr>
      </w:pPr>
      <w:del w:id="483" w:author="Fabio R. de Miranda" w:date="2008-06-12T03:45:00Z">
        <w:r w:rsidDel="00D71357">
          <w:delText>A fazer...</w:delText>
        </w:r>
      </w:del>
      <w:ins w:id="484" w:author="Fabio R. de Miranda" w:date="2008-06-12T03:45:00Z">
        <w:r w:rsidR="00D71357">
          <w:t>Descrever da melhor maneira possível como o jogo roda de todos os pontos de vista: desempenho, “jogabilidade”</w:t>
        </w:r>
      </w:ins>
      <w:ins w:id="485"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486" w:author="Fabio R. de Miranda" w:date="2008-06-12T03:47:00Z">
        <w:r w:rsidR="00D71357">
          <w:t>ão na mesa de verdade.</w:t>
        </w:r>
      </w:ins>
    </w:p>
    <w:p w:rsidR="00D71357" w:rsidRDefault="00D71357" w:rsidP="0027472C">
      <w:pPr>
        <w:pStyle w:val="AFazer"/>
        <w:rPr>
          <w:ins w:id="487" w:author="Fabio R. de Miranda" w:date="2008-06-12T03:45:00Z"/>
        </w:rPr>
      </w:pPr>
    </w:p>
    <w:p w:rsidR="00D71357" w:rsidRDefault="00D71357" w:rsidP="0027472C">
      <w:pPr>
        <w:pStyle w:val="AFazer"/>
      </w:pPr>
    </w:p>
    <w:p w:rsidR="00BF57E4" w:rsidRDefault="00BF57E4" w:rsidP="00BF57E4">
      <w:pPr>
        <w:pStyle w:val="Heading2"/>
      </w:pPr>
      <w:bookmarkStart w:id="488" w:name="_Toc201261285"/>
      <w:r>
        <w:t>Trabalhos Futuros</w:t>
      </w:r>
      <w:bookmarkEnd w:id="488"/>
    </w:p>
    <w:p w:rsidR="00BF57E4" w:rsidRPr="00BF57E4" w:rsidRDefault="00BF57E4" w:rsidP="00BF57E4">
      <w:pPr>
        <w:pStyle w:val="AFazer"/>
      </w:pPr>
      <w:r>
        <w:t>A fazer...</w:t>
      </w:r>
    </w:p>
    <w:p w:rsidR="00D30D74" w:rsidRDefault="00D30D74" w:rsidP="00D30D74">
      <w:pPr>
        <w:pStyle w:val="Heading2"/>
      </w:pPr>
      <w:bookmarkStart w:id="489" w:name="_Toc201261286"/>
      <w:r>
        <w:t>Conclusão</w:t>
      </w:r>
      <w:bookmarkEnd w:id="489"/>
    </w:p>
    <w:p w:rsidR="0027472C" w:rsidRPr="00ED0DB2" w:rsidRDefault="0027472C" w:rsidP="0027472C">
      <w:pPr>
        <w:pStyle w:val="AFazer"/>
      </w:pPr>
      <w:del w:id="490" w:author="Fabio R. de Miranda" w:date="2008-06-12T03:47:00Z">
        <w:r w:rsidDel="00D71357">
          <w:delText>A fazer...</w:delText>
        </w:r>
      </w:del>
      <w:ins w:id="491" w:author="Fabio R. de Miranda" w:date="2008-06-12T03:47:00Z">
        <w:r w:rsidR="00D71357">
          <w:t>Revisar os objetivos, listá-los e dizer quanto foram atendidos. Explicar por que alguns eventualmetne não foram atendidos.;</w:t>
        </w:r>
      </w:ins>
    </w:p>
    <w:p w:rsidR="00FA04B0" w:rsidRDefault="00C720D3" w:rsidP="00067FEB">
      <w:pPr>
        <w:pStyle w:val="Heading1"/>
      </w:pPr>
      <w:bookmarkStart w:id="492" w:name="_Toc201261287"/>
      <w:r>
        <w:lastRenderedPageBreak/>
        <w:t>REFERÊNCIAS BIBLIOGRÁFICAS</w:t>
      </w:r>
      <w:bookmarkEnd w:id="492"/>
    </w:p>
    <w:p w:rsidR="00A276D0" w:rsidRDefault="009A4ED6" w:rsidP="00A276D0">
      <w:pPr>
        <w:pStyle w:val="RefernciaBibliogrfica"/>
      </w:pPr>
      <w:commentRangeStart w:id="493"/>
      <w:r w:rsidRPr="009A4ED6">
        <w:rPr>
          <w:rPrChange w:id="494" w:author="Fabio R. de Miranda" w:date="2008-06-12T03:47:00Z">
            <w:rPr>
              <w:b/>
              <w:i/>
              <w:noProof w:val="0"/>
              <w:color w:val="C00000"/>
              <w:kern w:val="0"/>
              <w:sz w:val="16"/>
              <w:szCs w:val="16"/>
              <w:lang w:val="en-US"/>
            </w:rPr>
          </w:rPrChange>
        </w:rPr>
        <w:t xml:space="preserve">BIMBER, Oliver; RASKAR, Ramesh. </w:t>
      </w:r>
      <w:r w:rsidRPr="009A4ED6">
        <w:rPr>
          <w:b/>
          <w:bCs/>
          <w:rPrChange w:id="495" w:author="Fabio R. de Miranda" w:date="2008-06-12T03:47:00Z">
            <w:rPr>
              <w:b/>
              <w:bCs/>
              <w:i/>
              <w:noProof w:val="0"/>
              <w:color w:val="C00000"/>
              <w:kern w:val="0"/>
              <w:sz w:val="16"/>
              <w:szCs w:val="16"/>
              <w:lang w:val="en-US"/>
            </w:rPr>
          </w:rPrChange>
        </w:rPr>
        <w:t>Spatial Augmente Reality</w:t>
      </w:r>
      <w:r w:rsidRPr="009A4ED6">
        <w:rPr>
          <w:rPrChange w:id="496"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82"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493"/>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493"/>
      </w:r>
    </w:p>
    <w:p w:rsidR="00FA04B0" w:rsidRDefault="00897AFF" w:rsidP="00897AFF">
      <w:pPr>
        <w:pStyle w:val="Heading1"/>
      </w:pPr>
      <w:commentRangeStart w:id="497"/>
      <w:del w:id="498" w:author="Fabio R. de Miranda" w:date="2008-06-12T03:49:00Z">
        <w:r w:rsidDel="00A23028">
          <w:lastRenderedPageBreak/>
          <w:delText>Anexos</w:delText>
        </w:r>
      </w:del>
      <w:bookmarkStart w:id="499" w:name="_Toc201261288"/>
      <w:ins w:id="500" w:author="Fabio R. de Miranda" w:date="2008-06-12T03:49:00Z">
        <w:r w:rsidR="00A23028">
          <w:t>APÊNDICES</w:t>
        </w:r>
        <w:commentRangeEnd w:id="497"/>
        <w:r w:rsidR="00A23028">
          <w:rPr>
            <w:rStyle w:val="CommentReference"/>
            <w:rFonts w:ascii="Times New Roman" w:hAnsi="Times New Roman" w:cs="Times New Roman"/>
            <w:b w:val="0"/>
            <w:bCs w:val="0"/>
            <w:caps w:val="0"/>
            <w:kern w:val="0"/>
          </w:rPr>
          <w:commentReference w:id="497"/>
        </w:r>
      </w:ins>
      <w:bookmarkEnd w:id="499"/>
    </w:p>
    <w:p w:rsidR="00D30D74" w:rsidRDefault="00D30D74" w:rsidP="00D30D74">
      <w:pPr>
        <w:pStyle w:val="Heading2"/>
      </w:pPr>
      <w:bookmarkStart w:id="501" w:name="_Toc201261289"/>
      <w:r>
        <w:t>Fórmulas dos Atributos Calculados</w:t>
      </w:r>
      <w:bookmarkEnd w:id="501"/>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502" w:name="_Toc201261290"/>
      <w:r>
        <w:t>Tabela de Fatores</w:t>
      </w:r>
      <w:bookmarkEnd w:id="502"/>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503" w:name="_Toc201261291"/>
      <w:r>
        <w:t>Fórmulas das Ações</w:t>
      </w:r>
      <w:bookmarkEnd w:id="503"/>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4"/>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504" w:name="_Toc201261292"/>
      <w:r>
        <w:t>Ataque</w:t>
      </w:r>
      <w:bookmarkEnd w:id="504"/>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505" w:name="_Toc201261293"/>
      <w:r>
        <w:t>Itens</w:t>
      </w:r>
      <w:bookmarkEnd w:id="505"/>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506" w:name="_Toc201261294"/>
      <w:r>
        <w:t>Habilidades</w:t>
      </w:r>
      <w:bookmarkEnd w:id="506"/>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507" w:name="_Toc201261295"/>
      <w:r>
        <w:lastRenderedPageBreak/>
        <w:t>ANEXOS</w:t>
      </w:r>
      <w:bookmarkEnd w:id="507"/>
    </w:p>
    <w:p w:rsidR="0001638B" w:rsidRDefault="0001638B" w:rsidP="0001638B">
      <w:pPr>
        <w:pStyle w:val="Heading2"/>
      </w:pPr>
      <w:bookmarkStart w:id="508" w:name="_Toc201261296"/>
      <w:r>
        <w:t>Arquivo de Configuração Touchlib</w:t>
      </w:r>
      <w:bookmarkEnd w:id="508"/>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4T19:42:00Z" w:initials="WILL">
    <w:p w:rsidR="00517ED4" w:rsidRDefault="00517ED4" w:rsidP="00454CF9">
      <w:pPr>
        <w:pStyle w:val="CommentText"/>
      </w:pPr>
      <w:r>
        <w:rPr>
          <w:rStyle w:val="CommentReference"/>
        </w:rPr>
        <w:annotationRef/>
      </w:r>
    </w:p>
    <w:p w:rsidR="00517ED4" w:rsidRDefault="00517ED4"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517ED4" w:rsidRDefault="00517ED4"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4T19:42:00Z" w:initials="WILL">
    <w:p w:rsidR="00517ED4" w:rsidRPr="001619BA" w:rsidRDefault="00517ED4" w:rsidP="00944A96">
      <w:pPr>
        <w:pStyle w:val="CommentText"/>
      </w:pPr>
      <w:r>
        <w:rPr>
          <w:rStyle w:val="CommentReference"/>
        </w:rPr>
        <w:annotationRef/>
      </w:r>
      <w:r w:rsidRPr="001619BA">
        <w:t>REFERENCIA</w:t>
      </w:r>
    </w:p>
    <w:p w:rsidR="00517ED4" w:rsidRDefault="00517ED4" w:rsidP="00944A96">
      <w:pPr>
        <w:pStyle w:val="CommentText"/>
      </w:pPr>
      <w:hyperlink r:id="rId1" w:history="1">
        <w:r w:rsidRPr="001619BA">
          <w:rPr>
            <w:rStyle w:val="Hyperlink"/>
          </w:rPr>
          <w:t>http://www.billbuxton.com/multitouchOverview.html</w:t>
        </w:r>
      </w:hyperlink>
    </w:p>
  </w:comment>
  <w:comment w:id="12" w:author="Willians S. Schneider" w:date="2008-06-14T19:42:00Z" w:initials="WILL">
    <w:p w:rsidR="00517ED4" w:rsidRDefault="00517ED4">
      <w:pPr>
        <w:pStyle w:val="CommentText"/>
      </w:pPr>
      <w:r>
        <w:rPr>
          <w:rStyle w:val="CommentReference"/>
        </w:rPr>
        <w:annotationRef/>
      </w:r>
      <w:r>
        <w:t>Precisamos rodar o jogo novamente e tirar uma foto...</w:t>
      </w:r>
    </w:p>
  </w:comment>
  <w:comment w:id="17" w:author="Willians S. Schneider" w:date="2008-06-14T19:42:00Z" w:initials="WILL">
    <w:p w:rsidR="00517ED4" w:rsidRDefault="00517ED4" w:rsidP="00E23F62">
      <w:pPr>
        <w:pStyle w:val="CommentText"/>
      </w:pPr>
      <w:r>
        <w:rPr>
          <w:rStyle w:val="CommentReference"/>
        </w:rPr>
        <w:annotationRef/>
      </w:r>
      <w:r>
        <w:t>REFERENCIAS</w:t>
      </w:r>
    </w:p>
    <w:p w:rsidR="00517ED4" w:rsidRDefault="00517ED4" w:rsidP="00E23F62">
      <w:pPr>
        <w:pStyle w:val="CommentText"/>
      </w:pPr>
    </w:p>
    <w:p w:rsidR="00517ED4" w:rsidRDefault="00517ED4" w:rsidP="00E23F62">
      <w:pPr>
        <w:pStyle w:val="CommentText"/>
      </w:pPr>
      <w:hyperlink r:id="rId2" w:history="1">
        <w:r w:rsidRPr="00515121">
          <w:rPr>
            <w:rStyle w:val="Hyperlink"/>
          </w:rPr>
          <w:t>http://en.wikipedia.org/wiki/Microsoft_Surface</w:t>
        </w:r>
      </w:hyperlink>
    </w:p>
    <w:p w:rsidR="00517ED4" w:rsidRDefault="00517ED4" w:rsidP="00E23F62">
      <w:pPr>
        <w:pStyle w:val="CommentText"/>
      </w:pPr>
      <w:hyperlink r:id="rId3" w:history="1">
        <w:r w:rsidRPr="00515121">
          <w:rPr>
            <w:rStyle w:val="Hyperlink"/>
          </w:rPr>
          <w:t>http://www.microsoft.com/surface/index.html</w:t>
        </w:r>
      </w:hyperlink>
    </w:p>
    <w:p w:rsidR="00517ED4" w:rsidRDefault="00517ED4" w:rsidP="00E23F62">
      <w:pPr>
        <w:pStyle w:val="CommentText"/>
      </w:pPr>
      <w:hyperlink r:id="rId4" w:history="1">
        <w:r w:rsidRPr="00515121">
          <w:rPr>
            <w:rStyle w:val="Hyperlink"/>
          </w:rPr>
          <w:t>http://info.abril.com.br/aberto/infonews/052008/28052008-0.shl</w:t>
        </w:r>
      </w:hyperlink>
    </w:p>
    <w:p w:rsidR="00517ED4" w:rsidRDefault="00517ED4" w:rsidP="00E23F62">
      <w:pPr>
        <w:pStyle w:val="CommentText"/>
      </w:pPr>
      <w:hyperlink r:id="rId5" w:history="1">
        <w:r w:rsidRPr="00515121">
          <w:rPr>
            <w:rStyle w:val="Hyperlink"/>
          </w:rPr>
          <w:t>http://windowsvistablog.com/blogs/windowsvista/archive/2008/05/27/microsoft-demonstrates-multi-touch.aspx</w:t>
        </w:r>
      </w:hyperlink>
    </w:p>
    <w:p w:rsidR="00517ED4" w:rsidRDefault="00517ED4" w:rsidP="00E23F62">
      <w:pPr>
        <w:pStyle w:val="CommentText"/>
      </w:pPr>
      <w:hyperlink r:id="rId6" w:history="1">
        <w:r w:rsidRPr="002D0F17">
          <w:rPr>
            <w:rStyle w:val="Hyperlink"/>
          </w:rPr>
          <w:t>http://www.microsoft.com/presspass/press/2008/apr08/04-01SurfaceRetailPR.mspx</w:t>
        </w:r>
      </w:hyperlink>
    </w:p>
    <w:p w:rsidR="00517ED4" w:rsidRDefault="00517ED4" w:rsidP="00E23F62">
      <w:pPr>
        <w:pStyle w:val="CommentText"/>
      </w:pPr>
      <w:r w:rsidRPr="002E4FBC">
        <w:t>http://www.popularmechanics.com/technology/industry/4217348.html?page=1</w:t>
      </w:r>
    </w:p>
  </w:comment>
  <w:comment w:id="21" w:author="Willians S. Schneider" w:date="2008-06-14T19:42:00Z" w:initials="WILL">
    <w:p w:rsidR="00517ED4" w:rsidRPr="001619BA" w:rsidRDefault="00517ED4" w:rsidP="00E23F62">
      <w:pPr>
        <w:pStyle w:val="CommentText"/>
      </w:pPr>
      <w:r>
        <w:rPr>
          <w:rStyle w:val="CommentReference"/>
        </w:rPr>
        <w:annotationRef/>
      </w:r>
      <w:r w:rsidRPr="001619BA">
        <w:t>REFERENCIA</w:t>
      </w:r>
    </w:p>
    <w:p w:rsidR="00517ED4" w:rsidRPr="001619BA" w:rsidRDefault="00517ED4" w:rsidP="00E23F62">
      <w:pPr>
        <w:pStyle w:val="CommentText"/>
      </w:pPr>
      <w:hyperlink r:id="rId7" w:history="1">
        <w:r w:rsidRPr="001619BA">
          <w:rPr>
            <w:rStyle w:val="Hyperlink"/>
          </w:rPr>
          <w:t>http://www.wired.com/entertainment/music/news/2007/08/bjork_reacTable</w:t>
        </w:r>
      </w:hyperlink>
    </w:p>
    <w:p w:rsidR="00517ED4" w:rsidRDefault="00517ED4" w:rsidP="00E23F62">
      <w:pPr>
        <w:pStyle w:val="CommentText"/>
      </w:pPr>
      <w:hyperlink r:id="rId8" w:history="1">
        <w:r w:rsidRPr="002D0F17">
          <w:rPr>
            <w:rStyle w:val="Hyperlink"/>
          </w:rPr>
          <w:t>http://www.coolest-gadgets.com/20070509/bjork-showcases-reactable-on-her-new-world-tour/</w:t>
        </w:r>
      </w:hyperlink>
    </w:p>
    <w:p w:rsidR="00517ED4" w:rsidRDefault="00517ED4" w:rsidP="00E23F62">
      <w:pPr>
        <w:pStyle w:val="CommentText"/>
      </w:pPr>
      <w:hyperlink r:id="rId9" w:history="1">
        <w:r w:rsidRPr="002D0F17">
          <w:rPr>
            <w:rStyle w:val="Hyperlink"/>
          </w:rPr>
          <w:t>http://reactable.iua.upf.edu/</w:t>
        </w:r>
      </w:hyperlink>
    </w:p>
    <w:p w:rsidR="00517ED4" w:rsidRDefault="00517ED4" w:rsidP="00E23F62">
      <w:pPr>
        <w:pStyle w:val="CommentText"/>
      </w:pPr>
      <w:hyperlink r:id="rId10" w:history="1">
        <w:r w:rsidRPr="002D0F17">
          <w:rPr>
            <w:rStyle w:val="Hyperlink"/>
          </w:rPr>
          <w:t>http://en.wikipedia.org/wiki/ReacTable</w:t>
        </w:r>
      </w:hyperlink>
    </w:p>
    <w:p w:rsidR="00517ED4" w:rsidRDefault="00517ED4" w:rsidP="00E23F62">
      <w:pPr>
        <w:pStyle w:val="CommentText"/>
      </w:pPr>
      <w:r w:rsidRPr="00993C66">
        <w:t>http://www.filefestival.org/site_2007/pop_trabalho.asp?id_trabalho=1839&amp;cd_idioma=1&amp;acao=visualizar</w:t>
      </w:r>
    </w:p>
  </w:comment>
  <w:comment w:id="24" w:author="Willians S. Schneider" w:date="2008-06-14T19:42:00Z" w:initials="WILL">
    <w:p w:rsidR="00517ED4" w:rsidRDefault="00517ED4">
      <w:pPr>
        <w:pStyle w:val="CommentText"/>
      </w:pPr>
      <w:r>
        <w:rPr>
          <w:rStyle w:val="CommentReference"/>
        </w:rPr>
        <w:annotationRef/>
      </w:r>
    </w:p>
    <w:p w:rsidR="00517ED4" w:rsidRDefault="00517ED4">
      <w:pPr>
        <w:pStyle w:val="CommentText"/>
      </w:pPr>
      <w:r>
        <w:t>Se beasear nisso....</w:t>
      </w:r>
    </w:p>
    <w:p w:rsidR="00517ED4" w:rsidRDefault="00517ED4">
      <w:pPr>
        <w:pStyle w:val="CommentText"/>
      </w:pPr>
    </w:p>
    <w:p w:rsidR="00517ED4" w:rsidRDefault="00517ED4">
      <w:pPr>
        <w:pStyle w:val="CommentText"/>
      </w:pPr>
      <w:r w:rsidRPr="00570E02">
        <w:t>http://eletronicos.hsw.uol.com.br/ipod-touch1.htm</w:t>
      </w:r>
    </w:p>
  </w:comment>
  <w:comment w:id="25" w:author="Willians S. Schneider" w:date="2008-06-14T19:42:00Z" w:initials="WILL">
    <w:p w:rsidR="00517ED4" w:rsidRDefault="00517ED4">
      <w:pPr>
        <w:pStyle w:val="CommentText"/>
      </w:pPr>
      <w:r>
        <w:rPr>
          <w:rStyle w:val="CommentReference"/>
        </w:rPr>
        <w:annotationRef/>
      </w:r>
    </w:p>
    <w:p w:rsidR="00517ED4" w:rsidRDefault="00517ED4">
      <w:pPr>
        <w:pStyle w:val="CommentText"/>
      </w:pPr>
      <w:r>
        <w:t>ALGUEM ARRUMA ISSO!!!</w:t>
      </w:r>
    </w:p>
    <w:p w:rsidR="00517ED4" w:rsidRDefault="00517ED4">
      <w:pPr>
        <w:pStyle w:val="CommentText"/>
      </w:pPr>
    </w:p>
    <w:p w:rsidR="00517ED4" w:rsidRDefault="00517ED4">
      <w:pPr>
        <w:pStyle w:val="CommentText"/>
      </w:pPr>
      <w:r w:rsidRPr="005713D3">
        <w:t>Ok, mas como é a interação multitoque no iPhone? Que aplicações foram demonstradas? O que dá para fazer com o aparelho?</w:t>
      </w:r>
    </w:p>
  </w:comment>
  <w:comment w:id="30" w:author="Willians S. Schneider" w:date="2008-06-14T19:42:00Z" w:initials="WILL">
    <w:p w:rsidR="00517ED4" w:rsidRDefault="00517ED4" w:rsidP="005A7093">
      <w:pPr>
        <w:pStyle w:val="CommentText"/>
      </w:pPr>
      <w:r>
        <w:rPr>
          <w:rStyle w:val="CommentReference"/>
        </w:rPr>
        <w:annotationRef/>
      </w:r>
      <w:r>
        <w:t>REFERENCIAS</w:t>
      </w:r>
    </w:p>
    <w:p w:rsidR="00517ED4" w:rsidRDefault="00517ED4" w:rsidP="005A7093">
      <w:pPr>
        <w:pStyle w:val="CommentText"/>
      </w:pPr>
      <w:hyperlink r:id="rId11" w:history="1">
        <w:r w:rsidRPr="002D0F17">
          <w:rPr>
            <w:rStyle w:val="Hyperlink"/>
          </w:rPr>
          <w:t>http://www.wizards.com/default.asp?x=dnd/welcome</w:t>
        </w:r>
      </w:hyperlink>
    </w:p>
    <w:p w:rsidR="00517ED4" w:rsidRDefault="00517ED4" w:rsidP="005A7093">
      <w:pPr>
        <w:pStyle w:val="CommentText"/>
      </w:pPr>
      <w:hyperlink r:id="rId12" w:history="1">
        <w:r w:rsidRPr="002D0F17">
          <w:rPr>
            <w:rStyle w:val="Hyperlink"/>
          </w:rPr>
          <w:t>http://pt.wikipedia.org/wiki/Dungeons_&amp;_Dragons</w:t>
        </w:r>
      </w:hyperlink>
    </w:p>
    <w:p w:rsidR="00517ED4" w:rsidRDefault="00517ED4" w:rsidP="005A7093">
      <w:pPr>
        <w:pStyle w:val="CommentText"/>
      </w:pPr>
      <w:r w:rsidRPr="00FA3118">
        <w:t>http://en.wikipedia.org/wiki/Dungeons_&amp;_Dragons</w:t>
      </w:r>
    </w:p>
  </w:comment>
  <w:comment w:id="31" w:author="Willians S. Schneider" w:date="2008-06-14T19:42:00Z" w:initials="WILL">
    <w:p w:rsidR="00517ED4" w:rsidRDefault="00517ED4">
      <w:pPr>
        <w:pStyle w:val="CommentText"/>
      </w:pPr>
      <w:r>
        <w:rPr>
          <w:rStyle w:val="CommentReference"/>
        </w:rPr>
        <w:annotationRef/>
      </w:r>
    </w:p>
    <w:p w:rsidR="00517ED4" w:rsidRDefault="00517ED4">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4" w:author="Willians S. Schneider" w:date="2008-06-14T19:42:00Z" w:initials="WILL">
    <w:p w:rsidR="00517ED4" w:rsidRDefault="00517ED4" w:rsidP="005A7093">
      <w:pPr>
        <w:pStyle w:val="CommentText"/>
      </w:pPr>
      <w:r>
        <w:rPr>
          <w:rStyle w:val="CommentReference"/>
        </w:rPr>
        <w:annotationRef/>
      </w:r>
      <w:r>
        <w:t>REFERENCIAS</w:t>
      </w:r>
    </w:p>
    <w:p w:rsidR="00517ED4" w:rsidRDefault="00517ED4" w:rsidP="005A7093">
      <w:pPr>
        <w:pStyle w:val="CommentText"/>
      </w:pPr>
      <w:hyperlink r:id="rId13" w:history="1">
        <w:r w:rsidRPr="00515121">
          <w:rPr>
            <w:rStyle w:val="Hyperlink"/>
          </w:rPr>
          <w:t>http://www.newhorizons.org/strategies/literacy/kestrel.htm</w:t>
        </w:r>
      </w:hyperlink>
    </w:p>
    <w:p w:rsidR="00517ED4" w:rsidRDefault="00517ED4" w:rsidP="005A7093">
      <w:pPr>
        <w:pStyle w:val="CommentText"/>
      </w:pPr>
      <w:hyperlink r:id="rId14" w:history="1">
        <w:r w:rsidRPr="00515121">
          <w:rPr>
            <w:rStyle w:val="Hyperlink"/>
          </w:rPr>
          <w:t>http://en.wikipedia.org/wiki/Zork</w:t>
        </w:r>
      </w:hyperlink>
    </w:p>
    <w:p w:rsidR="00517ED4" w:rsidRDefault="00517ED4" w:rsidP="005A7093">
      <w:pPr>
        <w:pStyle w:val="CommentText"/>
      </w:pPr>
      <w:hyperlink r:id="rId15" w:history="1">
        <w:r w:rsidRPr="00515121">
          <w:rPr>
            <w:rStyle w:val="Hyperlink"/>
          </w:rPr>
          <w:t>http://en.wikipedia.org/wiki/Role-playing_game</w:t>
        </w:r>
      </w:hyperlink>
    </w:p>
    <w:p w:rsidR="00517ED4" w:rsidRDefault="00517ED4" w:rsidP="005A7093">
      <w:pPr>
        <w:pStyle w:val="CommentText"/>
      </w:pPr>
      <w:hyperlink r:id="rId16" w:history="1">
        <w:r w:rsidRPr="00515121">
          <w:rPr>
            <w:rStyle w:val="Hyperlink"/>
          </w:rPr>
          <w:t>http://en.wikipedia.org/wiki/Role-playing_game_(video_games)</w:t>
        </w:r>
      </w:hyperlink>
    </w:p>
    <w:p w:rsidR="00517ED4" w:rsidRDefault="00517ED4" w:rsidP="005A7093">
      <w:pPr>
        <w:pStyle w:val="CommentText"/>
      </w:pPr>
      <w:r w:rsidRPr="00334C58">
        <w:t>http://en.wikipedia.org/wiki/Massively_multiplayer_online_role-playing_game</w:t>
      </w:r>
    </w:p>
  </w:comment>
  <w:comment w:id="47" w:author="Willians S. Schneider" w:date="2008-06-14T19:42:00Z" w:initials="WILL">
    <w:p w:rsidR="00517ED4" w:rsidRDefault="00517ED4">
      <w:pPr>
        <w:pStyle w:val="CommentText"/>
      </w:pPr>
      <w:r>
        <w:rPr>
          <w:rStyle w:val="CommentReference"/>
        </w:rPr>
        <w:annotationRef/>
      </w:r>
      <w:r>
        <w:t>REFERENCES</w:t>
      </w:r>
    </w:p>
    <w:p w:rsidR="00517ED4" w:rsidRDefault="00517ED4">
      <w:pPr>
        <w:pStyle w:val="CommentText"/>
      </w:pPr>
      <w:hyperlink r:id="rId17" w:history="1">
        <w:r w:rsidRPr="00B6099E">
          <w:rPr>
            <w:rStyle w:val="Hyperlink"/>
          </w:rPr>
          <w:t>http://www.multigesture.net/</w:t>
        </w:r>
      </w:hyperlink>
    </w:p>
    <w:p w:rsidR="00517ED4" w:rsidRDefault="00517ED4">
      <w:pPr>
        <w:pStyle w:val="CommentText"/>
      </w:pPr>
      <w:hyperlink r:id="rId18" w:history="1">
        <w:r w:rsidRPr="00B6099E">
          <w:rPr>
            <w:rStyle w:val="Hyperlink"/>
          </w:rPr>
          <w:t>http://www.whitenoiseaudio.com/</w:t>
        </w:r>
      </w:hyperlink>
    </w:p>
    <w:p w:rsidR="00517ED4" w:rsidRDefault="00517ED4">
      <w:pPr>
        <w:pStyle w:val="CommentText"/>
      </w:pPr>
      <w:r w:rsidRPr="005D60AA">
        <w:t>http://nuigroup.com/</w:t>
      </w:r>
    </w:p>
  </w:comment>
  <w:comment w:id="54" w:author="Willians S. Schneider" w:date="2008-06-14T19:42:00Z" w:initials="WILL">
    <w:p w:rsidR="00517ED4" w:rsidRDefault="00517ED4">
      <w:pPr>
        <w:pStyle w:val="CommentText"/>
      </w:pPr>
      <w:r>
        <w:rPr>
          <w:rStyle w:val="CommentReference"/>
        </w:rPr>
        <w:annotationRef/>
      </w:r>
      <w:r>
        <w:t>REFERENCIAS</w:t>
      </w:r>
    </w:p>
    <w:p w:rsidR="00517ED4" w:rsidRDefault="00517ED4">
      <w:pPr>
        <w:pStyle w:val="CommentText"/>
      </w:pPr>
      <w:r w:rsidRPr="002D1A2E">
        <w:t>http://www.cs.nyu.edu/~jhan/</w:t>
      </w:r>
    </w:p>
  </w:comment>
  <w:comment w:id="60" w:author="Willians S. Schneider" w:date="2008-06-14T19:42:00Z" w:initials="WILL">
    <w:p w:rsidR="00517ED4" w:rsidRDefault="00517ED4">
      <w:pPr>
        <w:pStyle w:val="CommentText"/>
      </w:pPr>
      <w:r>
        <w:rPr>
          <w:rStyle w:val="CommentReference"/>
        </w:rPr>
        <w:annotationRef/>
      </w:r>
      <w:r>
        <w:t>REFERENCIAS</w:t>
      </w:r>
    </w:p>
    <w:p w:rsidR="00517ED4" w:rsidRDefault="00517ED4">
      <w:pPr>
        <w:pStyle w:val="CommentText"/>
      </w:pPr>
      <w:hyperlink r:id="rId19" w:history="1">
        <w:r w:rsidRPr="00B6099E">
          <w:rPr>
            <w:rStyle w:val="Hyperlink"/>
          </w:rPr>
          <w:t>http://opensoundcontrol.org/</w:t>
        </w:r>
      </w:hyperlink>
    </w:p>
    <w:p w:rsidR="00517ED4" w:rsidRDefault="00517ED4">
      <w:pPr>
        <w:pStyle w:val="CommentText"/>
      </w:pPr>
      <w:hyperlink r:id="rId20" w:history="1">
        <w:r w:rsidRPr="00B6099E">
          <w:rPr>
            <w:rStyle w:val="Hyperlink"/>
          </w:rPr>
          <w:t>http://en.wikipedia.org/wiki/OpenSound_Control</w:t>
        </w:r>
      </w:hyperlink>
    </w:p>
    <w:p w:rsidR="00517ED4" w:rsidRDefault="00517ED4">
      <w:pPr>
        <w:pStyle w:val="CommentText"/>
      </w:pPr>
      <w:r w:rsidRPr="002D1A2E">
        <w:t>http://www.audiomulch.com/~rossb/code/oscpack/</w:t>
      </w:r>
    </w:p>
  </w:comment>
  <w:comment w:id="62" w:author="Willians S. Schneider" w:date="2008-06-14T19:42:00Z" w:initials="WILL">
    <w:p w:rsidR="00517ED4" w:rsidRDefault="00517ED4">
      <w:pPr>
        <w:pStyle w:val="CommentText"/>
      </w:pPr>
      <w:r>
        <w:rPr>
          <w:rStyle w:val="CommentReference"/>
        </w:rPr>
        <w:annotationRef/>
      </w:r>
      <w:r>
        <w:t>REFERENCIAS</w:t>
      </w:r>
    </w:p>
    <w:p w:rsidR="00517ED4" w:rsidRDefault="00517ED4">
      <w:pPr>
        <w:pStyle w:val="CommentText"/>
      </w:pPr>
      <w:r w:rsidRPr="002D1A2E">
        <w:t>http://tuio.lfsaw.de/</w:t>
      </w:r>
    </w:p>
    <w:p w:rsidR="00517ED4" w:rsidRDefault="00517ED4">
      <w:pPr>
        <w:pStyle w:val="CommentText"/>
      </w:pPr>
      <w:r w:rsidRPr="002D1A2E">
        <w:t>http://modin.yuri.at/publications/tuio_gw2005.pdf</w:t>
      </w:r>
    </w:p>
  </w:comment>
  <w:comment w:id="64" w:author="Willians S. Schneider" w:date="2008-06-14T19:42:00Z" w:initials="WILL">
    <w:p w:rsidR="00517ED4" w:rsidRDefault="00517ED4">
      <w:pPr>
        <w:pStyle w:val="CommentText"/>
      </w:pPr>
      <w:r>
        <w:rPr>
          <w:rStyle w:val="CommentReference"/>
        </w:rPr>
        <w:annotationRef/>
      </w:r>
      <w:r>
        <w:t>REFERENCIAS</w:t>
      </w:r>
    </w:p>
    <w:p w:rsidR="00517ED4" w:rsidRDefault="00517ED4">
      <w:pPr>
        <w:pStyle w:val="CommentText"/>
      </w:pPr>
      <w:hyperlink r:id="rId21" w:history="1">
        <w:r w:rsidRPr="00B6099E">
          <w:rPr>
            <w:rStyle w:val="Hyperlink"/>
          </w:rPr>
          <w:t>http://reactable.iua.upf.edu/pdfs/reactivision_tei2007.pdf</w:t>
        </w:r>
      </w:hyperlink>
    </w:p>
    <w:p w:rsidR="00517ED4" w:rsidRDefault="00517ED4">
      <w:pPr>
        <w:pStyle w:val="CommentText"/>
      </w:pPr>
      <w:r w:rsidRPr="006734D9">
        <w:t>http://reactable.iua.upf.edu/?software</w:t>
      </w:r>
    </w:p>
  </w:comment>
  <w:comment w:id="67" w:author="Willians S. Schneider" w:date="2008-06-14T19:42:00Z" w:initials="WILL">
    <w:p w:rsidR="00517ED4" w:rsidRDefault="00517ED4">
      <w:pPr>
        <w:pStyle w:val="CommentText"/>
      </w:pPr>
      <w:r>
        <w:rPr>
          <w:rStyle w:val="CommentReference"/>
        </w:rPr>
        <w:annotationRef/>
      </w:r>
      <w:r>
        <w:t>REFERENCIAS</w:t>
      </w:r>
    </w:p>
    <w:p w:rsidR="00517ED4" w:rsidRDefault="00517ED4">
      <w:pPr>
        <w:pStyle w:val="CommentText"/>
      </w:pPr>
      <w:r w:rsidRPr="003B4EBB">
        <w:t>http://nuigroup.com/touchlib/</w:t>
      </w:r>
    </w:p>
  </w:comment>
  <w:comment w:id="71" w:author="Fabio Miranda" w:date="2008-06-14T19:42:00Z" w:initials="FM">
    <w:p w:rsidR="00517ED4" w:rsidRDefault="00517ED4">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74" w:author="Willians S. Schneider" w:date="2008-06-14T19:42:00Z" w:initials="WILL">
    <w:p w:rsidR="00517ED4" w:rsidRDefault="00517ED4">
      <w:pPr>
        <w:pStyle w:val="CommentText"/>
      </w:pPr>
      <w:r>
        <w:rPr>
          <w:rStyle w:val="CommentReference"/>
        </w:rPr>
        <w:annotationRef/>
      </w:r>
      <w:r>
        <w:t>REFERENCIAS</w:t>
      </w:r>
    </w:p>
    <w:p w:rsidR="00517ED4" w:rsidRDefault="00517ED4">
      <w:pPr>
        <w:pStyle w:val="CommentText"/>
      </w:pPr>
    </w:p>
  </w:comment>
  <w:comment w:id="72" w:author="Fabio Miranda" w:date="2008-06-14T19:42:00Z" w:initials="FM">
    <w:p w:rsidR="00517ED4" w:rsidRDefault="00517ED4">
      <w:pPr>
        <w:pStyle w:val="CommentText"/>
      </w:pPr>
      <w:r>
        <w:rPr>
          <w:rStyle w:val="CommentReference"/>
        </w:rPr>
        <w:annotationRef/>
      </w:r>
    </w:p>
  </w:comment>
  <w:comment w:id="73" w:author="Fabio Miranda" w:date="2008-06-14T19:42:00Z" w:initials="FM">
    <w:p w:rsidR="00517ED4" w:rsidRDefault="00517ED4">
      <w:pPr>
        <w:pStyle w:val="CommentText"/>
      </w:pPr>
      <w:r>
        <w:rPr>
          <w:rStyle w:val="CommentReference"/>
        </w:rPr>
        <w:annotationRef/>
      </w:r>
    </w:p>
  </w:comment>
  <w:comment w:id="85" w:author="Fabio Miranda" w:date="2008-06-14T19:42:00Z" w:initials="FM">
    <w:p w:rsidR="00517ED4" w:rsidRDefault="00517ED4" w:rsidP="005908F4">
      <w:pPr>
        <w:pStyle w:val="CommentText"/>
      </w:pPr>
      <w:r>
        <w:rPr>
          <w:rStyle w:val="CommentReference"/>
        </w:rPr>
        <w:annotationRef/>
      </w:r>
      <w:r>
        <w:t>Tudo isto é muito específico para ficar na introdução. Deve ir para o capítulo que descrever o projeto</w:t>
      </w:r>
    </w:p>
  </w:comment>
  <w:comment w:id="105" w:author="Fabio Miranda" w:date="2008-06-14T19:42:00Z" w:initials="FM">
    <w:p w:rsidR="00517ED4" w:rsidRDefault="00517ED4">
      <w:pPr>
        <w:pStyle w:val="CommentText"/>
      </w:pPr>
      <w:r>
        <w:rPr>
          <w:rStyle w:val="CommentReference"/>
        </w:rPr>
        <w:annotationRef/>
      </w:r>
      <w:r>
        <w:t>Esta descrição não está muito precisa: os ramos do circuito estavam todos em paralelo? Qual  a queda de tensão em cima do LED? O resistor estava em série com o LED em cada um destes ramos???</w:t>
      </w:r>
    </w:p>
  </w:comment>
  <w:comment w:id="113" w:author="Fabio Miranda" w:date="2008-06-14T19:42:00Z" w:initials="FM">
    <w:p w:rsidR="00517ED4" w:rsidRDefault="00517ED4">
      <w:pPr>
        <w:pStyle w:val="CommentText"/>
      </w:pPr>
      <w:r>
        <w:rPr>
          <w:rStyle w:val="CommentReference"/>
        </w:rPr>
        <w:annotationRef/>
      </w:r>
      <w:r>
        <w:t>Que necessidades?? Alto brilho?? Conseguir detectar toque no centro da mesa???</w:t>
      </w:r>
    </w:p>
  </w:comment>
  <w:comment w:id="114" w:author="Fabio Miranda" w:date="2008-06-14T19:42:00Z" w:initials="FM">
    <w:p w:rsidR="00517ED4" w:rsidRDefault="00517ED4">
      <w:pPr>
        <w:pStyle w:val="CommentText"/>
      </w:pPr>
      <w:r>
        <w:rPr>
          <w:rStyle w:val="CommentReference"/>
        </w:rPr>
        <w:annotationRef/>
      </w:r>
      <w:r>
        <w:t xml:space="preserve">Vocês iam trocar por novos componentes com mesmas especificações ou por componentes com características diferentes?  Ou iam trocar só a fonte? De onde vem a hipótese de que trocando os componetnes a corrente ia aumentar? </w:t>
      </w:r>
    </w:p>
  </w:comment>
  <w:comment w:id="117" w:author="Fabio Miranda" w:date="2008-06-14T19:42:00Z" w:initials="FM">
    <w:p w:rsidR="00517ED4" w:rsidRDefault="00517ED4">
      <w:pPr>
        <w:pStyle w:val="CommentText"/>
      </w:pPr>
      <w:r>
        <w:rPr>
          <w:rStyle w:val="CommentReference"/>
        </w:rPr>
        <w:annotationRef/>
      </w:r>
      <w:r>
        <w:t>Acho que, por motivos de ser justo, seria interessante mencionar que foi providenciada uma capa de tecido que ajudou a proteger a mesa.</w:t>
      </w:r>
    </w:p>
  </w:comment>
  <w:comment w:id="128" w:author="Fabio Miranda" w:date="2008-06-14T19:42:00Z" w:initials="FM">
    <w:p w:rsidR="00517ED4" w:rsidRDefault="00517ED4">
      <w:pPr>
        <w:pStyle w:val="CommentText"/>
      </w:pPr>
      <w:r>
        <w:rPr>
          <w:rStyle w:val="CommentReference"/>
        </w:rPr>
        <w:annotationRef/>
      </w:r>
      <w:r>
        <w:t>Não entendi: de acordo com seu esquema, todos os ramos possuem dois resistores de 56 ohm, então qual é a diferença do último?</w:t>
      </w:r>
    </w:p>
  </w:comment>
  <w:comment w:id="133" w:author="Fabio Miranda" w:date="2008-06-14T19:42:00Z" w:initials="FM">
    <w:p w:rsidR="00517ED4" w:rsidRDefault="00517ED4">
      <w:pPr>
        <w:pStyle w:val="CommentText"/>
      </w:pPr>
      <w:r>
        <w:rPr>
          <w:rStyle w:val="CommentReference"/>
        </w:rPr>
        <w:annotationRef/>
      </w:r>
      <w:r>
        <w:t>Vocês não conseguem uma versão vetorial deste circuito? Talvez gerando um PDF a partir do EWB..</w:t>
      </w:r>
    </w:p>
  </w:comment>
  <w:comment w:id="136" w:author="Fabio Miranda" w:date="2008-06-14T19:42:00Z" w:initials="FM">
    <w:p w:rsidR="00517ED4" w:rsidRDefault="00517ED4">
      <w:pPr>
        <w:pStyle w:val="CommentText"/>
      </w:pPr>
      <w:r>
        <w:rPr>
          <w:rStyle w:val="CommentReference"/>
        </w:rPr>
        <w:annotationRef/>
      </w:r>
      <w:r>
        <w:t>Atenção: uma malha é um loop completo em engenharia elétrica. Só tenham certeza de que é isto mesmo o que querem dizer</w:t>
      </w:r>
    </w:p>
  </w:comment>
  <w:comment w:id="139" w:author="Fabio Miranda" w:date="2008-06-14T19:42:00Z" w:initials="FM">
    <w:p w:rsidR="00517ED4" w:rsidRDefault="00517ED4">
      <w:pPr>
        <w:pStyle w:val="CommentText"/>
      </w:pPr>
      <w:r>
        <w:rPr>
          <w:rStyle w:val="CommentReference"/>
        </w:rPr>
        <w:annotationRef/>
      </w:r>
      <w:r>
        <w:t>Está fora de foco. Podemos fazer outra depois</w:t>
      </w:r>
    </w:p>
  </w:comment>
  <w:comment w:id="151" w:author="Fabio Miranda" w:date="2008-06-14T19:42:00Z" w:initials="FM">
    <w:p w:rsidR="00517ED4" w:rsidRDefault="00517ED4">
      <w:pPr>
        <w:pStyle w:val="CommentText"/>
      </w:pPr>
      <w:r>
        <w:rPr>
          <w:rStyle w:val="CommentReference"/>
        </w:rPr>
        <w:annotationRef/>
      </w:r>
      <w:r>
        <w:t>Não sobrou realmente nenhuma foto deste procedimento????</w:t>
      </w:r>
    </w:p>
  </w:comment>
  <w:comment w:id="153" w:author="Fabio Miranda" w:date="2008-06-14T19:42:00Z" w:initials="FM">
    <w:p w:rsidR="00517ED4" w:rsidRDefault="00517ED4">
      <w:pPr>
        <w:pStyle w:val="CommentText"/>
      </w:pPr>
      <w:r>
        <w:rPr>
          <w:rStyle w:val="CommentReference"/>
        </w:rPr>
        <w:annotationRef/>
      </w:r>
      <w:r>
        <w:t>Cadê exemplos de fotos com e sem este filtro? Também e importante mencionar o material que foi usado para a confecção deste filtro</w:t>
      </w:r>
    </w:p>
  </w:comment>
  <w:comment w:id="156" w:author="Fabio Miranda" w:date="2008-06-14T19:42:00Z" w:initials="FM">
    <w:p w:rsidR="00517ED4" w:rsidRDefault="00517ED4">
      <w:pPr>
        <w:pStyle w:val="CommentText"/>
      </w:pPr>
      <w:r>
        <w:rPr>
          <w:rStyle w:val="CommentReference"/>
        </w:rPr>
        <w:annotationRef/>
      </w:r>
      <w:r>
        <w:t>Webcam deve ficar sempre em itálico, a menos que já conste em algum dicionário reconhecido de português</w:t>
      </w:r>
    </w:p>
  </w:comment>
  <w:comment w:id="155" w:author="Fabio Miranda" w:date="2008-06-14T19:42:00Z" w:initials="FM">
    <w:p w:rsidR="00517ED4" w:rsidRDefault="00517ED4">
      <w:pPr>
        <w:pStyle w:val="CommentText"/>
      </w:pPr>
      <w:r>
        <w:rPr>
          <w:rStyle w:val="CommentReference"/>
        </w:rPr>
        <w:annotationRef/>
      </w:r>
      <w:r>
        <w:t>Faltou uma foto da montagem</w:t>
      </w:r>
    </w:p>
  </w:comment>
  <w:comment w:id="158" w:author="Fabio Miranda" w:date="2008-06-14T19:42:00Z" w:initials="FM">
    <w:p w:rsidR="00517ED4" w:rsidRDefault="00517ED4">
      <w:pPr>
        <w:pStyle w:val="CommentText"/>
      </w:pPr>
      <w:r>
        <w:rPr>
          <w:rStyle w:val="CommentReference"/>
        </w:rPr>
        <w:annotationRef/>
      </w:r>
      <w:r>
        <w:t>Tirem uma foto em que aparece melhor o corpo da câmera e não tanto o “rabo”. Indiquem na foto a colocação do filtro para bloquera luz visível</w:t>
      </w:r>
    </w:p>
  </w:comment>
  <w:comment w:id="161" w:author="Fabio R. de Miranda" w:date="2008-06-14T19:42:00Z" w:initials="FRdM">
    <w:p w:rsidR="00517ED4" w:rsidRDefault="00517ED4">
      <w:pPr>
        <w:pStyle w:val="CommentText"/>
      </w:pPr>
      <w:r>
        <w:rPr>
          <w:rStyle w:val="CommentReference"/>
        </w:rPr>
        <w:annotationRef/>
      </w:r>
      <w:r>
        <w:t>Pessoal – O Senac nem tem projetor com esta resolução. Acho que o que usaram é 800 x 600</w:t>
      </w:r>
    </w:p>
  </w:comment>
  <w:comment w:id="162" w:author="Fabio Miranda" w:date="2008-06-14T19:42:00Z" w:initials="FM">
    <w:p w:rsidR="00517ED4" w:rsidRDefault="00517ED4">
      <w:pPr>
        <w:pStyle w:val="CommentText"/>
      </w:pPr>
      <w:r>
        <w:rPr>
          <w:rStyle w:val="CommentReference"/>
        </w:rPr>
        <w:annotationRef/>
      </w:r>
      <w:r>
        <w:t>Este espelho não tinha sido eliminado? Editar para corresponder ao que de fato ocorreu</w:t>
      </w:r>
    </w:p>
  </w:comment>
  <w:comment w:id="163" w:author="Fabio Miranda" w:date="2008-06-14T19:42:00Z" w:initials="FM">
    <w:p w:rsidR="00517ED4" w:rsidRDefault="00517ED4">
      <w:pPr>
        <w:pStyle w:val="CommentText"/>
      </w:pPr>
      <w:r>
        <w:rPr>
          <w:rStyle w:val="CommentReference"/>
        </w:rPr>
        <w:annotationRef/>
      </w:r>
      <w:r>
        <w:t>Qual é o material das sacolas plásticas? É fácil porque em algumas vem escrito</w:t>
      </w:r>
    </w:p>
  </w:comment>
  <w:comment w:id="168" w:author="Fabio Miranda" w:date="2008-06-14T19:42:00Z" w:initials="FM">
    <w:p w:rsidR="00517ED4" w:rsidRDefault="00517ED4">
      <w:pPr>
        <w:pStyle w:val="CommentText"/>
      </w:pPr>
      <w:r>
        <w:rPr>
          <w:rStyle w:val="CommentReference"/>
        </w:rPr>
        <w:annotationRef/>
      </w:r>
    </w:p>
  </w:comment>
  <w:comment w:id="169" w:author="Fabio Miranda" w:date="2008-06-14T19:42:00Z" w:initials="FM">
    <w:p w:rsidR="00517ED4" w:rsidRDefault="00517ED4">
      <w:pPr>
        <w:pStyle w:val="CommentText"/>
      </w:pPr>
      <w:r>
        <w:rPr>
          <w:rStyle w:val="CommentReference"/>
        </w:rPr>
        <w:annotationRef/>
      </w:r>
      <w:r>
        <w:t>O contraste entre o acrílico e os dedos não mudou. O que mudou foi o constrate entre as regiões da imagem que correspondem a toques e regiões em que só há o anteparo de projeção</w:t>
      </w:r>
    </w:p>
  </w:comment>
  <w:comment w:id="191" w:author="Fabio R. de Miranda" w:date="2008-06-14T19:42:00Z" w:initials="FRdM">
    <w:p w:rsidR="00517ED4" w:rsidRDefault="00517ED4">
      <w:pPr>
        <w:pStyle w:val="CommentText"/>
      </w:pPr>
      <w:r>
        <w:rPr>
          <w:rStyle w:val="CommentReference"/>
        </w:rPr>
        <w:annotationRef/>
      </w:r>
      <w:r>
        <w:t>Incluir uma figura com alguns exemplos de fiduciais da Reactable / Tuio</w:t>
      </w:r>
    </w:p>
  </w:comment>
  <w:comment w:id="199" w:author="Fabio R. de Miranda" w:date="2008-06-14T19:42:00Z" w:initials="FRdM">
    <w:p w:rsidR="00517ED4" w:rsidRDefault="00517ED4">
      <w:pPr>
        <w:pStyle w:val="CommentText"/>
      </w:pPr>
      <w:r>
        <w:rPr>
          <w:rStyle w:val="CommentReference"/>
        </w:rPr>
        <w:annotationRef/>
      </w:r>
      <w:r>
        <w:t>Excluí as menções a canhão porque com um LED só precisa forçar um pouco a barra para considerar um canhão</w:t>
      </w:r>
    </w:p>
  </w:comment>
  <w:comment w:id="236" w:author="Fabio R. de Miranda" w:date="2008-06-14T19:42:00Z" w:initials="FRdM">
    <w:p w:rsidR="00517ED4" w:rsidRDefault="00517ED4">
      <w:pPr>
        <w:pStyle w:val="CommentText"/>
      </w:pPr>
      <w:r>
        <w:rPr>
          <w:rStyle w:val="CommentReference"/>
        </w:rPr>
        <w:annotationRef/>
      </w:r>
      <w:r>
        <w:t>Um LED sozinho não faz canhão</w:t>
      </w:r>
    </w:p>
  </w:comment>
  <w:comment w:id="246" w:author="Fabio R. de Miranda" w:date="2008-06-14T19:42:00Z" w:initials="FRdM">
    <w:p w:rsidR="00517ED4" w:rsidRDefault="00517ED4">
      <w:pPr>
        <w:pStyle w:val="CommentText"/>
      </w:pPr>
      <w:r>
        <w:rPr>
          <w:rStyle w:val="CommentReference"/>
        </w:rPr>
        <w:annotationRef/>
      </w:r>
      <w:r>
        <w:t>Que dois materiais???</w:t>
      </w:r>
    </w:p>
  </w:comment>
  <w:comment w:id="247" w:author="Fabio R. de Miranda" w:date="2008-06-14T19:42:00Z" w:initials="FRdM">
    <w:p w:rsidR="00517ED4" w:rsidRDefault="00517ED4">
      <w:pPr>
        <w:pStyle w:val="CommentText"/>
      </w:pPr>
      <w:r>
        <w:rPr>
          <w:rStyle w:val="CommentReference"/>
        </w:rPr>
        <w:annotationRef/>
      </w:r>
      <w:r>
        <w:t>Esta informação foi com a câmera meia-boca de ângulo de abertura 320 x 240 e ângulo de visão de 45 graus. Se forem mencionar este dado, digam especificamente com qual câmera foi feita e justifiquem porque o teste não foi refeito com a VX 6000</w:t>
      </w:r>
    </w:p>
  </w:comment>
  <w:comment w:id="249" w:author="Fabio R. de Miranda" w:date="2008-06-14T19:42:00Z" w:initials="FRdM">
    <w:p w:rsidR="00517ED4" w:rsidRDefault="00517ED4">
      <w:pPr>
        <w:pStyle w:val="CommentText"/>
      </w:pPr>
      <w:r>
        <w:rPr>
          <w:rStyle w:val="CommentReference"/>
        </w:rPr>
        <w:annotationRef/>
      </w:r>
      <w:r>
        <w:t>Forneçam DADOS!!!! De que tamanho ficou a área aproveitável da mesa??? Idealmente, apresentem uma imagem que a webcam enxergou da mesa para dar uma idéia. Isto foi na época em que havia um quadradinho de mais ou menos 50 x 50 feito com fita crepe. Existem imagens desta época ainda???</w:t>
      </w:r>
    </w:p>
  </w:comment>
  <w:comment w:id="278" w:author="Fabio R. de Miranda" w:date="2008-06-14T19:42:00Z" w:initials="FRdM">
    <w:p w:rsidR="00517ED4" w:rsidRDefault="00517ED4">
      <w:pPr>
        <w:pStyle w:val="CommentText"/>
      </w:pPr>
      <w:r>
        <w:rPr>
          <w:rStyle w:val="CommentReference"/>
        </w:rPr>
        <w:annotationRef/>
      </w:r>
      <w:r>
        <w:t>Para reforçar esta informação é importante enfatizar que há implementações do protocolo OSC em diversas plataformas.</w:t>
      </w:r>
    </w:p>
  </w:comment>
  <w:comment w:id="279" w:author="Fabio R. de Miranda" w:date="2008-06-14T19:42:00Z" w:initials="FRdM">
    <w:p w:rsidR="00517ED4" w:rsidRDefault="00517ED4">
      <w:pPr>
        <w:pStyle w:val="CommentText"/>
      </w:pPr>
      <w:r>
        <w:rPr>
          <w:rStyle w:val="CommentReference"/>
        </w:rPr>
        <w:annotationRef/>
      </w:r>
      <w:r>
        <w:t>Recursos de que tipo? Controle de versão? Debugger? Loaders de conteúdo?? Sejam específicos</w:t>
      </w:r>
    </w:p>
  </w:comment>
  <w:comment w:id="280" w:author="Fabio R. de Miranda" w:date="2008-06-14T19:42:00Z" w:initials="FRdM">
    <w:p w:rsidR="00517ED4" w:rsidRDefault="00517ED4">
      <w:pPr>
        <w:pStyle w:val="CommentText"/>
      </w:pPr>
      <w:r>
        <w:rPr>
          <w:rStyle w:val="CommentReference"/>
        </w:rPr>
        <w:annotationRef/>
      </w:r>
      <w:r>
        <w:t>Acho que o ganho de produtividade se deve ao Visual Studio e não ao C#.</w:t>
      </w:r>
    </w:p>
  </w:comment>
  <w:comment w:id="283" w:author="Fabio R. de Miranda" w:date="2008-06-14T19:42:00Z" w:initials="FRdM">
    <w:p w:rsidR="00517ED4" w:rsidRDefault="00517ED4">
      <w:pPr>
        <w:pStyle w:val="CommentText"/>
      </w:pPr>
      <w:r>
        <w:rPr>
          <w:rStyle w:val="CommentReference"/>
        </w:rPr>
        <w:annotationRef/>
      </w:r>
      <w:r>
        <w:t>Estes trechos que estão em amarelo deve ir para o início do capítulo, para ajudar a dar uma visão geral do jogo</w:t>
      </w:r>
    </w:p>
  </w:comment>
  <w:comment w:id="298" w:author="Fabio R. de Miranda" w:date="2008-06-14T19:42:00Z" w:initials="FRdM">
    <w:p w:rsidR="00517ED4" w:rsidRDefault="00517ED4">
      <w:pPr>
        <w:pStyle w:val="CommentText"/>
      </w:pPr>
      <w:r>
        <w:rPr>
          <w:rStyle w:val="CommentReference"/>
        </w:rPr>
        <w:annotationRef/>
      </w:r>
      <w:r>
        <w:t>Como a mesa não tem computação, vocês querem dizer comunicação entre a máquina que roda o jogo e a máquina que controla a mesa?</w:t>
      </w:r>
    </w:p>
  </w:comment>
  <w:comment w:id="304" w:author="Fabio R. de Miranda" w:date="2008-06-14T19:42:00Z" w:initials="FRdM">
    <w:p w:rsidR="00517ED4" w:rsidRDefault="00517ED4">
      <w:pPr>
        <w:pStyle w:val="CommentText"/>
      </w:pPr>
      <w:r>
        <w:rPr>
          <w:rStyle w:val="CommentReference"/>
        </w:rPr>
        <w:annotationRef/>
      </w:r>
      <w:r>
        <w:t>Ok, mas só falta deixar mais claro no diagrama em que ponta está o usuário??</w:t>
      </w:r>
    </w:p>
  </w:comment>
  <w:comment w:id="308" w:author="Fabio R. de Miranda" w:date="2008-06-14T19:42:00Z" w:initials="FRdM">
    <w:p w:rsidR="00517ED4" w:rsidRDefault="00517ED4">
      <w:pPr>
        <w:pStyle w:val="CommentText"/>
      </w:pPr>
      <w:r>
        <w:rPr>
          <w:rStyle w:val="CommentReference"/>
        </w:rPr>
        <w:annotationRef/>
      </w:r>
    </w:p>
  </w:comment>
  <w:comment w:id="309" w:author="Fabio R. de Miranda" w:date="2008-06-14T19:42:00Z" w:initials="FRdM">
    <w:p w:rsidR="00517ED4" w:rsidRDefault="00517ED4">
      <w:pPr>
        <w:pStyle w:val="CommentText"/>
      </w:pPr>
      <w:r>
        <w:rPr>
          <w:rStyle w:val="CommentReference"/>
        </w:rPr>
        <w:annotationRef/>
      </w:r>
      <w:r>
        <w:t>Decodificação ou simples transmissão? O pacote que decodifica não veio prontinho? Como é uma mensagem TUIO?</w:t>
      </w:r>
    </w:p>
  </w:comment>
  <w:comment w:id="317" w:author="Fabio R. de Miranda" w:date="2008-06-14T19:42:00Z" w:initials="FRdM">
    <w:p w:rsidR="00517ED4" w:rsidRDefault="00517ED4">
      <w:pPr>
        <w:pStyle w:val="CommentText"/>
      </w:pPr>
      <w:r>
        <w:rPr>
          <w:rStyle w:val="CommentReference"/>
        </w:rPr>
        <w:annotationRef/>
      </w:r>
      <w:r>
        <w:t>Se você retirar o reconhecimento de toques e fiduciais, já mencionados, o que é a “tecnologia”. O XNA apenas?? Tecnologia é um termo muito vago e genérico e leigo para cair bem num texto de monografia</w:t>
      </w:r>
    </w:p>
  </w:comment>
  <w:comment w:id="331" w:author="Fabio R. de Miranda" w:date="2008-06-14T19:42:00Z" w:initials="FRdM">
    <w:p w:rsidR="00517ED4" w:rsidRDefault="00517ED4">
      <w:pPr>
        <w:pStyle w:val="CommentText"/>
      </w:pPr>
      <w:r>
        <w:rPr>
          <w:rStyle w:val="CommentReference"/>
        </w:rPr>
        <w:annotationRef/>
      </w:r>
      <w:r>
        <w:t>Esta afirmação só faz algum sentido se, com o protótipo não tão planejado assim, houvesse problema de desempenho. Aconteceu este problema?</w:t>
      </w:r>
    </w:p>
  </w:comment>
  <w:comment w:id="332" w:author="Fabio R. de Miranda" w:date="2008-06-14T19:42:00Z" w:initials="FRdM">
    <w:p w:rsidR="00517ED4" w:rsidRDefault="00517ED4">
      <w:pPr>
        <w:pStyle w:val="CommentText"/>
        <w:rPr>
          <w:rStyle w:val="CommentReference"/>
        </w:rPr>
      </w:pPr>
      <w:r>
        <w:rPr>
          <w:rStyle w:val="CommentReference"/>
        </w:rPr>
        <w:annotationRef/>
      </w:r>
      <w:r>
        <w:rPr>
          <w:rStyle w:val="CommentReference"/>
        </w:rPr>
        <w:t xml:space="preserve">Então há um paradoxo: vocês disseram que o protótipo servia para entender que é preciso ter uma arquitetura senão haverá muito lag e baixo desempenho, mas já na primeira não houve problema algum. </w:t>
      </w:r>
    </w:p>
    <w:p w:rsidR="00517ED4" w:rsidRDefault="00517ED4">
      <w:pPr>
        <w:pStyle w:val="CommentText"/>
      </w:pPr>
      <w:r>
        <w:rPr>
          <w:rStyle w:val="CommentReference"/>
        </w:rPr>
        <w:t>Outro detalhe: vocês chamaram de satisfatório: quais critérios foram satisfeitos?</w:t>
      </w:r>
    </w:p>
  </w:comment>
  <w:comment w:id="342" w:author="Fabio R. de Miranda" w:date="2008-06-14T19:42:00Z" w:initials="FRdM">
    <w:p w:rsidR="00517ED4" w:rsidRDefault="00517ED4">
      <w:pPr>
        <w:pStyle w:val="CommentText"/>
      </w:pPr>
      <w:r>
        <w:rPr>
          <w:rStyle w:val="CommentReference"/>
        </w:rPr>
        <w:annotationRef/>
      </w:r>
      <w:r>
        <w:t>Incluir referência cruzada para o nome da seção em que está o detalhamento do segundo protótipo/arquitetura final</w:t>
      </w:r>
    </w:p>
  </w:comment>
  <w:comment w:id="356" w:author="Fabio R. de Miranda" w:date="2008-06-14T19:42:00Z" w:initials="FRdM">
    <w:p w:rsidR="00517ED4" w:rsidRDefault="00517ED4">
      <w:pPr>
        <w:pStyle w:val="CommentText"/>
      </w:pPr>
      <w:r>
        <w:rPr>
          <w:rStyle w:val="CommentReference"/>
        </w:rPr>
        <w:annotationRef/>
      </w:r>
      <w:r>
        <w:t>Pessoal</w:t>
      </w:r>
    </w:p>
    <w:p w:rsidR="00517ED4" w:rsidRDefault="00517ED4">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517ED4" w:rsidRDefault="00517ED4">
      <w:pPr>
        <w:pStyle w:val="CommentText"/>
      </w:pPr>
    </w:p>
    <w:p w:rsidR="00517ED4" w:rsidRDefault="00517ED4">
      <w:pPr>
        <w:pStyle w:val="CommentText"/>
      </w:pPr>
      <w:r>
        <w:t>Se forem insistir na questão do “rápido”, vocês conseguem mencionar pelo menos uma decisão de projeto que teve a velocidade em mente?</w:t>
      </w:r>
    </w:p>
  </w:comment>
  <w:comment w:id="357" w:author="Fabio R. de Miranda" w:date="2008-06-14T19:42:00Z" w:initials="FRdM">
    <w:p w:rsidR="00517ED4" w:rsidRDefault="00517ED4">
      <w:pPr>
        <w:pStyle w:val="CommentText"/>
      </w:pPr>
      <w:r>
        <w:rPr>
          <w:rStyle w:val="CommentReference"/>
        </w:rPr>
        <w:annotationRef/>
      </w:r>
      <w:r w:rsidRPr="003C3E3B">
        <w:rPr>
          <w:sz w:val="22"/>
        </w:rPr>
        <w:t>Precisa ter uma imagem desta versão final na introdução do texto, com algumas legendas e setas indicando o que são as coisas!</w:t>
      </w:r>
    </w:p>
  </w:comment>
  <w:comment w:id="380" w:author="Fabio R. de Miranda" w:date="2008-06-14T19:42:00Z" w:initials="FRdM">
    <w:p w:rsidR="00517ED4" w:rsidRDefault="00517ED4">
      <w:pPr>
        <w:pStyle w:val="CommentText"/>
      </w:pPr>
      <w:r>
        <w:rPr>
          <w:rStyle w:val="CommentReference"/>
        </w:rPr>
        <w:annotationRef/>
      </w:r>
      <w:r>
        <w:t>“objetos como objetos” estava confuso. Tentei consertar mas vejam se ainda faz sentido</w:t>
      </w:r>
    </w:p>
  </w:comment>
  <w:comment w:id="401" w:author="Fabio R. de Miranda" w:date="2008-06-14T19:42:00Z" w:initials="FRdM">
    <w:p w:rsidR="00517ED4" w:rsidRDefault="00517ED4">
      <w:pPr>
        <w:pStyle w:val="CommentText"/>
      </w:pPr>
      <w:r>
        <w:rPr>
          <w:rStyle w:val="CommentReference"/>
        </w:rPr>
        <w:annotationRef/>
      </w:r>
      <w:r>
        <w:t>Como assim? É impossível exportar geometria com texturas?</w:t>
      </w:r>
    </w:p>
  </w:comment>
  <w:comment w:id="402" w:author="Fabio R. de Miranda" w:date="2008-06-14T19:42:00Z" w:initials="FRdM">
    <w:p w:rsidR="00517ED4" w:rsidRDefault="00517ED4">
      <w:pPr>
        <w:pStyle w:val="CommentText"/>
      </w:pPr>
      <w:r>
        <w:rPr>
          <w:rStyle w:val="CommentReference"/>
        </w:rPr>
        <w:annotationRef/>
      </w:r>
      <w:r>
        <w:t>VocÊs chegaram a pensar em tentar um terreno com _menos_ polígonos? É algo que todo mundo vai perguntar</w:t>
      </w:r>
    </w:p>
  </w:comment>
  <w:comment w:id="405" w:author="Fabio R. de Miranda" w:date="2008-06-14T19:42:00Z" w:initials="FRdM">
    <w:p w:rsidR="00517ED4" w:rsidRDefault="00517ED4">
      <w:pPr>
        <w:pStyle w:val="CommentText"/>
      </w:pPr>
      <w:r>
        <w:rPr>
          <w:rStyle w:val="CommentReference"/>
        </w:rPr>
        <w:annotationRef/>
      </w:r>
      <w:r>
        <w:t>Dependendo do tamanho (w x h) do terreno, esta estratégia é incrivelmente dispendiosa do ponto de vista de número de polígonos.</w:t>
      </w:r>
    </w:p>
    <w:p w:rsidR="00517ED4" w:rsidRDefault="00517ED4">
      <w:pPr>
        <w:pStyle w:val="CommentText"/>
      </w:pPr>
    </w:p>
    <w:p w:rsidR="00517ED4" w:rsidRDefault="00517ED4">
      <w:pPr>
        <w:pStyle w:val="CommentText"/>
      </w:pPr>
      <w:r>
        <w:t>Vocês conseguem argumentar (talvez com benchmarks) que esta técnica tem alguma vantagem na medida em que só cria os polígonos durante o loop de render, evitando que transitem por toda a memória?</w:t>
      </w:r>
    </w:p>
  </w:comment>
  <w:comment w:id="412" w:author="Fabio R. de Miranda" w:date="2008-06-14T19:42:00Z" w:initials="FRdM">
    <w:p w:rsidR="00517ED4" w:rsidRDefault="00517ED4">
      <w:pPr>
        <w:pStyle w:val="CommentText"/>
      </w:pPr>
      <w:r>
        <w:rPr>
          <w:rStyle w:val="CommentReference"/>
        </w:rPr>
        <w:annotationRef/>
      </w:r>
      <w:r>
        <w:t>Pessoal</w:t>
      </w:r>
    </w:p>
    <w:p w:rsidR="00517ED4" w:rsidRDefault="00517ED4">
      <w:pPr>
        <w:pStyle w:val="CommentText"/>
      </w:pPr>
    </w:p>
    <w:p w:rsidR="00517ED4" w:rsidRDefault="00517ED4">
      <w:pPr>
        <w:pStyle w:val="CommentText"/>
      </w:pPr>
      <w:r>
        <w:t>Este fluxo está ótimo.</w:t>
      </w:r>
    </w:p>
    <w:p w:rsidR="00517ED4" w:rsidRDefault="00517ED4">
      <w:pPr>
        <w:pStyle w:val="CommentText"/>
      </w:pPr>
    </w:p>
    <w:p w:rsidR="00517ED4" w:rsidRDefault="00517ED4">
      <w:pPr>
        <w:pStyle w:val="CommentText"/>
      </w:pPr>
      <w:r>
        <w:t>O problema é que há um contraste no texto de vocês todo entre a dedicação com que se explica detalhe e a ausência de explicações para as visões gerais.</w:t>
      </w:r>
    </w:p>
    <w:p w:rsidR="00517ED4" w:rsidRDefault="00517ED4">
      <w:pPr>
        <w:pStyle w:val="CommentText"/>
      </w:pPr>
    </w:p>
    <w:p w:rsidR="00517ED4" w:rsidRDefault="00517ED4">
      <w:pPr>
        <w:pStyle w:val="CommentText"/>
      </w:pPr>
      <w:r>
        <w:t>Procurar exportar para algo vetorial (tipo WMF) para não ficar ruim após rescale</w:t>
      </w:r>
    </w:p>
  </w:comment>
  <w:comment w:id="420" w:author="Fabio R. de Miranda" w:date="2008-06-14T19:42:00Z" w:initials="FRdM">
    <w:p w:rsidR="00517ED4" w:rsidRDefault="00517ED4">
      <w:pPr>
        <w:pStyle w:val="CommentText"/>
      </w:pPr>
      <w:r>
        <w:rPr>
          <w:rStyle w:val="CommentReference"/>
        </w:rPr>
        <w:annotationRef/>
      </w:r>
      <w:r>
        <w:t>Sugestão: colocar este módulo antes dos outros</w:t>
      </w:r>
    </w:p>
  </w:comment>
  <w:comment w:id="423" w:author="Fabio R. de Miranda" w:date="2008-06-14T19:42:00Z" w:initials="FRdM">
    <w:p w:rsidR="00517ED4" w:rsidRDefault="00517ED4">
      <w:pPr>
        <w:pStyle w:val="CommentText"/>
      </w:pPr>
      <w:r>
        <w:rPr>
          <w:rStyle w:val="CommentReference"/>
        </w:rPr>
        <w:annotationRef/>
      </w:r>
      <w:r>
        <w:t>No texto, explicar em algum lugar esta figura, fazendo referência a ela</w:t>
      </w:r>
    </w:p>
  </w:comment>
  <w:comment w:id="424" w:author="Fabio R. de Miranda" w:date="2008-06-14T19:42:00Z" w:initials="FRdM">
    <w:p w:rsidR="00517ED4" w:rsidRDefault="00517ED4">
      <w:pPr>
        <w:pStyle w:val="CommentText"/>
      </w:pPr>
      <w:r>
        <w:rPr>
          <w:rStyle w:val="CommentReference"/>
        </w:rPr>
        <w:annotationRef/>
      </w:r>
      <w:r>
        <w:t>Este “como” quer dizer “por exemplo’?</w:t>
      </w:r>
    </w:p>
  </w:comment>
  <w:comment w:id="425" w:author="Fabio R. de Miranda" w:date="2008-06-14T19:42:00Z" w:initials="FRdM">
    <w:p w:rsidR="00517ED4" w:rsidRDefault="00517ED4">
      <w:pPr>
        <w:pStyle w:val="CommentText"/>
      </w:pPr>
      <w:r>
        <w:rPr>
          <w:rStyle w:val="CommentReference"/>
        </w:rPr>
        <w:annotationRef/>
      </w:r>
      <w:r>
        <w:t>Sugestão: transformar numa tabela simples</w:t>
      </w:r>
    </w:p>
  </w:comment>
  <w:comment w:id="426" w:author="Fabio R. de Miranda" w:date="2008-06-14T19:42:00Z" w:initials="FRdM">
    <w:p w:rsidR="00517ED4" w:rsidRDefault="00517ED4">
      <w:pPr>
        <w:pStyle w:val="CommentText"/>
      </w:pPr>
      <w:r>
        <w:rPr>
          <w:rStyle w:val="CommentReference"/>
        </w:rPr>
        <w:annotationRef/>
      </w:r>
      <w:r>
        <w:t>Novamente: sugiro transformar numa tabela simples</w:t>
      </w:r>
    </w:p>
  </w:comment>
  <w:comment w:id="427" w:author="Fabio R. de Miranda" w:date="2008-06-14T19:42:00Z" w:initials="FRdM">
    <w:p w:rsidR="00517ED4" w:rsidRDefault="00517ED4">
      <w:pPr>
        <w:pStyle w:val="CommentText"/>
      </w:pPr>
      <w:r>
        <w:rPr>
          <w:rStyle w:val="CommentReference"/>
        </w:rPr>
        <w:annotationRef/>
      </w:r>
      <w:r>
        <w:t>Seria muito bom mostrar um screenshot de cada uma destas telas</w:t>
      </w:r>
    </w:p>
  </w:comment>
  <w:comment w:id="446" w:author="Fabio R. de Miranda" w:date="2008-06-14T19:42:00Z" w:initials="FRdM">
    <w:p w:rsidR="00517ED4" w:rsidRDefault="00517ED4">
      <w:pPr>
        <w:pStyle w:val="CommentText"/>
      </w:pPr>
      <w:r>
        <w:rPr>
          <w:rStyle w:val="CommentReference"/>
        </w:rPr>
        <w:annotationRef/>
      </w:r>
      <w:r>
        <w:t>Apesar de eu ser contra código na monografia, talvez valha a pena colocar dentro de um box a assinatura  desta delegate (a linha com a declaração)</w:t>
      </w:r>
    </w:p>
  </w:comment>
  <w:comment w:id="456" w:author="Fabio R. de Miranda" w:date="2008-06-14T19:42:00Z" w:initials="FRdM">
    <w:p w:rsidR="00517ED4" w:rsidRDefault="00517ED4">
      <w:pPr>
        <w:pStyle w:val="CommentText"/>
      </w:pPr>
      <w:r>
        <w:rPr>
          <w:rStyle w:val="CommentReference"/>
        </w:rPr>
        <w:annotationRef/>
      </w:r>
      <w:r>
        <w:t>Esta imagem está fazendo bastante falta</w:t>
      </w:r>
    </w:p>
  </w:comment>
  <w:comment w:id="493" w:author="Fabio R. de Miranda" w:date="2008-06-14T19:42:00Z" w:initials="FRdM">
    <w:p w:rsidR="00517ED4" w:rsidRDefault="00517ED4">
      <w:pPr>
        <w:pStyle w:val="CommentText"/>
      </w:pPr>
      <w:r>
        <w:rPr>
          <w:rStyle w:val="CommentReference"/>
        </w:rPr>
        <w:annotationRef/>
      </w:r>
      <w:r>
        <w:t>Para um trabalho do tamanho do de vocês o conjunto de referências está bem fraco.</w:t>
      </w:r>
    </w:p>
    <w:p w:rsidR="00517ED4" w:rsidRDefault="00517ED4">
      <w:pPr>
        <w:pStyle w:val="CommentText"/>
      </w:pPr>
      <w:r>
        <w:t>Há alguns papers da área de multi-toque, entre eles do próprio Han, que poderiam ser citados.</w:t>
      </w:r>
    </w:p>
    <w:p w:rsidR="00517ED4" w:rsidRDefault="00517ED4">
      <w:pPr>
        <w:pStyle w:val="CommentText"/>
      </w:pPr>
    </w:p>
  </w:comment>
  <w:comment w:id="497" w:author="Fabio R. de Miranda" w:date="2008-06-14T19:42:00Z" w:initials="FRdM">
    <w:p w:rsidR="00517ED4" w:rsidRDefault="00517ED4">
      <w:pPr>
        <w:pStyle w:val="CommentText"/>
      </w:pPr>
      <w:r>
        <w:rPr>
          <w:rStyle w:val="CommentReference"/>
        </w:rPr>
        <w:annotationRef/>
      </w:r>
      <w:r>
        <w:t>Os anexos vêm depois do apêndice. Por definição os anexos não são de autoria de quem escreve o trabalho, mas os apêndices sim.</w:t>
      </w:r>
    </w:p>
    <w:p w:rsidR="00517ED4" w:rsidRDefault="00517ED4">
      <w:pPr>
        <w:pStyle w:val="CommentText"/>
      </w:pPr>
    </w:p>
    <w:p w:rsidR="00517ED4" w:rsidRDefault="00517ED4">
      <w:pPr>
        <w:pStyle w:val="CommentText"/>
      </w:pPr>
      <w:r>
        <w:t>Achei este material mais adequado a um apêndice mesmo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3B37" w:rsidRDefault="007C3B37">
      <w:pPr>
        <w:spacing w:before="0" w:after="0" w:line="240" w:lineRule="auto"/>
      </w:pPr>
      <w:r>
        <w:separator/>
      </w:r>
    </w:p>
  </w:endnote>
  <w:endnote w:type="continuationSeparator" w:id="1">
    <w:p w:rsidR="007C3B37" w:rsidRDefault="007C3B3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3B37" w:rsidRDefault="007C3B37">
      <w:pPr>
        <w:spacing w:before="0" w:after="0" w:line="240" w:lineRule="auto"/>
      </w:pPr>
      <w:r>
        <w:separator/>
      </w:r>
    </w:p>
  </w:footnote>
  <w:footnote w:type="continuationSeparator" w:id="1">
    <w:p w:rsidR="007C3B37" w:rsidRDefault="007C3B37">
      <w:pPr>
        <w:spacing w:before="0" w:after="0" w:line="240" w:lineRule="auto"/>
      </w:pPr>
      <w:r>
        <w:continuationSeparator/>
      </w:r>
    </w:p>
  </w:footnote>
  <w:footnote w:id="2">
    <w:p w:rsidR="00517ED4" w:rsidRDefault="00517ED4"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517ED4" w:rsidRDefault="00517ED4"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517ED4" w:rsidRDefault="00517ED4"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517ED4" w:rsidRDefault="00517ED4" w:rsidP="005A7093">
      <w:pPr>
        <w:pStyle w:val="FootnoteText"/>
      </w:pPr>
      <w:r>
        <w:rPr>
          <w:rStyle w:val="FootnoteReference"/>
        </w:rPr>
        <w:footnoteRef/>
      </w:r>
      <w:r>
        <w:t xml:space="preserve"> Agência espacial norte-americana</w:t>
      </w:r>
    </w:p>
  </w:footnote>
  <w:footnote w:id="6">
    <w:p w:rsidR="00517ED4" w:rsidRDefault="00517ED4" w:rsidP="005A7093">
      <w:pPr>
        <w:pStyle w:val="FootnoteText"/>
      </w:pPr>
      <w:r>
        <w:rPr>
          <w:rStyle w:val="FootnoteReference"/>
        </w:rPr>
        <w:footnoteRef/>
      </w:r>
      <w:r>
        <w:t xml:space="preserve"> </w:t>
      </w:r>
      <w:r w:rsidRPr="00C0331A">
        <w:t>http://www.newhorizons.org/strategies/literacy/kestrel.htm</w:t>
      </w:r>
    </w:p>
  </w:footnote>
  <w:footnote w:id="7">
    <w:p w:rsidR="00517ED4" w:rsidRDefault="00517ED4">
      <w:pPr>
        <w:pStyle w:val="FootnoteText"/>
      </w:pPr>
      <w:r>
        <w:rPr>
          <w:rStyle w:val="FootnoteReference"/>
        </w:rPr>
        <w:footnoteRef/>
      </w:r>
      <w:r>
        <w:t xml:space="preserve"> </w:t>
      </w:r>
      <w:r w:rsidRPr="00221E1E">
        <w:t>http://nuigroup.com</w:t>
      </w:r>
    </w:p>
  </w:footnote>
  <w:footnote w:id="8">
    <w:p w:rsidR="00517ED4" w:rsidRDefault="00517ED4">
      <w:pPr>
        <w:pStyle w:val="FootnoteText"/>
      </w:pPr>
      <w:r>
        <w:rPr>
          <w:rStyle w:val="FootnoteReference"/>
        </w:rPr>
        <w:footnoteRef/>
      </w:r>
      <w:r>
        <w:t xml:space="preserve"> </w:t>
      </w:r>
      <w:r w:rsidRPr="00221E1E">
        <w:t>http://whitenoiseaudio.com</w:t>
      </w:r>
    </w:p>
  </w:footnote>
  <w:footnote w:id="9">
    <w:p w:rsidR="00517ED4" w:rsidRDefault="00517ED4">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0">
    <w:p w:rsidR="00517ED4" w:rsidRDefault="00517ED4">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1">
    <w:p w:rsidR="00517ED4" w:rsidRDefault="00517ED4">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2">
    <w:p w:rsidR="00517ED4" w:rsidRDefault="00517ED4">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3">
    <w:p w:rsidR="00517ED4" w:rsidRDefault="00517ED4">
      <w:pPr>
        <w:pStyle w:val="FootnoteText"/>
      </w:pPr>
      <w:r>
        <w:rPr>
          <w:rStyle w:val="FootnoteReference"/>
        </w:rPr>
        <w:footnoteRef/>
      </w:r>
      <w:r>
        <w:t xml:space="preserve"> </w:t>
      </w:r>
      <w:r w:rsidRPr="003C7619">
        <w:t>http://www.e-onsoftware.com/products/vue/vue_6_xstream/</w:t>
      </w:r>
    </w:p>
  </w:footnote>
  <w:footnote w:id="14">
    <w:p w:rsidR="00517ED4" w:rsidRDefault="00517ED4">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5B60"/>
    <w:rsid w:val="0001638B"/>
    <w:rsid w:val="00023774"/>
    <w:rsid w:val="0003375C"/>
    <w:rsid w:val="00043220"/>
    <w:rsid w:val="00043D10"/>
    <w:rsid w:val="00047F1E"/>
    <w:rsid w:val="0005023C"/>
    <w:rsid w:val="000574E3"/>
    <w:rsid w:val="00060FC4"/>
    <w:rsid w:val="00064BC7"/>
    <w:rsid w:val="00067FEB"/>
    <w:rsid w:val="00071E0B"/>
    <w:rsid w:val="00073B7B"/>
    <w:rsid w:val="00076E68"/>
    <w:rsid w:val="00092E61"/>
    <w:rsid w:val="00094935"/>
    <w:rsid w:val="00095667"/>
    <w:rsid w:val="000A22A4"/>
    <w:rsid w:val="000A47DA"/>
    <w:rsid w:val="000A4B62"/>
    <w:rsid w:val="000C22B0"/>
    <w:rsid w:val="000C2C98"/>
    <w:rsid w:val="000C3249"/>
    <w:rsid w:val="000C39C8"/>
    <w:rsid w:val="000C4B51"/>
    <w:rsid w:val="000D459A"/>
    <w:rsid w:val="000F7638"/>
    <w:rsid w:val="00106CD9"/>
    <w:rsid w:val="00107775"/>
    <w:rsid w:val="00112A54"/>
    <w:rsid w:val="001151F9"/>
    <w:rsid w:val="00120026"/>
    <w:rsid w:val="00126327"/>
    <w:rsid w:val="00134622"/>
    <w:rsid w:val="0013770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79C2"/>
    <w:rsid w:val="001B05AF"/>
    <w:rsid w:val="001C083F"/>
    <w:rsid w:val="001C099D"/>
    <w:rsid w:val="001C31E6"/>
    <w:rsid w:val="001C640A"/>
    <w:rsid w:val="001D0BCF"/>
    <w:rsid w:val="001D0FBC"/>
    <w:rsid w:val="001D1EF9"/>
    <w:rsid w:val="001D5656"/>
    <w:rsid w:val="001D60CB"/>
    <w:rsid w:val="001E05D1"/>
    <w:rsid w:val="001E1D71"/>
    <w:rsid w:val="001E3B6E"/>
    <w:rsid w:val="001E704E"/>
    <w:rsid w:val="001F0E20"/>
    <w:rsid w:val="001F5936"/>
    <w:rsid w:val="00201817"/>
    <w:rsid w:val="00202B14"/>
    <w:rsid w:val="00203078"/>
    <w:rsid w:val="00203346"/>
    <w:rsid w:val="00212A8D"/>
    <w:rsid w:val="002179BC"/>
    <w:rsid w:val="00221E1E"/>
    <w:rsid w:val="00225841"/>
    <w:rsid w:val="00227DE5"/>
    <w:rsid w:val="002316C4"/>
    <w:rsid w:val="002319D2"/>
    <w:rsid w:val="002336EF"/>
    <w:rsid w:val="00234CD4"/>
    <w:rsid w:val="00236587"/>
    <w:rsid w:val="00245CEF"/>
    <w:rsid w:val="00246122"/>
    <w:rsid w:val="00252E64"/>
    <w:rsid w:val="002644ED"/>
    <w:rsid w:val="0026672D"/>
    <w:rsid w:val="002672EA"/>
    <w:rsid w:val="0027468E"/>
    <w:rsid w:val="0027472C"/>
    <w:rsid w:val="00284ED0"/>
    <w:rsid w:val="00293434"/>
    <w:rsid w:val="00294D10"/>
    <w:rsid w:val="00295624"/>
    <w:rsid w:val="002A520D"/>
    <w:rsid w:val="002B0216"/>
    <w:rsid w:val="002B2D5D"/>
    <w:rsid w:val="002B3F13"/>
    <w:rsid w:val="002B5781"/>
    <w:rsid w:val="002B65F8"/>
    <w:rsid w:val="002B6678"/>
    <w:rsid w:val="002C0A87"/>
    <w:rsid w:val="002C0C80"/>
    <w:rsid w:val="002C102D"/>
    <w:rsid w:val="002C3F88"/>
    <w:rsid w:val="002C4669"/>
    <w:rsid w:val="002D1A2E"/>
    <w:rsid w:val="002E0C6D"/>
    <w:rsid w:val="002E4D0C"/>
    <w:rsid w:val="002E4FBC"/>
    <w:rsid w:val="002F3906"/>
    <w:rsid w:val="00300D5C"/>
    <w:rsid w:val="003010A5"/>
    <w:rsid w:val="00304DF0"/>
    <w:rsid w:val="00306450"/>
    <w:rsid w:val="003148A2"/>
    <w:rsid w:val="003166BD"/>
    <w:rsid w:val="00317812"/>
    <w:rsid w:val="00325947"/>
    <w:rsid w:val="00326AD2"/>
    <w:rsid w:val="00334C58"/>
    <w:rsid w:val="00336BC2"/>
    <w:rsid w:val="00336DF8"/>
    <w:rsid w:val="00341578"/>
    <w:rsid w:val="003419BA"/>
    <w:rsid w:val="00345DF4"/>
    <w:rsid w:val="0034711F"/>
    <w:rsid w:val="00363DB5"/>
    <w:rsid w:val="00365C52"/>
    <w:rsid w:val="003703AD"/>
    <w:rsid w:val="003723E1"/>
    <w:rsid w:val="00372761"/>
    <w:rsid w:val="0037710D"/>
    <w:rsid w:val="003802A2"/>
    <w:rsid w:val="00381190"/>
    <w:rsid w:val="00390048"/>
    <w:rsid w:val="003A380F"/>
    <w:rsid w:val="003A423D"/>
    <w:rsid w:val="003A7601"/>
    <w:rsid w:val="003B147E"/>
    <w:rsid w:val="003B4EBB"/>
    <w:rsid w:val="003B7968"/>
    <w:rsid w:val="003C3E3B"/>
    <w:rsid w:val="003C5A3B"/>
    <w:rsid w:val="003C6BAC"/>
    <w:rsid w:val="003C7619"/>
    <w:rsid w:val="003C78C9"/>
    <w:rsid w:val="003D1F0B"/>
    <w:rsid w:val="003D6CC3"/>
    <w:rsid w:val="003D7557"/>
    <w:rsid w:val="003E49DE"/>
    <w:rsid w:val="003E6882"/>
    <w:rsid w:val="003F36BC"/>
    <w:rsid w:val="003F5203"/>
    <w:rsid w:val="003F5981"/>
    <w:rsid w:val="003F5C4A"/>
    <w:rsid w:val="003F5E06"/>
    <w:rsid w:val="004029C3"/>
    <w:rsid w:val="00403767"/>
    <w:rsid w:val="0041219F"/>
    <w:rsid w:val="004166D5"/>
    <w:rsid w:val="00417977"/>
    <w:rsid w:val="00426621"/>
    <w:rsid w:val="0042694D"/>
    <w:rsid w:val="00431BFC"/>
    <w:rsid w:val="00433EDB"/>
    <w:rsid w:val="00441D7C"/>
    <w:rsid w:val="00442872"/>
    <w:rsid w:val="0044313D"/>
    <w:rsid w:val="00445552"/>
    <w:rsid w:val="0045164E"/>
    <w:rsid w:val="00454AD1"/>
    <w:rsid w:val="00454CF9"/>
    <w:rsid w:val="004556D4"/>
    <w:rsid w:val="00457452"/>
    <w:rsid w:val="00460709"/>
    <w:rsid w:val="00464D7A"/>
    <w:rsid w:val="00480393"/>
    <w:rsid w:val="00486C1D"/>
    <w:rsid w:val="00493210"/>
    <w:rsid w:val="004A6BEC"/>
    <w:rsid w:val="004C15A4"/>
    <w:rsid w:val="004C40D6"/>
    <w:rsid w:val="004C5168"/>
    <w:rsid w:val="004C6ABD"/>
    <w:rsid w:val="004D06ED"/>
    <w:rsid w:val="004D5A4C"/>
    <w:rsid w:val="004E0697"/>
    <w:rsid w:val="004E5C10"/>
    <w:rsid w:val="004E724B"/>
    <w:rsid w:val="004F143E"/>
    <w:rsid w:val="004F7149"/>
    <w:rsid w:val="004F776D"/>
    <w:rsid w:val="00506298"/>
    <w:rsid w:val="005122C3"/>
    <w:rsid w:val="00513AAC"/>
    <w:rsid w:val="00517ED4"/>
    <w:rsid w:val="005249AE"/>
    <w:rsid w:val="00525231"/>
    <w:rsid w:val="00527297"/>
    <w:rsid w:val="0054113D"/>
    <w:rsid w:val="00547FAC"/>
    <w:rsid w:val="00551B1E"/>
    <w:rsid w:val="00570E02"/>
    <w:rsid w:val="005713D3"/>
    <w:rsid w:val="00581452"/>
    <w:rsid w:val="00584B6C"/>
    <w:rsid w:val="005908F4"/>
    <w:rsid w:val="005934E4"/>
    <w:rsid w:val="00595A70"/>
    <w:rsid w:val="005A084D"/>
    <w:rsid w:val="005A7093"/>
    <w:rsid w:val="005B5900"/>
    <w:rsid w:val="005B6168"/>
    <w:rsid w:val="005C36C6"/>
    <w:rsid w:val="005C71A5"/>
    <w:rsid w:val="005D010C"/>
    <w:rsid w:val="005D1FE1"/>
    <w:rsid w:val="005D47D2"/>
    <w:rsid w:val="005D60AA"/>
    <w:rsid w:val="005D731B"/>
    <w:rsid w:val="005F20FE"/>
    <w:rsid w:val="005F5129"/>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A0B4E"/>
    <w:rsid w:val="006A3CBA"/>
    <w:rsid w:val="006B0870"/>
    <w:rsid w:val="006B2008"/>
    <w:rsid w:val="006C033E"/>
    <w:rsid w:val="006C1B5D"/>
    <w:rsid w:val="006C299B"/>
    <w:rsid w:val="006C2F42"/>
    <w:rsid w:val="006D7DBB"/>
    <w:rsid w:val="006E0150"/>
    <w:rsid w:val="006E1295"/>
    <w:rsid w:val="006E29DC"/>
    <w:rsid w:val="006E368F"/>
    <w:rsid w:val="006E3D2A"/>
    <w:rsid w:val="006E745D"/>
    <w:rsid w:val="00700068"/>
    <w:rsid w:val="007072CC"/>
    <w:rsid w:val="00715899"/>
    <w:rsid w:val="00720B1C"/>
    <w:rsid w:val="00726BDD"/>
    <w:rsid w:val="007300B7"/>
    <w:rsid w:val="00736FA4"/>
    <w:rsid w:val="00737335"/>
    <w:rsid w:val="007373DA"/>
    <w:rsid w:val="00743167"/>
    <w:rsid w:val="00743521"/>
    <w:rsid w:val="00752E56"/>
    <w:rsid w:val="007555EA"/>
    <w:rsid w:val="00762220"/>
    <w:rsid w:val="0076337F"/>
    <w:rsid w:val="007641B6"/>
    <w:rsid w:val="0076562A"/>
    <w:rsid w:val="00771285"/>
    <w:rsid w:val="00773CED"/>
    <w:rsid w:val="007A3199"/>
    <w:rsid w:val="007A4CDB"/>
    <w:rsid w:val="007A66CF"/>
    <w:rsid w:val="007A7C7D"/>
    <w:rsid w:val="007B58AC"/>
    <w:rsid w:val="007C063B"/>
    <w:rsid w:val="007C119E"/>
    <w:rsid w:val="007C139A"/>
    <w:rsid w:val="007C392A"/>
    <w:rsid w:val="007C3B37"/>
    <w:rsid w:val="007C40C2"/>
    <w:rsid w:val="007C4E29"/>
    <w:rsid w:val="007C6144"/>
    <w:rsid w:val="007D135A"/>
    <w:rsid w:val="007D4C33"/>
    <w:rsid w:val="007D4E29"/>
    <w:rsid w:val="007E2936"/>
    <w:rsid w:val="007E3B14"/>
    <w:rsid w:val="007F1A67"/>
    <w:rsid w:val="0080081C"/>
    <w:rsid w:val="008028E3"/>
    <w:rsid w:val="0080371E"/>
    <w:rsid w:val="0080689E"/>
    <w:rsid w:val="008162A7"/>
    <w:rsid w:val="008202DA"/>
    <w:rsid w:val="008214E1"/>
    <w:rsid w:val="00835F7D"/>
    <w:rsid w:val="008419CE"/>
    <w:rsid w:val="008436B3"/>
    <w:rsid w:val="00843FE8"/>
    <w:rsid w:val="00845750"/>
    <w:rsid w:val="00846810"/>
    <w:rsid w:val="00846B7D"/>
    <w:rsid w:val="00847872"/>
    <w:rsid w:val="00856DA3"/>
    <w:rsid w:val="00864005"/>
    <w:rsid w:val="00866DD9"/>
    <w:rsid w:val="008704D2"/>
    <w:rsid w:val="00873050"/>
    <w:rsid w:val="0087562C"/>
    <w:rsid w:val="00875C81"/>
    <w:rsid w:val="00881916"/>
    <w:rsid w:val="00882B64"/>
    <w:rsid w:val="008861EC"/>
    <w:rsid w:val="00891B74"/>
    <w:rsid w:val="00897AFF"/>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3AC0"/>
    <w:rsid w:val="008E5529"/>
    <w:rsid w:val="008E5C7B"/>
    <w:rsid w:val="008E6593"/>
    <w:rsid w:val="008F3385"/>
    <w:rsid w:val="00900638"/>
    <w:rsid w:val="00903D22"/>
    <w:rsid w:val="00907F0D"/>
    <w:rsid w:val="009146FC"/>
    <w:rsid w:val="00916E0D"/>
    <w:rsid w:val="0091737B"/>
    <w:rsid w:val="00920EBF"/>
    <w:rsid w:val="00926F64"/>
    <w:rsid w:val="00932D6F"/>
    <w:rsid w:val="0093367C"/>
    <w:rsid w:val="00944A96"/>
    <w:rsid w:val="009514F8"/>
    <w:rsid w:val="00954CCE"/>
    <w:rsid w:val="00961F47"/>
    <w:rsid w:val="00975D6C"/>
    <w:rsid w:val="00986D91"/>
    <w:rsid w:val="00987C7F"/>
    <w:rsid w:val="00990839"/>
    <w:rsid w:val="009908CF"/>
    <w:rsid w:val="00993C66"/>
    <w:rsid w:val="00995E53"/>
    <w:rsid w:val="00996597"/>
    <w:rsid w:val="009A4ED6"/>
    <w:rsid w:val="009B3867"/>
    <w:rsid w:val="009B7685"/>
    <w:rsid w:val="009C0AD5"/>
    <w:rsid w:val="009C3352"/>
    <w:rsid w:val="009D1321"/>
    <w:rsid w:val="009E27CD"/>
    <w:rsid w:val="009E6A82"/>
    <w:rsid w:val="009F01C9"/>
    <w:rsid w:val="009F3FAB"/>
    <w:rsid w:val="00A01CC1"/>
    <w:rsid w:val="00A023C3"/>
    <w:rsid w:val="00A04C6C"/>
    <w:rsid w:val="00A06E14"/>
    <w:rsid w:val="00A10A51"/>
    <w:rsid w:val="00A14749"/>
    <w:rsid w:val="00A20441"/>
    <w:rsid w:val="00A20E27"/>
    <w:rsid w:val="00A212A6"/>
    <w:rsid w:val="00A22D55"/>
    <w:rsid w:val="00A23028"/>
    <w:rsid w:val="00A276D0"/>
    <w:rsid w:val="00A3369E"/>
    <w:rsid w:val="00A33FBC"/>
    <w:rsid w:val="00A43F5B"/>
    <w:rsid w:val="00A4463B"/>
    <w:rsid w:val="00A44F34"/>
    <w:rsid w:val="00A51D11"/>
    <w:rsid w:val="00A54686"/>
    <w:rsid w:val="00A57927"/>
    <w:rsid w:val="00A60E9F"/>
    <w:rsid w:val="00A6167A"/>
    <w:rsid w:val="00A708BE"/>
    <w:rsid w:val="00A77356"/>
    <w:rsid w:val="00A8166F"/>
    <w:rsid w:val="00A95280"/>
    <w:rsid w:val="00A977C0"/>
    <w:rsid w:val="00AA0254"/>
    <w:rsid w:val="00AA1314"/>
    <w:rsid w:val="00AB450E"/>
    <w:rsid w:val="00AB68EC"/>
    <w:rsid w:val="00AB7ED2"/>
    <w:rsid w:val="00AC1E2A"/>
    <w:rsid w:val="00AC244C"/>
    <w:rsid w:val="00AC25DE"/>
    <w:rsid w:val="00AC3DDB"/>
    <w:rsid w:val="00AD3F24"/>
    <w:rsid w:val="00AD429B"/>
    <w:rsid w:val="00AD4A57"/>
    <w:rsid w:val="00AD5BF5"/>
    <w:rsid w:val="00AE17BD"/>
    <w:rsid w:val="00AE32CC"/>
    <w:rsid w:val="00AE4A66"/>
    <w:rsid w:val="00AF506E"/>
    <w:rsid w:val="00AF7234"/>
    <w:rsid w:val="00B075E3"/>
    <w:rsid w:val="00B159DF"/>
    <w:rsid w:val="00B16D21"/>
    <w:rsid w:val="00B17201"/>
    <w:rsid w:val="00B24091"/>
    <w:rsid w:val="00B26AF7"/>
    <w:rsid w:val="00B26FA3"/>
    <w:rsid w:val="00B31D90"/>
    <w:rsid w:val="00B3204E"/>
    <w:rsid w:val="00B43938"/>
    <w:rsid w:val="00B46244"/>
    <w:rsid w:val="00B516BC"/>
    <w:rsid w:val="00B5305D"/>
    <w:rsid w:val="00B578A9"/>
    <w:rsid w:val="00B62967"/>
    <w:rsid w:val="00B6346D"/>
    <w:rsid w:val="00B70B15"/>
    <w:rsid w:val="00B765DA"/>
    <w:rsid w:val="00B76648"/>
    <w:rsid w:val="00B84CAF"/>
    <w:rsid w:val="00B85EA0"/>
    <w:rsid w:val="00B94D7A"/>
    <w:rsid w:val="00B967D7"/>
    <w:rsid w:val="00BA78D8"/>
    <w:rsid w:val="00BB178A"/>
    <w:rsid w:val="00BB2F71"/>
    <w:rsid w:val="00BB4CDA"/>
    <w:rsid w:val="00BB4D7F"/>
    <w:rsid w:val="00BC230B"/>
    <w:rsid w:val="00BC2638"/>
    <w:rsid w:val="00BC4BFF"/>
    <w:rsid w:val="00BC5616"/>
    <w:rsid w:val="00BC6662"/>
    <w:rsid w:val="00BD4CDE"/>
    <w:rsid w:val="00BD5501"/>
    <w:rsid w:val="00BD703D"/>
    <w:rsid w:val="00BE0589"/>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7C9D"/>
    <w:rsid w:val="00C207A0"/>
    <w:rsid w:val="00C22EA2"/>
    <w:rsid w:val="00C250C1"/>
    <w:rsid w:val="00C26F31"/>
    <w:rsid w:val="00C27352"/>
    <w:rsid w:val="00C2792C"/>
    <w:rsid w:val="00C27EB2"/>
    <w:rsid w:val="00C312C6"/>
    <w:rsid w:val="00C32688"/>
    <w:rsid w:val="00C3401C"/>
    <w:rsid w:val="00C3779D"/>
    <w:rsid w:val="00C43EFD"/>
    <w:rsid w:val="00C4587C"/>
    <w:rsid w:val="00C50AA1"/>
    <w:rsid w:val="00C54DEC"/>
    <w:rsid w:val="00C6046F"/>
    <w:rsid w:val="00C60C85"/>
    <w:rsid w:val="00C62052"/>
    <w:rsid w:val="00C62393"/>
    <w:rsid w:val="00C65278"/>
    <w:rsid w:val="00C660E0"/>
    <w:rsid w:val="00C67BB0"/>
    <w:rsid w:val="00C720D3"/>
    <w:rsid w:val="00C72E26"/>
    <w:rsid w:val="00C73955"/>
    <w:rsid w:val="00C75CAE"/>
    <w:rsid w:val="00C84B89"/>
    <w:rsid w:val="00C87654"/>
    <w:rsid w:val="00CA3908"/>
    <w:rsid w:val="00CA3A4A"/>
    <w:rsid w:val="00CA4A2E"/>
    <w:rsid w:val="00CA5C8E"/>
    <w:rsid w:val="00CA5CE7"/>
    <w:rsid w:val="00CC15F4"/>
    <w:rsid w:val="00CC20D8"/>
    <w:rsid w:val="00CC6C69"/>
    <w:rsid w:val="00CD1249"/>
    <w:rsid w:val="00CD24D7"/>
    <w:rsid w:val="00CD5108"/>
    <w:rsid w:val="00CD713C"/>
    <w:rsid w:val="00CD786B"/>
    <w:rsid w:val="00CE01EB"/>
    <w:rsid w:val="00CE05CE"/>
    <w:rsid w:val="00CE1583"/>
    <w:rsid w:val="00CF06BE"/>
    <w:rsid w:val="00CF0FFE"/>
    <w:rsid w:val="00CF150F"/>
    <w:rsid w:val="00CF1582"/>
    <w:rsid w:val="00CF17C2"/>
    <w:rsid w:val="00D03BCB"/>
    <w:rsid w:val="00D0409C"/>
    <w:rsid w:val="00D05CAF"/>
    <w:rsid w:val="00D10EDD"/>
    <w:rsid w:val="00D130CC"/>
    <w:rsid w:val="00D1409C"/>
    <w:rsid w:val="00D14233"/>
    <w:rsid w:val="00D14772"/>
    <w:rsid w:val="00D21062"/>
    <w:rsid w:val="00D30D74"/>
    <w:rsid w:val="00D35286"/>
    <w:rsid w:val="00D4044F"/>
    <w:rsid w:val="00D440AB"/>
    <w:rsid w:val="00D448EA"/>
    <w:rsid w:val="00D46A22"/>
    <w:rsid w:val="00D501EA"/>
    <w:rsid w:val="00D51ADB"/>
    <w:rsid w:val="00D52E9A"/>
    <w:rsid w:val="00D53DB3"/>
    <w:rsid w:val="00D54593"/>
    <w:rsid w:val="00D559C4"/>
    <w:rsid w:val="00D57F24"/>
    <w:rsid w:val="00D60E5D"/>
    <w:rsid w:val="00D71357"/>
    <w:rsid w:val="00D72C2F"/>
    <w:rsid w:val="00D81F48"/>
    <w:rsid w:val="00D908DA"/>
    <w:rsid w:val="00D9244C"/>
    <w:rsid w:val="00D93512"/>
    <w:rsid w:val="00D94A13"/>
    <w:rsid w:val="00D95ECA"/>
    <w:rsid w:val="00DA4CBF"/>
    <w:rsid w:val="00DA4D58"/>
    <w:rsid w:val="00DA5123"/>
    <w:rsid w:val="00DA5EEC"/>
    <w:rsid w:val="00DC4176"/>
    <w:rsid w:val="00DC6B58"/>
    <w:rsid w:val="00DE2186"/>
    <w:rsid w:val="00DE3E49"/>
    <w:rsid w:val="00DE43CD"/>
    <w:rsid w:val="00DE45CC"/>
    <w:rsid w:val="00DE50F4"/>
    <w:rsid w:val="00DE66C3"/>
    <w:rsid w:val="00E04FE9"/>
    <w:rsid w:val="00E0517D"/>
    <w:rsid w:val="00E1606F"/>
    <w:rsid w:val="00E2040F"/>
    <w:rsid w:val="00E23F62"/>
    <w:rsid w:val="00E258FF"/>
    <w:rsid w:val="00E27C37"/>
    <w:rsid w:val="00E324BC"/>
    <w:rsid w:val="00E337F3"/>
    <w:rsid w:val="00E35F17"/>
    <w:rsid w:val="00E4569B"/>
    <w:rsid w:val="00E477D1"/>
    <w:rsid w:val="00E47AD3"/>
    <w:rsid w:val="00E50B85"/>
    <w:rsid w:val="00E51464"/>
    <w:rsid w:val="00E5401F"/>
    <w:rsid w:val="00E65D6A"/>
    <w:rsid w:val="00E760AB"/>
    <w:rsid w:val="00E76278"/>
    <w:rsid w:val="00E804F1"/>
    <w:rsid w:val="00E93C28"/>
    <w:rsid w:val="00EA2244"/>
    <w:rsid w:val="00EA2780"/>
    <w:rsid w:val="00EA4C0C"/>
    <w:rsid w:val="00EA4CD8"/>
    <w:rsid w:val="00EA5BA9"/>
    <w:rsid w:val="00EA701D"/>
    <w:rsid w:val="00EB78A7"/>
    <w:rsid w:val="00ED0DB2"/>
    <w:rsid w:val="00EE5BFD"/>
    <w:rsid w:val="00EE7BC4"/>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416D"/>
    <w:rsid w:val="00F51ED2"/>
    <w:rsid w:val="00F61B3B"/>
    <w:rsid w:val="00F62046"/>
    <w:rsid w:val="00F733C4"/>
    <w:rsid w:val="00F76AB5"/>
    <w:rsid w:val="00F86093"/>
    <w:rsid w:val="00F8721A"/>
    <w:rsid w:val="00F9069F"/>
    <w:rsid w:val="00F9220A"/>
    <w:rsid w:val="00F93A5A"/>
    <w:rsid w:val="00F949FD"/>
    <w:rsid w:val="00F94BE5"/>
    <w:rsid w:val="00FA04B0"/>
    <w:rsid w:val="00FA3118"/>
    <w:rsid w:val="00FA7EAD"/>
    <w:rsid w:val="00FB27BF"/>
    <w:rsid w:val="00FC01F0"/>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www.newhorizons.org/strategies/literacy/kestrel.htm" TargetMode="External"/><Relationship Id="rId18" Type="http://schemas.openxmlformats.org/officeDocument/2006/relationships/hyperlink" Target="http://www.whitenoiseaudio.com/" TargetMode="External"/><Relationship Id="rId3" Type="http://schemas.openxmlformats.org/officeDocument/2006/relationships/hyperlink" Target="http://www.microsoft.com/surface/index.html" TargetMode="External"/><Relationship Id="rId21" Type="http://schemas.openxmlformats.org/officeDocument/2006/relationships/hyperlink" Target="http://reactable.iua.upf.edu/pdfs/reactivision_tei2007.pdf"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pt.wikipedia.org/wiki/Dungeons_&amp;_Dragons" TargetMode="External"/><Relationship Id="rId17" Type="http://schemas.openxmlformats.org/officeDocument/2006/relationships/hyperlink" Target="http://www.multigesture.net/"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_(video_games)" TargetMode="External"/><Relationship Id="rId20" Type="http://schemas.openxmlformats.org/officeDocument/2006/relationships/hyperlink" Target="http://en.wikipedia.org/wiki/OpenSound_Control"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www.wizards.com/default.asp?x=dnd/welcome"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Role-playing_game" TargetMode="External"/><Relationship Id="rId10" Type="http://schemas.openxmlformats.org/officeDocument/2006/relationships/hyperlink" Target="http://en.wikipedia.org/wiki/ReacTable" TargetMode="External"/><Relationship Id="rId19" Type="http://schemas.openxmlformats.org/officeDocument/2006/relationships/hyperlink" Target="http://opensoundcontrol.org/"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en.wikipedia.org/wiki/Zork"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oleObject" Target="embeddings/oleObject1.bin"/><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wmf"/><Relationship Id="rId47" Type="http://schemas.openxmlformats.org/officeDocument/2006/relationships/oleObject" Target="embeddings/oleObject5.bin"/><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wmf"/><Relationship Id="rId45" Type="http://schemas.openxmlformats.org/officeDocument/2006/relationships/oleObject" Target="embeddings/oleObject4.bin"/><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www.lamce.ufrj.br/grva/realidade_aumentada/"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3.w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oleObject" Target="embeddings/oleObject3.bin"/><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wmf"/><Relationship Id="rId46" Type="http://schemas.openxmlformats.org/officeDocument/2006/relationships/image" Target="media/image34.wmf"/><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2.png"/><Relationship Id="rId41" Type="http://schemas.openxmlformats.org/officeDocument/2006/relationships/oleObject" Target="embeddings/oleObject2.bin"/><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A07446-9C74-4595-8568-2578A9941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2164</TotalTime>
  <Pages>96</Pages>
  <Words>17651</Words>
  <Characters>95319</Characters>
  <Application>Microsoft Office Word</Application>
  <DocSecurity>0</DocSecurity>
  <Lines>794</Lines>
  <Paragraphs>225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112745</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78</cp:revision>
  <cp:lastPrinted>2113-01-01T03:00:00Z</cp:lastPrinted>
  <dcterms:created xsi:type="dcterms:W3CDTF">2008-06-12T02:28:00Z</dcterms:created>
  <dcterms:modified xsi:type="dcterms:W3CDTF">2008-06-15T05:54:00Z</dcterms:modified>
</cp:coreProperties>
</file>