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FA04B0" w:rsidRDefault="00203346" w:rsidP="00203346">
      <w:pPr>
        <w:pStyle w:val="Capa1-Universidade"/>
      </w:pPr>
      <w:bookmarkStart w:id="0" w:name="_Ref516048988"/>
      <w:r>
        <w:t>centro universitário senac</w:t>
      </w:r>
    </w:p>
    <w:p w:rsidR="00E804F1" w:rsidRDefault="00E804F1" w:rsidP="00E804F1">
      <w:pPr>
        <w:pStyle w:val="Capa2-Autor"/>
      </w:pPr>
      <w:r>
        <w:t>Luis Henrique Menezes Mauruto</w:t>
      </w:r>
      <w:r>
        <w:br/>
        <w:t xml:space="preserve">Nilson </w:t>
      </w:r>
      <w:r w:rsidRPr="00E804F1">
        <w:t>Calazans</w:t>
      </w:r>
      <w:r>
        <w:t xml:space="preserve"> Dias Filho</w:t>
      </w:r>
      <w:r>
        <w:br/>
        <w:t>Willians Schallemberger Schneider</w:t>
      </w:r>
    </w:p>
    <w:p w:rsidR="00FA04B0" w:rsidRDefault="00E804F1" w:rsidP="00E804F1">
      <w:pPr>
        <w:pStyle w:val="Capa3-Ttulo"/>
      </w:pPr>
      <w:r>
        <w:t>IRTaktiks – Jogo de RPG Tático para Interfaces Multi-toque</w:t>
      </w:r>
    </w:p>
    <w:p w:rsidR="00AB68EC" w:rsidRDefault="00E804F1" w:rsidP="00E804F1">
      <w:pPr>
        <w:pStyle w:val="Capa4-LocaleData"/>
      </w:pPr>
      <w:r>
        <w:t>São Paulo</w:t>
      </w:r>
      <w:r>
        <w:br/>
        <w:t>2008</w:t>
      </w:r>
    </w:p>
    <w:p w:rsidR="00CC15F4" w:rsidRDefault="00CC15F4" w:rsidP="001D60CB">
      <w:pPr>
        <w:pStyle w:val="Corpodetexto"/>
        <w:sectPr w:rsidR="00CC15F4">
          <w:pgSz w:w="11905" w:h="16837"/>
          <w:pgMar w:top="1701" w:right="1134" w:bottom="1134" w:left="1701" w:header="720" w:footer="720" w:gutter="0"/>
          <w:cols w:space="720"/>
          <w:docGrid w:linePitch="360"/>
        </w:sectPr>
      </w:pPr>
    </w:p>
    <w:p w:rsidR="00C32688" w:rsidRDefault="00C32688" w:rsidP="00C32688">
      <w:pPr>
        <w:pStyle w:val="Rosto1-Autor"/>
      </w:pPr>
      <w:r>
        <w:lastRenderedPageBreak/>
        <w:t>Luis Henrique Menezes Mauruto</w:t>
      </w:r>
      <w:r>
        <w:br/>
        <w:t>Nilson Calazans Dias Filho</w:t>
      </w:r>
      <w:r>
        <w:br/>
        <w:t>Willians Schallemberger Schneider</w:t>
      </w:r>
    </w:p>
    <w:p w:rsidR="00C32688" w:rsidRDefault="00C32688" w:rsidP="00C32688">
      <w:pPr>
        <w:pStyle w:val="Rosto2-Ttulo"/>
      </w:pPr>
      <w:r>
        <w:t>IRTaktiks – Jogo de RPG Tático para Interfaces Multi-toque</w:t>
      </w:r>
    </w:p>
    <w:p w:rsidR="00C32688" w:rsidRDefault="00C32688" w:rsidP="00C32688">
      <w:pPr>
        <w:pStyle w:val="Rosto3-Descrio"/>
      </w:pPr>
      <w:bookmarkStart w:id="1" w:name="OLE_LINK1"/>
      <w:bookmarkStart w:id="2" w:name="OLE_LINK2"/>
      <w:r>
        <w:t>Trabalho de conclusão de curso apresentado ao Centro Universitário Senac – Campus Santo Amaro, como exigência parcial para a obtenção do título de Bacharel em Ciência da Computação</w:t>
      </w:r>
      <w:bookmarkEnd w:id="1"/>
      <w:bookmarkEnd w:id="2"/>
      <w:r>
        <w:t>.</w:t>
      </w:r>
    </w:p>
    <w:p w:rsidR="00C32688" w:rsidRDefault="00C32688" w:rsidP="00C32688">
      <w:pPr>
        <w:pStyle w:val="Rosto3-Descrio"/>
      </w:pPr>
      <w:r>
        <w:t>Orientador: Prof. Fábio Roberto de Miranda</w:t>
      </w:r>
    </w:p>
    <w:p w:rsidR="005F20FE" w:rsidRDefault="00C32688" w:rsidP="005F20FE">
      <w:pPr>
        <w:pStyle w:val="Rosto5-Data"/>
      </w:pPr>
      <w:r>
        <w:t>São Paulo</w:t>
      </w:r>
      <w:r>
        <w:br/>
        <w:t>2008</w:t>
      </w:r>
    </w:p>
    <w:p w:rsidR="00CC15F4" w:rsidRDefault="00CC15F4" w:rsidP="001D60CB">
      <w:pPr>
        <w:pStyle w:val="Corpodetexto"/>
        <w:sectPr w:rsidR="00CC15F4">
          <w:pgSz w:w="11905" w:h="16837"/>
          <w:pgMar w:top="1701" w:right="1134" w:bottom="1134" w:left="1701" w:header="720" w:footer="720" w:gutter="0"/>
          <w:cols w:space="720"/>
          <w:docGrid w:linePitch="360"/>
        </w:sectPr>
      </w:pPr>
    </w:p>
    <w:p w:rsidR="00AB68EC" w:rsidRDefault="00AB68EC" w:rsidP="001D60CB">
      <w:pPr>
        <w:pStyle w:val="Corpodetexto"/>
      </w:pPr>
    </w:p>
    <w:p w:rsidR="005F20FE" w:rsidRDefault="005F20FE" w:rsidP="001D60CB">
      <w:pPr>
        <w:pStyle w:val="Corpodetexto"/>
      </w:pPr>
    </w:p>
    <w:p w:rsidR="00AB68EC" w:rsidRDefault="00AB68EC" w:rsidP="001D60CB">
      <w:pPr>
        <w:pStyle w:val="Corpodetexto"/>
      </w:pPr>
    </w:p>
    <w:p w:rsidR="00AB68EC" w:rsidRDefault="00AB68EC" w:rsidP="001D60CB">
      <w:pPr>
        <w:pStyle w:val="Corpodetexto"/>
      </w:pPr>
    </w:p>
    <w:p w:rsidR="005F20FE" w:rsidRDefault="005F20FE" w:rsidP="001D60CB">
      <w:pPr>
        <w:pStyle w:val="Corpodetexto"/>
      </w:pPr>
    </w:p>
    <w:p w:rsidR="005F20FE" w:rsidRDefault="005F20FE" w:rsidP="001D60CB">
      <w:pPr>
        <w:pStyle w:val="Corpodetexto"/>
      </w:pPr>
    </w:p>
    <w:p w:rsidR="005F20FE" w:rsidRDefault="005F20FE" w:rsidP="001D60CB">
      <w:pPr>
        <w:pStyle w:val="Corpodetexto"/>
      </w:pPr>
    </w:p>
    <w:p w:rsidR="005F20FE" w:rsidRDefault="005F20FE" w:rsidP="001D60CB">
      <w:pPr>
        <w:pStyle w:val="Corpodetexto"/>
      </w:pPr>
    </w:p>
    <w:p w:rsidR="005F20FE" w:rsidRDefault="005F20FE" w:rsidP="001D60CB">
      <w:pPr>
        <w:pStyle w:val="Corpodetexto"/>
      </w:pPr>
    </w:p>
    <w:p w:rsidR="005F20FE" w:rsidRDefault="005F20FE" w:rsidP="001D60CB">
      <w:pPr>
        <w:pStyle w:val="Corpodetexto"/>
      </w:pPr>
    </w:p>
    <w:p w:rsidR="005F20FE" w:rsidRDefault="005F20FE" w:rsidP="001D60CB">
      <w:pPr>
        <w:pStyle w:val="Corpodetexto"/>
      </w:pPr>
    </w:p>
    <w:p w:rsidR="005F20FE" w:rsidRDefault="005F20FE" w:rsidP="001D60CB">
      <w:pPr>
        <w:pStyle w:val="Corpodetexto"/>
      </w:pPr>
    </w:p>
    <w:p w:rsidR="005F20FE" w:rsidRPr="005F20FE" w:rsidRDefault="005F20FE" w:rsidP="001D60CB">
      <w:pPr>
        <w:pStyle w:val="Corpodetex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10"/>
      </w:tblGrid>
      <w:tr w:rsidR="005F20FE" w:rsidTr="003C78C9">
        <w:tc>
          <w:tcPr>
            <w:tcW w:w="9210" w:type="dxa"/>
          </w:tcPr>
          <w:p w:rsidR="005F20FE" w:rsidRDefault="005F20FE" w:rsidP="005F20FE">
            <w:pPr>
              <w:pStyle w:val="Anverso1-Autores"/>
            </w:pPr>
            <w:r>
              <w:t>Mauruto, Luis Henrique Menezes</w:t>
            </w:r>
            <w:r>
              <w:br/>
              <w:t>Filho, Nilson Calazans Dias</w:t>
            </w:r>
            <w:r>
              <w:br/>
              <w:t>Schneider, Willians Schallemberger</w:t>
            </w:r>
          </w:p>
          <w:p w:rsidR="005F20FE" w:rsidRDefault="005F20FE" w:rsidP="005F20FE">
            <w:pPr>
              <w:pStyle w:val="Anverso2-Ttulo"/>
            </w:pPr>
            <w:r>
              <w:t>IRTaktiks – Jogo de RPG Tático para Interfaces Multi-toque / Luis Henrique Menezes Mauruto, Nilson Calazans Dias Filho e Willians Schallemberger Schneider – São Paulo, 2008.</w:t>
            </w:r>
          </w:p>
          <w:p w:rsidR="005F20FE" w:rsidRDefault="00F42388" w:rsidP="005F20FE">
            <w:pPr>
              <w:pStyle w:val="Anverso3-Tamanho"/>
            </w:pPr>
            <w:fldSimple w:instr=" NUMPAGES  \# &quot;0&quot;  \* MERGEFORMAT ">
              <w:r w:rsidR="007C119E">
                <w:rPr>
                  <w:noProof/>
                </w:rPr>
                <w:t>91</w:t>
              </w:r>
            </w:fldSimple>
            <w:r w:rsidR="007A66CF">
              <w:t xml:space="preserve"> fls, </w:t>
            </w:r>
            <w:r w:rsidR="005F20FE" w:rsidRPr="005F20FE">
              <w:t>il. color.</w:t>
            </w:r>
          </w:p>
          <w:p w:rsidR="005F20FE" w:rsidRDefault="005F20FE" w:rsidP="00616927">
            <w:pPr>
              <w:pStyle w:val="Anverso4-Orientador"/>
            </w:pPr>
            <w:r>
              <w:t xml:space="preserve">Orientador: Prof. Fábio Roberto de Miranda </w:t>
            </w:r>
          </w:p>
          <w:p w:rsidR="005F20FE" w:rsidRDefault="005F20FE" w:rsidP="009F3FAB">
            <w:pPr>
              <w:pStyle w:val="Anverso5-Universidade"/>
            </w:pPr>
            <w:r>
              <w:t>Trabalho de Conclusão de Curso – Centro Universitário Senac – Campus Santo Amaro</w:t>
            </w:r>
            <w:r w:rsidR="009F3FAB">
              <w:t xml:space="preserve"> –</w:t>
            </w:r>
            <w:r>
              <w:t xml:space="preserve"> São Paulo, 2008.</w:t>
            </w:r>
          </w:p>
        </w:tc>
      </w:tr>
    </w:tbl>
    <w:p w:rsidR="00CC15F4" w:rsidRDefault="00CC15F4" w:rsidP="00234CD4">
      <w:pPr>
        <w:pStyle w:val="Aprovao1-Alunos"/>
        <w:sectPr w:rsidR="00CC15F4">
          <w:pgSz w:w="11905" w:h="16837"/>
          <w:pgMar w:top="1701" w:right="1134" w:bottom="1134" w:left="1701" w:header="720" w:footer="720" w:gutter="0"/>
          <w:cols w:space="720"/>
          <w:docGrid w:linePitch="360"/>
        </w:sectPr>
      </w:pPr>
    </w:p>
    <w:p w:rsidR="00616927" w:rsidRDefault="00616927" w:rsidP="00234CD4">
      <w:pPr>
        <w:pStyle w:val="Aprovao1-Alunos"/>
      </w:pPr>
      <w:r>
        <w:lastRenderedPageBreak/>
        <w:t xml:space="preserve">Alunos: Luis Henrique Menezes Mauruto, Nilson Calazans Dias Filho e Willians Schallemberger </w:t>
      </w:r>
      <w:r w:rsidR="005D010C">
        <w:t>Schneider.</w:t>
      </w:r>
    </w:p>
    <w:p w:rsidR="00616927" w:rsidRDefault="00616927" w:rsidP="00234CD4">
      <w:pPr>
        <w:pStyle w:val="Aprovao2-Titulo"/>
      </w:pPr>
      <w:r>
        <w:t>Título: IRTaktiks – Jogo de RPG Tático para Interfaces Multi-toque</w:t>
      </w:r>
    </w:p>
    <w:p w:rsidR="00616927" w:rsidRPr="00234CD4" w:rsidRDefault="00616927" w:rsidP="00234CD4">
      <w:pPr>
        <w:pStyle w:val="Aprovao3-Universidade"/>
      </w:pPr>
      <w:r w:rsidRPr="00234CD4">
        <w:t>Trabalho de conclusão de curso apresentado ao Centro Universitário Senac – Campus Santo Amaro, como exigência parcial para a obtenção do título de Bacharel em Ciência da Computação.</w:t>
      </w:r>
    </w:p>
    <w:p w:rsidR="00616927" w:rsidRPr="00234CD4" w:rsidRDefault="00441D7C" w:rsidP="00234CD4">
      <w:pPr>
        <w:pStyle w:val="Aprovao3-Universidade"/>
      </w:pPr>
      <w:r>
        <w:t xml:space="preserve">Orientador: Prof. </w:t>
      </w:r>
      <w:r w:rsidR="00616927" w:rsidRPr="00234CD4">
        <w:t>Fábio Roberto de Miranda</w:t>
      </w:r>
    </w:p>
    <w:p w:rsidR="00616927" w:rsidRDefault="00616927" w:rsidP="00234CD4">
      <w:pPr>
        <w:pStyle w:val="Aprovao4-Banca"/>
      </w:pPr>
      <w:r>
        <w:t>A banca examinadora dos Trabalhos de Conclusão em sessão pública realizada em ___/___/_____</w:t>
      </w:r>
      <w:r w:rsidR="005D010C">
        <w:t xml:space="preserve"> considerou</w:t>
      </w:r>
      <w:r>
        <w:t xml:space="preserve"> os candidatos:</w:t>
      </w:r>
    </w:p>
    <w:p w:rsidR="00616927" w:rsidRDefault="00616927" w:rsidP="009F3FAB">
      <w:pPr>
        <w:pStyle w:val="Aprovao5-Aprovado"/>
      </w:pPr>
      <w:r>
        <w:t>(   ) Aprovado</w:t>
      </w:r>
      <w:r w:rsidR="00234CD4">
        <w:t>s</w:t>
      </w:r>
      <w:r w:rsidR="00234CD4">
        <w:tab/>
      </w:r>
      <w:r>
        <w:t>(   ) Reprovado</w:t>
      </w:r>
      <w:r w:rsidR="00234CD4">
        <w:t>s</w:t>
      </w:r>
    </w:p>
    <w:p w:rsidR="00616927" w:rsidRDefault="00616927" w:rsidP="00234CD4">
      <w:pPr>
        <w:pStyle w:val="Aprovao6-Examinadores"/>
      </w:pPr>
      <w:r>
        <w:t>Examinador</w:t>
      </w:r>
    </w:p>
    <w:p w:rsidR="00616927" w:rsidRDefault="00616927" w:rsidP="00234CD4">
      <w:pPr>
        <w:pStyle w:val="Aprovao6-Examinadores"/>
      </w:pPr>
      <w:r>
        <w:t>Examinador</w:t>
      </w:r>
    </w:p>
    <w:p w:rsidR="00CC15F4" w:rsidRDefault="00616927" w:rsidP="009F3FAB">
      <w:pPr>
        <w:pStyle w:val="Aprovao6-Examinadores"/>
        <w:sectPr w:rsidR="00CC15F4">
          <w:pgSz w:w="11905" w:h="16837"/>
          <w:pgMar w:top="1701" w:right="1134" w:bottom="1134" w:left="1701" w:header="720" w:footer="720" w:gutter="0"/>
          <w:cols w:space="720"/>
          <w:docGrid w:linePitch="360"/>
        </w:sectPr>
      </w:pPr>
      <w:r>
        <w:t>Presidente</w:t>
      </w:r>
    </w:p>
    <w:p w:rsidR="009F3FAB" w:rsidRDefault="009F3FAB" w:rsidP="00CA3A4A">
      <w:pPr>
        <w:pStyle w:val="TtuloCentro"/>
      </w:pPr>
      <w:r>
        <w:lastRenderedPageBreak/>
        <w:t>Agradecimentos</w:t>
      </w:r>
    </w:p>
    <w:p w:rsidR="00381190" w:rsidRDefault="009F3FAB" w:rsidP="00DE2186">
      <w:pPr>
        <w:pStyle w:val="Agradecimento2-Texto"/>
      </w:pPr>
      <w:r>
        <w:t>Agradecemos aos nossos familiares e companheiras</w:t>
      </w:r>
      <w:r w:rsidR="00381190">
        <w:t>, pelos quatro anos de apoio, compreensão e incentivo nesta etapa de nossas vidas</w:t>
      </w:r>
      <w:r>
        <w:t>.</w:t>
      </w:r>
    </w:p>
    <w:p w:rsidR="00381190" w:rsidRDefault="00381190" w:rsidP="00381190">
      <w:pPr>
        <w:pStyle w:val="Agradecimento2-Texto"/>
      </w:pPr>
    </w:p>
    <w:p w:rsidR="00381190" w:rsidRDefault="00381190" w:rsidP="00381190">
      <w:pPr>
        <w:pStyle w:val="Agradecimento2-Texto"/>
      </w:pPr>
      <w:r>
        <w:t>A todos os professores que através do empenho em transmitir seus conhecimentos, contribuíram com nossa formação acadêmica e profissional.</w:t>
      </w:r>
    </w:p>
    <w:p w:rsidR="00381190" w:rsidRDefault="00381190" w:rsidP="00381190">
      <w:pPr>
        <w:pStyle w:val="Agradecimento2-Texto"/>
      </w:pPr>
    </w:p>
    <w:p w:rsidR="00381190" w:rsidRDefault="00381190" w:rsidP="00381190">
      <w:pPr>
        <w:pStyle w:val="Agradecimento2-Texto"/>
      </w:pPr>
      <w:r>
        <w:t>Ao nosso orientador: Prof. Fábio Roberto de Miranda, pela ajuda, críticas e sugestões; de grande ajuda no desenvolvimento deste trabalho.</w:t>
      </w:r>
    </w:p>
    <w:p w:rsidR="00CC15F4" w:rsidRDefault="00CC15F4" w:rsidP="00DE2186">
      <w:pPr>
        <w:pStyle w:val="Epgrafe"/>
        <w:sectPr w:rsidR="00CC15F4">
          <w:pgSz w:w="11905" w:h="16837"/>
          <w:pgMar w:top="1701" w:right="1134" w:bottom="1134" w:left="1701" w:header="720" w:footer="720" w:gutter="0"/>
          <w:cols w:space="720"/>
          <w:docGrid w:linePitch="360"/>
        </w:sectPr>
      </w:pPr>
    </w:p>
    <w:p w:rsidR="00DE2186" w:rsidRDefault="00381190" w:rsidP="00DE2186">
      <w:pPr>
        <w:pStyle w:val="Epgrafe"/>
      </w:pPr>
      <w:r w:rsidRPr="00381190">
        <w:lastRenderedPageBreak/>
        <w:t xml:space="preserve">A mente que se abre a uma nova idéia jamais voltará ao seu tamanho </w:t>
      </w:r>
      <w:r w:rsidR="00DE2186">
        <w:t>original.</w:t>
      </w:r>
    </w:p>
    <w:p w:rsidR="00CC15F4" w:rsidRDefault="00381190" w:rsidP="00CC15F4">
      <w:pPr>
        <w:pStyle w:val="Epgrafe-autor"/>
        <w:sectPr w:rsidR="00CC15F4">
          <w:pgSz w:w="11905" w:h="16837"/>
          <w:pgMar w:top="1701" w:right="1134" w:bottom="1134" w:left="1701" w:header="720" w:footer="720" w:gutter="0"/>
          <w:cols w:space="720"/>
          <w:docGrid w:linePitch="360"/>
        </w:sectPr>
      </w:pPr>
      <w:r>
        <w:t>Albert Einstein</w:t>
      </w:r>
    </w:p>
    <w:p w:rsidR="00AB68EC" w:rsidRDefault="00AB68EC" w:rsidP="001C640A">
      <w:pPr>
        <w:pStyle w:val="TtuloCentro"/>
      </w:pPr>
      <w:r>
        <w:lastRenderedPageBreak/>
        <w:t>Resumo</w:t>
      </w:r>
    </w:p>
    <w:p w:rsidR="00AB68EC" w:rsidRDefault="00AB68EC" w:rsidP="00AB68EC">
      <w:pPr>
        <w:pStyle w:val="Resumo"/>
      </w:pPr>
      <w:r>
        <w:t xml:space="preserve">Com o constante avanço da tecnologia, </w:t>
      </w:r>
      <w:r w:rsidR="000C39C8">
        <w:t>a interação do homem com a máquina vem</w:t>
      </w:r>
      <w:r>
        <w:t xml:space="preserve"> se tornando cada vez mais natural e intuitiva. O uso de super</w:t>
      </w:r>
      <w:r w:rsidR="00581452">
        <w:t>fícies sensíveis ao toque se populariza a cada dia.</w:t>
      </w:r>
    </w:p>
    <w:p w:rsidR="00581452" w:rsidRDefault="00AB68EC" w:rsidP="00AB68EC">
      <w:pPr>
        <w:pStyle w:val="Resumo"/>
      </w:pPr>
      <w:r w:rsidRPr="00AB68EC">
        <w:t xml:space="preserve">Este trabalho propõe o </w:t>
      </w:r>
      <w:r w:rsidR="00581452">
        <w:t xml:space="preserve">uso desta tecnologia a fim de desenvolver um jogo de </w:t>
      </w:r>
      <w:r w:rsidR="00581452" w:rsidRPr="00581452">
        <w:rPr>
          <w:i/>
        </w:rPr>
        <w:t>RPG</w:t>
      </w:r>
      <w:r w:rsidR="00581452">
        <w:t xml:space="preserve"> tático para superfícies multi-toque</w:t>
      </w:r>
      <w:r w:rsidR="00DA5EEC">
        <w:t xml:space="preserve"> em que</w:t>
      </w:r>
      <w:r w:rsidR="00581452">
        <w:t xml:space="preserve"> os jogadores irão interagir simultaneamente e de maneira natural sobre a superfície de projeção do jogo. Esta superfície utiliza o princípio da reflexão total interna frustrada da luz para que com dispositivos de custo acessíve</w:t>
      </w:r>
      <w:r w:rsidR="00DA5EEC">
        <w:t>l</w:t>
      </w:r>
      <w:r w:rsidR="00581452">
        <w:t xml:space="preserve"> seja possível</w:t>
      </w:r>
      <w:r w:rsidR="00DA5EEC">
        <w:t xml:space="preserve"> identificar os múltiplos pontos tocados pelos usuários e </w:t>
      </w:r>
      <w:r w:rsidR="00203078">
        <w:t>permitir</w:t>
      </w:r>
      <w:r w:rsidR="00DA5EEC">
        <w:t xml:space="preserve"> a </w:t>
      </w:r>
      <w:r w:rsidR="00581452">
        <w:t>interação</w:t>
      </w:r>
      <w:r w:rsidR="00203078">
        <w:t xml:space="preserve"> multi-toque com as aplicaç</w:t>
      </w:r>
      <w:r w:rsidR="00DA5EEC">
        <w:t>ões</w:t>
      </w:r>
      <w:r w:rsidR="00581452">
        <w:t>.</w:t>
      </w:r>
    </w:p>
    <w:p w:rsidR="00CC15F4" w:rsidRDefault="00AB68EC" w:rsidP="00581452">
      <w:pPr>
        <w:pStyle w:val="Resumo"/>
        <w:sectPr w:rsidR="00CC15F4" w:rsidSect="00CC15F4">
          <w:type w:val="evenPage"/>
          <w:pgSz w:w="11905" w:h="16837"/>
          <w:pgMar w:top="1701" w:right="1134" w:bottom="1134" w:left="1701" w:header="720" w:footer="720" w:gutter="0"/>
          <w:cols w:space="720"/>
          <w:docGrid w:linePitch="360"/>
        </w:sectPr>
      </w:pPr>
      <w:r w:rsidRPr="00AB68EC">
        <w:t xml:space="preserve">Palavras-chave: </w:t>
      </w:r>
      <w:r w:rsidR="00581452">
        <w:t>jogo</w:t>
      </w:r>
      <w:r w:rsidR="00EA2780">
        <w:t>s eletrônicos, sistemas projetor-câmera, computação gráfica</w:t>
      </w:r>
      <w:r w:rsidR="00581452">
        <w:t>, multi-toque, interação</w:t>
      </w:r>
      <w:r w:rsidR="00EA2780">
        <w:t xml:space="preserve"> humano-computador</w:t>
      </w:r>
      <w:r w:rsidR="00581452">
        <w:t>.</w:t>
      </w:r>
      <w:r w:rsidR="00CC6C69">
        <w:t xml:space="preserve"> </w:t>
      </w:r>
    </w:p>
    <w:p w:rsidR="00581452" w:rsidRDefault="00581452" w:rsidP="001C640A">
      <w:pPr>
        <w:pStyle w:val="TtuloCentro"/>
      </w:pPr>
      <w:r>
        <w:lastRenderedPageBreak/>
        <w:t>Abstract</w:t>
      </w:r>
    </w:p>
    <w:p w:rsidR="00CC15F4" w:rsidRPr="00203078" w:rsidRDefault="00203078" w:rsidP="00203078">
      <w:pPr>
        <w:pStyle w:val="AFazer"/>
        <w:sectPr w:rsidR="00CC15F4" w:rsidRPr="00203078" w:rsidSect="00CC15F4">
          <w:type w:val="evenPage"/>
          <w:pgSz w:w="11905" w:h="16837"/>
          <w:pgMar w:top="1701" w:right="1134" w:bottom="1134" w:left="1701" w:header="720" w:footer="720" w:gutter="0"/>
          <w:cols w:space="720"/>
          <w:docGrid w:linePitch="360"/>
        </w:sectPr>
      </w:pPr>
      <w:r>
        <w:t>A fazer...</w:t>
      </w:r>
    </w:p>
    <w:p w:rsidR="00CC15F4" w:rsidRDefault="00CC15F4" w:rsidP="001C640A">
      <w:pPr>
        <w:pStyle w:val="TtuloCentro"/>
      </w:pPr>
      <w:r>
        <w:lastRenderedPageBreak/>
        <w:t>Sumário</w:t>
      </w:r>
    </w:p>
    <w:p w:rsidR="007D0EA0" w:rsidRDefault="00F42388">
      <w:pPr>
        <w:pStyle w:val="Sumrio1"/>
        <w:rPr>
          <w:rFonts w:asciiTheme="minorHAnsi" w:eastAsiaTheme="minorEastAsia" w:hAnsiTheme="minorHAnsi" w:cstheme="minorBidi"/>
          <w:noProof/>
          <w:kern w:val="0"/>
          <w:sz w:val="22"/>
          <w:szCs w:val="22"/>
          <w:lang w:eastAsia="pt-BR"/>
        </w:rPr>
      </w:pPr>
      <w:r w:rsidRPr="00F42388">
        <w:fldChar w:fldCharType="begin"/>
      </w:r>
      <w:r w:rsidR="00897AFF">
        <w:instrText xml:space="preserve"> TOC \o "1-3" \h \z \u </w:instrText>
      </w:r>
      <w:r w:rsidRPr="00F42388">
        <w:fldChar w:fldCharType="separate"/>
      </w:r>
      <w:hyperlink w:anchor="_Toc201338367" w:history="1">
        <w:r w:rsidR="007D0EA0" w:rsidRPr="00726A04">
          <w:rPr>
            <w:rStyle w:val="Hyperlink"/>
            <w:noProof/>
          </w:rPr>
          <w:t>1.</w:t>
        </w:r>
        <w:r w:rsidR="007D0EA0">
          <w:rPr>
            <w:rFonts w:asciiTheme="minorHAnsi" w:eastAsiaTheme="minorEastAsia" w:hAnsiTheme="minorHAnsi" w:cstheme="minorBidi"/>
            <w:noProof/>
            <w:kern w:val="0"/>
            <w:sz w:val="22"/>
            <w:szCs w:val="22"/>
            <w:lang w:eastAsia="pt-BR"/>
          </w:rPr>
          <w:tab/>
        </w:r>
        <w:r w:rsidR="007D0EA0" w:rsidRPr="00726A04">
          <w:rPr>
            <w:rStyle w:val="Hyperlink"/>
            <w:noProof/>
          </w:rPr>
          <w:t>IRTAKTIKS</w:t>
        </w:r>
        <w:r w:rsidR="007D0EA0">
          <w:rPr>
            <w:noProof/>
            <w:webHidden/>
          </w:rPr>
          <w:tab/>
        </w:r>
        <w:r>
          <w:rPr>
            <w:noProof/>
            <w:webHidden/>
          </w:rPr>
          <w:fldChar w:fldCharType="begin"/>
        </w:r>
        <w:r w:rsidR="007D0EA0">
          <w:rPr>
            <w:noProof/>
            <w:webHidden/>
          </w:rPr>
          <w:instrText xml:space="preserve"> PAGEREF _Toc201338367 \h </w:instrText>
        </w:r>
        <w:r>
          <w:rPr>
            <w:noProof/>
            <w:webHidden/>
          </w:rPr>
        </w:r>
        <w:r>
          <w:rPr>
            <w:noProof/>
            <w:webHidden/>
          </w:rPr>
          <w:fldChar w:fldCharType="separate"/>
        </w:r>
        <w:r w:rsidR="007D0EA0">
          <w:rPr>
            <w:noProof/>
            <w:webHidden/>
          </w:rPr>
          <w:t>16</w:t>
        </w:r>
        <w:r>
          <w:rPr>
            <w:noProof/>
            <w:webHidden/>
          </w:rPr>
          <w:fldChar w:fldCharType="end"/>
        </w:r>
      </w:hyperlink>
    </w:p>
    <w:p w:rsidR="007D0EA0" w:rsidRDefault="00F42388">
      <w:pPr>
        <w:pStyle w:val="Sumrio2"/>
        <w:rPr>
          <w:rFonts w:asciiTheme="minorHAnsi" w:eastAsiaTheme="minorEastAsia" w:hAnsiTheme="minorHAnsi" w:cstheme="minorBidi"/>
          <w:noProof/>
          <w:kern w:val="0"/>
          <w:sz w:val="22"/>
          <w:lang w:eastAsia="pt-BR"/>
        </w:rPr>
      </w:pPr>
      <w:hyperlink w:anchor="_Toc201338368" w:history="1">
        <w:r w:rsidR="007D0EA0" w:rsidRPr="00726A04">
          <w:rPr>
            <w:rStyle w:val="Hyperlink"/>
            <w:noProof/>
          </w:rPr>
          <w:t>1.1.</w:t>
        </w:r>
        <w:r w:rsidR="007D0EA0">
          <w:rPr>
            <w:rFonts w:asciiTheme="minorHAnsi" w:eastAsiaTheme="minorEastAsia" w:hAnsiTheme="minorHAnsi" w:cstheme="minorBidi"/>
            <w:noProof/>
            <w:kern w:val="0"/>
            <w:sz w:val="22"/>
            <w:lang w:eastAsia="pt-BR"/>
          </w:rPr>
          <w:tab/>
        </w:r>
        <w:r w:rsidR="007D0EA0" w:rsidRPr="00726A04">
          <w:rPr>
            <w:rStyle w:val="Hyperlink"/>
            <w:noProof/>
          </w:rPr>
          <w:t>Introdução</w:t>
        </w:r>
        <w:r w:rsidR="007D0EA0">
          <w:rPr>
            <w:noProof/>
            <w:webHidden/>
          </w:rPr>
          <w:tab/>
        </w:r>
        <w:r>
          <w:rPr>
            <w:noProof/>
            <w:webHidden/>
          </w:rPr>
          <w:fldChar w:fldCharType="begin"/>
        </w:r>
        <w:r w:rsidR="007D0EA0">
          <w:rPr>
            <w:noProof/>
            <w:webHidden/>
          </w:rPr>
          <w:instrText xml:space="preserve"> PAGEREF _Toc201338368 \h </w:instrText>
        </w:r>
        <w:r>
          <w:rPr>
            <w:noProof/>
            <w:webHidden/>
          </w:rPr>
        </w:r>
        <w:r>
          <w:rPr>
            <w:noProof/>
            <w:webHidden/>
          </w:rPr>
          <w:fldChar w:fldCharType="separate"/>
        </w:r>
        <w:r w:rsidR="007D0EA0">
          <w:rPr>
            <w:noProof/>
            <w:webHidden/>
          </w:rPr>
          <w:t>16</w:t>
        </w:r>
        <w:r>
          <w:rPr>
            <w:noProof/>
            <w:webHidden/>
          </w:rPr>
          <w:fldChar w:fldCharType="end"/>
        </w:r>
      </w:hyperlink>
    </w:p>
    <w:p w:rsidR="007D0EA0" w:rsidRDefault="00F42388">
      <w:pPr>
        <w:pStyle w:val="Sumrio2"/>
        <w:rPr>
          <w:rFonts w:asciiTheme="minorHAnsi" w:eastAsiaTheme="minorEastAsia" w:hAnsiTheme="minorHAnsi" w:cstheme="minorBidi"/>
          <w:noProof/>
          <w:kern w:val="0"/>
          <w:sz w:val="22"/>
          <w:lang w:eastAsia="pt-BR"/>
        </w:rPr>
      </w:pPr>
      <w:hyperlink w:anchor="_Toc201338369" w:history="1">
        <w:r w:rsidR="007D0EA0" w:rsidRPr="00726A04">
          <w:rPr>
            <w:rStyle w:val="Hyperlink"/>
            <w:noProof/>
          </w:rPr>
          <w:t>1.2.</w:t>
        </w:r>
        <w:r w:rsidR="007D0EA0">
          <w:rPr>
            <w:rFonts w:asciiTheme="minorHAnsi" w:eastAsiaTheme="minorEastAsia" w:hAnsiTheme="minorHAnsi" w:cstheme="minorBidi"/>
            <w:noProof/>
            <w:kern w:val="0"/>
            <w:sz w:val="22"/>
            <w:lang w:eastAsia="pt-BR"/>
          </w:rPr>
          <w:tab/>
        </w:r>
        <w:r w:rsidR="007D0EA0" w:rsidRPr="00726A04">
          <w:rPr>
            <w:rStyle w:val="Hyperlink"/>
            <w:noProof/>
          </w:rPr>
          <w:t>Interação Multi-toque</w:t>
        </w:r>
        <w:r w:rsidR="007D0EA0">
          <w:rPr>
            <w:noProof/>
            <w:webHidden/>
          </w:rPr>
          <w:tab/>
        </w:r>
        <w:r>
          <w:rPr>
            <w:noProof/>
            <w:webHidden/>
          </w:rPr>
          <w:fldChar w:fldCharType="begin"/>
        </w:r>
        <w:r w:rsidR="007D0EA0">
          <w:rPr>
            <w:noProof/>
            <w:webHidden/>
          </w:rPr>
          <w:instrText xml:space="preserve"> PAGEREF _Toc201338369 \h </w:instrText>
        </w:r>
        <w:r>
          <w:rPr>
            <w:noProof/>
            <w:webHidden/>
          </w:rPr>
        </w:r>
        <w:r>
          <w:rPr>
            <w:noProof/>
            <w:webHidden/>
          </w:rPr>
          <w:fldChar w:fldCharType="separate"/>
        </w:r>
        <w:r w:rsidR="007D0EA0">
          <w:rPr>
            <w:noProof/>
            <w:webHidden/>
          </w:rPr>
          <w:t>16</w:t>
        </w:r>
        <w:r>
          <w:rPr>
            <w:noProof/>
            <w:webHidden/>
          </w:rPr>
          <w:fldChar w:fldCharType="end"/>
        </w:r>
      </w:hyperlink>
    </w:p>
    <w:p w:rsidR="007D0EA0" w:rsidRDefault="00F42388">
      <w:pPr>
        <w:pStyle w:val="Sumrio3"/>
        <w:rPr>
          <w:rFonts w:asciiTheme="minorHAnsi" w:eastAsiaTheme="minorEastAsia" w:hAnsiTheme="minorHAnsi" w:cstheme="minorBidi"/>
          <w:noProof/>
          <w:kern w:val="0"/>
          <w:sz w:val="22"/>
          <w:szCs w:val="22"/>
          <w:lang w:eastAsia="pt-BR"/>
        </w:rPr>
      </w:pPr>
      <w:hyperlink w:anchor="_Toc201338370" w:history="1">
        <w:r w:rsidR="007D0EA0" w:rsidRPr="00726A04">
          <w:rPr>
            <w:rStyle w:val="Hyperlink"/>
            <w:noProof/>
          </w:rPr>
          <w:t>1.2.1.</w:t>
        </w:r>
        <w:r w:rsidR="007D0EA0">
          <w:rPr>
            <w:rFonts w:asciiTheme="minorHAnsi" w:eastAsiaTheme="minorEastAsia" w:hAnsiTheme="minorHAnsi" w:cstheme="minorBidi"/>
            <w:noProof/>
            <w:kern w:val="0"/>
            <w:sz w:val="22"/>
            <w:szCs w:val="22"/>
            <w:lang w:eastAsia="pt-BR"/>
          </w:rPr>
          <w:tab/>
        </w:r>
        <w:r w:rsidR="007D0EA0" w:rsidRPr="00726A04">
          <w:rPr>
            <w:rStyle w:val="Hyperlink"/>
            <w:noProof/>
          </w:rPr>
          <w:t>História</w:t>
        </w:r>
        <w:r w:rsidR="007D0EA0">
          <w:rPr>
            <w:noProof/>
            <w:webHidden/>
          </w:rPr>
          <w:tab/>
        </w:r>
        <w:r>
          <w:rPr>
            <w:noProof/>
            <w:webHidden/>
          </w:rPr>
          <w:fldChar w:fldCharType="begin"/>
        </w:r>
        <w:r w:rsidR="007D0EA0">
          <w:rPr>
            <w:noProof/>
            <w:webHidden/>
          </w:rPr>
          <w:instrText xml:space="preserve"> PAGEREF _Toc201338370 \h </w:instrText>
        </w:r>
        <w:r>
          <w:rPr>
            <w:noProof/>
            <w:webHidden/>
          </w:rPr>
        </w:r>
        <w:r>
          <w:rPr>
            <w:noProof/>
            <w:webHidden/>
          </w:rPr>
          <w:fldChar w:fldCharType="separate"/>
        </w:r>
        <w:r w:rsidR="007D0EA0">
          <w:rPr>
            <w:noProof/>
            <w:webHidden/>
          </w:rPr>
          <w:t>17</w:t>
        </w:r>
        <w:r>
          <w:rPr>
            <w:noProof/>
            <w:webHidden/>
          </w:rPr>
          <w:fldChar w:fldCharType="end"/>
        </w:r>
      </w:hyperlink>
    </w:p>
    <w:p w:rsidR="007D0EA0" w:rsidRDefault="00F42388">
      <w:pPr>
        <w:pStyle w:val="Sumrio2"/>
        <w:rPr>
          <w:rFonts w:asciiTheme="minorHAnsi" w:eastAsiaTheme="minorEastAsia" w:hAnsiTheme="minorHAnsi" w:cstheme="minorBidi"/>
          <w:noProof/>
          <w:kern w:val="0"/>
          <w:sz w:val="22"/>
          <w:lang w:eastAsia="pt-BR"/>
        </w:rPr>
      </w:pPr>
      <w:hyperlink w:anchor="_Toc201338371" w:history="1">
        <w:r w:rsidR="007D0EA0" w:rsidRPr="00726A04">
          <w:rPr>
            <w:rStyle w:val="Hyperlink"/>
            <w:noProof/>
          </w:rPr>
          <w:t>1.3.</w:t>
        </w:r>
        <w:r w:rsidR="007D0EA0">
          <w:rPr>
            <w:rFonts w:asciiTheme="minorHAnsi" w:eastAsiaTheme="minorEastAsia" w:hAnsiTheme="minorHAnsi" w:cstheme="minorBidi"/>
            <w:noProof/>
            <w:kern w:val="0"/>
            <w:sz w:val="22"/>
            <w:lang w:eastAsia="pt-BR"/>
          </w:rPr>
          <w:tab/>
        </w:r>
        <w:r w:rsidR="007D0EA0" w:rsidRPr="00726A04">
          <w:rPr>
            <w:rStyle w:val="Hyperlink"/>
            <w:noProof/>
          </w:rPr>
          <w:t>Objetivo</w:t>
        </w:r>
        <w:r w:rsidR="007D0EA0">
          <w:rPr>
            <w:noProof/>
            <w:webHidden/>
          </w:rPr>
          <w:tab/>
        </w:r>
        <w:r>
          <w:rPr>
            <w:noProof/>
            <w:webHidden/>
          </w:rPr>
          <w:fldChar w:fldCharType="begin"/>
        </w:r>
        <w:r w:rsidR="007D0EA0">
          <w:rPr>
            <w:noProof/>
            <w:webHidden/>
          </w:rPr>
          <w:instrText xml:space="preserve"> PAGEREF _Toc201338371 \h </w:instrText>
        </w:r>
        <w:r>
          <w:rPr>
            <w:noProof/>
            <w:webHidden/>
          </w:rPr>
        </w:r>
        <w:r>
          <w:rPr>
            <w:noProof/>
            <w:webHidden/>
          </w:rPr>
          <w:fldChar w:fldCharType="separate"/>
        </w:r>
        <w:r w:rsidR="007D0EA0">
          <w:rPr>
            <w:noProof/>
            <w:webHidden/>
          </w:rPr>
          <w:t>18</w:t>
        </w:r>
        <w:r>
          <w:rPr>
            <w:noProof/>
            <w:webHidden/>
          </w:rPr>
          <w:fldChar w:fldCharType="end"/>
        </w:r>
      </w:hyperlink>
    </w:p>
    <w:p w:rsidR="007D0EA0" w:rsidRDefault="00F42388">
      <w:pPr>
        <w:pStyle w:val="Sumrio1"/>
        <w:rPr>
          <w:rFonts w:asciiTheme="minorHAnsi" w:eastAsiaTheme="minorEastAsia" w:hAnsiTheme="minorHAnsi" w:cstheme="minorBidi"/>
          <w:noProof/>
          <w:kern w:val="0"/>
          <w:sz w:val="22"/>
          <w:szCs w:val="22"/>
          <w:lang w:eastAsia="pt-BR"/>
        </w:rPr>
      </w:pPr>
      <w:hyperlink w:anchor="_Toc201338372" w:history="1">
        <w:r w:rsidR="007D0EA0" w:rsidRPr="00726A04">
          <w:rPr>
            <w:rStyle w:val="Hyperlink"/>
            <w:noProof/>
          </w:rPr>
          <w:t>2.</w:t>
        </w:r>
        <w:r w:rsidR="007D0EA0">
          <w:rPr>
            <w:rFonts w:asciiTheme="minorHAnsi" w:eastAsiaTheme="minorEastAsia" w:hAnsiTheme="minorHAnsi" w:cstheme="minorBidi"/>
            <w:noProof/>
            <w:kern w:val="0"/>
            <w:sz w:val="22"/>
            <w:szCs w:val="22"/>
            <w:lang w:eastAsia="pt-BR"/>
          </w:rPr>
          <w:tab/>
        </w:r>
        <w:r w:rsidR="007D0EA0" w:rsidRPr="00726A04">
          <w:rPr>
            <w:rStyle w:val="Hyperlink"/>
            <w:noProof/>
          </w:rPr>
          <w:t>BASES TEÓRICAS E TECNOLOGIAS EMPREGADAS</w:t>
        </w:r>
        <w:r w:rsidR="007D0EA0">
          <w:rPr>
            <w:noProof/>
            <w:webHidden/>
          </w:rPr>
          <w:tab/>
        </w:r>
        <w:r>
          <w:rPr>
            <w:noProof/>
            <w:webHidden/>
          </w:rPr>
          <w:fldChar w:fldCharType="begin"/>
        </w:r>
        <w:r w:rsidR="007D0EA0">
          <w:rPr>
            <w:noProof/>
            <w:webHidden/>
          </w:rPr>
          <w:instrText xml:space="preserve"> PAGEREF _Toc201338372 \h </w:instrText>
        </w:r>
        <w:r>
          <w:rPr>
            <w:noProof/>
            <w:webHidden/>
          </w:rPr>
        </w:r>
        <w:r>
          <w:rPr>
            <w:noProof/>
            <w:webHidden/>
          </w:rPr>
          <w:fldChar w:fldCharType="separate"/>
        </w:r>
        <w:r w:rsidR="007D0EA0">
          <w:rPr>
            <w:noProof/>
            <w:webHidden/>
          </w:rPr>
          <w:t>21</w:t>
        </w:r>
        <w:r>
          <w:rPr>
            <w:noProof/>
            <w:webHidden/>
          </w:rPr>
          <w:fldChar w:fldCharType="end"/>
        </w:r>
      </w:hyperlink>
    </w:p>
    <w:p w:rsidR="007D0EA0" w:rsidRDefault="00F42388">
      <w:pPr>
        <w:pStyle w:val="Sumrio2"/>
        <w:rPr>
          <w:rFonts w:asciiTheme="minorHAnsi" w:eastAsiaTheme="minorEastAsia" w:hAnsiTheme="minorHAnsi" w:cstheme="minorBidi"/>
          <w:noProof/>
          <w:kern w:val="0"/>
          <w:sz w:val="22"/>
          <w:lang w:eastAsia="pt-BR"/>
        </w:rPr>
      </w:pPr>
      <w:hyperlink w:anchor="_Toc201338373" w:history="1">
        <w:r w:rsidR="007D0EA0" w:rsidRPr="00726A04">
          <w:rPr>
            <w:rStyle w:val="Hyperlink"/>
            <w:noProof/>
          </w:rPr>
          <w:t>2.1.</w:t>
        </w:r>
        <w:r w:rsidR="007D0EA0">
          <w:rPr>
            <w:rFonts w:asciiTheme="minorHAnsi" w:eastAsiaTheme="minorEastAsia" w:hAnsiTheme="minorHAnsi" w:cstheme="minorBidi"/>
            <w:noProof/>
            <w:kern w:val="0"/>
            <w:sz w:val="22"/>
            <w:lang w:eastAsia="pt-BR"/>
          </w:rPr>
          <w:tab/>
        </w:r>
        <w:r w:rsidR="007D0EA0" w:rsidRPr="00726A04">
          <w:rPr>
            <w:rStyle w:val="Hyperlink"/>
            <w:noProof/>
          </w:rPr>
          <w:t>Dispositivos Multi-toques</w:t>
        </w:r>
        <w:r w:rsidR="007D0EA0">
          <w:rPr>
            <w:noProof/>
            <w:webHidden/>
          </w:rPr>
          <w:tab/>
        </w:r>
        <w:r>
          <w:rPr>
            <w:noProof/>
            <w:webHidden/>
          </w:rPr>
          <w:fldChar w:fldCharType="begin"/>
        </w:r>
        <w:r w:rsidR="007D0EA0">
          <w:rPr>
            <w:noProof/>
            <w:webHidden/>
          </w:rPr>
          <w:instrText xml:space="preserve"> PAGEREF _Toc201338373 \h </w:instrText>
        </w:r>
        <w:r>
          <w:rPr>
            <w:noProof/>
            <w:webHidden/>
          </w:rPr>
        </w:r>
        <w:r>
          <w:rPr>
            <w:noProof/>
            <w:webHidden/>
          </w:rPr>
          <w:fldChar w:fldCharType="separate"/>
        </w:r>
        <w:r w:rsidR="007D0EA0">
          <w:rPr>
            <w:noProof/>
            <w:webHidden/>
          </w:rPr>
          <w:t>21</w:t>
        </w:r>
        <w:r>
          <w:rPr>
            <w:noProof/>
            <w:webHidden/>
          </w:rPr>
          <w:fldChar w:fldCharType="end"/>
        </w:r>
      </w:hyperlink>
    </w:p>
    <w:p w:rsidR="007D0EA0" w:rsidRDefault="00F42388">
      <w:pPr>
        <w:pStyle w:val="Sumrio3"/>
        <w:rPr>
          <w:rFonts w:asciiTheme="minorHAnsi" w:eastAsiaTheme="minorEastAsia" w:hAnsiTheme="minorHAnsi" w:cstheme="minorBidi"/>
          <w:noProof/>
          <w:kern w:val="0"/>
          <w:sz w:val="22"/>
          <w:szCs w:val="22"/>
          <w:lang w:eastAsia="pt-BR"/>
        </w:rPr>
      </w:pPr>
      <w:hyperlink w:anchor="_Toc201338374" w:history="1">
        <w:r w:rsidR="007D0EA0" w:rsidRPr="00726A04">
          <w:rPr>
            <w:rStyle w:val="Hyperlink"/>
            <w:noProof/>
          </w:rPr>
          <w:t>2.1.1.</w:t>
        </w:r>
        <w:r w:rsidR="007D0EA0">
          <w:rPr>
            <w:rFonts w:asciiTheme="minorHAnsi" w:eastAsiaTheme="minorEastAsia" w:hAnsiTheme="minorHAnsi" w:cstheme="minorBidi"/>
            <w:noProof/>
            <w:kern w:val="0"/>
            <w:sz w:val="22"/>
            <w:szCs w:val="22"/>
            <w:lang w:eastAsia="pt-BR"/>
          </w:rPr>
          <w:tab/>
        </w:r>
        <w:r w:rsidR="007D0EA0" w:rsidRPr="00726A04">
          <w:rPr>
            <w:rStyle w:val="Hyperlink"/>
            <w:noProof/>
          </w:rPr>
          <w:t>Microsoft Surface</w:t>
        </w:r>
        <w:r w:rsidR="007D0EA0">
          <w:rPr>
            <w:noProof/>
            <w:webHidden/>
          </w:rPr>
          <w:tab/>
        </w:r>
        <w:r>
          <w:rPr>
            <w:noProof/>
            <w:webHidden/>
          </w:rPr>
          <w:fldChar w:fldCharType="begin"/>
        </w:r>
        <w:r w:rsidR="007D0EA0">
          <w:rPr>
            <w:noProof/>
            <w:webHidden/>
          </w:rPr>
          <w:instrText xml:space="preserve"> PAGEREF _Toc201338374 \h </w:instrText>
        </w:r>
        <w:r>
          <w:rPr>
            <w:noProof/>
            <w:webHidden/>
          </w:rPr>
        </w:r>
        <w:r>
          <w:rPr>
            <w:noProof/>
            <w:webHidden/>
          </w:rPr>
          <w:fldChar w:fldCharType="separate"/>
        </w:r>
        <w:r w:rsidR="007D0EA0">
          <w:rPr>
            <w:noProof/>
            <w:webHidden/>
          </w:rPr>
          <w:t>21</w:t>
        </w:r>
        <w:r>
          <w:rPr>
            <w:noProof/>
            <w:webHidden/>
          </w:rPr>
          <w:fldChar w:fldCharType="end"/>
        </w:r>
      </w:hyperlink>
    </w:p>
    <w:p w:rsidR="007D0EA0" w:rsidRDefault="00F42388">
      <w:pPr>
        <w:pStyle w:val="Sumrio3"/>
        <w:rPr>
          <w:rFonts w:asciiTheme="minorHAnsi" w:eastAsiaTheme="minorEastAsia" w:hAnsiTheme="minorHAnsi" w:cstheme="minorBidi"/>
          <w:noProof/>
          <w:kern w:val="0"/>
          <w:sz w:val="22"/>
          <w:szCs w:val="22"/>
          <w:lang w:eastAsia="pt-BR"/>
        </w:rPr>
      </w:pPr>
      <w:hyperlink w:anchor="_Toc201338375" w:history="1">
        <w:r w:rsidR="007D0EA0" w:rsidRPr="00726A04">
          <w:rPr>
            <w:rStyle w:val="Hyperlink"/>
            <w:noProof/>
          </w:rPr>
          <w:t>2.1.2.</w:t>
        </w:r>
        <w:r w:rsidR="007D0EA0">
          <w:rPr>
            <w:rFonts w:asciiTheme="minorHAnsi" w:eastAsiaTheme="minorEastAsia" w:hAnsiTheme="minorHAnsi" w:cstheme="minorBidi"/>
            <w:noProof/>
            <w:kern w:val="0"/>
            <w:sz w:val="22"/>
            <w:szCs w:val="22"/>
            <w:lang w:eastAsia="pt-BR"/>
          </w:rPr>
          <w:tab/>
        </w:r>
        <w:r w:rsidR="007D0EA0" w:rsidRPr="00726A04">
          <w:rPr>
            <w:rStyle w:val="Hyperlink"/>
            <w:noProof/>
          </w:rPr>
          <w:t>ReacTable</w:t>
        </w:r>
        <w:r w:rsidR="007D0EA0">
          <w:rPr>
            <w:noProof/>
            <w:webHidden/>
          </w:rPr>
          <w:tab/>
        </w:r>
        <w:r>
          <w:rPr>
            <w:noProof/>
            <w:webHidden/>
          </w:rPr>
          <w:fldChar w:fldCharType="begin"/>
        </w:r>
        <w:r w:rsidR="007D0EA0">
          <w:rPr>
            <w:noProof/>
            <w:webHidden/>
          </w:rPr>
          <w:instrText xml:space="preserve"> PAGEREF _Toc201338375 \h </w:instrText>
        </w:r>
        <w:r>
          <w:rPr>
            <w:noProof/>
            <w:webHidden/>
          </w:rPr>
        </w:r>
        <w:r>
          <w:rPr>
            <w:noProof/>
            <w:webHidden/>
          </w:rPr>
          <w:fldChar w:fldCharType="separate"/>
        </w:r>
        <w:r w:rsidR="007D0EA0">
          <w:rPr>
            <w:noProof/>
            <w:webHidden/>
          </w:rPr>
          <w:t>23</w:t>
        </w:r>
        <w:r>
          <w:rPr>
            <w:noProof/>
            <w:webHidden/>
          </w:rPr>
          <w:fldChar w:fldCharType="end"/>
        </w:r>
      </w:hyperlink>
    </w:p>
    <w:p w:rsidR="007D0EA0" w:rsidRDefault="00F42388">
      <w:pPr>
        <w:pStyle w:val="Sumrio3"/>
        <w:rPr>
          <w:rFonts w:asciiTheme="minorHAnsi" w:eastAsiaTheme="minorEastAsia" w:hAnsiTheme="minorHAnsi" w:cstheme="minorBidi"/>
          <w:noProof/>
          <w:kern w:val="0"/>
          <w:sz w:val="22"/>
          <w:szCs w:val="22"/>
          <w:lang w:eastAsia="pt-BR"/>
        </w:rPr>
      </w:pPr>
      <w:hyperlink w:anchor="_Toc201338376" w:history="1">
        <w:r w:rsidR="007D0EA0" w:rsidRPr="00726A04">
          <w:rPr>
            <w:rStyle w:val="Hyperlink"/>
            <w:noProof/>
          </w:rPr>
          <w:t>2.1.3.</w:t>
        </w:r>
        <w:r w:rsidR="007D0EA0">
          <w:rPr>
            <w:rFonts w:asciiTheme="minorHAnsi" w:eastAsiaTheme="minorEastAsia" w:hAnsiTheme="minorHAnsi" w:cstheme="minorBidi"/>
            <w:noProof/>
            <w:kern w:val="0"/>
            <w:sz w:val="22"/>
            <w:szCs w:val="22"/>
            <w:lang w:eastAsia="pt-BR"/>
          </w:rPr>
          <w:tab/>
        </w:r>
        <w:r w:rsidR="007D0EA0" w:rsidRPr="00726A04">
          <w:rPr>
            <w:rStyle w:val="Hyperlink"/>
            <w:noProof/>
          </w:rPr>
          <w:t>iPhone</w:t>
        </w:r>
        <w:r w:rsidR="007D0EA0">
          <w:rPr>
            <w:noProof/>
            <w:webHidden/>
          </w:rPr>
          <w:tab/>
        </w:r>
        <w:r>
          <w:rPr>
            <w:noProof/>
            <w:webHidden/>
          </w:rPr>
          <w:fldChar w:fldCharType="begin"/>
        </w:r>
        <w:r w:rsidR="007D0EA0">
          <w:rPr>
            <w:noProof/>
            <w:webHidden/>
          </w:rPr>
          <w:instrText xml:space="preserve"> PAGEREF _Toc201338376 \h </w:instrText>
        </w:r>
        <w:r>
          <w:rPr>
            <w:noProof/>
            <w:webHidden/>
          </w:rPr>
        </w:r>
        <w:r>
          <w:rPr>
            <w:noProof/>
            <w:webHidden/>
          </w:rPr>
          <w:fldChar w:fldCharType="separate"/>
        </w:r>
        <w:r w:rsidR="007D0EA0">
          <w:rPr>
            <w:noProof/>
            <w:webHidden/>
          </w:rPr>
          <w:t>24</w:t>
        </w:r>
        <w:r>
          <w:rPr>
            <w:noProof/>
            <w:webHidden/>
          </w:rPr>
          <w:fldChar w:fldCharType="end"/>
        </w:r>
      </w:hyperlink>
    </w:p>
    <w:p w:rsidR="007D0EA0" w:rsidRDefault="00F42388">
      <w:pPr>
        <w:pStyle w:val="Sumrio2"/>
        <w:rPr>
          <w:rFonts w:asciiTheme="minorHAnsi" w:eastAsiaTheme="minorEastAsia" w:hAnsiTheme="minorHAnsi" w:cstheme="minorBidi"/>
          <w:noProof/>
          <w:kern w:val="0"/>
          <w:sz w:val="22"/>
          <w:lang w:eastAsia="pt-BR"/>
        </w:rPr>
      </w:pPr>
      <w:hyperlink w:anchor="_Toc201338377" w:history="1">
        <w:r w:rsidR="007D0EA0" w:rsidRPr="00726A04">
          <w:rPr>
            <w:rStyle w:val="Hyperlink"/>
            <w:noProof/>
          </w:rPr>
          <w:t>2.2.</w:t>
        </w:r>
        <w:r w:rsidR="007D0EA0">
          <w:rPr>
            <w:rFonts w:asciiTheme="minorHAnsi" w:eastAsiaTheme="minorEastAsia" w:hAnsiTheme="minorHAnsi" w:cstheme="minorBidi"/>
            <w:noProof/>
            <w:kern w:val="0"/>
            <w:sz w:val="22"/>
            <w:lang w:eastAsia="pt-BR"/>
          </w:rPr>
          <w:tab/>
        </w:r>
        <w:r w:rsidR="007D0EA0" w:rsidRPr="00726A04">
          <w:rPr>
            <w:rStyle w:val="Hyperlink"/>
            <w:noProof/>
          </w:rPr>
          <w:t>Jogos e Interatividade</w:t>
        </w:r>
        <w:r w:rsidR="007D0EA0">
          <w:rPr>
            <w:noProof/>
            <w:webHidden/>
          </w:rPr>
          <w:tab/>
        </w:r>
        <w:r>
          <w:rPr>
            <w:noProof/>
            <w:webHidden/>
          </w:rPr>
          <w:fldChar w:fldCharType="begin"/>
        </w:r>
        <w:r w:rsidR="007D0EA0">
          <w:rPr>
            <w:noProof/>
            <w:webHidden/>
          </w:rPr>
          <w:instrText xml:space="preserve"> PAGEREF _Toc201338377 \h </w:instrText>
        </w:r>
        <w:r>
          <w:rPr>
            <w:noProof/>
            <w:webHidden/>
          </w:rPr>
        </w:r>
        <w:r>
          <w:rPr>
            <w:noProof/>
            <w:webHidden/>
          </w:rPr>
          <w:fldChar w:fldCharType="separate"/>
        </w:r>
        <w:r w:rsidR="007D0EA0">
          <w:rPr>
            <w:noProof/>
            <w:webHidden/>
          </w:rPr>
          <w:t>24</w:t>
        </w:r>
        <w:r>
          <w:rPr>
            <w:noProof/>
            <w:webHidden/>
          </w:rPr>
          <w:fldChar w:fldCharType="end"/>
        </w:r>
      </w:hyperlink>
    </w:p>
    <w:p w:rsidR="007D0EA0" w:rsidRDefault="00F42388">
      <w:pPr>
        <w:pStyle w:val="Sumrio3"/>
        <w:rPr>
          <w:rFonts w:asciiTheme="minorHAnsi" w:eastAsiaTheme="minorEastAsia" w:hAnsiTheme="minorHAnsi" w:cstheme="minorBidi"/>
          <w:noProof/>
          <w:kern w:val="0"/>
          <w:sz w:val="22"/>
          <w:szCs w:val="22"/>
          <w:lang w:eastAsia="pt-BR"/>
        </w:rPr>
      </w:pPr>
      <w:hyperlink w:anchor="_Toc201338378" w:history="1">
        <w:r w:rsidR="007D0EA0" w:rsidRPr="00726A04">
          <w:rPr>
            <w:rStyle w:val="Hyperlink"/>
            <w:noProof/>
          </w:rPr>
          <w:t>2.2.1.</w:t>
        </w:r>
        <w:r w:rsidR="007D0EA0">
          <w:rPr>
            <w:rFonts w:asciiTheme="minorHAnsi" w:eastAsiaTheme="minorEastAsia" w:hAnsiTheme="minorHAnsi" w:cstheme="minorBidi"/>
            <w:noProof/>
            <w:kern w:val="0"/>
            <w:sz w:val="22"/>
            <w:szCs w:val="22"/>
            <w:lang w:eastAsia="pt-BR"/>
          </w:rPr>
          <w:tab/>
        </w:r>
        <w:r w:rsidR="007D0EA0" w:rsidRPr="00726A04">
          <w:rPr>
            <w:rStyle w:val="Hyperlink"/>
            <w:noProof/>
          </w:rPr>
          <w:t>Jogos de Estratégia</w:t>
        </w:r>
        <w:r w:rsidR="007D0EA0">
          <w:rPr>
            <w:noProof/>
            <w:webHidden/>
          </w:rPr>
          <w:tab/>
        </w:r>
        <w:r>
          <w:rPr>
            <w:noProof/>
            <w:webHidden/>
          </w:rPr>
          <w:fldChar w:fldCharType="begin"/>
        </w:r>
        <w:r w:rsidR="007D0EA0">
          <w:rPr>
            <w:noProof/>
            <w:webHidden/>
          </w:rPr>
          <w:instrText xml:space="preserve"> PAGEREF _Toc201338378 \h </w:instrText>
        </w:r>
        <w:r>
          <w:rPr>
            <w:noProof/>
            <w:webHidden/>
          </w:rPr>
        </w:r>
        <w:r>
          <w:rPr>
            <w:noProof/>
            <w:webHidden/>
          </w:rPr>
          <w:fldChar w:fldCharType="separate"/>
        </w:r>
        <w:r w:rsidR="007D0EA0">
          <w:rPr>
            <w:noProof/>
            <w:webHidden/>
          </w:rPr>
          <w:t>25</w:t>
        </w:r>
        <w:r>
          <w:rPr>
            <w:noProof/>
            <w:webHidden/>
          </w:rPr>
          <w:fldChar w:fldCharType="end"/>
        </w:r>
      </w:hyperlink>
    </w:p>
    <w:p w:rsidR="007D0EA0" w:rsidRDefault="00F42388">
      <w:pPr>
        <w:pStyle w:val="Sumrio3"/>
        <w:rPr>
          <w:rFonts w:asciiTheme="minorHAnsi" w:eastAsiaTheme="minorEastAsia" w:hAnsiTheme="minorHAnsi" w:cstheme="minorBidi"/>
          <w:noProof/>
          <w:kern w:val="0"/>
          <w:sz w:val="22"/>
          <w:szCs w:val="22"/>
          <w:lang w:eastAsia="pt-BR"/>
        </w:rPr>
      </w:pPr>
      <w:hyperlink w:anchor="_Toc201338379" w:history="1">
        <w:r w:rsidR="007D0EA0" w:rsidRPr="00726A04">
          <w:rPr>
            <w:rStyle w:val="Hyperlink"/>
            <w:noProof/>
          </w:rPr>
          <w:t>2.2.2.</w:t>
        </w:r>
        <w:r w:rsidR="007D0EA0">
          <w:rPr>
            <w:rFonts w:asciiTheme="minorHAnsi" w:eastAsiaTheme="minorEastAsia" w:hAnsiTheme="minorHAnsi" w:cstheme="minorBidi"/>
            <w:noProof/>
            <w:kern w:val="0"/>
            <w:sz w:val="22"/>
            <w:szCs w:val="22"/>
            <w:lang w:eastAsia="pt-BR"/>
          </w:rPr>
          <w:tab/>
        </w:r>
        <w:r w:rsidR="007D0EA0" w:rsidRPr="00726A04">
          <w:rPr>
            <w:rStyle w:val="Hyperlink"/>
            <w:noProof/>
          </w:rPr>
          <w:t>Jogos de RPG</w:t>
        </w:r>
        <w:r w:rsidR="007D0EA0">
          <w:rPr>
            <w:noProof/>
            <w:webHidden/>
          </w:rPr>
          <w:tab/>
        </w:r>
        <w:r>
          <w:rPr>
            <w:noProof/>
            <w:webHidden/>
          </w:rPr>
          <w:fldChar w:fldCharType="begin"/>
        </w:r>
        <w:r w:rsidR="007D0EA0">
          <w:rPr>
            <w:noProof/>
            <w:webHidden/>
          </w:rPr>
          <w:instrText xml:space="preserve"> PAGEREF _Toc201338379 \h </w:instrText>
        </w:r>
        <w:r>
          <w:rPr>
            <w:noProof/>
            <w:webHidden/>
          </w:rPr>
        </w:r>
        <w:r>
          <w:rPr>
            <w:noProof/>
            <w:webHidden/>
          </w:rPr>
          <w:fldChar w:fldCharType="separate"/>
        </w:r>
        <w:r w:rsidR="007D0EA0">
          <w:rPr>
            <w:noProof/>
            <w:webHidden/>
          </w:rPr>
          <w:t>25</w:t>
        </w:r>
        <w:r>
          <w:rPr>
            <w:noProof/>
            <w:webHidden/>
          </w:rPr>
          <w:fldChar w:fldCharType="end"/>
        </w:r>
      </w:hyperlink>
    </w:p>
    <w:p w:rsidR="007D0EA0" w:rsidRDefault="00F42388">
      <w:pPr>
        <w:pStyle w:val="Sumrio3"/>
        <w:rPr>
          <w:rFonts w:asciiTheme="minorHAnsi" w:eastAsiaTheme="minorEastAsia" w:hAnsiTheme="minorHAnsi" w:cstheme="minorBidi"/>
          <w:noProof/>
          <w:kern w:val="0"/>
          <w:sz w:val="22"/>
          <w:szCs w:val="22"/>
          <w:lang w:eastAsia="pt-BR"/>
        </w:rPr>
      </w:pPr>
      <w:hyperlink w:anchor="_Toc201338380" w:history="1">
        <w:r w:rsidR="007D0EA0" w:rsidRPr="00726A04">
          <w:rPr>
            <w:rStyle w:val="Hyperlink"/>
            <w:noProof/>
          </w:rPr>
          <w:t>2.2.3.</w:t>
        </w:r>
        <w:r w:rsidR="007D0EA0">
          <w:rPr>
            <w:rFonts w:asciiTheme="minorHAnsi" w:eastAsiaTheme="minorEastAsia" w:hAnsiTheme="minorHAnsi" w:cstheme="minorBidi"/>
            <w:noProof/>
            <w:kern w:val="0"/>
            <w:sz w:val="22"/>
            <w:szCs w:val="22"/>
            <w:lang w:eastAsia="pt-BR"/>
          </w:rPr>
          <w:tab/>
        </w:r>
        <w:r w:rsidR="007D0EA0" w:rsidRPr="00726A04">
          <w:rPr>
            <w:rStyle w:val="Hyperlink"/>
            <w:noProof/>
          </w:rPr>
          <w:t>Jogos de RPG Eletrônicos</w:t>
        </w:r>
        <w:r w:rsidR="007D0EA0">
          <w:rPr>
            <w:noProof/>
            <w:webHidden/>
          </w:rPr>
          <w:tab/>
        </w:r>
        <w:r>
          <w:rPr>
            <w:noProof/>
            <w:webHidden/>
          </w:rPr>
          <w:fldChar w:fldCharType="begin"/>
        </w:r>
        <w:r w:rsidR="007D0EA0">
          <w:rPr>
            <w:noProof/>
            <w:webHidden/>
          </w:rPr>
          <w:instrText xml:space="preserve"> PAGEREF _Toc201338380 \h </w:instrText>
        </w:r>
        <w:r>
          <w:rPr>
            <w:noProof/>
            <w:webHidden/>
          </w:rPr>
        </w:r>
        <w:r>
          <w:rPr>
            <w:noProof/>
            <w:webHidden/>
          </w:rPr>
          <w:fldChar w:fldCharType="separate"/>
        </w:r>
        <w:r w:rsidR="007D0EA0">
          <w:rPr>
            <w:noProof/>
            <w:webHidden/>
          </w:rPr>
          <w:t>27</w:t>
        </w:r>
        <w:r>
          <w:rPr>
            <w:noProof/>
            <w:webHidden/>
          </w:rPr>
          <w:fldChar w:fldCharType="end"/>
        </w:r>
      </w:hyperlink>
    </w:p>
    <w:p w:rsidR="007D0EA0" w:rsidRDefault="00F42388">
      <w:pPr>
        <w:pStyle w:val="Sumrio3"/>
        <w:rPr>
          <w:rFonts w:asciiTheme="minorHAnsi" w:eastAsiaTheme="minorEastAsia" w:hAnsiTheme="minorHAnsi" w:cstheme="minorBidi"/>
          <w:noProof/>
          <w:kern w:val="0"/>
          <w:sz w:val="22"/>
          <w:szCs w:val="22"/>
          <w:lang w:eastAsia="pt-BR"/>
        </w:rPr>
      </w:pPr>
      <w:hyperlink w:anchor="_Toc201338381" w:history="1">
        <w:r w:rsidR="007D0EA0" w:rsidRPr="00726A04">
          <w:rPr>
            <w:rStyle w:val="Hyperlink"/>
            <w:noProof/>
          </w:rPr>
          <w:t>2.2.4.</w:t>
        </w:r>
        <w:r w:rsidR="007D0EA0">
          <w:rPr>
            <w:rFonts w:asciiTheme="minorHAnsi" w:eastAsiaTheme="minorEastAsia" w:hAnsiTheme="minorHAnsi" w:cstheme="minorBidi"/>
            <w:noProof/>
            <w:kern w:val="0"/>
            <w:sz w:val="22"/>
            <w:szCs w:val="22"/>
            <w:lang w:eastAsia="pt-BR"/>
          </w:rPr>
          <w:tab/>
        </w:r>
        <w:r w:rsidR="007D0EA0" w:rsidRPr="00726A04">
          <w:rPr>
            <w:rStyle w:val="Hyperlink"/>
            <w:noProof/>
          </w:rPr>
          <w:t>Realidade Virtual</w:t>
        </w:r>
        <w:r w:rsidR="007D0EA0">
          <w:rPr>
            <w:noProof/>
            <w:webHidden/>
          </w:rPr>
          <w:tab/>
        </w:r>
        <w:r>
          <w:rPr>
            <w:noProof/>
            <w:webHidden/>
          </w:rPr>
          <w:fldChar w:fldCharType="begin"/>
        </w:r>
        <w:r w:rsidR="007D0EA0">
          <w:rPr>
            <w:noProof/>
            <w:webHidden/>
          </w:rPr>
          <w:instrText xml:space="preserve"> PAGEREF _Toc201338381 \h </w:instrText>
        </w:r>
        <w:r>
          <w:rPr>
            <w:noProof/>
            <w:webHidden/>
          </w:rPr>
        </w:r>
        <w:r>
          <w:rPr>
            <w:noProof/>
            <w:webHidden/>
          </w:rPr>
          <w:fldChar w:fldCharType="separate"/>
        </w:r>
        <w:r w:rsidR="007D0EA0">
          <w:rPr>
            <w:noProof/>
            <w:webHidden/>
          </w:rPr>
          <w:t>31</w:t>
        </w:r>
        <w:r>
          <w:rPr>
            <w:noProof/>
            <w:webHidden/>
          </w:rPr>
          <w:fldChar w:fldCharType="end"/>
        </w:r>
      </w:hyperlink>
    </w:p>
    <w:p w:rsidR="007D0EA0" w:rsidRDefault="00F42388">
      <w:pPr>
        <w:pStyle w:val="Sumrio2"/>
        <w:rPr>
          <w:rFonts w:asciiTheme="minorHAnsi" w:eastAsiaTheme="minorEastAsia" w:hAnsiTheme="minorHAnsi" w:cstheme="minorBidi"/>
          <w:noProof/>
          <w:kern w:val="0"/>
          <w:sz w:val="22"/>
          <w:lang w:eastAsia="pt-BR"/>
        </w:rPr>
      </w:pPr>
      <w:hyperlink w:anchor="_Toc201338382" w:history="1">
        <w:r w:rsidR="007D0EA0" w:rsidRPr="00726A04">
          <w:rPr>
            <w:rStyle w:val="Hyperlink"/>
            <w:noProof/>
          </w:rPr>
          <w:t>2.3.</w:t>
        </w:r>
        <w:r w:rsidR="007D0EA0">
          <w:rPr>
            <w:rFonts w:asciiTheme="minorHAnsi" w:eastAsiaTheme="minorEastAsia" w:hAnsiTheme="minorHAnsi" w:cstheme="minorBidi"/>
            <w:noProof/>
            <w:kern w:val="0"/>
            <w:sz w:val="22"/>
            <w:lang w:eastAsia="pt-BR"/>
          </w:rPr>
          <w:tab/>
        </w:r>
        <w:r w:rsidR="007D0EA0" w:rsidRPr="00726A04">
          <w:rPr>
            <w:rStyle w:val="Hyperlink"/>
            <w:noProof/>
          </w:rPr>
          <w:t>Implementações de Superfícies Multi-toque</w:t>
        </w:r>
        <w:r w:rsidR="007D0EA0">
          <w:rPr>
            <w:noProof/>
            <w:webHidden/>
          </w:rPr>
          <w:tab/>
        </w:r>
        <w:r>
          <w:rPr>
            <w:noProof/>
            <w:webHidden/>
          </w:rPr>
          <w:fldChar w:fldCharType="begin"/>
        </w:r>
        <w:r w:rsidR="007D0EA0">
          <w:rPr>
            <w:noProof/>
            <w:webHidden/>
          </w:rPr>
          <w:instrText xml:space="preserve"> PAGEREF _Toc201338382 \h </w:instrText>
        </w:r>
        <w:r>
          <w:rPr>
            <w:noProof/>
            <w:webHidden/>
          </w:rPr>
        </w:r>
        <w:r>
          <w:rPr>
            <w:noProof/>
            <w:webHidden/>
          </w:rPr>
          <w:fldChar w:fldCharType="separate"/>
        </w:r>
        <w:r w:rsidR="007D0EA0">
          <w:rPr>
            <w:noProof/>
            <w:webHidden/>
          </w:rPr>
          <w:t>32</w:t>
        </w:r>
        <w:r>
          <w:rPr>
            <w:noProof/>
            <w:webHidden/>
          </w:rPr>
          <w:fldChar w:fldCharType="end"/>
        </w:r>
      </w:hyperlink>
    </w:p>
    <w:p w:rsidR="007D0EA0" w:rsidRDefault="00F42388">
      <w:pPr>
        <w:pStyle w:val="Sumrio3"/>
        <w:rPr>
          <w:rFonts w:asciiTheme="minorHAnsi" w:eastAsiaTheme="minorEastAsia" w:hAnsiTheme="minorHAnsi" w:cstheme="minorBidi"/>
          <w:noProof/>
          <w:kern w:val="0"/>
          <w:sz w:val="22"/>
          <w:szCs w:val="22"/>
          <w:lang w:eastAsia="pt-BR"/>
        </w:rPr>
      </w:pPr>
      <w:hyperlink w:anchor="_Toc201338383" w:history="1">
        <w:r w:rsidR="007D0EA0" w:rsidRPr="00726A04">
          <w:rPr>
            <w:rStyle w:val="Hyperlink"/>
            <w:noProof/>
          </w:rPr>
          <w:t>2.3.1.</w:t>
        </w:r>
        <w:r w:rsidR="007D0EA0">
          <w:rPr>
            <w:rFonts w:asciiTheme="minorHAnsi" w:eastAsiaTheme="minorEastAsia" w:hAnsiTheme="minorHAnsi" w:cstheme="minorBidi"/>
            <w:noProof/>
            <w:kern w:val="0"/>
            <w:sz w:val="22"/>
            <w:szCs w:val="22"/>
            <w:lang w:eastAsia="pt-BR"/>
          </w:rPr>
          <w:tab/>
        </w:r>
        <w:r w:rsidR="007D0EA0" w:rsidRPr="00726A04">
          <w:rPr>
            <w:rStyle w:val="Hyperlink"/>
            <w:noProof/>
          </w:rPr>
          <w:t>Iluminação Difusa (Diffused Illumination)</w:t>
        </w:r>
        <w:r w:rsidR="007D0EA0">
          <w:rPr>
            <w:noProof/>
            <w:webHidden/>
          </w:rPr>
          <w:tab/>
        </w:r>
        <w:r>
          <w:rPr>
            <w:noProof/>
            <w:webHidden/>
          </w:rPr>
          <w:fldChar w:fldCharType="begin"/>
        </w:r>
        <w:r w:rsidR="007D0EA0">
          <w:rPr>
            <w:noProof/>
            <w:webHidden/>
          </w:rPr>
          <w:instrText xml:space="preserve"> PAGEREF _Toc201338383 \h </w:instrText>
        </w:r>
        <w:r>
          <w:rPr>
            <w:noProof/>
            <w:webHidden/>
          </w:rPr>
        </w:r>
        <w:r>
          <w:rPr>
            <w:noProof/>
            <w:webHidden/>
          </w:rPr>
          <w:fldChar w:fldCharType="separate"/>
        </w:r>
        <w:r w:rsidR="007D0EA0">
          <w:rPr>
            <w:noProof/>
            <w:webHidden/>
          </w:rPr>
          <w:t>32</w:t>
        </w:r>
        <w:r>
          <w:rPr>
            <w:noProof/>
            <w:webHidden/>
          </w:rPr>
          <w:fldChar w:fldCharType="end"/>
        </w:r>
      </w:hyperlink>
    </w:p>
    <w:p w:rsidR="007D0EA0" w:rsidRDefault="00F42388">
      <w:pPr>
        <w:pStyle w:val="Sumrio3"/>
        <w:rPr>
          <w:rFonts w:asciiTheme="minorHAnsi" w:eastAsiaTheme="minorEastAsia" w:hAnsiTheme="minorHAnsi" w:cstheme="minorBidi"/>
          <w:noProof/>
          <w:kern w:val="0"/>
          <w:sz w:val="22"/>
          <w:szCs w:val="22"/>
          <w:lang w:eastAsia="pt-BR"/>
        </w:rPr>
      </w:pPr>
      <w:hyperlink w:anchor="_Toc201338384" w:history="1">
        <w:r w:rsidR="007D0EA0" w:rsidRPr="00726A04">
          <w:rPr>
            <w:rStyle w:val="Hyperlink"/>
            <w:noProof/>
          </w:rPr>
          <w:t>2.3.2.</w:t>
        </w:r>
        <w:r w:rsidR="007D0EA0">
          <w:rPr>
            <w:rFonts w:asciiTheme="minorHAnsi" w:eastAsiaTheme="minorEastAsia" w:hAnsiTheme="minorHAnsi" w:cstheme="minorBidi"/>
            <w:noProof/>
            <w:kern w:val="0"/>
            <w:sz w:val="22"/>
            <w:szCs w:val="22"/>
            <w:lang w:eastAsia="pt-BR"/>
          </w:rPr>
          <w:tab/>
        </w:r>
        <w:r w:rsidR="007D0EA0" w:rsidRPr="00726A04">
          <w:rPr>
            <w:rStyle w:val="Hyperlink"/>
            <w:noProof/>
          </w:rPr>
          <w:t>Reflexão Total Interna Frustrada da Luz (FTIR)</w:t>
        </w:r>
        <w:r w:rsidR="007D0EA0">
          <w:rPr>
            <w:noProof/>
            <w:webHidden/>
          </w:rPr>
          <w:tab/>
        </w:r>
        <w:r>
          <w:rPr>
            <w:noProof/>
            <w:webHidden/>
          </w:rPr>
          <w:fldChar w:fldCharType="begin"/>
        </w:r>
        <w:r w:rsidR="007D0EA0">
          <w:rPr>
            <w:noProof/>
            <w:webHidden/>
          </w:rPr>
          <w:instrText xml:space="preserve"> PAGEREF _Toc201338384 \h </w:instrText>
        </w:r>
        <w:r>
          <w:rPr>
            <w:noProof/>
            <w:webHidden/>
          </w:rPr>
        </w:r>
        <w:r>
          <w:rPr>
            <w:noProof/>
            <w:webHidden/>
          </w:rPr>
          <w:fldChar w:fldCharType="separate"/>
        </w:r>
        <w:r w:rsidR="007D0EA0">
          <w:rPr>
            <w:noProof/>
            <w:webHidden/>
          </w:rPr>
          <w:t>34</w:t>
        </w:r>
        <w:r>
          <w:rPr>
            <w:noProof/>
            <w:webHidden/>
          </w:rPr>
          <w:fldChar w:fldCharType="end"/>
        </w:r>
      </w:hyperlink>
    </w:p>
    <w:p w:rsidR="007D0EA0" w:rsidRDefault="00F42388">
      <w:pPr>
        <w:pStyle w:val="Sumrio2"/>
        <w:rPr>
          <w:rFonts w:asciiTheme="minorHAnsi" w:eastAsiaTheme="minorEastAsia" w:hAnsiTheme="minorHAnsi" w:cstheme="minorBidi"/>
          <w:noProof/>
          <w:kern w:val="0"/>
          <w:sz w:val="22"/>
          <w:lang w:eastAsia="pt-BR"/>
        </w:rPr>
      </w:pPr>
      <w:hyperlink w:anchor="_Toc201338385" w:history="1">
        <w:r w:rsidR="007D0EA0" w:rsidRPr="00726A04">
          <w:rPr>
            <w:rStyle w:val="Hyperlink"/>
            <w:noProof/>
          </w:rPr>
          <w:t>2.4.</w:t>
        </w:r>
        <w:r w:rsidR="007D0EA0">
          <w:rPr>
            <w:rFonts w:asciiTheme="minorHAnsi" w:eastAsiaTheme="minorEastAsia" w:hAnsiTheme="minorHAnsi" w:cstheme="minorBidi"/>
            <w:noProof/>
            <w:kern w:val="0"/>
            <w:sz w:val="22"/>
            <w:lang w:eastAsia="pt-BR"/>
          </w:rPr>
          <w:tab/>
        </w:r>
        <w:r w:rsidR="007D0EA0" w:rsidRPr="00726A04">
          <w:rPr>
            <w:rStyle w:val="Hyperlink"/>
            <w:noProof/>
          </w:rPr>
          <w:t>Tecnologias Utilizadas</w:t>
        </w:r>
        <w:r w:rsidR="007D0EA0">
          <w:rPr>
            <w:noProof/>
            <w:webHidden/>
          </w:rPr>
          <w:tab/>
        </w:r>
        <w:r>
          <w:rPr>
            <w:noProof/>
            <w:webHidden/>
          </w:rPr>
          <w:fldChar w:fldCharType="begin"/>
        </w:r>
        <w:r w:rsidR="007D0EA0">
          <w:rPr>
            <w:noProof/>
            <w:webHidden/>
          </w:rPr>
          <w:instrText xml:space="preserve"> PAGEREF _Toc201338385 \h </w:instrText>
        </w:r>
        <w:r>
          <w:rPr>
            <w:noProof/>
            <w:webHidden/>
          </w:rPr>
        </w:r>
        <w:r>
          <w:rPr>
            <w:noProof/>
            <w:webHidden/>
          </w:rPr>
          <w:fldChar w:fldCharType="separate"/>
        </w:r>
        <w:r w:rsidR="007D0EA0">
          <w:rPr>
            <w:noProof/>
            <w:webHidden/>
          </w:rPr>
          <w:t>36</w:t>
        </w:r>
        <w:r>
          <w:rPr>
            <w:noProof/>
            <w:webHidden/>
          </w:rPr>
          <w:fldChar w:fldCharType="end"/>
        </w:r>
      </w:hyperlink>
    </w:p>
    <w:p w:rsidR="007D0EA0" w:rsidRDefault="00F42388">
      <w:pPr>
        <w:pStyle w:val="Sumrio3"/>
        <w:rPr>
          <w:rFonts w:asciiTheme="minorHAnsi" w:eastAsiaTheme="minorEastAsia" w:hAnsiTheme="minorHAnsi" w:cstheme="minorBidi"/>
          <w:noProof/>
          <w:kern w:val="0"/>
          <w:sz w:val="22"/>
          <w:szCs w:val="22"/>
          <w:lang w:eastAsia="pt-BR"/>
        </w:rPr>
      </w:pPr>
      <w:hyperlink w:anchor="_Toc201338386" w:history="1">
        <w:r w:rsidR="007D0EA0" w:rsidRPr="00726A04">
          <w:rPr>
            <w:rStyle w:val="Hyperlink"/>
            <w:noProof/>
          </w:rPr>
          <w:t>2.4.1.</w:t>
        </w:r>
        <w:r w:rsidR="007D0EA0">
          <w:rPr>
            <w:rFonts w:asciiTheme="minorHAnsi" w:eastAsiaTheme="minorEastAsia" w:hAnsiTheme="minorHAnsi" w:cstheme="minorBidi"/>
            <w:noProof/>
            <w:kern w:val="0"/>
            <w:sz w:val="22"/>
            <w:szCs w:val="22"/>
            <w:lang w:eastAsia="pt-BR"/>
          </w:rPr>
          <w:tab/>
        </w:r>
        <w:r w:rsidR="007D0EA0" w:rsidRPr="00726A04">
          <w:rPr>
            <w:rStyle w:val="Hyperlink"/>
            <w:noProof/>
          </w:rPr>
          <w:t>OSC</w:t>
        </w:r>
        <w:r w:rsidR="007D0EA0">
          <w:rPr>
            <w:noProof/>
            <w:webHidden/>
          </w:rPr>
          <w:tab/>
        </w:r>
        <w:r>
          <w:rPr>
            <w:noProof/>
            <w:webHidden/>
          </w:rPr>
          <w:fldChar w:fldCharType="begin"/>
        </w:r>
        <w:r w:rsidR="007D0EA0">
          <w:rPr>
            <w:noProof/>
            <w:webHidden/>
          </w:rPr>
          <w:instrText xml:space="preserve"> PAGEREF _Toc201338386 \h </w:instrText>
        </w:r>
        <w:r>
          <w:rPr>
            <w:noProof/>
            <w:webHidden/>
          </w:rPr>
        </w:r>
        <w:r>
          <w:rPr>
            <w:noProof/>
            <w:webHidden/>
          </w:rPr>
          <w:fldChar w:fldCharType="separate"/>
        </w:r>
        <w:r w:rsidR="007D0EA0">
          <w:rPr>
            <w:noProof/>
            <w:webHidden/>
          </w:rPr>
          <w:t>37</w:t>
        </w:r>
        <w:r>
          <w:rPr>
            <w:noProof/>
            <w:webHidden/>
          </w:rPr>
          <w:fldChar w:fldCharType="end"/>
        </w:r>
      </w:hyperlink>
    </w:p>
    <w:p w:rsidR="007D0EA0" w:rsidRDefault="00F42388">
      <w:pPr>
        <w:pStyle w:val="Sumrio3"/>
        <w:rPr>
          <w:rFonts w:asciiTheme="minorHAnsi" w:eastAsiaTheme="minorEastAsia" w:hAnsiTheme="minorHAnsi" w:cstheme="minorBidi"/>
          <w:noProof/>
          <w:kern w:val="0"/>
          <w:sz w:val="22"/>
          <w:szCs w:val="22"/>
          <w:lang w:eastAsia="pt-BR"/>
        </w:rPr>
      </w:pPr>
      <w:hyperlink w:anchor="_Toc201338387" w:history="1">
        <w:r w:rsidR="007D0EA0" w:rsidRPr="00726A04">
          <w:rPr>
            <w:rStyle w:val="Hyperlink"/>
            <w:noProof/>
          </w:rPr>
          <w:t>2.4.2.</w:t>
        </w:r>
        <w:r w:rsidR="007D0EA0">
          <w:rPr>
            <w:rFonts w:asciiTheme="minorHAnsi" w:eastAsiaTheme="minorEastAsia" w:hAnsiTheme="minorHAnsi" w:cstheme="minorBidi"/>
            <w:noProof/>
            <w:kern w:val="0"/>
            <w:sz w:val="22"/>
            <w:szCs w:val="22"/>
            <w:lang w:eastAsia="pt-BR"/>
          </w:rPr>
          <w:tab/>
        </w:r>
        <w:r w:rsidR="007D0EA0" w:rsidRPr="00726A04">
          <w:rPr>
            <w:rStyle w:val="Hyperlink"/>
            <w:noProof/>
          </w:rPr>
          <w:t>TUIO</w:t>
        </w:r>
        <w:r w:rsidR="007D0EA0">
          <w:rPr>
            <w:noProof/>
            <w:webHidden/>
          </w:rPr>
          <w:tab/>
        </w:r>
        <w:r>
          <w:rPr>
            <w:noProof/>
            <w:webHidden/>
          </w:rPr>
          <w:fldChar w:fldCharType="begin"/>
        </w:r>
        <w:r w:rsidR="007D0EA0">
          <w:rPr>
            <w:noProof/>
            <w:webHidden/>
          </w:rPr>
          <w:instrText xml:space="preserve"> PAGEREF _Toc201338387 \h </w:instrText>
        </w:r>
        <w:r>
          <w:rPr>
            <w:noProof/>
            <w:webHidden/>
          </w:rPr>
        </w:r>
        <w:r>
          <w:rPr>
            <w:noProof/>
            <w:webHidden/>
          </w:rPr>
          <w:fldChar w:fldCharType="separate"/>
        </w:r>
        <w:r w:rsidR="007D0EA0">
          <w:rPr>
            <w:noProof/>
            <w:webHidden/>
          </w:rPr>
          <w:t>37</w:t>
        </w:r>
        <w:r>
          <w:rPr>
            <w:noProof/>
            <w:webHidden/>
          </w:rPr>
          <w:fldChar w:fldCharType="end"/>
        </w:r>
      </w:hyperlink>
    </w:p>
    <w:p w:rsidR="007D0EA0" w:rsidRDefault="00F42388">
      <w:pPr>
        <w:pStyle w:val="Sumrio3"/>
        <w:rPr>
          <w:rFonts w:asciiTheme="minorHAnsi" w:eastAsiaTheme="minorEastAsia" w:hAnsiTheme="minorHAnsi" w:cstheme="minorBidi"/>
          <w:noProof/>
          <w:kern w:val="0"/>
          <w:sz w:val="22"/>
          <w:szCs w:val="22"/>
          <w:lang w:eastAsia="pt-BR"/>
        </w:rPr>
      </w:pPr>
      <w:hyperlink w:anchor="_Toc201338388" w:history="1">
        <w:r w:rsidR="007D0EA0" w:rsidRPr="00726A04">
          <w:rPr>
            <w:rStyle w:val="Hyperlink"/>
            <w:noProof/>
          </w:rPr>
          <w:t>2.4.3.</w:t>
        </w:r>
        <w:r w:rsidR="007D0EA0">
          <w:rPr>
            <w:rFonts w:asciiTheme="minorHAnsi" w:eastAsiaTheme="minorEastAsia" w:hAnsiTheme="minorHAnsi" w:cstheme="minorBidi"/>
            <w:noProof/>
            <w:kern w:val="0"/>
            <w:sz w:val="22"/>
            <w:szCs w:val="22"/>
            <w:lang w:eastAsia="pt-BR"/>
          </w:rPr>
          <w:tab/>
        </w:r>
        <w:r w:rsidR="007D0EA0" w:rsidRPr="00726A04">
          <w:rPr>
            <w:rStyle w:val="Hyperlink"/>
            <w:noProof/>
          </w:rPr>
          <w:t>ReacTIVision</w:t>
        </w:r>
        <w:r w:rsidR="007D0EA0">
          <w:rPr>
            <w:noProof/>
            <w:webHidden/>
          </w:rPr>
          <w:tab/>
        </w:r>
        <w:r>
          <w:rPr>
            <w:noProof/>
            <w:webHidden/>
          </w:rPr>
          <w:fldChar w:fldCharType="begin"/>
        </w:r>
        <w:r w:rsidR="007D0EA0">
          <w:rPr>
            <w:noProof/>
            <w:webHidden/>
          </w:rPr>
          <w:instrText xml:space="preserve"> PAGEREF _Toc201338388 \h </w:instrText>
        </w:r>
        <w:r>
          <w:rPr>
            <w:noProof/>
            <w:webHidden/>
          </w:rPr>
        </w:r>
        <w:r>
          <w:rPr>
            <w:noProof/>
            <w:webHidden/>
          </w:rPr>
          <w:fldChar w:fldCharType="separate"/>
        </w:r>
        <w:r w:rsidR="007D0EA0">
          <w:rPr>
            <w:noProof/>
            <w:webHidden/>
          </w:rPr>
          <w:t>38</w:t>
        </w:r>
        <w:r>
          <w:rPr>
            <w:noProof/>
            <w:webHidden/>
          </w:rPr>
          <w:fldChar w:fldCharType="end"/>
        </w:r>
      </w:hyperlink>
    </w:p>
    <w:p w:rsidR="007D0EA0" w:rsidRDefault="00F42388">
      <w:pPr>
        <w:pStyle w:val="Sumrio3"/>
        <w:rPr>
          <w:rFonts w:asciiTheme="minorHAnsi" w:eastAsiaTheme="minorEastAsia" w:hAnsiTheme="minorHAnsi" w:cstheme="minorBidi"/>
          <w:noProof/>
          <w:kern w:val="0"/>
          <w:sz w:val="22"/>
          <w:szCs w:val="22"/>
          <w:lang w:eastAsia="pt-BR"/>
        </w:rPr>
      </w:pPr>
      <w:hyperlink w:anchor="_Toc201338389" w:history="1">
        <w:r w:rsidR="007D0EA0" w:rsidRPr="00726A04">
          <w:rPr>
            <w:rStyle w:val="Hyperlink"/>
            <w:noProof/>
          </w:rPr>
          <w:t>2.4.4.</w:t>
        </w:r>
        <w:r w:rsidR="007D0EA0">
          <w:rPr>
            <w:rFonts w:asciiTheme="minorHAnsi" w:eastAsiaTheme="minorEastAsia" w:hAnsiTheme="minorHAnsi" w:cstheme="minorBidi"/>
            <w:noProof/>
            <w:kern w:val="0"/>
            <w:sz w:val="22"/>
            <w:szCs w:val="22"/>
            <w:lang w:eastAsia="pt-BR"/>
          </w:rPr>
          <w:tab/>
        </w:r>
        <w:r w:rsidR="007D0EA0" w:rsidRPr="00726A04">
          <w:rPr>
            <w:rStyle w:val="Hyperlink"/>
            <w:noProof/>
          </w:rPr>
          <w:t>Touchlib</w:t>
        </w:r>
        <w:r w:rsidR="007D0EA0">
          <w:rPr>
            <w:noProof/>
            <w:webHidden/>
          </w:rPr>
          <w:tab/>
        </w:r>
        <w:r>
          <w:rPr>
            <w:noProof/>
            <w:webHidden/>
          </w:rPr>
          <w:fldChar w:fldCharType="begin"/>
        </w:r>
        <w:r w:rsidR="007D0EA0">
          <w:rPr>
            <w:noProof/>
            <w:webHidden/>
          </w:rPr>
          <w:instrText xml:space="preserve"> PAGEREF _Toc201338389 \h </w:instrText>
        </w:r>
        <w:r>
          <w:rPr>
            <w:noProof/>
            <w:webHidden/>
          </w:rPr>
        </w:r>
        <w:r>
          <w:rPr>
            <w:noProof/>
            <w:webHidden/>
          </w:rPr>
          <w:fldChar w:fldCharType="separate"/>
        </w:r>
        <w:r w:rsidR="007D0EA0">
          <w:rPr>
            <w:noProof/>
            <w:webHidden/>
          </w:rPr>
          <w:t>39</w:t>
        </w:r>
        <w:r>
          <w:rPr>
            <w:noProof/>
            <w:webHidden/>
          </w:rPr>
          <w:fldChar w:fldCharType="end"/>
        </w:r>
      </w:hyperlink>
    </w:p>
    <w:p w:rsidR="007D0EA0" w:rsidRDefault="00F42388">
      <w:pPr>
        <w:pStyle w:val="Sumrio3"/>
        <w:rPr>
          <w:rFonts w:asciiTheme="minorHAnsi" w:eastAsiaTheme="minorEastAsia" w:hAnsiTheme="minorHAnsi" w:cstheme="minorBidi"/>
          <w:noProof/>
          <w:kern w:val="0"/>
          <w:sz w:val="22"/>
          <w:szCs w:val="22"/>
          <w:lang w:eastAsia="pt-BR"/>
        </w:rPr>
      </w:pPr>
      <w:hyperlink w:anchor="_Toc201338390" w:history="1">
        <w:r w:rsidR="007D0EA0" w:rsidRPr="00726A04">
          <w:rPr>
            <w:rStyle w:val="Hyperlink"/>
            <w:noProof/>
          </w:rPr>
          <w:t>2.4.5.</w:t>
        </w:r>
        <w:r w:rsidR="007D0EA0">
          <w:rPr>
            <w:rFonts w:asciiTheme="minorHAnsi" w:eastAsiaTheme="minorEastAsia" w:hAnsiTheme="minorHAnsi" w:cstheme="minorBidi"/>
            <w:noProof/>
            <w:kern w:val="0"/>
            <w:sz w:val="22"/>
            <w:szCs w:val="22"/>
            <w:lang w:eastAsia="pt-BR"/>
          </w:rPr>
          <w:tab/>
        </w:r>
        <w:r w:rsidR="007D0EA0" w:rsidRPr="00726A04">
          <w:rPr>
            <w:rStyle w:val="Hyperlink"/>
            <w:noProof/>
          </w:rPr>
          <w:t>Microsoft XNA</w:t>
        </w:r>
        <w:r w:rsidR="007D0EA0">
          <w:rPr>
            <w:noProof/>
            <w:webHidden/>
          </w:rPr>
          <w:tab/>
        </w:r>
        <w:r>
          <w:rPr>
            <w:noProof/>
            <w:webHidden/>
          </w:rPr>
          <w:fldChar w:fldCharType="begin"/>
        </w:r>
        <w:r w:rsidR="007D0EA0">
          <w:rPr>
            <w:noProof/>
            <w:webHidden/>
          </w:rPr>
          <w:instrText xml:space="preserve"> PAGEREF _Toc201338390 \h </w:instrText>
        </w:r>
        <w:r>
          <w:rPr>
            <w:noProof/>
            <w:webHidden/>
          </w:rPr>
        </w:r>
        <w:r>
          <w:rPr>
            <w:noProof/>
            <w:webHidden/>
          </w:rPr>
          <w:fldChar w:fldCharType="separate"/>
        </w:r>
        <w:r w:rsidR="007D0EA0">
          <w:rPr>
            <w:noProof/>
            <w:webHidden/>
          </w:rPr>
          <w:t>42</w:t>
        </w:r>
        <w:r>
          <w:rPr>
            <w:noProof/>
            <w:webHidden/>
          </w:rPr>
          <w:fldChar w:fldCharType="end"/>
        </w:r>
      </w:hyperlink>
    </w:p>
    <w:p w:rsidR="007D0EA0" w:rsidRDefault="00F42388">
      <w:pPr>
        <w:pStyle w:val="Sumrio1"/>
        <w:rPr>
          <w:rFonts w:asciiTheme="minorHAnsi" w:eastAsiaTheme="minorEastAsia" w:hAnsiTheme="minorHAnsi" w:cstheme="minorBidi"/>
          <w:noProof/>
          <w:kern w:val="0"/>
          <w:sz w:val="22"/>
          <w:szCs w:val="22"/>
          <w:lang w:eastAsia="pt-BR"/>
        </w:rPr>
      </w:pPr>
      <w:hyperlink w:anchor="_Toc201338391" w:history="1">
        <w:r w:rsidR="007D0EA0" w:rsidRPr="00726A04">
          <w:rPr>
            <w:rStyle w:val="Hyperlink"/>
            <w:noProof/>
          </w:rPr>
          <w:t>3.</w:t>
        </w:r>
        <w:r w:rsidR="007D0EA0">
          <w:rPr>
            <w:rFonts w:asciiTheme="minorHAnsi" w:eastAsiaTheme="minorEastAsia" w:hAnsiTheme="minorHAnsi" w:cstheme="minorBidi"/>
            <w:noProof/>
            <w:kern w:val="0"/>
            <w:sz w:val="22"/>
            <w:szCs w:val="22"/>
            <w:lang w:eastAsia="pt-BR"/>
          </w:rPr>
          <w:tab/>
        </w:r>
        <w:r w:rsidR="007D0EA0" w:rsidRPr="00726A04">
          <w:rPr>
            <w:rStyle w:val="Hyperlink"/>
            <w:noProof/>
          </w:rPr>
          <w:t>PROJETO</w:t>
        </w:r>
        <w:r w:rsidR="007D0EA0">
          <w:rPr>
            <w:noProof/>
            <w:webHidden/>
          </w:rPr>
          <w:tab/>
        </w:r>
        <w:r>
          <w:rPr>
            <w:noProof/>
            <w:webHidden/>
          </w:rPr>
          <w:fldChar w:fldCharType="begin"/>
        </w:r>
        <w:r w:rsidR="007D0EA0">
          <w:rPr>
            <w:noProof/>
            <w:webHidden/>
          </w:rPr>
          <w:instrText xml:space="preserve"> PAGEREF _Toc201338391 \h </w:instrText>
        </w:r>
        <w:r>
          <w:rPr>
            <w:noProof/>
            <w:webHidden/>
          </w:rPr>
        </w:r>
        <w:r>
          <w:rPr>
            <w:noProof/>
            <w:webHidden/>
          </w:rPr>
          <w:fldChar w:fldCharType="separate"/>
        </w:r>
        <w:r w:rsidR="007D0EA0">
          <w:rPr>
            <w:noProof/>
            <w:webHidden/>
          </w:rPr>
          <w:t>43</w:t>
        </w:r>
        <w:r>
          <w:rPr>
            <w:noProof/>
            <w:webHidden/>
          </w:rPr>
          <w:fldChar w:fldCharType="end"/>
        </w:r>
      </w:hyperlink>
    </w:p>
    <w:p w:rsidR="007D0EA0" w:rsidRDefault="00F42388">
      <w:pPr>
        <w:pStyle w:val="Sumrio2"/>
        <w:rPr>
          <w:rFonts w:asciiTheme="minorHAnsi" w:eastAsiaTheme="minorEastAsia" w:hAnsiTheme="minorHAnsi" w:cstheme="minorBidi"/>
          <w:noProof/>
          <w:kern w:val="0"/>
          <w:sz w:val="22"/>
          <w:lang w:eastAsia="pt-BR"/>
        </w:rPr>
      </w:pPr>
      <w:hyperlink w:anchor="_Toc201338392" w:history="1">
        <w:r w:rsidR="007D0EA0" w:rsidRPr="00726A04">
          <w:rPr>
            <w:rStyle w:val="Hyperlink"/>
            <w:noProof/>
          </w:rPr>
          <w:t>3.1.</w:t>
        </w:r>
        <w:r w:rsidR="007D0EA0">
          <w:rPr>
            <w:rFonts w:asciiTheme="minorHAnsi" w:eastAsiaTheme="minorEastAsia" w:hAnsiTheme="minorHAnsi" w:cstheme="minorBidi"/>
            <w:noProof/>
            <w:kern w:val="0"/>
            <w:sz w:val="22"/>
            <w:lang w:eastAsia="pt-BR"/>
          </w:rPr>
          <w:tab/>
        </w:r>
        <w:r w:rsidR="007D0EA0" w:rsidRPr="00726A04">
          <w:rPr>
            <w:rStyle w:val="Hyperlink"/>
            <w:noProof/>
          </w:rPr>
          <w:t>Concepção</w:t>
        </w:r>
        <w:r w:rsidR="007D0EA0">
          <w:rPr>
            <w:noProof/>
            <w:webHidden/>
          </w:rPr>
          <w:tab/>
        </w:r>
        <w:r>
          <w:rPr>
            <w:noProof/>
            <w:webHidden/>
          </w:rPr>
          <w:fldChar w:fldCharType="begin"/>
        </w:r>
        <w:r w:rsidR="007D0EA0">
          <w:rPr>
            <w:noProof/>
            <w:webHidden/>
          </w:rPr>
          <w:instrText xml:space="preserve"> PAGEREF _Toc201338392 \h </w:instrText>
        </w:r>
        <w:r>
          <w:rPr>
            <w:noProof/>
            <w:webHidden/>
          </w:rPr>
        </w:r>
        <w:r>
          <w:rPr>
            <w:noProof/>
            <w:webHidden/>
          </w:rPr>
          <w:fldChar w:fldCharType="separate"/>
        </w:r>
        <w:r w:rsidR="007D0EA0">
          <w:rPr>
            <w:noProof/>
            <w:webHidden/>
          </w:rPr>
          <w:t>43</w:t>
        </w:r>
        <w:r>
          <w:rPr>
            <w:noProof/>
            <w:webHidden/>
          </w:rPr>
          <w:fldChar w:fldCharType="end"/>
        </w:r>
      </w:hyperlink>
    </w:p>
    <w:p w:rsidR="007D0EA0" w:rsidRDefault="00F42388">
      <w:pPr>
        <w:pStyle w:val="Sumrio2"/>
        <w:rPr>
          <w:rFonts w:asciiTheme="minorHAnsi" w:eastAsiaTheme="minorEastAsia" w:hAnsiTheme="minorHAnsi" w:cstheme="minorBidi"/>
          <w:noProof/>
          <w:kern w:val="0"/>
          <w:sz w:val="22"/>
          <w:lang w:eastAsia="pt-BR"/>
        </w:rPr>
      </w:pPr>
      <w:hyperlink w:anchor="_Toc201338393" w:history="1">
        <w:r w:rsidR="007D0EA0" w:rsidRPr="00726A04">
          <w:rPr>
            <w:rStyle w:val="Hyperlink"/>
            <w:noProof/>
          </w:rPr>
          <w:t>3.2.</w:t>
        </w:r>
        <w:r w:rsidR="007D0EA0">
          <w:rPr>
            <w:rFonts w:asciiTheme="minorHAnsi" w:eastAsiaTheme="minorEastAsia" w:hAnsiTheme="minorHAnsi" w:cstheme="minorBidi"/>
            <w:noProof/>
            <w:kern w:val="0"/>
            <w:sz w:val="22"/>
            <w:lang w:eastAsia="pt-BR"/>
          </w:rPr>
          <w:tab/>
        </w:r>
        <w:r w:rsidR="007D0EA0" w:rsidRPr="00726A04">
          <w:rPr>
            <w:rStyle w:val="Hyperlink"/>
            <w:noProof/>
          </w:rPr>
          <w:t>Adequação da Mesa</w:t>
        </w:r>
        <w:r w:rsidR="007D0EA0">
          <w:rPr>
            <w:noProof/>
            <w:webHidden/>
          </w:rPr>
          <w:tab/>
        </w:r>
        <w:r>
          <w:rPr>
            <w:noProof/>
            <w:webHidden/>
          </w:rPr>
          <w:fldChar w:fldCharType="begin"/>
        </w:r>
        <w:r w:rsidR="007D0EA0">
          <w:rPr>
            <w:noProof/>
            <w:webHidden/>
          </w:rPr>
          <w:instrText xml:space="preserve"> PAGEREF _Toc201338393 \h </w:instrText>
        </w:r>
        <w:r>
          <w:rPr>
            <w:noProof/>
            <w:webHidden/>
          </w:rPr>
        </w:r>
        <w:r>
          <w:rPr>
            <w:noProof/>
            <w:webHidden/>
          </w:rPr>
          <w:fldChar w:fldCharType="separate"/>
        </w:r>
        <w:r w:rsidR="007D0EA0">
          <w:rPr>
            <w:noProof/>
            <w:webHidden/>
          </w:rPr>
          <w:t>46</w:t>
        </w:r>
        <w:r>
          <w:rPr>
            <w:noProof/>
            <w:webHidden/>
          </w:rPr>
          <w:fldChar w:fldCharType="end"/>
        </w:r>
      </w:hyperlink>
    </w:p>
    <w:p w:rsidR="007D0EA0" w:rsidRDefault="00F42388">
      <w:pPr>
        <w:pStyle w:val="Sumrio3"/>
        <w:rPr>
          <w:rFonts w:asciiTheme="minorHAnsi" w:eastAsiaTheme="minorEastAsia" w:hAnsiTheme="minorHAnsi" w:cstheme="minorBidi"/>
          <w:noProof/>
          <w:kern w:val="0"/>
          <w:sz w:val="22"/>
          <w:szCs w:val="22"/>
          <w:lang w:eastAsia="pt-BR"/>
        </w:rPr>
      </w:pPr>
      <w:hyperlink w:anchor="_Toc201338394" w:history="1">
        <w:r w:rsidR="007D0EA0" w:rsidRPr="00726A04">
          <w:rPr>
            <w:rStyle w:val="Hyperlink"/>
            <w:noProof/>
          </w:rPr>
          <w:t>3.2.1.</w:t>
        </w:r>
        <w:r w:rsidR="007D0EA0">
          <w:rPr>
            <w:rFonts w:asciiTheme="minorHAnsi" w:eastAsiaTheme="minorEastAsia" w:hAnsiTheme="minorHAnsi" w:cstheme="minorBidi"/>
            <w:noProof/>
            <w:kern w:val="0"/>
            <w:sz w:val="22"/>
            <w:szCs w:val="22"/>
            <w:lang w:eastAsia="pt-BR"/>
          </w:rPr>
          <w:tab/>
        </w:r>
        <w:r w:rsidR="007D0EA0" w:rsidRPr="00726A04">
          <w:rPr>
            <w:rStyle w:val="Hyperlink"/>
            <w:noProof/>
          </w:rPr>
          <w:t>Estrutura</w:t>
        </w:r>
        <w:r w:rsidR="007D0EA0">
          <w:rPr>
            <w:noProof/>
            <w:webHidden/>
          </w:rPr>
          <w:tab/>
        </w:r>
        <w:r>
          <w:rPr>
            <w:noProof/>
            <w:webHidden/>
          </w:rPr>
          <w:fldChar w:fldCharType="begin"/>
        </w:r>
        <w:r w:rsidR="007D0EA0">
          <w:rPr>
            <w:noProof/>
            <w:webHidden/>
          </w:rPr>
          <w:instrText xml:space="preserve"> PAGEREF _Toc201338394 \h </w:instrText>
        </w:r>
        <w:r>
          <w:rPr>
            <w:noProof/>
            <w:webHidden/>
          </w:rPr>
        </w:r>
        <w:r>
          <w:rPr>
            <w:noProof/>
            <w:webHidden/>
          </w:rPr>
          <w:fldChar w:fldCharType="separate"/>
        </w:r>
        <w:r w:rsidR="007D0EA0">
          <w:rPr>
            <w:noProof/>
            <w:webHidden/>
          </w:rPr>
          <w:t>46</w:t>
        </w:r>
        <w:r>
          <w:rPr>
            <w:noProof/>
            <w:webHidden/>
          </w:rPr>
          <w:fldChar w:fldCharType="end"/>
        </w:r>
      </w:hyperlink>
    </w:p>
    <w:p w:rsidR="007D0EA0" w:rsidRDefault="00F42388">
      <w:pPr>
        <w:pStyle w:val="Sumrio3"/>
        <w:rPr>
          <w:rFonts w:asciiTheme="minorHAnsi" w:eastAsiaTheme="minorEastAsia" w:hAnsiTheme="minorHAnsi" w:cstheme="minorBidi"/>
          <w:noProof/>
          <w:kern w:val="0"/>
          <w:sz w:val="22"/>
          <w:szCs w:val="22"/>
          <w:lang w:eastAsia="pt-BR"/>
        </w:rPr>
      </w:pPr>
      <w:hyperlink w:anchor="_Toc201338395" w:history="1">
        <w:r w:rsidR="007D0EA0" w:rsidRPr="00726A04">
          <w:rPr>
            <w:rStyle w:val="Hyperlink"/>
            <w:noProof/>
          </w:rPr>
          <w:t>3.2.2.</w:t>
        </w:r>
        <w:r w:rsidR="007D0EA0">
          <w:rPr>
            <w:rFonts w:asciiTheme="minorHAnsi" w:eastAsiaTheme="minorEastAsia" w:hAnsiTheme="minorHAnsi" w:cstheme="minorBidi"/>
            <w:noProof/>
            <w:kern w:val="0"/>
            <w:sz w:val="22"/>
            <w:szCs w:val="22"/>
            <w:lang w:eastAsia="pt-BR"/>
          </w:rPr>
          <w:tab/>
        </w:r>
        <w:r w:rsidR="007D0EA0" w:rsidRPr="00726A04">
          <w:rPr>
            <w:rStyle w:val="Hyperlink"/>
            <w:noProof/>
          </w:rPr>
          <w:t>Visão Computacional</w:t>
        </w:r>
        <w:r w:rsidR="007D0EA0">
          <w:rPr>
            <w:noProof/>
            <w:webHidden/>
          </w:rPr>
          <w:tab/>
        </w:r>
        <w:r>
          <w:rPr>
            <w:noProof/>
            <w:webHidden/>
          </w:rPr>
          <w:fldChar w:fldCharType="begin"/>
        </w:r>
        <w:r w:rsidR="007D0EA0">
          <w:rPr>
            <w:noProof/>
            <w:webHidden/>
          </w:rPr>
          <w:instrText xml:space="preserve"> PAGEREF _Toc201338395 \h </w:instrText>
        </w:r>
        <w:r>
          <w:rPr>
            <w:noProof/>
            <w:webHidden/>
          </w:rPr>
        </w:r>
        <w:r>
          <w:rPr>
            <w:noProof/>
            <w:webHidden/>
          </w:rPr>
          <w:fldChar w:fldCharType="separate"/>
        </w:r>
        <w:r w:rsidR="007D0EA0">
          <w:rPr>
            <w:noProof/>
            <w:webHidden/>
          </w:rPr>
          <w:t>49</w:t>
        </w:r>
        <w:r>
          <w:rPr>
            <w:noProof/>
            <w:webHidden/>
          </w:rPr>
          <w:fldChar w:fldCharType="end"/>
        </w:r>
      </w:hyperlink>
    </w:p>
    <w:p w:rsidR="007D0EA0" w:rsidRDefault="00F42388">
      <w:pPr>
        <w:pStyle w:val="Sumrio3"/>
        <w:rPr>
          <w:rFonts w:asciiTheme="minorHAnsi" w:eastAsiaTheme="minorEastAsia" w:hAnsiTheme="minorHAnsi" w:cstheme="minorBidi"/>
          <w:noProof/>
          <w:kern w:val="0"/>
          <w:sz w:val="22"/>
          <w:szCs w:val="22"/>
          <w:lang w:eastAsia="pt-BR"/>
        </w:rPr>
      </w:pPr>
      <w:hyperlink w:anchor="_Toc201338396" w:history="1">
        <w:r w:rsidR="007D0EA0" w:rsidRPr="00726A04">
          <w:rPr>
            <w:rStyle w:val="Hyperlink"/>
            <w:noProof/>
          </w:rPr>
          <w:t>3.2.3.</w:t>
        </w:r>
        <w:r w:rsidR="007D0EA0">
          <w:rPr>
            <w:rFonts w:asciiTheme="minorHAnsi" w:eastAsiaTheme="minorEastAsia" w:hAnsiTheme="minorHAnsi" w:cstheme="minorBidi"/>
            <w:noProof/>
            <w:kern w:val="0"/>
            <w:sz w:val="22"/>
            <w:szCs w:val="22"/>
            <w:lang w:eastAsia="pt-BR"/>
          </w:rPr>
          <w:tab/>
        </w:r>
        <w:r w:rsidR="007D0EA0" w:rsidRPr="00726A04">
          <w:rPr>
            <w:rStyle w:val="Hyperlink"/>
            <w:noProof/>
          </w:rPr>
          <w:t>Testes e Dificuldades Encontradas</w:t>
        </w:r>
        <w:r w:rsidR="007D0EA0">
          <w:rPr>
            <w:noProof/>
            <w:webHidden/>
          </w:rPr>
          <w:tab/>
        </w:r>
        <w:r>
          <w:rPr>
            <w:noProof/>
            <w:webHidden/>
          </w:rPr>
          <w:fldChar w:fldCharType="begin"/>
        </w:r>
        <w:r w:rsidR="007D0EA0">
          <w:rPr>
            <w:noProof/>
            <w:webHidden/>
          </w:rPr>
          <w:instrText xml:space="preserve"> PAGEREF _Toc201338396 \h </w:instrText>
        </w:r>
        <w:r>
          <w:rPr>
            <w:noProof/>
            <w:webHidden/>
          </w:rPr>
        </w:r>
        <w:r>
          <w:rPr>
            <w:noProof/>
            <w:webHidden/>
          </w:rPr>
          <w:fldChar w:fldCharType="separate"/>
        </w:r>
        <w:r w:rsidR="007D0EA0">
          <w:rPr>
            <w:noProof/>
            <w:webHidden/>
          </w:rPr>
          <w:t>51</w:t>
        </w:r>
        <w:r>
          <w:rPr>
            <w:noProof/>
            <w:webHidden/>
          </w:rPr>
          <w:fldChar w:fldCharType="end"/>
        </w:r>
      </w:hyperlink>
    </w:p>
    <w:p w:rsidR="007D0EA0" w:rsidRDefault="00F42388">
      <w:pPr>
        <w:pStyle w:val="Sumrio2"/>
        <w:rPr>
          <w:rFonts w:asciiTheme="minorHAnsi" w:eastAsiaTheme="minorEastAsia" w:hAnsiTheme="minorHAnsi" w:cstheme="minorBidi"/>
          <w:noProof/>
          <w:kern w:val="0"/>
          <w:sz w:val="22"/>
          <w:lang w:eastAsia="pt-BR"/>
        </w:rPr>
      </w:pPr>
      <w:hyperlink w:anchor="_Toc201338397" w:history="1">
        <w:r w:rsidR="007D0EA0" w:rsidRPr="00726A04">
          <w:rPr>
            <w:rStyle w:val="Hyperlink"/>
            <w:noProof/>
          </w:rPr>
          <w:t>3.3.</w:t>
        </w:r>
        <w:r w:rsidR="007D0EA0">
          <w:rPr>
            <w:rFonts w:asciiTheme="minorHAnsi" w:eastAsiaTheme="minorEastAsia" w:hAnsiTheme="minorHAnsi" w:cstheme="minorBidi"/>
            <w:noProof/>
            <w:kern w:val="0"/>
            <w:sz w:val="22"/>
            <w:lang w:eastAsia="pt-BR"/>
          </w:rPr>
          <w:tab/>
        </w:r>
        <w:r w:rsidR="007D0EA0" w:rsidRPr="00726A04">
          <w:rPr>
            <w:rStyle w:val="Hyperlink"/>
            <w:noProof/>
          </w:rPr>
          <w:t>Jogo</w:t>
        </w:r>
        <w:r w:rsidR="007D0EA0">
          <w:rPr>
            <w:noProof/>
            <w:webHidden/>
          </w:rPr>
          <w:tab/>
        </w:r>
        <w:r>
          <w:rPr>
            <w:noProof/>
            <w:webHidden/>
          </w:rPr>
          <w:fldChar w:fldCharType="begin"/>
        </w:r>
        <w:r w:rsidR="007D0EA0">
          <w:rPr>
            <w:noProof/>
            <w:webHidden/>
          </w:rPr>
          <w:instrText xml:space="preserve"> PAGEREF _Toc201338397 \h </w:instrText>
        </w:r>
        <w:r>
          <w:rPr>
            <w:noProof/>
            <w:webHidden/>
          </w:rPr>
        </w:r>
        <w:r>
          <w:rPr>
            <w:noProof/>
            <w:webHidden/>
          </w:rPr>
          <w:fldChar w:fldCharType="separate"/>
        </w:r>
        <w:r w:rsidR="007D0EA0">
          <w:rPr>
            <w:noProof/>
            <w:webHidden/>
          </w:rPr>
          <w:t>54</w:t>
        </w:r>
        <w:r>
          <w:rPr>
            <w:noProof/>
            <w:webHidden/>
          </w:rPr>
          <w:fldChar w:fldCharType="end"/>
        </w:r>
      </w:hyperlink>
    </w:p>
    <w:p w:rsidR="007D0EA0" w:rsidRDefault="00F42388">
      <w:pPr>
        <w:pStyle w:val="Sumrio3"/>
        <w:rPr>
          <w:rFonts w:asciiTheme="minorHAnsi" w:eastAsiaTheme="minorEastAsia" w:hAnsiTheme="minorHAnsi" w:cstheme="minorBidi"/>
          <w:noProof/>
          <w:kern w:val="0"/>
          <w:sz w:val="22"/>
          <w:szCs w:val="22"/>
          <w:lang w:eastAsia="pt-BR"/>
        </w:rPr>
      </w:pPr>
      <w:hyperlink w:anchor="_Toc201338398" w:history="1">
        <w:r w:rsidR="007D0EA0" w:rsidRPr="00726A04">
          <w:rPr>
            <w:rStyle w:val="Hyperlink"/>
            <w:noProof/>
          </w:rPr>
          <w:t>3.3.1.</w:t>
        </w:r>
        <w:r w:rsidR="007D0EA0">
          <w:rPr>
            <w:rFonts w:asciiTheme="minorHAnsi" w:eastAsiaTheme="minorEastAsia" w:hAnsiTheme="minorHAnsi" w:cstheme="minorBidi"/>
            <w:noProof/>
            <w:kern w:val="0"/>
            <w:sz w:val="22"/>
            <w:szCs w:val="22"/>
            <w:lang w:eastAsia="pt-BR"/>
          </w:rPr>
          <w:tab/>
        </w:r>
        <w:r w:rsidR="007D0EA0" w:rsidRPr="00726A04">
          <w:rPr>
            <w:rStyle w:val="Hyperlink"/>
            <w:noProof/>
          </w:rPr>
          <w:t>Protótipo</w:t>
        </w:r>
        <w:r w:rsidR="007D0EA0">
          <w:rPr>
            <w:noProof/>
            <w:webHidden/>
          </w:rPr>
          <w:tab/>
        </w:r>
        <w:r>
          <w:rPr>
            <w:noProof/>
            <w:webHidden/>
          </w:rPr>
          <w:fldChar w:fldCharType="begin"/>
        </w:r>
        <w:r w:rsidR="007D0EA0">
          <w:rPr>
            <w:noProof/>
            <w:webHidden/>
          </w:rPr>
          <w:instrText xml:space="preserve"> PAGEREF _Toc201338398 \h </w:instrText>
        </w:r>
        <w:r>
          <w:rPr>
            <w:noProof/>
            <w:webHidden/>
          </w:rPr>
        </w:r>
        <w:r>
          <w:rPr>
            <w:noProof/>
            <w:webHidden/>
          </w:rPr>
          <w:fldChar w:fldCharType="separate"/>
        </w:r>
        <w:r w:rsidR="007D0EA0">
          <w:rPr>
            <w:noProof/>
            <w:webHidden/>
          </w:rPr>
          <w:t>55</w:t>
        </w:r>
        <w:r>
          <w:rPr>
            <w:noProof/>
            <w:webHidden/>
          </w:rPr>
          <w:fldChar w:fldCharType="end"/>
        </w:r>
      </w:hyperlink>
    </w:p>
    <w:p w:rsidR="007D0EA0" w:rsidRDefault="00F42388">
      <w:pPr>
        <w:pStyle w:val="Sumrio3"/>
        <w:rPr>
          <w:rFonts w:asciiTheme="minorHAnsi" w:eastAsiaTheme="minorEastAsia" w:hAnsiTheme="minorHAnsi" w:cstheme="minorBidi"/>
          <w:noProof/>
          <w:kern w:val="0"/>
          <w:sz w:val="22"/>
          <w:szCs w:val="22"/>
          <w:lang w:eastAsia="pt-BR"/>
        </w:rPr>
      </w:pPr>
      <w:hyperlink w:anchor="_Toc201338399" w:history="1">
        <w:r w:rsidR="007D0EA0" w:rsidRPr="00726A04">
          <w:rPr>
            <w:rStyle w:val="Hyperlink"/>
            <w:noProof/>
          </w:rPr>
          <w:t>3.3.2.</w:t>
        </w:r>
        <w:r w:rsidR="007D0EA0">
          <w:rPr>
            <w:rFonts w:asciiTheme="minorHAnsi" w:eastAsiaTheme="minorEastAsia" w:hAnsiTheme="minorHAnsi" w:cstheme="minorBidi"/>
            <w:noProof/>
            <w:kern w:val="0"/>
            <w:sz w:val="22"/>
            <w:szCs w:val="22"/>
            <w:lang w:eastAsia="pt-BR"/>
          </w:rPr>
          <w:tab/>
        </w:r>
        <w:r w:rsidR="007D0EA0" w:rsidRPr="00726A04">
          <w:rPr>
            <w:rStyle w:val="Hyperlink"/>
            <w:noProof/>
          </w:rPr>
          <w:t>Versão Final</w:t>
        </w:r>
        <w:r w:rsidR="007D0EA0">
          <w:rPr>
            <w:noProof/>
            <w:webHidden/>
          </w:rPr>
          <w:tab/>
        </w:r>
        <w:r>
          <w:rPr>
            <w:noProof/>
            <w:webHidden/>
          </w:rPr>
          <w:fldChar w:fldCharType="begin"/>
        </w:r>
        <w:r w:rsidR="007D0EA0">
          <w:rPr>
            <w:noProof/>
            <w:webHidden/>
          </w:rPr>
          <w:instrText xml:space="preserve"> PAGEREF _Toc201338399 \h </w:instrText>
        </w:r>
        <w:r>
          <w:rPr>
            <w:noProof/>
            <w:webHidden/>
          </w:rPr>
        </w:r>
        <w:r>
          <w:rPr>
            <w:noProof/>
            <w:webHidden/>
          </w:rPr>
          <w:fldChar w:fldCharType="separate"/>
        </w:r>
        <w:r w:rsidR="007D0EA0">
          <w:rPr>
            <w:noProof/>
            <w:webHidden/>
          </w:rPr>
          <w:t>56</w:t>
        </w:r>
        <w:r>
          <w:rPr>
            <w:noProof/>
            <w:webHidden/>
          </w:rPr>
          <w:fldChar w:fldCharType="end"/>
        </w:r>
      </w:hyperlink>
    </w:p>
    <w:p w:rsidR="007D0EA0" w:rsidRDefault="00F42388">
      <w:pPr>
        <w:pStyle w:val="Sumrio1"/>
        <w:rPr>
          <w:rFonts w:asciiTheme="minorHAnsi" w:eastAsiaTheme="minorEastAsia" w:hAnsiTheme="minorHAnsi" w:cstheme="minorBidi"/>
          <w:noProof/>
          <w:kern w:val="0"/>
          <w:sz w:val="22"/>
          <w:szCs w:val="22"/>
          <w:lang w:eastAsia="pt-BR"/>
        </w:rPr>
      </w:pPr>
      <w:hyperlink w:anchor="_Toc201338401" w:history="1">
        <w:r w:rsidR="007D0EA0" w:rsidRPr="00726A04">
          <w:rPr>
            <w:rStyle w:val="Hyperlink"/>
            <w:noProof/>
          </w:rPr>
          <w:t>4.</w:t>
        </w:r>
        <w:r w:rsidR="007D0EA0">
          <w:rPr>
            <w:rFonts w:asciiTheme="minorHAnsi" w:eastAsiaTheme="minorEastAsia" w:hAnsiTheme="minorHAnsi" w:cstheme="minorBidi"/>
            <w:noProof/>
            <w:kern w:val="0"/>
            <w:sz w:val="22"/>
            <w:szCs w:val="22"/>
            <w:lang w:eastAsia="pt-BR"/>
          </w:rPr>
          <w:tab/>
        </w:r>
        <w:r w:rsidR="007D0EA0" w:rsidRPr="00726A04">
          <w:rPr>
            <w:rStyle w:val="Hyperlink"/>
            <w:noProof/>
          </w:rPr>
          <w:t>RESULTADOS</w:t>
        </w:r>
        <w:r w:rsidR="007D0EA0">
          <w:rPr>
            <w:noProof/>
            <w:webHidden/>
          </w:rPr>
          <w:tab/>
        </w:r>
        <w:r>
          <w:rPr>
            <w:noProof/>
            <w:webHidden/>
          </w:rPr>
          <w:fldChar w:fldCharType="begin"/>
        </w:r>
        <w:r w:rsidR="007D0EA0">
          <w:rPr>
            <w:noProof/>
            <w:webHidden/>
          </w:rPr>
          <w:instrText xml:space="preserve"> PAGEREF _Toc201338401 \h </w:instrText>
        </w:r>
        <w:r>
          <w:rPr>
            <w:noProof/>
            <w:webHidden/>
          </w:rPr>
        </w:r>
        <w:r>
          <w:rPr>
            <w:noProof/>
            <w:webHidden/>
          </w:rPr>
          <w:fldChar w:fldCharType="separate"/>
        </w:r>
        <w:r w:rsidR="007D0EA0">
          <w:rPr>
            <w:noProof/>
            <w:webHidden/>
          </w:rPr>
          <w:t>86</w:t>
        </w:r>
        <w:r>
          <w:rPr>
            <w:noProof/>
            <w:webHidden/>
          </w:rPr>
          <w:fldChar w:fldCharType="end"/>
        </w:r>
      </w:hyperlink>
    </w:p>
    <w:p w:rsidR="007D0EA0" w:rsidRDefault="00F42388">
      <w:pPr>
        <w:pStyle w:val="Sumrio2"/>
        <w:rPr>
          <w:rFonts w:asciiTheme="minorHAnsi" w:eastAsiaTheme="minorEastAsia" w:hAnsiTheme="minorHAnsi" w:cstheme="minorBidi"/>
          <w:noProof/>
          <w:kern w:val="0"/>
          <w:sz w:val="22"/>
          <w:lang w:eastAsia="pt-BR"/>
        </w:rPr>
      </w:pPr>
      <w:hyperlink w:anchor="_Toc201338403" w:history="1">
        <w:r w:rsidR="007D0EA0" w:rsidRPr="00726A04">
          <w:rPr>
            <w:rStyle w:val="Hyperlink"/>
            <w:noProof/>
          </w:rPr>
          <w:t>4.1.</w:t>
        </w:r>
        <w:r w:rsidR="007D0EA0">
          <w:rPr>
            <w:rFonts w:asciiTheme="minorHAnsi" w:eastAsiaTheme="minorEastAsia" w:hAnsiTheme="minorHAnsi" w:cstheme="minorBidi"/>
            <w:noProof/>
            <w:kern w:val="0"/>
            <w:sz w:val="22"/>
            <w:lang w:eastAsia="pt-BR"/>
          </w:rPr>
          <w:tab/>
        </w:r>
        <w:r w:rsidR="007D0EA0" w:rsidRPr="00726A04">
          <w:rPr>
            <w:rStyle w:val="Hyperlink"/>
            <w:noProof/>
          </w:rPr>
          <w:t>Trabalhos Futuros</w:t>
        </w:r>
        <w:r w:rsidR="007D0EA0">
          <w:rPr>
            <w:noProof/>
            <w:webHidden/>
          </w:rPr>
          <w:tab/>
        </w:r>
        <w:r>
          <w:rPr>
            <w:noProof/>
            <w:webHidden/>
          </w:rPr>
          <w:fldChar w:fldCharType="begin"/>
        </w:r>
        <w:r w:rsidR="007D0EA0">
          <w:rPr>
            <w:noProof/>
            <w:webHidden/>
          </w:rPr>
          <w:instrText xml:space="preserve"> PAGEREF _Toc201338403 \h </w:instrText>
        </w:r>
        <w:r>
          <w:rPr>
            <w:noProof/>
            <w:webHidden/>
          </w:rPr>
        </w:r>
        <w:r>
          <w:rPr>
            <w:noProof/>
            <w:webHidden/>
          </w:rPr>
          <w:fldChar w:fldCharType="separate"/>
        </w:r>
        <w:r w:rsidR="007D0EA0">
          <w:rPr>
            <w:noProof/>
            <w:webHidden/>
          </w:rPr>
          <w:t>86</w:t>
        </w:r>
        <w:r>
          <w:rPr>
            <w:noProof/>
            <w:webHidden/>
          </w:rPr>
          <w:fldChar w:fldCharType="end"/>
        </w:r>
      </w:hyperlink>
    </w:p>
    <w:p w:rsidR="007D0EA0" w:rsidRDefault="00F42388">
      <w:pPr>
        <w:pStyle w:val="Sumrio2"/>
        <w:rPr>
          <w:rFonts w:asciiTheme="minorHAnsi" w:eastAsiaTheme="minorEastAsia" w:hAnsiTheme="minorHAnsi" w:cstheme="minorBidi"/>
          <w:noProof/>
          <w:kern w:val="0"/>
          <w:sz w:val="22"/>
          <w:lang w:eastAsia="pt-BR"/>
        </w:rPr>
      </w:pPr>
      <w:hyperlink w:anchor="_Toc201338404" w:history="1">
        <w:r w:rsidR="007D0EA0" w:rsidRPr="00726A04">
          <w:rPr>
            <w:rStyle w:val="Hyperlink"/>
            <w:noProof/>
          </w:rPr>
          <w:t>4.2.</w:t>
        </w:r>
        <w:r w:rsidR="007D0EA0">
          <w:rPr>
            <w:rFonts w:asciiTheme="minorHAnsi" w:eastAsiaTheme="minorEastAsia" w:hAnsiTheme="minorHAnsi" w:cstheme="minorBidi"/>
            <w:noProof/>
            <w:kern w:val="0"/>
            <w:sz w:val="22"/>
            <w:lang w:eastAsia="pt-BR"/>
          </w:rPr>
          <w:tab/>
        </w:r>
        <w:r w:rsidR="007D0EA0" w:rsidRPr="00726A04">
          <w:rPr>
            <w:rStyle w:val="Hyperlink"/>
            <w:noProof/>
          </w:rPr>
          <w:t>Conclusão</w:t>
        </w:r>
        <w:r w:rsidR="007D0EA0">
          <w:rPr>
            <w:noProof/>
            <w:webHidden/>
          </w:rPr>
          <w:tab/>
        </w:r>
        <w:r>
          <w:rPr>
            <w:noProof/>
            <w:webHidden/>
          </w:rPr>
          <w:fldChar w:fldCharType="begin"/>
        </w:r>
        <w:r w:rsidR="007D0EA0">
          <w:rPr>
            <w:noProof/>
            <w:webHidden/>
          </w:rPr>
          <w:instrText xml:space="preserve"> PAGEREF _Toc201338404 \h </w:instrText>
        </w:r>
        <w:r>
          <w:rPr>
            <w:noProof/>
            <w:webHidden/>
          </w:rPr>
        </w:r>
        <w:r>
          <w:rPr>
            <w:noProof/>
            <w:webHidden/>
          </w:rPr>
          <w:fldChar w:fldCharType="separate"/>
        </w:r>
        <w:r w:rsidR="007D0EA0">
          <w:rPr>
            <w:noProof/>
            <w:webHidden/>
          </w:rPr>
          <w:t>86</w:t>
        </w:r>
        <w:r>
          <w:rPr>
            <w:noProof/>
            <w:webHidden/>
          </w:rPr>
          <w:fldChar w:fldCharType="end"/>
        </w:r>
      </w:hyperlink>
    </w:p>
    <w:p w:rsidR="007D0EA0" w:rsidRDefault="00F42388">
      <w:pPr>
        <w:pStyle w:val="Sumrio1"/>
        <w:rPr>
          <w:rFonts w:asciiTheme="minorHAnsi" w:eastAsiaTheme="minorEastAsia" w:hAnsiTheme="minorHAnsi" w:cstheme="minorBidi"/>
          <w:noProof/>
          <w:kern w:val="0"/>
          <w:sz w:val="22"/>
          <w:szCs w:val="22"/>
          <w:lang w:eastAsia="pt-BR"/>
        </w:rPr>
      </w:pPr>
      <w:hyperlink w:anchor="_Toc201338405" w:history="1">
        <w:r w:rsidR="007D0EA0" w:rsidRPr="00726A04">
          <w:rPr>
            <w:rStyle w:val="Hyperlink"/>
            <w:noProof/>
          </w:rPr>
          <w:t>5.</w:t>
        </w:r>
        <w:r w:rsidR="007D0EA0">
          <w:rPr>
            <w:rFonts w:asciiTheme="minorHAnsi" w:eastAsiaTheme="minorEastAsia" w:hAnsiTheme="minorHAnsi" w:cstheme="minorBidi"/>
            <w:noProof/>
            <w:kern w:val="0"/>
            <w:sz w:val="22"/>
            <w:szCs w:val="22"/>
            <w:lang w:eastAsia="pt-BR"/>
          </w:rPr>
          <w:tab/>
        </w:r>
        <w:r w:rsidR="007D0EA0" w:rsidRPr="00726A04">
          <w:rPr>
            <w:rStyle w:val="Hyperlink"/>
            <w:noProof/>
          </w:rPr>
          <w:t>REFERÊNCIAS BIBLIOGRÁFICAS</w:t>
        </w:r>
        <w:r w:rsidR="007D0EA0">
          <w:rPr>
            <w:noProof/>
            <w:webHidden/>
          </w:rPr>
          <w:tab/>
        </w:r>
        <w:r>
          <w:rPr>
            <w:noProof/>
            <w:webHidden/>
          </w:rPr>
          <w:fldChar w:fldCharType="begin"/>
        </w:r>
        <w:r w:rsidR="007D0EA0">
          <w:rPr>
            <w:noProof/>
            <w:webHidden/>
          </w:rPr>
          <w:instrText xml:space="preserve"> PAGEREF _Toc201338405 \h </w:instrText>
        </w:r>
        <w:r>
          <w:rPr>
            <w:noProof/>
            <w:webHidden/>
          </w:rPr>
        </w:r>
        <w:r>
          <w:rPr>
            <w:noProof/>
            <w:webHidden/>
          </w:rPr>
          <w:fldChar w:fldCharType="separate"/>
        </w:r>
        <w:r w:rsidR="007D0EA0">
          <w:rPr>
            <w:noProof/>
            <w:webHidden/>
          </w:rPr>
          <w:t>87</w:t>
        </w:r>
        <w:r>
          <w:rPr>
            <w:noProof/>
            <w:webHidden/>
          </w:rPr>
          <w:fldChar w:fldCharType="end"/>
        </w:r>
      </w:hyperlink>
    </w:p>
    <w:p w:rsidR="007D0EA0" w:rsidRDefault="00F42388">
      <w:pPr>
        <w:pStyle w:val="Sumrio1"/>
        <w:rPr>
          <w:rFonts w:asciiTheme="minorHAnsi" w:eastAsiaTheme="minorEastAsia" w:hAnsiTheme="minorHAnsi" w:cstheme="minorBidi"/>
          <w:noProof/>
          <w:kern w:val="0"/>
          <w:sz w:val="22"/>
          <w:szCs w:val="22"/>
          <w:lang w:eastAsia="pt-BR"/>
        </w:rPr>
      </w:pPr>
      <w:hyperlink w:anchor="_Toc201338406" w:history="1">
        <w:r w:rsidR="007D0EA0" w:rsidRPr="00726A04">
          <w:rPr>
            <w:rStyle w:val="Hyperlink"/>
            <w:noProof/>
          </w:rPr>
          <w:t>6.</w:t>
        </w:r>
        <w:r w:rsidR="007D0EA0">
          <w:rPr>
            <w:rFonts w:asciiTheme="minorHAnsi" w:eastAsiaTheme="minorEastAsia" w:hAnsiTheme="minorHAnsi" w:cstheme="minorBidi"/>
            <w:noProof/>
            <w:kern w:val="0"/>
            <w:sz w:val="22"/>
            <w:szCs w:val="22"/>
            <w:lang w:eastAsia="pt-BR"/>
          </w:rPr>
          <w:tab/>
        </w:r>
        <w:r w:rsidR="007D0EA0" w:rsidRPr="00726A04">
          <w:rPr>
            <w:rStyle w:val="Hyperlink"/>
            <w:noProof/>
          </w:rPr>
          <w:t>APÊNDICES</w:t>
        </w:r>
        <w:r w:rsidR="007D0EA0">
          <w:rPr>
            <w:noProof/>
            <w:webHidden/>
          </w:rPr>
          <w:tab/>
        </w:r>
        <w:r>
          <w:rPr>
            <w:noProof/>
            <w:webHidden/>
          </w:rPr>
          <w:fldChar w:fldCharType="begin"/>
        </w:r>
        <w:r w:rsidR="007D0EA0">
          <w:rPr>
            <w:noProof/>
            <w:webHidden/>
          </w:rPr>
          <w:instrText xml:space="preserve"> PAGEREF _Toc201338406 \h </w:instrText>
        </w:r>
        <w:r>
          <w:rPr>
            <w:noProof/>
            <w:webHidden/>
          </w:rPr>
        </w:r>
        <w:r>
          <w:rPr>
            <w:noProof/>
            <w:webHidden/>
          </w:rPr>
          <w:fldChar w:fldCharType="separate"/>
        </w:r>
        <w:r w:rsidR="007D0EA0">
          <w:rPr>
            <w:noProof/>
            <w:webHidden/>
          </w:rPr>
          <w:t>88</w:t>
        </w:r>
        <w:r>
          <w:rPr>
            <w:noProof/>
            <w:webHidden/>
          </w:rPr>
          <w:fldChar w:fldCharType="end"/>
        </w:r>
      </w:hyperlink>
    </w:p>
    <w:p w:rsidR="007D0EA0" w:rsidRDefault="00F42388">
      <w:pPr>
        <w:pStyle w:val="Sumrio2"/>
        <w:rPr>
          <w:rFonts w:asciiTheme="minorHAnsi" w:eastAsiaTheme="minorEastAsia" w:hAnsiTheme="minorHAnsi" w:cstheme="minorBidi"/>
          <w:noProof/>
          <w:kern w:val="0"/>
          <w:sz w:val="22"/>
          <w:lang w:eastAsia="pt-BR"/>
        </w:rPr>
      </w:pPr>
      <w:hyperlink w:anchor="_Toc201338407" w:history="1">
        <w:r w:rsidR="007D0EA0" w:rsidRPr="00726A04">
          <w:rPr>
            <w:rStyle w:val="Hyperlink"/>
            <w:noProof/>
          </w:rPr>
          <w:t>6.1.</w:t>
        </w:r>
        <w:r w:rsidR="007D0EA0">
          <w:rPr>
            <w:rFonts w:asciiTheme="minorHAnsi" w:eastAsiaTheme="minorEastAsia" w:hAnsiTheme="minorHAnsi" w:cstheme="minorBidi"/>
            <w:noProof/>
            <w:kern w:val="0"/>
            <w:sz w:val="22"/>
            <w:lang w:eastAsia="pt-BR"/>
          </w:rPr>
          <w:tab/>
        </w:r>
        <w:r w:rsidR="007D0EA0" w:rsidRPr="00726A04">
          <w:rPr>
            <w:rStyle w:val="Hyperlink"/>
            <w:noProof/>
          </w:rPr>
          <w:t>Fórmulas dos Atributos Calculados</w:t>
        </w:r>
        <w:r w:rsidR="007D0EA0">
          <w:rPr>
            <w:noProof/>
            <w:webHidden/>
          </w:rPr>
          <w:tab/>
        </w:r>
        <w:r>
          <w:rPr>
            <w:noProof/>
            <w:webHidden/>
          </w:rPr>
          <w:fldChar w:fldCharType="begin"/>
        </w:r>
        <w:r w:rsidR="007D0EA0">
          <w:rPr>
            <w:noProof/>
            <w:webHidden/>
          </w:rPr>
          <w:instrText xml:space="preserve"> PAGEREF _Toc201338407 \h </w:instrText>
        </w:r>
        <w:r>
          <w:rPr>
            <w:noProof/>
            <w:webHidden/>
          </w:rPr>
        </w:r>
        <w:r>
          <w:rPr>
            <w:noProof/>
            <w:webHidden/>
          </w:rPr>
          <w:fldChar w:fldCharType="separate"/>
        </w:r>
        <w:r w:rsidR="007D0EA0">
          <w:rPr>
            <w:noProof/>
            <w:webHidden/>
          </w:rPr>
          <w:t>88</w:t>
        </w:r>
        <w:r>
          <w:rPr>
            <w:noProof/>
            <w:webHidden/>
          </w:rPr>
          <w:fldChar w:fldCharType="end"/>
        </w:r>
      </w:hyperlink>
    </w:p>
    <w:p w:rsidR="007D0EA0" w:rsidRDefault="00F42388">
      <w:pPr>
        <w:pStyle w:val="Sumrio2"/>
        <w:rPr>
          <w:rFonts w:asciiTheme="minorHAnsi" w:eastAsiaTheme="minorEastAsia" w:hAnsiTheme="minorHAnsi" w:cstheme="minorBidi"/>
          <w:noProof/>
          <w:kern w:val="0"/>
          <w:sz w:val="22"/>
          <w:lang w:eastAsia="pt-BR"/>
        </w:rPr>
      </w:pPr>
      <w:hyperlink w:anchor="_Toc201338408" w:history="1">
        <w:r w:rsidR="007D0EA0" w:rsidRPr="00726A04">
          <w:rPr>
            <w:rStyle w:val="Hyperlink"/>
            <w:noProof/>
          </w:rPr>
          <w:t>6.2.</w:t>
        </w:r>
        <w:r w:rsidR="007D0EA0">
          <w:rPr>
            <w:rFonts w:asciiTheme="minorHAnsi" w:eastAsiaTheme="minorEastAsia" w:hAnsiTheme="minorHAnsi" w:cstheme="minorBidi"/>
            <w:noProof/>
            <w:kern w:val="0"/>
            <w:sz w:val="22"/>
            <w:lang w:eastAsia="pt-BR"/>
          </w:rPr>
          <w:tab/>
        </w:r>
        <w:r w:rsidR="007D0EA0" w:rsidRPr="00726A04">
          <w:rPr>
            <w:rStyle w:val="Hyperlink"/>
            <w:noProof/>
          </w:rPr>
          <w:t>Tabela de Fatores</w:t>
        </w:r>
        <w:r w:rsidR="007D0EA0">
          <w:rPr>
            <w:noProof/>
            <w:webHidden/>
          </w:rPr>
          <w:tab/>
        </w:r>
        <w:r>
          <w:rPr>
            <w:noProof/>
            <w:webHidden/>
          </w:rPr>
          <w:fldChar w:fldCharType="begin"/>
        </w:r>
        <w:r w:rsidR="007D0EA0">
          <w:rPr>
            <w:noProof/>
            <w:webHidden/>
          </w:rPr>
          <w:instrText xml:space="preserve"> PAGEREF _Toc201338408 \h </w:instrText>
        </w:r>
        <w:r>
          <w:rPr>
            <w:noProof/>
            <w:webHidden/>
          </w:rPr>
        </w:r>
        <w:r>
          <w:rPr>
            <w:noProof/>
            <w:webHidden/>
          </w:rPr>
          <w:fldChar w:fldCharType="separate"/>
        </w:r>
        <w:r w:rsidR="007D0EA0">
          <w:rPr>
            <w:noProof/>
            <w:webHidden/>
          </w:rPr>
          <w:t>89</w:t>
        </w:r>
        <w:r>
          <w:rPr>
            <w:noProof/>
            <w:webHidden/>
          </w:rPr>
          <w:fldChar w:fldCharType="end"/>
        </w:r>
      </w:hyperlink>
    </w:p>
    <w:p w:rsidR="007D0EA0" w:rsidRDefault="00F42388">
      <w:pPr>
        <w:pStyle w:val="Sumrio2"/>
        <w:rPr>
          <w:rFonts w:asciiTheme="minorHAnsi" w:eastAsiaTheme="minorEastAsia" w:hAnsiTheme="minorHAnsi" w:cstheme="minorBidi"/>
          <w:noProof/>
          <w:kern w:val="0"/>
          <w:sz w:val="22"/>
          <w:lang w:eastAsia="pt-BR"/>
        </w:rPr>
      </w:pPr>
      <w:hyperlink w:anchor="_Toc201338409" w:history="1">
        <w:r w:rsidR="007D0EA0" w:rsidRPr="00726A04">
          <w:rPr>
            <w:rStyle w:val="Hyperlink"/>
            <w:noProof/>
          </w:rPr>
          <w:t>6.3.</w:t>
        </w:r>
        <w:r w:rsidR="007D0EA0">
          <w:rPr>
            <w:rFonts w:asciiTheme="minorHAnsi" w:eastAsiaTheme="minorEastAsia" w:hAnsiTheme="minorHAnsi" w:cstheme="minorBidi"/>
            <w:noProof/>
            <w:kern w:val="0"/>
            <w:sz w:val="22"/>
            <w:lang w:eastAsia="pt-BR"/>
          </w:rPr>
          <w:tab/>
        </w:r>
        <w:r w:rsidR="007D0EA0" w:rsidRPr="00726A04">
          <w:rPr>
            <w:rStyle w:val="Hyperlink"/>
            <w:noProof/>
          </w:rPr>
          <w:t>Fórmulas das Ações</w:t>
        </w:r>
        <w:r w:rsidR="007D0EA0">
          <w:rPr>
            <w:noProof/>
            <w:webHidden/>
          </w:rPr>
          <w:tab/>
        </w:r>
        <w:r>
          <w:rPr>
            <w:noProof/>
            <w:webHidden/>
          </w:rPr>
          <w:fldChar w:fldCharType="begin"/>
        </w:r>
        <w:r w:rsidR="007D0EA0">
          <w:rPr>
            <w:noProof/>
            <w:webHidden/>
          </w:rPr>
          <w:instrText xml:space="preserve"> PAGEREF _Toc201338409 \h </w:instrText>
        </w:r>
        <w:r>
          <w:rPr>
            <w:noProof/>
            <w:webHidden/>
          </w:rPr>
        </w:r>
        <w:r>
          <w:rPr>
            <w:noProof/>
            <w:webHidden/>
          </w:rPr>
          <w:fldChar w:fldCharType="separate"/>
        </w:r>
        <w:r w:rsidR="007D0EA0">
          <w:rPr>
            <w:noProof/>
            <w:webHidden/>
          </w:rPr>
          <w:t>90</w:t>
        </w:r>
        <w:r>
          <w:rPr>
            <w:noProof/>
            <w:webHidden/>
          </w:rPr>
          <w:fldChar w:fldCharType="end"/>
        </w:r>
      </w:hyperlink>
    </w:p>
    <w:p w:rsidR="007D0EA0" w:rsidRDefault="00F42388">
      <w:pPr>
        <w:pStyle w:val="Sumrio3"/>
        <w:rPr>
          <w:rFonts w:asciiTheme="minorHAnsi" w:eastAsiaTheme="minorEastAsia" w:hAnsiTheme="minorHAnsi" w:cstheme="minorBidi"/>
          <w:noProof/>
          <w:kern w:val="0"/>
          <w:sz w:val="22"/>
          <w:szCs w:val="22"/>
          <w:lang w:eastAsia="pt-BR"/>
        </w:rPr>
      </w:pPr>
      <w:hyperlink w:anchor="_Toc201338410" w:history="1">
        <w:r w:rsidR="007D0EA0" w:rsidRPr="00726A04">
          <w:rPr>
            <w:rStyle w:val="Hyperlink"/>
            <w:noProof/>
          </w:rPr>
          <w:t>6.3.1.</w:t>
        </w:r>
        <w:r w:rsidR="007D0EA0">
          <w:rPr>
            <w:rFonts w:asciiTheme="minorHAnsi" w:eastAsiaTheme="minorEastAsia" w:hAnsiTheme="minorHAnsi" w:cstheme="minorBidi"/>
            <w:noProof/>
            <w:kern w:val="0"/>
            <w:sz w:val="22"/>
            <w:szCs w:val="22"/>
            <w:lang w:eastAsia="pt-BR"/>
          </w:rPr>
          <w:tab/>
        </w:r>
        <w:r w:rsidR="007D0EA0" w:rsidRPr="00726A04">
          <w:rPr>
            <w:rStyle w:val="Hyperlink"/>
            <w:noProof/>
          </w:rPr>
          <w:t>Ataque</w:t>
        </w:r>
        <w:r w:rsidR="007D0EA0">
          <w:rPr>
            <w:noProof/>
            <w:webHidden/>
          </w:rPr>
          <w:tab/>
        </w:r>
        <w:r>
          <w:rPr>
            <w:noProof/>
            <w:webHidden/>
          </w:rPr>
          <w:fldChar w:fldCharType="begin"/>
        </w:r>
        <w:r w:rsidR="007D0EA0">
          <w:rPr>
            <w:noProof/>
            <w:webHidden/>
          </w:rPr>
          <w:instrText xml:space="preserve"> PAGEREF _Toc201338410 \h </w:instrText>
        </w:r>
        <w:r>
          <w:rPr>
            <w:noProof/>
            <w:webHidden/>
          </w:rPr>
        </w:r>
        <w:r>
          <w:rPr>
            <w:noProof/>
            <w:webHidden/>
          </w:rPr>
          <w:fldChar w:fldCharType="separate"/>
        </w:r>
        <w:r w:rsidR="007D0EA0">
          <w:rPr>
            <w:noProof/>
            <w:webHidden/>
          </w:rPr>
          <w:t>90</w:t>
        </w:r>
        <w:r>
          <w:rPr>
            <w:noProof/>
            <w:webHidden/>
          </w:rPr>
          <w:fldChar w:fldCharType="end"/>
        </w:r>
      </w:hyperlink>
    </w:p>
    <w:p w:rsidR="007D0EA0" w:rsidRDefault="00F42388">
      <w:pPr>
        <w:pStyle w:val="Sumrio3"/>
        <w:rPr>
          <w:rFonts w:asciiTheme="minorHAnsi" w:eastAsiaTheme="minorEastAsia" w:hAnsiTheme="minorHAnsi" w:cstheme="minorBidi"/>
          <w:noProof/>
          <w:kern w:val="0"/>
          <w:sz w:val="22"/>
          <w:szCs w:val="22"/>
          <w:lang w:eastAsia="pt-BR"/>
        </w:rPr>
      </w:pPr>
      <w:hyperlink w:anchor="_Toc201338411" w:history="1">
        <w:r w:rsidR="007D0EA0" w:rsidRPr="00726A04">
          <w:rPr>
            <w:rStyle w:val="Hyperlink"/>
            <w:noProof/>
          </w:rPr>
          <w:t>6.3.2.</w:t>
        </w:r>
        <w:r w:rsidR="007D0EA0">
          <w:rPr>
            <w:rFonts w:asciiTheme="minorHAnsi" w:eastAsiaTheme="minorEastAsia" w:hAnsiTheme="minorHAnsi" w:cstheme="minorBidi"/>
            <w:noProof/>
            <w:kern w:val="0"/>
            <w:sz w:val="22"/>
            <w:szCs w:val="22"/>
            <w:lang w:eastAsia="pt-BR"/>
          </w:rPr>
          <w:tab/>
        </w:r>
        <w:r w:rsidR="007D0EA0" w:rsidRPr="00726A04">
          <w:rPr>
            <w:rStyle w:val="Hyperlink"/>
            <w:noProof/>
          </w:rPr>
          <w:t>Itens</w:t>
        </w:r>
        <w:r w:rsidR="007D0EA0">
          <w:rPr>
            <w:noProof/>
            <w:webHidden/>
          </w:rPr>
          <w:tab/>
        </w:r>
        <w:r>
          <w:rPr>
            <w:noProof/>
            <w:webHidden/>
          </w:rPr>
          <w:fldChar w:fldCharType="begin"/>
        </w:r>
        <w:r w:rsidR="007D0EA0">
          <w:rPr>
            <w:noProof/>
            <w:webHidden/>
          </w:rPr>
          <w:instrText xml:space="preserve"> PAGEREF _Toc201338411 \h </w:instrText>
        </w:r>
        <w:r>
          <w:rPr>
            <w:noProof/>
            <w:webHidden/>
          </w:rPr>
        </w:r>
        <w:r>
          <w:rPr>
            <w:noProof/>
            <w:webHidden/>
          </w:rPr>
          <w:fldChar w:fldCharType="separate"/>
        </w:r>
        <w:r w:rsidR="007D0EA0">
          <w:rPr>
            <w:noProof/>
            <w:webHidden/>
          </w:rPr>
          <w:t>91</w:t>
        </w:r>
        <w:r>
          <w:rPr>
            <w:noProof/>
            <w:webHidden/>
          </w:rPr>
          <w:fldChar w:fldCharType="end"/>
        </w:r>
      </w:hyperlink>
    </w:p>
    <w:p w:rsidR="007D0EA0" w:rsidRDefault="00F42388">
      <w:pPr>
        <w:pStyle w:val="Sumrio3"/>
        <w:rPr>
          <w:rFonts w:asciiTheme="minorHAnsi" w:eastAsiaTheme="minorEastAsia" w:hAnsiTheme="minorHAnsi" w:cstheme="minorBidi"/>
          <w:noProof/>
          <w:kern w:val="0"/>
          <w:sz w:val="22"/>
          <w:szCs w:val="22"/>
          <w:lang w:eastAsia="pt-BR"/>
        </w:rPr>
      </w:pPr>
      <w:hyperlink w:anchor="_Toc201338412" w:history="1">
        <w:r w:rsidR="007D0EA0" w:rsidRPr="00726A04">
          <w:rPr>
            <w:rStyle w:val="Hyperlink"/>
            <w:noProof/>
          </w:rPr>
          <w:t>6.3.3.</w:t>
        </w:r>
        <w:r w:rsidR="007D0EA0">
          <w:rPr>
            <w:rFonts w:asciiTheme="minorHAnsi" w:eastAsiaTheme="minorEastAsia" w:hAnsiTheme="minorHAnsi" w:cstheme="minorBidi"/>
            <w:noProof/>
            <w:kern w:val="0"/>
            <w:sz w:val="22"/>
            <w:szCs w:val="22"/>
            <w:lang w:eastAsia="pt-BR"/>
          </w:rPr>
          <w:tab/>
        </w:r>
        <w:r w:rsidR="007D0EA0" w:rsidRPr="00726A04">
          <w:rPr>
            <w:rStyle w:val="Hyperlink"/>
            <w:noProof/>
          </w:rPr>
          <w:t>Habilidades</w:t>
        </w:r>
        <w:r w:rsidR="007D0EA0">
          <w:rPr>
            <w:noProof/>
            <w:webHidden/>
          </w:rPr>
          <w:tab/>
        </w:r>
        <w:r>
          <w:rPr>
            <w:noProof/>
            <w:webHidden/>
          </w:rPr>
          <w:fldChar w:fldCharType="begin"/>
        </w:r>
        <w:r w:rsidR="007D0EA0">
          <w:rPr>
            <w:noProof/>
            <w:webHidden/>
          </w:rPr>
          <w:instrText xml:space="preserve"> PAGEREF _Toc201338412 \h </w:instrText>
        </w:r>
        <w:r>
          <w:rPr>
            <w:noProof/>
            <w:webHidden/>
          </w:rPr>
        </w:r>
        <w:r>
          <w:rPr>
            <w:noProof/>
            <w:webHidden/>
          </w:rPr>
          <w:fldChar w:fldCharType="separate"/>
        </w:r>
        <w:r w:rsidR="007D0EA0">
          <w:rPr>
            <w:noProof/>
            <w:webHidden/>
          </w:rPr>
          <w:t>91</w:t>
        </w:r>
        <w:r>
          <w:rPr>
            <w:noProof/>
            <w:webHidden/>
          </w:rPr>
          <w:fldChar w:fldCharType="end"/>
        </w:r>
      </w:hyperlink>
    </w:p>
    <w:p w:rsidR="007D0EA0" w:rsidRDefault="00F42388">
      <w:pPr>
        <w:pStyle w:val="Sumrio1"/>
        <w:rPr>
          <w:rFonts w:asciiTheme="minorHAnsi" w:eastAsiaTheme="minorEastAsia" w:hAnsiTheme="minorHAnsi" w:cstheme="minorBidi"/>
          <w:noProof/>
          <w:kern w:val="0"/>
          <w:sz w:val="22"/>
          <w:szCs w:val="22"/>
          <w:lang w:eastAsia="pt-BR"/>
        </w:rPr>
      </w:pPr>
      <w:hyperlink w:anchor="_Toc201338413" w:history="1">
        <w:r w:rsidR="007D0EA0" w:rsidRPr="00726A04">
          <w:rPr>
            <w:rStyle w:val="Hyperlink"/>
            <w:noProof/>
          </w:rPr>
          <w:t>7.</w:t>
        </w:r>
        <w:r w:rsidR="007D0EA0">
          <w:rPr>
            <w:rFonts w:asciiTheme="minorHAnsi" w:eastAsiaTheme="minorEastAsia" w:hAnsiTheme="minorHAnsi" w:cstheme="minorBidi"/>
            <w:noProof/>
            <w:kern w:val="0"/>
            <w:sz w:val="22"/>
            <w:szCs w:val="22"/>
            <w:lang w:eastAsia="pt-BR"/>
          </w:rPr>
          <w:tab/>
        </w:r>
        <w:r w:rsidR="007D0EA0" w:rsidRPr="00726A04">
          <w:rPr>
            <w:rStyle w:val="Hyperlink"/>
            <w:noProof/>
          </w:rPr>
          <w:t>ANEXOS</w:t>
        </w:r>
        <w:r w:rsidR="007D0EA0">
          <w:rPr>
            <w:noProof/>
            <w:webHidden/>
          </w:rPr>
          <w:tab/>
        </w:r>
        <w:r>
          <w:rPr>
            <w:noProof/>
            <w:webHidden/>
          </w:rPr>
          <w:fldChar w:fldCharType="begin"/>
        </w:r>
        <w:r w:rsidR="007D0EA0">
          <w:rPr>
            <w:noProof/>
            <w:webHidden/>
          </w:rPr>
          <w:instrText xml:space="preserve"> PAGEREF _Toc201338413 \h </w:instrText>
        </w:r>
        <w:r>
          <w:rPr>
            <w:noProof/>
            <w:webHidden/>
          </w:rPr>
        </w:r>
        <w:r>
          <w:rPr>
            <w:noProof/>
            <w:webHidden/>
          </w:rPr>
          <w:fldChar w:fldCharType="separate"/>
        </w:r>
        <w:r w:rsidR="007D0EA0">
          <w:rPr>
            <w:noProof/>
            <w:webHidden/>
          </w:rPr>
          <w:t>96</w:t>
        </w:r>
        <w:r>
          <w:rPr>
            <w:noProof/>
            <w:webHidden/>
          </w:rPr>
          <w:fldChar w:fldCharType="end"/>
        </w:r>
      </w:hyperlink>
    </w:p>
    <w:p w:rsidR="007D0EA0" w:rsidRDefault="00F42388">
      <w:pPr>
        <w:pStyle w:val="Sumrio2"/>
        <w:rPr>
          <w:rFonts w:asciiTheme="minorHAnsi" w:eastAsiaTheme="minorEastAsia" w:hAnsiTheme="minorHAnsi" w:cstheme="minorBidi"/>
          <w:noProof/>
          <w:kern w:val="0"/>
          <w:sz w:val="22"/>
          <w:lang w:eastAsia="pt-BR"/>
        </w:rPr>
      </w:pPr>
      <w:hyperlink w:anchor="_Toc201338414" w:history="1">
        <w:r w:rsidR="007D0EA0" w:rsidRPr="00726A04">
          <w:rPr>
            <w:rStyle w:val="Hyperlink"/>
            <w:noProof/>
          </w:rPr>
          <w:t>7.1.</w:t>
        </w:r>
        <w:r w:rsidR="007D0EA0">
          <w:rPr>
            <w:rFonts w:asciiTheme="minorHAnsi" w:eastAsiaTheme="minorEastAsia" w:hAnsiTheme="minorHAnsi" w:cstheme="minorBidi"/>
            <w:noProof/>
            <w:kern w:val="0"/>
            <w:sz w:val="22"/>
            <w:lang w:eastAsia="pt-BR"/>
          </w:rPr>
          <w:tab/>
        </w:r>
        <w:r w:rsidR="007D0EA0" w:rsidRPr="00726A04">
          <w:rPr>
            <w:rStyle w:val="Hyperlink"/>
            <w:noProof/>
          </w:rPr>
          <w:t>Arquivo de Configuração Touchlib</w:t>
        </w:r>
        <w:r w:rsidR="007D0EA0">
          <w:rPr>
            <w:noProof/>
            <w:webHidden/>
          </w:rPr>
          <w:tab/>
        </w:r>
        <w:r>
          <w:rPr>
            <w:noProof/>
            <w:webHidden/>
          </w:rPr>
          <w:fldChar w:fldCharType="begin"/>
        </w:r>
        <w:r w:rsidR="007D0EA0">
          <w:rPr>
            <w:noProof/>
            <w:webHidden/>
          </w:rPr>
          <w:instrText xml:space="preserve"> PAGEREF _Toc201338414 \h </w:instrText>
        </w:r>
        <w:r>
          <w:rPr>
            <w:noProof/>
            <w:webHidden/>
          </w:rPr>
        </w:r>
        <w:r>
          <w:rPr>
            <w:noProof/>
            <w:webHidden/>
          </w:rPr>
          <w:fldChar w:fldCharType="separate"/>
        </w:r>
        <w:r w:rsidR="007D0EA0">
          <w:rPr>
            <w:noProof/>
            <w:webHidden/>
          </w:rPr>
          <w:t>96</w:t>
        </w:r>
        <w:r>
          <w:rPr>
            <w:noProof/>
            <w:webHidden/>
          </w:rPr>
          <w:fldChar w:fldCharType="end"/>
        </w:r>
      </w:hyperlink>
    </w:p>
    <w:p w:rsidR="00CC15F4" w:rsidRDefault="00F42388" w:rsidP="007D0EA0">
      <w:pPr>
        <w:pStyle w:val="Sumrio2"/>
        <w:sectPr w:rsidR="00CC15F4" w:rsidSect="00CC15F4">
          <w:type w:val="evenPage"/>
          <w:pgSz w:w="11905" w:h="16837"/>
          <w:pgMar w:top="1701" w:right="1134" w:bottom="1134" w:left="1701" w:header="720" w:footer="720" w:gutter="0"/>
          <w:cols w:space="720"/>
          <w:docGrid w:linePitch="360"/>
        </w:sectPr>
      </w:pPr>
      <w:r>
        <w:rPr>
          <w:kern w:val="24"/>
        </w:rPr>
        <w:fldChar w:fldCharType="end"/>
      </w:r>
    </w:p>
    <w:p w:rsidR="007E2936" w:rsidRDefault="007E2936" w:rsidP="007E2936">
      <w:pPr>
        <w:pStyle w:val="TtuloCentro"/>
      </w:pPr>
      <w:r>
        <w:lastRenderedPageBreak/>
        <w:t>Lista de Figuras</w:t>
      </w:r>
    </w:p>
    <w:p w:rsidR="007D0EA0" w:rsidRDefault="00F42388">
      <w:pPr>
        <w:pStyle w:val="ndicedeilustraes"/>
        <w:rPr>
          <w:rFonts w:asciiTheme="minorHAnsi" w:eastAsiaTheme="minorEastAsia" w:hAnsiTheme="minorHAnsi" w:cstheme="minorBidi"/>
          <w:noProof/>
          <w:kern w:val="0"/>
          <w:sz w:val="22"/>
          <w:szCs w:val="22"/>
          <w:lang w:eastAsia="pt-BR"/>
        </w:rPr>
      </w:pPr>
      <w:r>
        <w:fldChar w:fldCharType="begin"/>
      </w:r>
      <w:r w:rsidR="00664596">
        <w:instrText xml:space="preserve"> TOC \c "Figura" </w:instrText>
      </w:r>
      <w:r>
        <w:fldChar w:fldCharType="separate"/>
      </w:r>
      <w:r w:rsidR="007D0EA0">
        <w:rPr>
          <w:noProof/>
        </w:rPr>
        <w:t>Figura 1 - Lemur Input Device</w:t>
      </w:r>
      <w:r w:rsidR="007D0EA0">
        <w:rPr>
          <w:noProof/>
        </w:rPr>
        <w:tab/>
      </w:r>
      <w:r>
        <w:rPr>
          <w:noProof/>
        </w:rPr>
        <w:fldChar w:fldCharType="begin"/>
      </w:r>
      <w:r w:rsidR="007D0EA0">
        <w:rPr>
          <w:noProof/>
        </w:rPr>
        <w:instrText xml:space="preserve"> PAGEREF _Toc201338415 \h </w:instrText>
      </w:r>
      <w:r>
        <w:rPr>
          <w:noProof/>
        </w:rPr>
      </w:r>
      <w:r>
        <w:rPr>
          <w:noProof/>
        </w:rPr>
        <w:fldChar w:fldCharType="separate"/>
      </w:r>
      <w:r w:rsidR="007D0EA0">
        <w:rPr>
          <w:noProof/>
        </w:rPr>
        <w:t>17</w:t>
      </w:r>
      <w:r>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2 - IRTaktiks</w:t>
      </w:r>
      <w:r>
        <w:rPr>
          <w:noProof/>
        </w:rPr>
        <w:tab/>
      </w:r>
      <w:r w:rsidR="00F42388">
        <w:rPr>
          <w:noProof/>
        </w:rPr>
        <w:fldChar w:fldCharType="begin"/>
      </w:r>
      <w:r>
        <w:rPr>
          <w:noProof/>
        </w:rPr>
        <w:instrText xml:space="preserve"> PAGEREF _Toc201338416 \h </w:instrText>
      </w:r>
      <w:r w:rsidR="00F42388">
        <w:rPr>
          <w:noProof/>
        </w:rPr>
      </w:r>
      <w:r w:rsidR="00F42388">
        <w:rPr>
          <w:noProof/>
        </w:rPr>
        <w:fldChar w:fldCharType="separate"/>
      </w:r>
      <w:r>
        <w:rPr>
          <w:noProof/>
        </w:rPr>
        <w:t>17</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3 - Visão geral do sistema</w:t>
      </w:r>
      <w:r>
        <w:rPr>
          <w:noProof/>
        </w:rPr>
        <w:tab/>
      </w:r>
      <w:r w:rsidR="00F42388">
        <w:rPr>
          <w:noProof/>
        </w:rPr>
        <w:fldChar w:fldCharType="begin"/>
      </w:r>
      <w:r>
        <w:rPr>
          <w:noProof/>
        </w:rPr>
        <w:instrText xml:space="preserve"> PAGEREF _Toc201338417 \h </w:instrText>
      </w:r>
      <w:r w:rsidR="00F42388">
        <w:rPr>
          <w:noProof/>
        </w:rPr>
      </w:r>
      <w:r w:rsidR="00F42388">
        <w:rPr>
          <w:noProof/>
        </w:rPr>
        <w:fldChar w:fldCharType="separate"/>
      </w:r>
      <w:r>
        <w:rPr>
          <w:noProof/>
        </w:rPr>
        <w:t>18</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4 - Microsoft Surface</w:t>
      </w:r>
      <w:r>
        <w:rPr>
          <w:noProof/>
        </w:rPr>
        <w:tab/>
      </w:r>
      <w:r w:rsidR="00F42388">
        <w:rPr>
          <w:noProof/>
        </w:rPr>
        <w:fldChar w:fldCharType="begin"/>
      </w:r>
      <w:r>
        <w:rPr>
          <w:noProof/>
        </w:rPr>
        <w:instrText xml:space="preserve"> PAGEREF _Toc201338418 \h </w:instrText>
      </w:r>
      <w:r w:rsidR="00F42388">
        <w:rPr>
          <w:noProof/>
        </w:rPr>
      </w:r>
      <w:r w:rsidR="00F42388">
        <w:rPr>
          <w:noProof/>
        </w:rPr>
        <w:fldChar w:fldCharType="separate"/>
      </w:r>
      <w:r>
        <w:rPr>
          <w:noProof/>
        </w:rPr>
        <w:t>20</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5 - Estrutura interna da Microsoft Surface</w:t>
      </w:r>
      <w:r>
        <w:rPr>
          <w:noProof/>
        </w:rPr>
        <w:tab/>
      </w:r>
      <w:r w:rsidR="00F42388">
        <w:rPr>
          <w:noProof/>
        </w:rPr>
        <w:fldChar w:fldCharType="begin"/>
      </w:r>
      <w:r>
        <w:rPr>
          <w:noProof/>
        </w:rPr>
        <w:instrText xml:space="preserve"> PAGEREF _Toc201338419 \h </w:instrText>
      </w:r>
      <w:r w:rsidR="00F42388">
        <w:rPr>
          <w:noProof/>
        </w:rPr>
      </w:r>
      <w:r w:rsidR="00F42388">
        <w:rPr>
          <w:noProof/>
        </w:rPr>
        <w:fldChar w:fldCharType="separate"/>
      </w:r>
      <w:r>
        <w:rPr>
          <w:noProof/>
        </w:rPr>
        <w:t>21</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6 - ReacTable</w:t>
      </w:r>
      <w:r>
        <w:rPr>
          <w:noProof/>
        </w:rPr>
        <w:tab/>
      </w:r>
      <w:r w:rsidR="00F42388">
        <w:rPr>
          <w:noProof/>
        </w:rPr>
        <w:fldChar w:fldCharType="begin"/>
      </w:r>
      <w:r>
        <w:rPr>
          <w:noProof/>
        </w:rPr>
        <w:instrText xml:space="preserve"> PAGEREF _Toc201338420 \h </w:instrText>
      </w:r>
      <w:r w:rsidR="00F42388">
        <w:rPr>
          <w:noProof/>
        </w:rPr>
      </w:r>
      <w:r w:rsidR="00F42388">
        <w:rPr>
          <w:noProof/>
        </w:rPr>
        <w:fldChar w:fldCharType="separate"/>
      </w:r>
      <w:r>
        <w:rPr>
          <w:noProof/>
        </w:rPr>
        <w:t>22</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7 - iPhone</w:t>
      </w:r>
      <w:r>
        <w:rPr>
          <w:noProof/>
        </w:rPr>
        <w:tab/>
      </w:r>
      <w:r w:rsidR="00F42388">
        <w:rPr>
          <w:noProof/>
        </w:rPr>
        <w:fldChar w:fldCharType="begin"/>
      </w:r>
      <w:r>
        <w:rPr>
          <w:noProof/>
        </w:rPr>
        <w:instrText xml:space="preserve"> PAGEREF _Toc201338421 \h </w:instrText>
      </w:r>
      <w:r w:rsidR="00F42388">
        <w:rPr>
          <w:noProof/>
        </w:rPr>
      </w:r>
      <w:r w:rsidR="00F42388">
        <w:rPr>
          <w:noProof/>
        </w:rPr>
        <w:fldChar w:fldCharType="separate"/>
      </w:r>
      <w:r>
        <w:rPr>
          <w:noProof/>
        </w:rPr>
        <w:t>23</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8 - Exemplo de campanha em andamento</w:t>
      </w:r>
      <w:r>
        <w:rPr>
          <w:noProof/>
        </w:rPr>
        <w:tab/>
      </w:r>
      <w:r w:rsidR="00F42388">
        <w:rPr>
          <w:noProof/>
        </w:rPr>
        <w:fldChar w:fldCharType="begin"/>
      </w:r>
      <w:r>
        <w:rPr>
          <w:noProof/>
        </w:rPr>
        <w:instrText xml:space="preserve"> PAGEREF _Toc201338422 \h </w:instrText>
      </w:r>
      <w:r w:rsidR="00F42388">
        <w:rPr>
          <w:noProof/>
        </w:rPr>
      </w:r>
      <w:r w:rsidR="00F42388">
        <w:rPr>
          <w:noProof/>
        </w:rPr>
        <w:fldChar w:fldCharType="separate"/>
      </w:r>
      <w:r>
        <w:rPr>
          <w:noProof/>
        </w:rPr>
        <w:t>26</w:t>
      </w:r>
      <w:r w:rsidR="00F42388">
        <w:rPr>
          <w:noProof/>
        </w:rPr>
        <w:fldChar w:fldCharType="end"/>
      </w:r>
    </w:p>
    <w:p w:rsidR="007D0EA0" w:rsidRPr="000C6407" w:rsidRDefault="007D0EA0">
      <w:pPr>
        <w:pStyle w:val="ndicedeilustraes"/>
        <w:rPr>
          <w:rFonts w:asciiTheme="minorHAnsi" w:eastAsiaTheme="minorEastAsia" w:hAnsiTheme="minorHAnsi" w:cstheme="minorBidi"/>
          <w:noProof/>
          <w:kern w:val="0"/>
          <w:sz w:val="22"/>
          <w:szCs w:val="22"/>
          <w:lang w:val="en-US" w:eastAsia="pt-BR"/>
        </w:rPr>
      </w:pPr>
      <w:r w:rsidRPr="000C6407">
        <w:rPr>
          <w:noProof/>
          <w:lang w:val="en-US"/>
        </w:rPr>
        <w:t>Figura 9 - Zork (1979)</w:t>
      </w:r>
      <w:r w:rsidRPr="000C6407">
        <w:rPr>
          <w:noProof/>
          <w:lang w:val="en-US"/>
        </w:rPr>
        <w:tab/>
      </w:r>
      <w:r w:rsidR="00F42388">
        <w:rPr>
          <w:noProof/>
        </w:rPr>
        <w:fldChar w:fldCharType="begin"/>
      </w:r>
      <w:r w:rsidRPr="000C6407">
        <w:rPr>
          <w:noProof/>
          <w:lang w:val="en-US"/>
        </w:rPr>
        <w:instrText xml:space="preserve"> PAGEREF _Toc201338423 \h </w:instrText>
      </w:r>
      <w:r w:rsidR="00F42388">
        <w:rPr>
          <w:noProof/>
        </w:rPr>
      </w:r>
      <w:r w:rsidR="00F42388">
        <w:rPr>
          <w:noProof/>
        </w:rPr>
        <w:fldChar w:fldCharType="separate"/>
      </w:r>
      <w:r w:rsidRPr="000C6407">
        <w:rPr>
          <w:noProof/>
          <w:lang w:val="en-US"/>
        </w:rPr>
        <w:t>27</w:t>
      </w:r>
      <w:r w:rsidR="00F42388">
        <w:rPr>
          <w:noProof/>
        </w:rPr>
        <w:fldChar w:fldCharType="end"/>
      </w:r>
    </w:p>
    <w:p w:rsidR="007D0EA0" w:rsidRPr="000C6407" w:rsidRDefault="007D0EA0">
      <w:pPr>
        <w:pStyle w:val="ndicedeilustraes"/>
        <w:rPr>
          <w:rFonts w:asciiTheme="minorHAnsi" w:eastAsiaTheme="minorEastAsia" w:hAnsiTheme="minorHAnsi" w:cstheme="minorBidi"/>
          <w:noProof/>
          <w:kern w:val="0"/>
          <w:sz w:val="22"/>
          <w:szCs w:val="22"/>
          <w:lang w:val="en-US" w:eastAsia="pt-BR"/>
        </w:rPr>
      </w:pPr>
      <w:r w:rsidRPr="000C6407">
        <w:rPr>
          <w:noProof/>
          <w:lang w:val="en-US"/>
        </w:rPr>
        <w:t>Figura 10 - Final Fantasy - Square (1987)</w:t>
      </w:r>
      <w:r w:rsidRPr="000C6407">
        <w:rPr>
          <w:noProof/>
          <w:lang w:val="en-US"/>
        </w:rPr>
        <w:tab/>
      </w:r>
      <w:r w:rsidR="00F42388">
        <w:rPr>
          <w:noProof/>
        </w:rPr>
        <w:fldChar w:fldCharType="begin"/>
      </w:r>
      <w:r w:rsidRPr="000C6407">
        <w:rPr>
          <w:noProof/>
          <w:lang w:val="en-US"/>
        </w:rPr>
        <w:instrText xml:space="preserve"> PAGEREF _Toc201338424 \h </w:instrText>
      </w:r>
      <w:r w:rsidR="00F42388">
        <w:rPr>
          <w:noProof/>
        </w:rPr>
      </w:r>
      <w:r w:rsidR="00F42388">
        <w:rPr>
          <w:noProof/>
        </w:rPr>
        <w:fldChar w:fldCharType="separate"/>
      </w:r>
      <w:r w:rsidRPr="000C6407">
        <w:rPr>
          <w:noProof/>
          <w:lang w:val="en-US"/>
        </w:rPr>
        <w:t>27</w:t>
      </w:r>
      <w:r w:rsidR="00F42388">
        <w:rPr>
          <w:noProof/>
        </w:rPr>
        <w:fldChar w:fldCharType="end"/>
      </w:r>
    </w:p>
    <w:p w:rsidR="007D0EA0" w:rsidRPr="000C6407" w:rsidRDefault="007D0EA0">
      <w:pPr>
        <w:pStyle w:val="ndicedeilustraes"/>
        <w:rPr>
          <w:rFonts w:asciiTheme="minorHAnsi" w:eastAsiaTheme="minorEastAsia" w:hAnsiTheme="minorHAnsi" w:cstheme="minorBidi"/>
          <w:noProof/>
          <w:kern w:val="0"/>
          <w:sz w:val="22"/>
          <w:szCs w:val="22"/>
          <w:lang w:val="en-US" w:eastAsia="pt-BR"/>
        </w:rPr>
      </w:pPr>
      <w:r w:rsidRPr="000C6407">
        <w:rPr>
          <w:noProof/>
          <w:lang w:val="en-US"/>
        </w:rPr>
        <w:t>Figura 11 - Final Fantasy VII - Squaresoft (1997)</w:t>
      </w:r>
      <w:r w:rsidRPr="000C6407">
        <w:rPr>
          <w:noProof/>
          <w:lang w:val="en-US"/>
        </w:rPr>
        <w:tab/>
      </w:r>
      <w:r w:rsidR="00F42388">
        <w:rPr>
          <w:noProof/>
        </w:rPr>
        <w:fldChar w:fldCharType="begin"/>
      </w:r>
      <w:r w:rsidRPr="000C6407">
        <w:rPr>
          <w:noProof/>
          <w:lang w:val="en-US"/>
        </w:rPr>
        <w:instrText xml:space="preserve"> PAGEREF _Toc201338425 \h </w:instrText>
      </w:r>
      <w:r w:rsidR="00F42388">
        <w:rPr>
          <w:noProof/>
        </w:rPr>
      </w:r>
      <w:r w:rsidR="00F42388">
        <w:rPr>
          <w:noProof/>
        </w:rPr>
        <w:fldChar w:fldCharType="separate"/>
      </w:r>
      <w:r w:rsidRPr="000C6407">
        <w:rPr>
          <w:noProof/>
          <w:lang w:val="en-US"/>
        </w:rPr>
        <w:t>28</w:t>
      </w:r>
      <w:r w:rsidR="00F42388">
        <w:rPr>
          <w:noProof/>
        </w:rPr>
        <w:fldChar w:fldCharType="end"/>
      </w:r>
    </w:p>
    <w:p w:rsidR="007D0EA0" w:rsidRPr="000C6407" w:rsidRDefault="007D0EA0">
      <w:pPr>
        <w:pStyle w:val="ndicedeilustraes"/>
        <w:rPr>
          <w:rFonts w:asciiTheme="minorHAnsi" w:eastAsiaTheme="minorEastAsia" w:hAnsiTheme="minorHAnsi" w:cstheme="minorBidi"/>
          <w:noProof/>
          <w:kern w:val="0"/>
          <w:sz w:val="22"/>
          <w:szCs w:val="22"/>
          <w:lang w:val="en-US" w:eastAsia="pt-BR"/>
        </w:rPr>
      </w:pPr>
      <w:r w:rsidRPr="00C32395">
        <w:rPr>
          <w:noProof/>
          <w:lang w:val="en-US"/>
        </w:rPr>
        <w:t>Figura 12 - World of Warcraft - Blizzard (2004)</w:t>
      </w:r>
      <w:r w:rsidRPr="000C6407">
        <w:rPr>
          <w:noProof/>
          <w:lang w:val="en-US"/>
        </w:rPr>
        <w:tab/>
      </w:r>
      <w:r w:rsidR="00F42388">
        <w:rPr>
          <w:noProof/>
        </w:rPr>
        <w:fldChar w:fldCharType="begin"/>
      </w:r>
      <w:r w:rsidRPr="000C6407">
        <w:rPr>
          <w:noProof/>
          <w:lang w:val="en-US"/>
        </w:rPr>
        <w:instrText xml:space="preserve"> PAGEREF _Toc201338426 \h </w:instrText>
      </w:r>
      <w:r w:rsidR="00F42388">
        <w:rPr>
          <w:noProof/>
        </w:rPr>
      </w:r>
      <w:r w:rsidR="00F42388">
        <w:rPr>
          <w:noProof/>
        </w:rPr>
        <w:fldChar w:fldCharType="separate"/>
      </w:r>
      <w:r w:rsidRPr="000C6407">
        <w:rPr>
          <w:noProof/>
          <w:lang w:val="en-US"/>
        </w:rPr>
        <w:t>28</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13 - Cenário tridimensional isométrico</w:t>
      </w:r>
      <w:r>
        <w:rPr>
          <w:noProof/>
        </w:rPr>
        <w:tab/>
      </w:r>
      <w:r w:rsidR="00F42388">
        <w:rPr>
          <w:noProof/>
        </w:rPr>
        <w:fldChar w:fldCharType="begin"/>
      </w:r>
      <w:r>
        <w:rPr>
          <w:noProof/>
        </w:rPr>
        <w:instrText xml:space="preserve"> PAGEREF _Toc201338427 \h </w:instrText>
      </w:r>
      <w:r w:rsidR="00F42388">
        <w:rPr>
          <w:noProof/>
        </w:rPr>
      </w:r>
      <w:r w:rsidR="00F42388">
        <w:rPr>
          <w:noProof/>
        </w:rPr>
        <w:fldChar w:fldCharType="separate"/>
      </w:r>
      <w:r>
        <w:rPr>
          <w:noProof/>
        </w:rPr>
        <w:t>29</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14 - Personagem e sua área de atuação</w:t>
      </w:r>
      <w:r>
        <w:rPr>
          <w:noProof/>
        </w:rPr>
        <w:tab/>
      </w:r>
      <w:r w:rsidR="00F42388">
        <w:rPr>
          <w:noProof/>
        </w:rPr>
        <w:fldChar w:fldCharType="begin"/>
      </w:r>
      <w:r>
        <w:rPr>
          <w:noProof/>
        </w:rPr>
        <w:instrText xml:space="preserve"> PAGEREF _Toc201338428 \h </w:instrText>
      </w:r>
      <w:r w:rsidR="00F42388">
        <w:rPr>
          <w:noProof/>
        </w:rPr>
      </w:r>
      <w:r w:rsidR="00F42388">
        <w:rPr>
          <w:noProof/>
        </w:rPr>
        <w:fldChar w:fldCharType="separate"/>
      </w:r>
      <w:r>
        <w:rPr>
          <w:noProof/>
        </w:rPr>
        <w:t>29</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15 - Personagem efetuando um ataque</w:t>
      </w:r>
      <w:r>
        <w:rPr>
          <w:noProof/>
        </w:rPr>
        <w:tab/>
      </w:r>
      <w:r w:rsidR="00F42388">
        <w:rPr>
          <w:noProof/>
        </w:rPr>
        <w:fldChar w:fldCharType="begin"/>
      </w:r>
      <w:r>
        <w:rPr>
          <w:noProof/>
        </w:rPr>
        <w:instrText xml:space="preserve"> PAGEREF _Toc201338429 \h </w:instrText>
      </w:r>
      <w:r w:rsidR="00F42388">
        <w:rPr>
          <w:noProof/>
        </w:rPr>
      </w:r>
      <w:r w:rsidR="00F42388">
        <w:rPr>
          <w:noProof/>
        </w:rPr>
        <w:fldChar w:fldCharType="separate"/>
      </w:r>
      <w:r>
        <w:rPr>
          <w:noProof/>
        </w:rPr>
        <w:t>30</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16 - Rear Illumination</w:t>
      </w:r>
      <w:r>
        <w:rPr>
          <w:noProof/>
        </w:rPr>
        <w:tab/>
      </w:r>
      <w:r w:rsidR="00F42388">
        <w:rPr>
          <w:noProof/>
        </w:rPr>
        <w:fldChar w:fldCharType="begin"/>
      </w:r>
      <w:r>
        <w:rPr>
          <w:noProof/>
        </w:rPr>
        <w:instrText xml:space="preserve"> PAGEREF _Toc201338430 \h </w:instrText>
      </w:r>
      <w:r w:rsidR="00F42388">
        <w:rPr>
          <w:noProof/>
        </w:rPr>
      </w:r>
      <w:r w:rsidR="00F42388">
        <w:rPr>
          <w:noProof/>
        </w:rPr>
        <w:fldChar w:fldCharType="separate"/>
      </w:r>
      <w:r>
        <w:rPr>
          <w:noProof/>
        </w:rPr>
        <w:t>32</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17 - Exemplo da detecção de toques utilizando Rear Illumination</w:t>
      </w:r>
      <w:r>
        <w:rPr>
          <w:noProof/>
        </w:rPr>
        <w:tab/>
      </w:r>
      <w:r w:rsidR="00F42388">
        <w:rPr>
          <w:noProof/>
        </w:rPr>
        <w:fldChar w:fldCharType="begin"/>
      </w:r>
      <w:r>
        <w:rPr>
          <w:noProof/>
        </w:rPr>
        <w:instrText xml:space="preserve"> PAGEREF _Toc201338431 \h </w:instrText>
      </w:r>
      <w:r w:rsidR="00F42388">
        <w:rPr>
          <w:noProof/>
        </w:rPr>
      </w:r>
      <w:r w:rsidR="00F42388">
        <w:rPr>
          <w:noProof/>
        </w:rPr>
        <w:fldChar w:fldCharType="separate"/>
      </w:r>
      <w:r>
        <w:rPr>
          <w:noProof/>
        </w:rPr>
        <w:t>32</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18 - Front Illumination</w:t>
      </w:r>
      <w:r>
        <w:rPr>
          <w:noProof/>
        </w:rPr>
        <w:tab/>
      </w:r>
      <w:r w:rsidR="00F42388">
        <w:rPr>
          <w:noProof/>
        </w:rPr>
        <w:fldChar w:fldCharType="begin"/>
      </w:r>
      <w:r>
        <w:rPr>
          <w:noProof/>
        </w:rPr>
        <w:instrText xml:space="preserve"> PAGEREF _Toc201338432 \h </w:instrText>
      </w:r>
      <w:r w:rsidR="00F42388">
        <w:rPr>
          <w:noProof/>
        </w:rPr>
      </w:r>
      <w:r w:rsidR="00F42388">
        <w:rPr>
          <w:noProof/>
        </w:rPr>
        <w:fldChar w:fldCharType="separate"/>
      </w:r>
      <w:r>
        <w:rPr>
          <w:noProof/>
        </w:rPr>
        <w:t>33</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19 - Exemplo da detecção de toques utilizando Front Illumination</w:t>
      </w:r>
      <w:r>
        <w:rPr>
          <w:noProof/>
        </w:rPr>
        <w:tab/>
      </w:r>
      <w:r w:rsidR="00F42388">
        <w:rPr>
          <w:noProof/>
        </w:rPr>
        <w:fldChar w:fldCharType="begin"/>
      </w:r>
      <w:r>
        <w:rPr>
          <w:noProof/>
        </w:rPr>
        <w:instrText xml:space="preserve"> PAGEREF _Toc201338433 \h </w:instrText>
      </w:r>
      <w:r w:rsidR="00F42388">
        <w:rPr>
          <w:noProof/>
        </w:rPr>
      </w:r>
      <w:r w:rsidR="00F42388">
        <w:rPr>
          <w:noProof/>
        </w:rPr>
        <w:fldChar w:fldCharType="separate"/>
      </w:r>
      <w:r>
        <w:rPr>
          <w:noProof/>
        </w:rPr>
        <w:t>33</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20 - Exemplos de reflexão com refração e reflexão total da luz</w:t>
      </w:r>
      <w:r>
        <w:rPr>
          <w:noProof/>
        </w:rPr>
        <w:tab/>
      </w:r>
      <w:r w:rsidR="00F42388">
        <w:rPr>
          <w:noProof/>
        </w:rPr>
        <w:fldChar w:fldCharType="begin"/>
      </w:r>
      <w:r>
        <w:rPr>
          <w:noProof/>
        </w:rPr>
        <w:instrText xml:space="preserve"> PAGEREF _Toc201338434 \h </w:instrText>
      </w:r>
      <w:r w:rsidR="00F42388">
        <w:rPr>
          <w:noProof/>
        </w:rPr>
      </w:r>
      <w:r w:rsidR="00F42388">
        <w:rPr>
          <w:noProof/>
        </w:rPr>
        <w:fldChar w:fldCharType="separate"/>
      </w:r>
      <w:r>
        <w:rPr>
          <w:noProof/>
        </w:rPr>
        <w:t>34</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21 - Reflexão total interna frustrada da luz</w:t>
      </w:r>
      <w:r>
        <w:rPr>
          <w:noProof/>
        </w:rPr>
        <w:tab/>
      </w:r>
      <w:r w:rsidR="00F42388">
        <w:rPr>
          <w:noProof/>
        </w:rPr>
        <w:fldChar w:fldCharType="begin"/>
      </w:r>
      <w:r>
        <w:rPr>
          <w:noProof/>
        </w:rPr>
        <w:instrText xml:space="preserve"> PAGEREF _Toc201338435 \h </w:instrText>
      </w:r>
      <w:r w:rsidR="00F42388">
        <w:rPr>
          <w:noProof/>
        </w:rPr>
      </w:r>
      <w:r w:rsidR="00F42388">
        <w:rPr>
          <w:noProof/>
        </w:rPr>
        <w:fldChar w:fldCharType="separate"/>
      </w:r>
      <w:r>
        <w:rPr>
          <w:noProof/>
        </w:rPr>
        <w:t>34</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22 - Exemplo da detecção de toques utilizando FTIR</w:t>
      </w:r>
      <w:r>
        <w:rPr>
          <w:noProof/>
        </w:rPr>
        <w:tab/>
      </w:r>
      <w:r w:rsidR="00F42388">
        <w:rPr>
          <w:noProof/>
        </w:rPr>
        <w:fldChar w:fldCharType="begin"/>
      </w:r>
      <w:r>
        <w:rPr>
          <w:noProof/>
        </w:rPr>
        <w:instrText xml:space="preserve"> PAGEREF _Toc201338436 \h </w:instrText>
      </w:r>
      <w:r w:rsidR="00F42388">
        <w:rPr>
          <w:noProof/>
        </w:rPr>
      </w:r>
      <w:r w:rsidR="00F42388">
        <w:rPr>
          <w:noProof/>
        </w:rPr>
        <w:fldChar w:fldCharType="separate"/>
      </w:r>
      <w:r>
        <w:rPr>
          <w:noProof/>
        </w:rPr>
        <w:t>35</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23 - ReacTIVision reconhecendo um fiducial</w:t>
      </w:r>
      <w:r>
        <w:rPr>
          <w:noProof/>
        </w:rPr>
        <w:tab/>
      </w:r>
      <w:r w:rsidR="00F42388">
        <w:rPr>
          <w:noProof/>
        </w:rPr>
        <w:fldChar w:fldCharType="begin"/>
      </w:r>
      <w:r>
        <w:rPr>
          <w:noProof/>
        </w:rPr>
        <w:instrText xml:space="preserve"> PAGEREF _Toc201338437 \h </w:instrText>
      </w:r>
      <w:r w:rsidR="00F42388">
        <w:rPr>
          <w:noProof/>
        </w:rPr>
      </w:r>
      <w:r w:rsidR="00F42388">
        <w:rPr>
          <w:noProof/>
        </w:rPr>
        <w:fldChar w:fldCharType="separate"/>
      </w:r>
      <w:r>
        <w:rPr>
          <w:noProof/>
        </w:rPr>
        <w:t>37</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24 - Marcadores fiduciais</w:t>
      </w:r>
      <w:r>
        <w:rPr>
          <w:noProof/>
        </w:rPr>
        <w:tab/>
      </w:r>
      <w:r w:rsidR="00F42388">
        <w:rPr>
          <w:noProof/>
        </w:rPr>
        <w:fldChar w:fldCharType="begin"/>
      </w:r>
      <w:r>
        <w:rPr>
          <w:noProof/>
        </w:rPr>
        <w:instrText xml:space="preserve"> PAGEREF _Toc201338438 \h </w:instrText>
      </w:r>
      <w:r w:rsidR="00F42388">
        <w:rPr>
          <w:noProof/>
        </w:rPr>
      </w:r>
      <w:r w:rsidR="00F42388">
        <w:rPr>
          <w:noProof/>
        </w:rPr>
        <w:fldChar w:fldCharType="separate"/>
      </w:r>
      <w:r>
        <w:rPr>
          <w:noProof/>
        </w:rPr>
        <w:t>38</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25 - Exemplo de interpolação no cálculo da posição do toque</w:t>
      </w:r>
      <w:r>
        <w:rPr>
          <w:noProof/>
        </w:rPr>
        <w:tab/>
      </w:r>
      <w:r w:rsidR="00F42388">
        <w:rPr>
          <w:noProof/>
        </w:rPr>
        <w:fldChar w:fldCharType="begin"/>
      </w:r>
      <w:r>
        <w:rPr>
          <w:noProof/>
        </w:rPr>
        <w:instrText xml:space="preserve"> PAGEREF _Toc201338439 \h </w:instrText>
      </w:r>
      <w:r w:rsidR="00F42388">
        <w:rPr>
          <w:noProof/>
        </w:rPr>
      </w:r>
      <w:r w:rsidR="00F42388">
        <w:rPr>
          <w:noProof/>
        </w:rPr>
        <w:fldChar w:fldCharType="separate"/>
      </w:r>
      <w:r>
        <w:rPr>
          <w:noProof/>
        </w:rPr>
        <w:t>40</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26 - Demonstração do software de calibração</w:t>
      </w:r>
      <w:r>
        <w:rPr>
          <w:noProof/>
        </w:rPr>
        <w:tab/>
      </w:r>
      <w:r w:rsidR="00F42388">
        <w:rPr>
          <w:noProof/>
        </w:rPr>
        <w:fldChar w:fldCharType="begin"/>
      </w:r>
      <w:r>
        <w:rPr>
          <w:noProof/>
        </w:rPr>
        <w:instrText xml:space="preserve"> PAGEREF _Toc201338440 \h </w:instrText>
      </w:r>
      <w:r w:rsidR="00F42388">
        <w:rPr>
          <w:noProof/>
        </w:rPr>
      </w:r>
      <w:r w:rsidR="00F42388">
        <w:rPr>
          <w:noProof/>
        </w:rPr>
        <w:fldChar w:fldCharType="separate"/>
      </w:r>
      <w:r>
        <w:rPr>
          <w:noProof/>
        </w:rPr>
        <w:t>40</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27 - Elementos do jogo</w:t>
      </w:r>
      <w:r>
        <w:rPr>
          <w:noProof/>
        </w:rPr>
        <w:tab/>
      </w:r>
      <w:r w:rsidR="00F42388">
        <w:rPr>
          <w:noProof/>
        </w:rPr>
        <w:fldChar w:fldCharType="begin"/>
      </w:r>
      <w:r>
        <w:rPr>
          <w:noProof/>
        </w:rPr>
        <w:instrText xml:space="preserve"> PAGEREF _Toc201338441 \h </w:instrText>
      </w:r>
      <w:r w:rsidR="00F42388">
        <w:rPr>
          <w:noProof/>
        </w:rPr>
      </w:r>
      <w:r w:rsidR="00F42388">
        <w:rPr>
          <w:noProof/>
        </w:rPr>
        <w:fldChar w:fldCharType="separate"/>
      </w:r>
      <w:r>
        <w:rPr>
          <w:noProof/>
        </w:rPr>
        <w:t>42</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28 - Arquitetura do sistema</w:t>
      </w:r>
      <w:r>
        <w:rPr>
          <w:noProof/>
        </w:rPr>
        <w:tab/>
      </w:r>
      <w:r w:rsidR="00F42388">
        <w:rPr>
          <w:noProof/>
        </w:rPr>
        <w:fldChar w:fldCharType="begin"/>
      </w:r>
      <w:r>
        <w:rPr>
          <w:noProof/>
        </w:rPr>
        <w:instrText xml:space="preserve"> PAGEREF _Toc201338442 \h </w:instrText>
      </w:r>
      <w:r w:rsidR="00F42388">
        <w:rPr>
          <w:noProof/>
        </w:rPr>
      </w:r>
      <w:r w:rsidR="00F42388">
        <w:rPr>
          <w:noProof/>
        </w:rPr>
        <w:fldChar w:fldCharType="separate"/>
      </w:r>
      <w:r>
        <w:rPr>
          <w:noProof/>
        </w:rPr>
        <w:t>44</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29 - Mesa multi-toque utilizada no projeto</w:t>
      </w:r>
      <w:r>
        <w:rPr>
          <w:noProof/>
        </w:rPr>
        <w:tab/>
      </w:r>
      <w:r w:rsidR="00F42388">
        <w:rPr>
          <w:noProof/>
        </w:rPr>
        <w:fldChar w:fldCharType="begin"/>
      </w:r>
      <w:r>
        <w:rPr>
          <w:noProof/>
        </w:rPr>
        <w:instrText xml:space="preserve"> PAGEREF _Toc201338443 \h </w:instrText>
      </w:r>
      <w:r w:rsidR="00F42388">
        <w:rPr>
          <w:noProof/>
        </w:rPr>
      </w:r>
      <w:r w:rsidR="00F42388">
        <w:rPr>
          <w:noProof/>
        </w:rPr>
        <w:fldChar w:fldCharType="separate"/>
      </w:r>
      <w:r>
        <w:rPr>
          <w:noProof/>
        </w:rPr>
        <w:t>45</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30 - Contraste do toque na mesa antes da reestruturação</w:t>
      </w:r>
      <w:r>
        <w:rPr>
          <w:noProof/>
        </w:rPr>
        <w:tab/>
      </w:r>
      <w:r w:rsidR="00F42388">
        <w:rPr>
          <w:noProof/>
        </w:rPr>
        <w:fldChar w:fldCharType="begin"/>
      </w:r>
      <w:r>
        <w:rPr>
          <w:noProof/>
        </w:rPr>
        <w:instrText xml:space="preserve"> PAGEREF _Toc201338444 \h </w:instrText>
      </w:r>
      <w:r w:rsidR="00F42388">
        <w:rPr>
          <w:noProof/>
        </w:rPr>
      </w:r>
      <w:r w:rsidR="00F42388">
        <w:rPr>
          <w:noProof/>
        </w:rPr>
        <w:fldChar w:fldCharType="separate"/>
      </w:r>
      <w:r>
        <w:rPr>
          <w:noProof/>
        </w:rPr>
        <w:t>46</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31 - Parte elétrica após a reestruturação</w:t>
      </w:r>
      <w:r>
        <w:rPr>
          <w:noProof/>
        </w:rPr>
        <w:tab/>
      </w:r>
      <w:r w:rsidR="00F42388">
        <w:rPr>
          <w:noProof/>
        </w:rPr>
        <w:fldChar w:fldCharType="begin"/>
      </w:r>
      <w:r>
        <w:rPr>
          <w:noProof/>
        </w:rPr>
        <w:instrText xml:space="preserve"> PAGEREF _Toc201338445 \h </w:instrText>
      </w:r>
      <w:r w:rsidR="00F42388">
        <w:rPr>
          <w:noProof/>
        </w:rPr>
      </w:r>
      <w:r w:rsidR="00F42388">
        <w:rPr>
          <w:noProof/>
        </w:rPr>
        <w:fldChar w:fldCharType="separate"/>
      </w:r>
      <w:r>
        <w:rPr>
          <w:noProof/>
        </w:rPr>
        <w:t>46</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32 - Representação do circuito elétrico da mesa</w:t>
      </w:r>
      <w:r>
        <w:rPr>
          <w:noProof/>
        </w:rPr>
        <w:tab/>
      </w:r>
      <w:r w:rsidR="00F42388">
        <w:rPr>
          <w:noProof/>
        </w:rPr>
        <w:fldChar w:fldCharType="begin"/>
      </w:r>
      <w:r>
        <w:rPr>
          <w:noProof/>
        </w:rPr>
        <w:instrText xml:space="preserve"> PAGEREF _Toc201338446 \h </w:instrText>
      </w:r>
      <w:r w:rsidR="00F42388">
        <w:rPr>
          <w:noProof/>
        </w:rPr>
      </w:r>
      <w:r w:rsidR="00F42388">
        <w:rPr>
          <w:noProof/>
        </w:rPr>
        <w:fldChar w:fldCharType="separate"/>
      </w:r>
      <w:r>
        <w:rPr>
          <w:noProof/>
        </w:rPr>
        <w:t>47</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33 - Contraste do toque na mesa após reestruturação</w:t>
      </w:r>
      <w:r>
        <w:rPr>
          <w:noProof/>
        </w:rPr>
        <w:tab/>
      </w:r>
      <w:r w:rsidR="00F42388">
        <w:rPr>
          <w:noProof/>
        </w:rPr>
        <w:fldChar w:fldCharType="begin"/>
      </w:r>
      <w:r>
        <w:rPr>
          <w:noProof/>
        </w:rPr>
        <w:instrText xml:space="preserve"> PAGEREF _Toc201338447 \h </w:instrText>
      </w:r>
      <w:r w:rsidR="00F42388">
        <w:rPr>
          <w:noProof/>
        </w:rPr>
      </w:r>
      <w:r w:rsidR="00F42388">
        <w:rPr>
          <w:noProof/>
        </w:rPr>
        <w:fldChar w:fldCharType="separate"/>
      </w:r>
      <w:r>
        <w:rPr>
          <w:noProof/>
        </w:rPr>
        <w:t>48</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34 - Placa de circuito impresso com os resistores de 56Ω e 5,6Ω</w:t>
      </w:r>
      <w:r>
        <w:rPr>
          <w:noProof/>
        </w:rPr>
        <w:tab/>
      </w:r>
      <w:r w:rsidR="00F42388">
        <w:rPr>
          <w:noProof/>
        </w:rPr>
        <w:fldChar w:fldCharType="begin"/>
      </w:r>
      <w:r>
        <w:rPr>
          <w:noProof/>
        </w:rPr>
        <w:instrText xml:space="preserve"> PAGEREF _Toc201338448 \h </w:instrText>
      </w:r>
      <w:r w:rsidR="00F42388">
        <w:rPr>
          <w:noProof/>
        </w:rPr>
      </w:r>
      <w:r w:rsidR="00F42388">
        <w:rPr>
          <w:noProof/>
        </w:rPr>
        <w:fldChar w:fldCharType="separate"/>
      </w:r>
      <w:r>
        <w:rPr>
          <w:noProof/>
        </w:rPr>
        <w:t>48</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35 - Conector com LED e plug de conexão</w:t>
      </w:r>
      <w:r>
        <w:rPr>
          <w:noProof/>
        </w:rPr>
        <w:tab/>
      </w:r>
      <w:r w:rsidR="00F42388">
        <w:rPr>
          <w:noProof/>
        </w:rPr>
        <w:fldChar w:fldCharType="begin"/>
      </w:r>
      <w:r>
        <w:rPr>
          <w:noProof/>
        </w:rPr>
        <w:instrText xml:space="preserve"> PAGEREF _Toc201338449 \h </w:instrText>
      </w:r>
      <w:r w:rsidR="00F42388">
        <w:rPr>
          <w:noProof/>
        </w:rPr>
      </w:r>
      <w:r w:rsidR="00F42388">
        <w:rPr>
          <w:noProof/>
        </w:rPr>
        <w:fldChar w:fldCharType="separate"/>
      </w:r>
      <w:r>
        <w:rPr>
          <w:noProof/>
        </w:rPr>
        <w:t>48</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36 - Toque com e sem o filtro inibidor da luz infravermelha</w:t>
      </w:r>
      <w:r>
        <w:rPr>
          <w:noProof/>
        </w:rPr>
        <w:tab/>
      </w:r>
      <w:r w:rsidR="00F42388">
        <w:rPr>
          <w:noProof/>
        </w:rPr>
        <w:fldChar w:fldCharType="begin"/>
      </w:r>
      <w:r>
        <w:rPr>
          <w:noProof/>
        </w:rPr>
        <w:instrText xml:space="preserve"> PAGEREF _Toc201338450 \h </w:instrText>
      </w:r>
      <w:r w:rsidR="00F42388">
        <w:rPr>
          <w:noProof/>
        </w:rPr>
      </w:r>
      <w:r w:rsidR="00F42388">
        <w:rPr>
          <w:noProof/>
        </w:rPr>
        <w:fldChar w:fldCharType="separate"/>
      </w:r>
      <w:r>
        <w:rPr>
          <w:noProof/>
        </w:rPr>
        <w:t>49</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37 - Toque com e sem o filtro inibidor da luz visível</w:t>
      </w:r>
      <w:r>
        <w:rPr>
          <w:noProof/>
        </w:rPr>
        <w:tab/>
      </w:r>
      <w:r w:rsidR="00F42388">
        <w:rPr>
          <w:noProof/>
        </w:rPr>
        <w:fldChar w:fldCharType="begin"/>
      </w:r>
      <w:r>
        <w:rPr>
          <w:noProof/>
        </w:rPr>
        <w:instrText xml:space="preserve"> PAGEREF _Toc201338451 \h </w:instrText>
      </w:r>
      <w:r w:rsidR="00F42388">
        <w:rPr>
          <w:noProof/>
        </w:rPr>
      </w:r>
      <w:r w:rsidR="00F42388">
        <w:rPr>
          <w:noProof/>
        </w:rPr>
        <w:fldChar w:fldCharType="separate"/>
      </w:r>
      <w:r>
        <w:rPr>
          <w:noProof/>
        </w:rPr>
        <w:t>49</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38 - Microsoft LifeCam VX 6000</w:t>
      </w:r>
      <w:r>
        <w:rPr>
          <w:noProof/>
        </w:rPr>
        <w:tab/>
      </w:r>
      <w:r w:rsidR="00F42388">
        <w:rPr>
          <w:noProof/>
        </w:rPr>
        <w:fldChar w:fldCharType="begin"/>
      </w:r>
      <w:r>
        <w:rPr>
          <w:noProof/>
        </w:rPr>
        <w:instrText xml:space="preserve"> PAGEREF _Toc201338452 \h </w:instrText>
      </w:r>
      <w:r w:rsidR="00F42388">
        <w:rPr>
          <w:noProof/>
        </w:rPr>
      </w:r>
      <w:r w:rsidR="00F42388">
        <w:rPr>
          <w:noProof/>
        </w:rPr>
        <w:fldChar w:fldCharType="separate"/>
      </w:r>
      <w:r>
        <w:rPr>
          <w:noProof/>
        </w:rPr>
        <w:t>49</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39 - Sistema de projeção</w:t>
      </w:r>
      <w:r>
        <w:rPr>
          <w:noProof/>
        </w:rPr>
        <w:tab/>
      </w:r>
      <w:r w:rsidR="00F42388">
        <w:rPr>
          <w:noProof/>
        </w:rPr>
        <w:fldChar w:fldCharType="begin"/>
      </w:r>
      <w:r>
        <w:rPr>
          <w:noProof/>
        </w:rPr>
        <w:instrText xml:space="preserve"> PAGEREF _Toc201338453 \h </w:instrText>
      </w:r>
      <w:r w:rsidR="00F42388">
        <w:rPr>
          <w:noProof/>
        </w:rPr>
      </w:r>
      <w:r w:rsidR="00F42388">
        <w:rPr>
          <w:noProof/>
        </w:rPr>
        <w:fldChar w:fldCharType="separate"/>
      </w:r>
      <w:r>
        <w:rPr>
          <w:noProof/>
        </w:rPr>
        <w:t>49</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40 - Comparativo do toque antes e depois da reestruturação</w:t>
      </w:r>
      <w:r>
        <w:rPr>
          <w:noProof/>
        </w:rPr>
        <w:tab/>
      </w:r>
      <w:r w:rsidR="00F42388">
        <w:rPr>
          <w:noProof/>
        </w:rPr>
        <w:fldChar w:fldCharType="begin"/>
      </w:r>
      <w:r>
        <w:rPr>
          <w:noProof/>
        </w:rPr>
        <w:instrText xml:space="preserve"> PAGEREF _Toc201338454 \h </w:instrText>
      </w:r>
      <w:r w:rsidR="00F42388">
        <w:rPr>
          <w:noProof/>
        </w:rPr>
      </w:r>
      <w:r w:rsidR="00F42388">
        <w:rPr>
          <w:noProof/>
        </w:rPr>
        <w:fldChar w:fldCharType="separate"/>
      </w:r>
      <w:r>
        <w:rPr>
          <w:noProof/>
        </w:rPr>
        <w:t>50</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41 - Copo e circuito com LED usado na iluminação do fiducial</w:t>
      </w:r>
      <w:r>
        <w:rPr>
          <w:noProof/>
        </w:rPr>
        <w:tab/>
      </w:r>
      <w:r w:rsidR="00F42388">
        <w:rPr>
          <w:noProof/>
        </w:rPr>
        <w:fldChar w:fldCharType="begin"/>
      </w:r>
      <w:r>
        <w:rPr>
          <w:noProof/>
        </w:rPr>
        <w:instrText xml:space="preserve"> PAGEREF _Toc201338455 \h </w:instrText>
      </w:r>
      <w:r w:rsidR="00F42388">
        <w:rPr>
          <w:noProof/>
        </w:rPr>
      </w:r>
      <w:r w:rsidR="00F42388">
        <w:rPr>
          <w:noProof/>
        </w:rPr>
        <w:fldChar w:fldCharType="separate"/>
      </w:r>
      <w:r>
        <w:rPr>
          <w:noProof/>
        </w:rPr>
        <w:t>51</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42 - FTIR utilizando anteparo difusor para projeção</w:t>
      </w:r>
      <w:r>
        <w:rPr>
          <w:noProof/>
        </w:rPr>
        <w:tab/>
      </w:r>
      <w:r w:rsidR="00F42388">
        <w:rPr>
          <w:noProof/>
        </w:rPr>
        <w:fldChar w:fldCharType="begin"/>
      </w:r>
      <w:r>
        <w:rPr>
          <w:noProof/>
        </w:rPr>
        <w:instrText xml:space="preserve"> PAGEREF _Toc201338456 \h </w:instrText>
      </w:r>
      <w:r w:rsidR="00F42388">
        <w:rPr>
          <w:noProof/>
        </w:rPr>
      </w:r>
      <w:r w:rsidR="00F42388">
        <w:rPr>
          <w:noProof/>
        </w:rPr>
        <w:fldChar w:fldCharType="separate"/>
      </w:r>
      <w:r>
        <w:rPr>
          <w:noProof/>
        </w:rPr>
        <w:t>51</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43 - Fiduciais sobre papel vegetal e saco plástico</w:t>
      </w:r>
      <w:r>
        <w:rPr>
          <w:noProof/>
        </w:rPr>
        <w:tab/>
      </w:r>
      <w:r w:rsidR="00F42388">
        <w:rPr>
          <w:noProof/>
        </w:rPr>
        <w:fldChar w:fldCharType="begin"/>
      </w:r>
      <w:r>
        <w:rPr>
          <w:noProof/>
        </w:rPr>
        <w:instrText xml:space="preserve"> PAGEREF _Toc201338457 \h </w:instrText>
      </w:r>
      <w:r w:rsidR="00F42388">
        <w:rPr>
          <w:noProof/>
        </w:rPr>
      </w:r>
      <w:r w:rsidR="00F42388">
        <w:rPr>
          <w:noProof/>
        </w:rPr>
        <w:fldChar w:fldCharType="separate"/>
      </w:r>
      <w:r>
        <w:rPr>
          <w:noProof/>
        </w:rPr>
        <w:t>52</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44 - Toque sobre papel vegetal e saco plástico</w:t>
      </w:r>
      <w:r>
        <w:rPr>
          <w:noProof/>
        </w:rPr>
        <w:tab/>
      </w:r>
      <w:r w:rsidR="00F42388">
        <w:rPr>
          <w:noProof/>
        </w:rPr>
        <w:fldChar w:fldCharType="begin"/>
      </w:r>
      <w:r>
        <w:rPr>
          <w:noProof/>
        </w:rPr>
        <w:instrText xml:space="preserve"> PAGEREF _Toc201338458 \h </w:instrText>
      </w:r>
      <w:r w:rsidR="00F42388">
        <w:rPr>
          <w:noProof/>
        </w:rPr>
      </w:r>
      <w:r w:rsidR="00F42388">
        <w:rPr>
          <w:noProof/>
        </w:rPr>
        <w:fldChar w:fldCharType="separate"/>
      </w:r>
      <w:r>
        <w:rPr>
          <w:noProof/>
        </w:rPr>
        <w:t>53</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45 - Protótipo</w:t>
      </w:r>
      <w:r>
        <w:rPr>
          <w:noProof/>
        </w:rPr>
        <w:tab/>
      </w:r>
      <w:r w:rsidR="00F42388">
        <w:rPr>
          <w:noProof/>
        </w:rPr>
        <w:fldChar w:fldCharType="begin"/>
      </w:r>
      <w:r>
        <w:rPr>
          <w:noProof/>
        </w:rPr>
        <w:instrText xml:space="preserve"> PAGEREF _Toc201338459 \h </w:instrText>
      </w:r>
      <w:r w:rsidR="00F42388">
        <w:rPr>
          <w:noProof/>
        </w:rPr>
      </w:r>
      <w:r w:rsidR="00F42388">
        <w:rPr>
          <w:noProof/>
        </w:rPr>
        <w:fldChar w:fldCharType="separate"/>
      </w:r>
      <w:r>
        <w:rPr>
          <w:noProof/>
        </w:rPr>
        <w:t>55</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46 - Versão final</w:t>
      </w:r>
      <w:r>
        <w:rPr>
          <w:noProof/>
        </w:rPr>
        <w:tab/>
      </w:r>
      <w:r w:rsidR="00F42388">
        <w:rPr>
          <w:noProof/>
        </w:rPr>
        <w:fldChar w:fldCharType="begin"/>
      </w:r>
      <w:r>
        <w:rPr>
          <w:noProof/>
        </w:rPr>
        <w:instrText xml:space="preserve"> PAGEREF _Toc201338460 \h </w:instrText>
      </w:r>
      <w:r w:rsidR="00F42388">
        <w:rPr>
          <w:noProof/>
        </w:rPr>
      </w:r>
      <w:r w:rsidR="00F42388">
        <w:rPr>
          <w:noProof/>
        </w:rPr>
        <w:fldChar w:fldCharType="separate"/>
      </w:r>
      <w:r>
        <w:rPr>
          <w:noProof/>
        </w:rPr>
        <w:t>56</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lastRenderedPageBreak/>
        <w:t>Figura 47 - Arquitetura da versão final</w:t>
      </w:r>
      <w:r>
        <w:rPr>
          <w:noProof/>
        </w:rPr>
        <w:tab/>
      </w:r>
      <w:r w:rsidR="00F42388">
        <w:rPr>
          <w:noProof/>
        </w:rPr>
        <w:fldChar w:fldCharType="begin"/>
      </w:r>
      <w:r>
        <w:rPr>
          <w:noProof/>
        </w:rPr>
        <w:instrText xml:space="preserve"> PAGEREF _Toc201338461 \h </w:instrText>
      </w:r>
      <w:r w:rsidR="00F42388">
        <w:rPr>
          <w:noProof/>
        </w:rPr>
      </w:r>
      <w:r w:rsidR="00F42388">
        <w:rPr>
          <w:noProof/>
        </w:rPr>
        <w:fldChar w:fldCharType="separate"/>
      </w:r>
      <w:r>
        <w:rPr>
          <w:noProof/>
        </w:rPr>
        <w:t>57</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48 - Visão do módulo Listener :</w:t>
      </w:r>
      <w:r w:rsidRPr="00C32395">
        <w:rPr>
          <w:b/>
          <w:noProof/>
          <w:color w:val="FF0000"/>
        </w:rPr>
        <w:t xml:space="preserve"> esta notação híbrida está um pouco estranha. Isto que vocês precisam representar seria melhor atendido por um diagrama de implantação ou por um diagrama de colaboração (o irmão do diag. Seqüência). As setas num diagrama em que os pacotes são mostrados significariam relações entre os pacotes, e não os tipos de métodos que são chamados. Ou vocês poderiam partir para diagramas 100% criados só para suas necessidades e usar uma notação de blocos comum</w:t>
      </w:r>
      <w:r>
        <w:rPr>
          <w:noProof/>
        </w:rPr>
        <w:tab/>
      </w:r>
      <w:r w:rsidR="00F42388">
        <w:rPr>
          <w:noProof/>
        </w:rPr>
        <w:fldChar w:fldCharType="begin"/>
      </w:r>
      <w:r>
        <w:rPr>
          <w:noProof/>
        </w:rPr>
        <w:instrText xml:space="preserve"> PAGEREF _Toc201338462 \h </w:instrText>
      </w:r>
      <w:r w:rsidR="00F42388">
        <w:rPr>
          <w:noProof/>
        </w:rPr>
      </w:r>
      <w:r w:rsidR="00F42388">
        <w:rPr>
          <w:noProof/>
        </w:rPr>
        <w:fldChar w:fldCharType="separate"/>
      </w:r>
      <w:r>
        <w:rPr>
          <w:noProof/>
        </w:rPr>
        <w:t>58</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49 - Exemplo de eventos do módulo Input</w:t>
      </w:r>
      <w:r>
        <w:rPr>
          <w:noProof/>
        </w:rPr>
        <w:tab/>
      </w:r>
      <w:r w:rsidR="00F42388">
        <w:rPr>
          <w:noProof/>
        </w:rPr>
        <w:fldChar w:fldCharType="begin"/>
      </w:r>
      <w:r>
        <w:rPr>
          <w:noProof/>
        </w:rPr>
        <w:instrText xml:space="preserve"> PAGEREF _Toc201338463 \h </w:instrText>
      </w:r>
      <w:r w:rsidR="00F42388">
        <w:rPr>
          <w:noProof/>
        </w:rPr>
      </w:r>
      <w:r w:rsidR="00F42388">
        <w:rPr>
          <w:noProof/>
        </w:rPr>
        <w:fldChar w:fldCharType="separate"/>
      </w:r>
      <w:r>
        <w:rPr>
          <w:noProof/>
        </w:rPr>
        <w:t>59</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50 - Exemplo de utilização de efeitos hlsl</w:t>
      </w:r>
      <w:r>
        <w:rPr>
          <w:noProof/>
        </w:rPr>
        <w:tab/>
      </w:r>
      <w:r w:rsidR="00F42388">
        <w:rPr>
          <w:noProof/>
        </w:rPr>
        <w:fldChar w:fldCharType="begin"/>
      </w:r>
      <w:r>
        <w:rPr>
          <w:noProof/>
        </w:rPr>
        <w:instrText xml:space="preserve"> PAGEREF _Toc201338464 \h </w:instrText>
      </w:r>
      <w:r w:rsidR="00F42388">
        <w:rPr>
          <w:noProof/>
        </w:rPr>
      </w:r>
      <w:r w:rsidR="00F42388">
        <w:rPr>
          <w:noProof/>
        </w:rPr>
        <w:fldChar w:fldCharType="separate"/>
      </w:r>
      <w:r>
        <w:rPr>
          <w:noProof/>
        </w:rPr>
        <w:t>61</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51 - Exemplo de utilização de fonte XML</w:t>
      </w:r>
      <w:r>
        <w:rPr>
          <w:noProof/>
        </w:rPr>
        <w:tab/>
      </w:r>
      <w:r w:rsidR="00F42388">
        <w:rPr>
          <w:noProof/>
        </w:rPr>
        <w:fldChar w:fldCharType="begin"/>
      </w:r>
      <w:r>
        <w:rPr>
          <w:noProof/>
        </w:rPr>
        <w:instrText xml:space="preserve"> PAGEREF _Toc201338465 \h </w:instrText>
      </w:r>
      <w:r w:rsidR="00F42388">
        <w:rPr>
          <w:noProof/>
        </w:rPr>
      </w:r>
      <w:r w:rsidR="00F42388">
        <w:rPr>
          <w:noProof/>
        </w:rPr>
        <w:fldChar w:fldCharType="separate"/>
      </w:r>
      <w:r>
        <w:rPr>
          <w:noProof/>
        </w:rPr>
        <w:t>61</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52 - Exemplo de fonte-textura</w:t>
      </w:r>
      <w:r>
        <w:rPr>
          <w:noProof/>
        </w:rPr>
        <w:tab/>
      </w:r>
      <w:r w:rsidR="00F42388">
        <w:rPr>
          <w:noProof/>
        </w:rPr>
        <w:fldChar w:fldCharType="begin"/>
      </w:r>
      <w:r>
        <w:rPr>
          <w:noProof/>
        </w:rPr>
        <w:instrText xml:space="preserve"> PAGEREF _Toc201338466 \h </w:instrText>
      </w:r>
      <w:r w:rsidR="00F42388">
        <w:rPr>
          <w:noProof/>
        </w:rPr>
      </w:r>
      <w:r w:rsidR="00F42388">
        <w:rPr>
          <w:noProof/>
        </w:rPr>
        <w:fldChar w:fldCharType="separate"/>
      </w:r>
      <w:r>
        <w:rPr>
          <w:noProof/>
        </w:rPr>
        <w:t>62</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53 - Exemplo de uso de fonte-textura</w:t>
      </w:r>
      <w:r>
        <w:rPr>
          <w:noProof/>
        </w:rPr>
        <w:tab/>
      </w:r>
      <w:r w:rsidR="00F42388">
        <w:rPr>
          <w:noProof/>
        </w:rPr>
        <w:fldChar w:fldCharType="begin"/>
      </w:r>
      <w:r>
        <w:rPr>
          <w:noProof/>
        </w:rPr>
        <w:instrText xml:space="preserve"> PAGEREF _Toc201338467 \h </w:instrText>
      </w:r>
      <w:r w:rsidR="00F42388">
        <w:rPr>
          <w:noProof/>
        </w:rPr>
      </w:r>
      <w:r w:rsidR="00F42388">
        <w:rPr>
          <w:noProof/>
        </w:rPr>
        <w:fldChar w:fldCharType="separate"/>
      </w:r>
      <w:r>
        <w:rPr>
          <w:noProof/>
        </w:rPr>
        <w:t>62</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54 - Representação da área visível da cena</w:t>
      </w:r>
      <w:r>
        <w:rPr>
          <w:noProof/>
        </w:rPr>
        <w:tab/>
      </w:r>
      <w:r w:rsidR="00F42388">
        <w:rPr>
          <w:noProof/>
        </w:rPr>
        <w:fldChar w:fldCharType="begin"/>
      </w:r>
      <w:r>
        <w:rPr>
          <w:noProof/>
        </w:rPr>
        <w:instrText xml:space="preserve"> PAGEREF _Toc201338468 \h </w:instrText>
      </w:r>
      <w:r w:rsidR="00F42388">
        <w:rPr>
          <w:noProof/>
        </w:rPr>
      </w:r>
      <w:r w:rsidR="00F42388">
        <w:rPr>
          <w:noProof/>
        </w:rPr>
        <w:fldChar w:fldCharType="separate"/>
      </w:r>
      <w:r>
        <w:rPr>
          <w:noProof/>
        </w:rPr>
        <w:t>63</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55 - Exemplo de sobreposição de sprites</w:t>
      </w:r>
      <w:r>
        <w:rPr>
          <w:noProof/>
        </w:rPr>
        <w:tab/>
      </w:r>
      <w:r w:rsidR="00F42388">
        <w:rPr>
          <w:noProof/>
        </w:rPr>
        <w:fldChar w:fldCharType="begin"/>
      </w:r>
      <w:r>
        <w:rPr>
          <w:noProof/>
        </w:rPr>
        <w:instrText xml:space="preserve"> PAGEREF _Toc201338469 \h </w:instrText>
      </w:r>
      <w:r w:rsidR="00F42388">
        <w:rPr>
          <w:noProof/>
        </w:rPr>
      </w:r>
      <w:r w:rsidR="00F42388">
        <w:rPr>
          <w:noProof/>
        </w:rPr>
        <w:fldChar w:fldCharType="separate"/>
      </w:r>
      <w:r>
        <w:rPr>
          <w:noProof/>
        </w:rPr>
        <w:t>64</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56 - Software Vue xStream 6</w:t>
      </w:r>
      <w:r>
        <w:rPr>
          <w:noProof/>
        </w:rPr>
        <w:tab/>
      </w:r>
      <w:r w:rsidR="00F42388">
        <w:rPr>
          <w:noProof/>
        </w:rPr>
        <w:fldChar w:fldCharType="begin"/>
      </w:r>
      <w:r>
        <w:rPr>
          <w:noProof/>
        </w:rPr>
        <w:instrText xml:space="preserve"> PAGEREF _Toc201338470 \h </w:instrText>
      </w:r>
      <w:r w:rsidR="00F42388">
        <w:rPr>
          <w:noProof/>
        </w:rPr>
      </w:r>
      <w:r w:rsidR="00F42388">
        <w:rPr>
          <w:noProof/>
        </w:rPr>
        <w:fldChar w:fldCharType="separate"/>
      </w:r>
      <w:r>
        <w:rPr>
          <w:noProof/>
        </w:rPr>
        <w:t>65</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57 - Mapa utilizando arquivo de geometria (40Mb)</w:t>
      </w:r>
      <w:r>
        <w:rPr>
          <w:noProof/>
        </w:rPr>
        <w:tab/>
      </w:r>
      <w:r w:rsidR="00F42388">
        <w:rPr>
          <w:noProof/>
        </w:rPr>
        <w:fldChar w:fldCharType="begin"/>
      </w:r>
      <w:r>
        <w:rPr>
          <w:noProof/>
        </w:rPr>
        <w:instrText xml:space="preserve"> PAGEREF _Toc201338471 \h </w:instrText>
      </w:r>
      <w:r w:rsidR="00F42388">
        <w:rPr>
          <w:noProof/>
        </w:rPr>
      </w:r>
      <w:r w:rsidR="00F42388">
        <w:rPr>
          <w:noProof/>
        </w:rPr>
        <w:fldChar w:fldCharType="separate"/>
      </w:r>
      <w:r>
        <w:rPr>
          <w:noProof/>
        </w:rPr>
        <w:t>65</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58 - Mapa usando heightmap e efeito hlsl de mesclagem</w:t>
      </w:r>
      <w:r>
        <w:rPr>
          <w:noProof/>
        </w:rPr>
        <w:tab/>
      </w:r>
      <w:r w:rsidR="00F42388">
        <w:rPr>
          <w:noProof/>
        </w:rPr>
        <w:fldChar w:fldCharType="begin"/>
      </w:r>
      <w:r>
        <w:rPr>
          <w:noProof/>
        </w:rPr>
        <w:instrText xml:space="preserve"> PAGEREF _Toc201338472 \h </w:instrText>
      </w:r>
      <w:r w:rsidR="00F42388">
        <w:rPr>
          <w:noProof/>
        </w:rPr>
      </w:r>
      <w:r w:rsidR="00F42388">
        <w:rPr>
          <w:noProof/>
        </w:rPr>
        <w:fldChar w:fldCharType="separate"/>
      </w:r>
      <w:r>
        <w:rPr>
          <w:noProof/>
        </w:rPr>
        <w:t>66</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59 - Exemplo de utilização de áreas</w:t>
      </w:r>
      <w:r>
        <w:rPr>
          <w:noProof/>
        </w:rPr>
        <w:tab/>
      </w:r>
      <w:r w:rsidR="00F42388">
        <w:rPr>
          <w:noProof/>
        </w:rPr>
        <w:fldChar w:fldCharType="begin"/>
      </w:r>
      <w:r>
        <w:rPr>
          <w:noProof/>
        </w:rPr>
        <w:instrText xml:space="preserve"> PAGEREF _Toc201338473 \h </w:instrText>
      </w:r>
      <w:r w:rsidR="00F42388">
        <w:rPr>
          <w:noProof/>
        </w:rPr>
      </w:r>
      <w:r w:rsidR="00F42388">
        <w:rPr>
          <w:noProof/>
        </w:rPr>
        <w:fldChar w:fldCharType="separate"/>
      </w:r>
      <w:r>
        <w:rPr>
          <w:noProof/>
        </w:rPr>
        <w:t>67</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60 - Áreas com e sem suavização</w:t>
      </w:r>
      <w:r>
        <w:rPr>
          <w:noProof/>
        </w:rPr>
        <w:tab/>
      </w:r>
      <w:r w:rsidR="00F42388">
        <w:rPr>
          <w:noProof/>
        </w:rPr>
        <w:fldChar w:fldCharType="begin"/>
      </w:r>
      <w:r>
        <w:rPr>
          <w:noProof/>
        </w:rPr>
        <w:instrText xml:space="preserve"> PAGEREF _Toc201338474 \h </w:instrText>
      </w:r>
      <w:r w:rsidR="00F42388">
        <w:rPr>
          <w:noProof/>
        </w:rPr>
      </w:r>
      <w:r w:rsidR="00F42388">
        <w:rPr>
          <w:noProof/>
        </w:rPr>
        <w:fldChar w:fldCharType="separate"/>
      </w:r>
      <w:r>
        <w:rPr>
          <w:noProof/>
        </w:rPr>
        <w:t>67</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61 - Fluxo de execução de uma animação</w:t>
      </w:r>
      <w:r>
        <w:rPr>
          <w:noProof/>
        </w:rPr>
        <w:tab/>
      </w:r>
      <w:r w:rsidR="00F42388">
        <w:rPr>
          <w:noProof/>
        </w:rPr>
        <w:fldChar w:fldCharType="begin"/>
      </w:r>
      <w:r>
        <w:rPr>
          <w:noProof/>
        </w:rPr>
        <w:instrText xml:space="preserve"> PAGEREF _Toc201338475 \h </w:instrText>
      </w:r>
      <w:r w:rsidR="00F42388">
        <w:rPr>
          <w:noProof/>
        </w:rPr>
      </w:r>
      <w:r w:rsidR="00F42388">
        <w:rPr>
          <w:noProof/>
        </w:rPr>
        <w:fldChar w:fldCharType="separate"/>
      </w:r>
      <w:r>
        <w:rPr>
          <w:noProof/>
        </w:rPr>
        <w:t>69</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62 - Exemplo de efeito de partículas</w:t>
      </w:r>
      <w:r>
        <w:rPr>
          <w:noProof/>
        </w:rPr>
        <w:tab/>
      </w:r>
      <w:r w:rsidR="00F42388">
        <w:rPr>
          <w:noProof/>
        </w:rPr>
        <w:fldChar w:fldCharType="begin"/>
      </w:r>
      <w:r>
        <w:rPr>
          <w:noProof/>
        </w:rPr>
        <w:instrText xml:space="preserve"> PAGEREF _Toc201338476 \h </w:instrText>
      </w:r>
      <w:r w:rsidR="00F42388">
        <w:rPr>
          <w:noProof/>
        </w:rPr>
      </w:r>
      <w:r w:rsidR="00F42388">
        <w:rPr>
          <w:noProof/>
        </w:rPr>
        <w:fldChar w:fldCharType="separate"/>
      </w:r>
      <w:r>
        <w:rPr>
          <w:noProof/>
        </w:rPr>
        <w:t>70</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63 - Exemplo de exibição de informações</w:t>
      </w:r>
      <w:r>
        <w:rPr>
          <w:noProof/>
        </w:rPr>
        <w:tab/>
      </w:r>
      <w:r w:rsidR="00F42388">
        <w:rPr>
          <w:noProof/>
        </w:rPr>
        <w:fldChar w:fldCharType="begin"/>
      </w:r>
      <w:r>
        <w:rPr>
          <w:noProof/>
        </w:rPr>
        <w:instrText xml:space="preserve"> PAGEREF _Toc201338477 \h </w:instrText>
      </w:r>
      <w:r w:rsidR="00F42388">
        <w:rPr>
          <w:noProof/>
        </w:rPr>
      </w:r>
      <w:r w:rsidR="00F42388">
        <w:rPr>
          <w:noProof/>
        </w:rPr>
        <w:fldChar w:fldCharType="separate"/>
      </w:r>
      <w:r>
        <w:rPr>
          <w:noProof/>
        </w:rPr>
        <w:t>70</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64 - Estrutura organizacional do jogo</w:t>
      </w:r>
      <w:r>
        <w:rPr>
          <w:noProof/>
        </w:rPr>
        <w:tab/>
      </w:r>
      <w:r w:rsidR="00F42388">
        <w:rPr>
          <w:noProof/>
        </w:rPr>
        <w:fldChar w:fldCharType="begin"/>
      </w:r>
      <w:r>
        <w:rPr>
          <w:noProof/>
        </w:rPr>
        <w:instrText xml:space="preserve"> PAGEREF _Toc201338478 \h </w:instrText>
      </w:r>
      <w:r w:rsidR="00F42388">
        <w:rPr>
          <w:noProof/>
        </w:rPr>
      </w:r>
      <w:r w:rsidR="00F42388">
        <w:rPr>
          <w:noProof/>
        </w:rPr>
        <w:fldChar w:fldCharType="separate"/>
      </w:r>
      <w:r>
        <w:rPr>
          <w:noProof/>
        </w:rPr>
        <w:t>72</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65 - Generalização de telas</w:t>
      </w:r>
      <w:r>
        <w:rPr>
          <w:noProof/>
        </w:rPr>
        <w:tab/>
      </w:r>
      <w:r w:rsidR="00F42388">
        <w:rPr>
          <w:noProof/>
        </w:rPr>
        <w:fldChar w:fldCharType="begin"/>
      </w:r>
      <w:r>
        <w:rPr>
          <w:noProof/>
        </w:rPr>
        <w:instrText xml:space="preserve"> PAGEREF _Toc201338479 \h </w:instrText>
      </w:r>
      <w:r w:rsidR="00F42388">
        <w:rPr>
          <w:noProof/>
        </w:rPr>
      </w:r>
      <w:r w:rsidR="00F42388">
        <w:rPr>
          <w:noProof/>
        </w:rPr>
        <w:fldChar w:fldCharType="separate"/>
      </w:r>
      <w:r>
        <w:rPr>
          <w:noProof/>
        </w:rPr>
        <w:t>75</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66 - Menu do jogador e da unidade</w:t>
      </w:r>
      <w:r>
        <w:rPr>
          <w:noProof/>
        </w:rPr>
        <w:tab/>
      </w:r>
      <w:r w:rsidR="00F42388">
        <w:rPr>
          <w:noProof/>
        </w:rPr>
        <w:fldChar w:fldCharType="begin"/>
      </w:r>
      <w:r>
        <w:rPr>
          <w:noProof/>
        </w:rPr>
        <w:instrText xml:space="preserve"> PAGEREF _Toc201338480 \h </w:instrText>
      </w:r>
      <w:r w:rsidR="00F42388">
        <w:rPr>
          <w:noProof/>
        </w:rPr>
      </w:r>
      <w:r w:rsidR="00F42388">
        <w:rPr>
          <w:noProof/>
        </w:rPr>
        <w:fldChar w:fldCharType="separate"/>
      </w:r>
      <w:r>
        <w:rPr>
          <w:noProof/>
        </w:rPr>
        <w:t>77</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67 - Itens e seus respectivos subitens</w:t>
      </w:r>
      <w:r>
        <w:rPr>
          <w:noProof/>
        </w:rPr>
        <w:tab/>
      </w:r>
      <w:r w:rsidR="00F42388">
        <w:rPr>
          <w:noProof/>
        </w:rPr>
        <w:fldChar w:fldCharType="begin"/>
      </w:r>
      <w:r>
        <w:rPr>
          <w:noProof/>
        </w:rPr>
        <w:instrText xml:space="preserve"> PAGEREF _Toc201338481 \h </w:instrText>
      </w:r>
      <w:r w:rsidR="00F42388">
        <w:rPr>
          <w:noProof/>
        </w:rPr>
      </w:r>
      <w:r w:rsidR="00F42388">
        <w:rPr>
          <w:noProof/>
        </w:rPr>
        <w:fldChar w:fldCharType="separate"/>
      </w:r>
      <w:r>
        <w:rPr>
          <w:noProof/>
        </w:rPr>
        <w:t>78</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68 - Fluxo de execução de uma ação através do menu</w:t>
      </w:r>
      <w:r>
        <w:rPr>
          <w:noProof/>
        </w:rPr>
        <w:tab/>
      </w:r>
      <w:r w:rsidR="00F42388">
        <w:rPr>
          <w:noProof/>
        </w:rPr>
        <w:fldChar w:fldCharType="begin"/>
      </w:r>
      <w:r>
        <w:rPr>
          <w:noProof/>
        </w:rPr>
        <w:instrText xml:space="preserve"> PAGEREF _Toc201338482 \h </w:instrText>
      </w:r>
      <w:r w:rsidR="00F42388">
        <w:rPr>
          <w:noProof/>
        </w:rPr>
      </w:r>
      <w:r w:rsidR="00F42388">
        <w:rPr>
          <w:noProof/>
        </w:rPr>
        <w:fldChar w:fldCharType="separate"/>
      </w:r>
      <w:r>
        <w:rPr>
          <w:noProof/>
        </w:rPr>
        <w:t>79</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69 - Unidade movendo-se dentro da área especificada</w:t>
      </w:r>
      <w:r>
        <w:rPr>
          <w:noProof/>
        </w:rPr>
        <w:tab/>
      </w:r>
      <w:r w:rsidR="00F42388">
        <w:rPr>
          <w:noProof/>
        </w:rPr>
        <w:fldChar w:fldCharType="begin"/>
      </w:r>
      <w:r>
        <w:rPr>
          <w:noProof/>
        </w:rPr>
        <w:instrText xml:space="preserve"> PAGEREF _Toc201338483 \h </w:instrText>
      </w:r>
      <w:r w:rsidR="00F42388">
        <w:rPr>
          <w:noProof/>
        </w:rPr>
      </w:r>
      <w:r w:rsidR="00F42388">
        <w:rPr>
          <w:noProof/>
        </w:rPr>
        <w:fldChar w:fldCharType="separate"/>
      </w:r>
      <w:r>
        <w:rPr>
          <w:noProof/>
        </w:rPr>
        <w:t>80</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70 - Máquina de estados do submódulo Mover</w:t>
      </w:r>
      <w:r>
        <w:rPr>
          <w:noProof/>
        </w:rPr>
        <w:tab/>
      </w:r>
      <w:r w:rsidR="00F42388">
        <w:rPr>
          <w:noProof/>
        </w:rPr>
        <w:fldChar w:fldCharType="begin"/>
      </w:r>
      <w:r>
        <w:rPr>
          <w:noProof/>
        </w:rPr>
        <w:instrText xml:space="preserve"> PAGEREF _Toc201338484 \h </w:instrText>
      </w:r>
      <w:r w:rsidR="00F42388">
        <w:rPr>
          <w:noProof/>
        </w:rPr>
      </w:r>
      <w:r w:rsidR="00F42388">
        <w:rPr>
          <w:noProof/>
        </w:rPr>
        <w:fldChar w:fldCharType="separate"/>
      </w:r>
      <w:r>
        <w:rPr>
          <w:noProof/>
        </w:rPr>
        <w:t>81</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71 - Mira sobre uma unidade inimiga</w:t>
      </w:r>
      <w:r>
        <w:rPr>
          <w:noProof/>
        </w:rPr>
        <w:tab/>
      </w:r>
      <w:r w:rsidR="00F42388">
        <w:rPr>
          <w:noProof/>
        </w:rPr>
        <w:fldChar w:fldCharType="begin"/>
      </w:r>
      <w:r>
        <w:rPr>
          <w:noProof/>
        </w:rPr>
        <w:instrText xml:space="preserve"> PAGEREF _Toc201338485 \h </w:instrText>
      </w:r>
      <w:r w:rsidR="00F42388">
        <w:rPr>
          <w:noProof/>
        </w:rPr>
      </w:r>
      <w:r w:rsidR="00F42388">
        <w:rPr>
          <w:noProof/>
        </w:rPr>
        <w:fldChar w:fldCharType="separate"/>
      </w:r>
      <w:r>
        <w:rPr>
          <w:noProof/>
        </w:rPr>
        <w:t>82</w:t>
      </w:r>
      <w:r w:rsidR="00F42388">
        <w:rPr>
          <w:noProof/>
        </w:rPr>
        <w:fldChar w:fldCharType="end"/>
      </w:r>
    </w:p>
    <w:p w:rsidR="007D0EA0" w:rsidRDefault="007D0EA0">
      <w:pPr>
        <w:pStyle w:val="ndicedeilustraes"/>
        <w:rPr>
          <w:rFonts w:asciiTheme="minorHAnsi" w:eastAsiaTheme="minorEastAsia" w:hAnsiTheme="minorHAnsi" w:cstheme="minorBidi"/>
          <w:noProof/>
          <w:kern w:val="0"/>
          <w:sz w:val="22"/>
          <w:szCs w:val="22"/>
          <w:lang w:eastAsia="pt-BR"/>
        </w:rPr>
      </w:pPr>
      <w:r>
        <w:rPr>
          <w:noProof/>
        </w:rPr>
        <w:t>Figura 72 - Máquina de estados do submódulo Aim</w:t>
      </w:r>
      <w:r>
        <w:rPr>
          <w:noProof/>
        </w:rPr>
        <w:tab/>
      </w:r>
      <w:r w:rsidR="00F42388">
        <w:rPr>
          <w:noProof/>
        </w:rPr>
        <w:fldChar w:fldCharType="begin"/>
      </w:r>
      <w:r>
        <w:rPr>
          <w:noProof/>
        </w:rPr>
        <w:instrText xml:space="preserve"> PAGEREF _Toc201338486 \h </w:instrText>
      </w:r>
      <w:r w:rsidR="00F42388">
        <w:rPr>
          <w:noProof/>
        </w:rPr>
      </w:r>
      <w:r w:rsidR="00F42388">
        <w:rPr>
          <w:noProof/>
        </w:rPr>
        <w:fldChar w:fldCharType="separate"/>
      </w:r>
      <w:r>
        <w:rPr>
          <w:noProof/>
        </w:rPr>
        <w:t>83</w:t>
      </w:r>
      <w:r w:rsidR="00F42388">
        <w:rPr>
          <w:noProof/>
        </w:rPr>
        <w:fldChar w:fldCharType="end"/>
      </w:r>
    </w:p>
    <w:p w:rsidR="00664596" w:rsidRDefault="00F42388" w:rsidP="00BF781B">
      <w:pPr>
        <w:pStyle w:val="Sumrio1"/>
        <w:sectPr w:rsidR="00664596">
          <w:pgSz w:w="11905" w:h="16837"/>
          <w:pgMar w:top="1701" w:right="1134" w:bottom="1134" w:left="1701" w:header="720" w:footer="720" w:gutter="0"/>
          <w:cols w:space="720"/>
          <w:docGrid w:linePitch="360"/>
        </w:sectPr>
      </w:pPr>
      <w:r>
        <w:fldChar w:fldCharType="end"/>
      </w:r>
    </w:p>
    <w:p w:rsidR="00664596" w:rsidRDefault="00664596" w:rsidP="00BF781B">
      <w:pPr>
        <w:pStyle w:val="Sumrio1"/>
        <w:sectPr w:rsidR="00664596" w:rsidSect="00664596">
          <w:type w:val="continuous"/>
          <w:pgSz w:w="11905" w:h="16837"/>
          <w:pgMar w:top="1701" w:right="1134" w:bottom="1134" w:left="1701" w:header="720" w:footer="720" w:gutter="0"/>
          <w:cols w:space="720"/>
          <w:docGrid w:linePitch="360"/>
        </w:sectPr>
      </w:pPr>
    </w:p>
    <w:p w:rsidR="008861EC" w:rsidRDefault="008861EC" w:rsidP="008861EC">
      <w:pPr>
        <w:pStyle w:val="Ttulo1"/>
      </w:pPr>
      <w:bookmarkStart w:id="3" w:name="_Toc201338367"/>
      <w:r>
        <w:lastRenderedPageBreak/>
        <w:t>I</w:t>
      </w:r>
      <w:r w:rsidR="00C27EB2">
        <w:t>RTAKTIKS</w:t>
      </w:r>
      <w:bookmarkEnd w:id="3"/>
    </w:p>
    <w:p w:rsidR="00AF506E" w:rsidRDefault="00AF506E" w:rsidP="00AF506E">
      <w:pPr>
        <w:pStyle w:val="Ttulo2"/>
      </w:pPr>
      <w:bookmarkStart w:id="4" w:name="_Toc201338368"/>
      <w:commentRangeStart w:id="5"/>
      <w:r>
        <w:t>Introdução</w:t>
      </w:r>
      <w:commentRangeEnd w:id="5"/>
      <w:r w:rsidR="00454CF9">
        <w:rPr>
          <w:rStyle w:val="Refdecomentrio"/>
          <w:rFonts w:ascii="Times New Roman" w:hAnsi="Times New Roman" w:cs="Times New Roman"/>
          <w:b w:val="0"/>
          <w:bCs w:val="0"/>
          <w:kern w:val="0"/>
        </w:rPr>
        <w:commentReference w:id="5"/>
      </w:r>
      <w:bookmarkEnd w:id="4"/>
    </w:p>
    <w:p w:rsidR="001E704E" w:rsidRDefault="00AF506E" w:rsidP="001E704E">
      <w:pPr>
        <w:pStyle w:val="Corpodetexto"/>
      </w:pPr>
      <w:r w:rsidRPr="00653768">
        <w:t>Os meios de interação entre usuários e dispositivos são objetos de constantes avanços e busca</w:t>
      </w:r>
      <w:r>
        <w:t>s</w:t>
      </w:r>
      <w:r w:rsidRPr="00653768">
        <w:t xml:space="preserve"> por funcionalidade</w:t>
      </w:r>
      <w:r>
        <w:t>s</w:t>
      </w:r>
      <w:r w:rsidRPr="00653768">
        <w:t xml:space="preserve"> e diversificação. A cada dia surgem novas idéias e modelos de interação assim tornando o</w:t>
      </w:r>
      <w:r w:rsidR="00E50B85">
        <w:t>s</w:t>
      </w:r>
      <w:r w:rsidRPr="00653768">
        <w:t xml:space="preserve"> mundo</w:t>
      </w:r>
      <w:r w:rsidR="00E50B85">
        <w:t>s</w:t>
      </w:r>
      <w:r w:rsidRPr="00653768">
        <w:t xml:space="preserve"> virtua</w:t>
      </w:r>
      <w:r w:rsidR="00E50B85">
        <w:t>is criados pelas aplicações interativas</w:t>
      </w:r>
      <w:r w:rsidRPr="00653768">
        <w:t xml:space="preserve"> cada dia mais real</w:t>
      </w:r>
      <w:r w:rsidR="00E50B85">
        <w:t>ista e atraente</w:t>
      </w:r>
      <w:r w:rsidRPr="00653768">
        <w:t xml:space="preserve">. Idéias e propostas de formas de interação que surgiram através de filmes ou seriados, como o </w:t>
      </w:r>
      <w:r w:rsidRPr="00AF506E">
        <w:rPr>
          <w:i/>
        </w:rPr>
        <w:t>Holodeck</w:t>
      </w:r>
      <w:r>
        <w:t xml:space="preserve">, </w:t>
      </w:r>
      <w:r w:rsidRPr="00653768">
        <w:t xml:space="preserve">presente no seriado </w:t>
      </w:r>
      <w:r w:rsidRPr="003F5E06">
        <w:rPr>
          <w:i/>
        </w:rPr>
        <w:t>Star-Trek</w:t>
      </w:r>
      <w:r>
        <w:t xml:space="preserve">, </w:t>
      </w:r>
      <w:r w:rsidRPr="00653768">
        <w:t xml:space="preserve">ou o monitor de operações do filme </w:t>
      </w:r>
      <w:r w:rsidRPr="00AF506E">
        <w:rPr>
          <w:i/>
        </w:rPr>
        <w:t>Minority Report</w:t>
      </w:r>
      <w:r w:rsidRPr="00653768">
        <w:t xml:space="preserve">, hoje se encontram em vias de </w:t>
      </w:r>
      <w:r w:rsidR="000C39C8" w:rsidRPr="00653768">
        <w:t>estarem</w:t>
      </w:r>
      <w:r w:rsidRPr="00653768">
        <w:t xml:space="preserve"> presentes no cotidiano das pessoas</w:t>
      </w:r>
      <w:r>
        <w:t>;</w:t>
      </w:r>
      <w:r w:rsidRPr="00653768">
        <w:t xml:space="preserve"> através de interfaces em celulares, restaurantes, hotéis, cassinos, exibições artísticas, na indústria, em pesquisas, em museus e em entretenimento.</w:t>
      </w:r>
    </w:p>
    <w:p w:rsidR="00203078" w:rsidRPr="00203078" w:rsidRDefault="00203078" w:rsidP="001E704E">
      <w:pPr>
        <w:pStyle w:val="Corpodetexto"/>
      </w:pPr>
      <w:r w:rsidRPr="00203078">
        <w:t xml:space="preserve">Os jogos têm um papel essencial nessa evolução, tanto </w:t>
      </w:r>
      <w:r>
        <w:t>na parte de</w:t>
      </w:r>
      <w:r w:rsidRPr="00203078">
        <w:t xml:space="preserve"> hardware, como por exemplo, processadores, placas de vídeo, memórias e dispositivos de interação; quanto</w:t>
      </w:r>
      <w:r>
        <w:t xml:space="preserve"> na parte </w:t>
      </w:r>
      <w:r w:rsidRPr="00203078">
        <w:t>financeir</w:t>
      </w:r>
      <w:bookmarkStart w:id="6" w:name="11a7a7a55d4936d0__msoanchor_1"/>
      <w:bookmarkEnd w:id="6"/>
      <w:r>
        <w:t>a,</w:t>
      </w:r>
      <w:r w:rsidRPr="00203078">
        <w:t xml:space="preserve"> arrecadando bilhões de dólares todos os anos para a indústria do entr</w:t>
      </w:r>
      <w:r>
        <w:t>etenimento de jogos eletrônicos</w:t>
      </w:r>
      <w:r w:rsidRPr="00203078">
        <w:t>.</w:t>
      </w:r>
    </w:p>
    <w:p w:rsidR="00015B60" w:rsidRPr="00015B60" w:rsidRDefault="00A06E14" w:rsidP="00A06E14">
      <w:pPr>
        <w:pStyle w:val="Corpodetexto"/>
      </w:pPr>
      <w:r>
        <w:t>Tendo como motivação um trabalho realizado por ex-alunos do Centro Universitário Senac, e</w:t>
      </w:r>
      <w:r w:rsidR="00203078">
        <w:t xml:space="preserve">ste trabalho pretende desenvolver um jogo </w:t>
      </w:r>
      <w:r w:rsidR="00015B60">
        <w:t xml:space="preserve">para superfícies multi-toque, </w:t>
      </w:r>
      <w:r w:rsidR="00203078">
        <w:t>buscando aproveitar as possibilidades de</w:t>
      </w:r>
      <w:r w:rsidR="00015B60">
        <w:t>ssa</w:t>
      </w:r>
      <w:r w:rsidR="00203078">
        <w:t xml:space="preserve"> interação</w:t>
      </w:r>
      <w:r w:rsidR="00015B60">
        <w:t xml:space="preserve"> e auxiliar</w:t>
      </w:r>
      <w:r w:rsidR="00203078">
        <w:t xml:space="preserve"> novas pesquisas </w:t>
      </w:r>
      <w:r w:rsidR="001E704E">
        <w:t>na área de interatividade com jogos,</w:t>
      </w:r>
      <w:r w:rsidR="00203078">
        <w:t xml:space="preserve"> desenvolvimento e expansão </w:t>
      </w:r>
      <w:r w:rsidR="001E704E">
        <w:t>da área de jogos eletrônicos.</w:t>
      </w:r>
    </w:p>
    <w:p w:rsidR="00944A96" w:rsidRPr="003F5E06" w:rsidRDefault="00944A96" w:rsidP="00944A96">
      <w:pPr>
        <w:pStyle w:val="Ttulo2"/>
      </w:pPr>
      <w:bookmarkStart w:id="7" w:name="_Toc201338369"/>
      <w:r>
        <w:t>Interação Multi-toque</w:t>
      </w:r>
      <w:bookmarkEnd w:id="7"/>
    </w:p>
    <w:p w:rsidR="00944A96" w:rsidRDefault="00944A96" w:rsidP="00944A96">
      <w:pPr>
        <w:pStyle w:val="Corpodetexto"/>
      </w:pPr>
      <w:r>
        <w:t xml:space="preserve">É uma técnica de interação homem-computador com utilização de dispositivos periféricos. O multi-toque consiste no reconhecimento de múltiplos toques simultâneos em uma superfície, que pode ser uma tela ou uma mesa com projeção, por exemplo, e sua interpretação através de software. Esse reconhecimento pode ser de posição, pressão ou ângulo (conforme o dispositivo de captura), permitindo que diversos dedos, mãos ou pessoas (dependendo do tamanho do dispositivo) interajam, provendo uma forma rica e intuitiva de interação, como por exemplo, o monitor de operações apresentado no filme </w:t>
      </w:r>
      <w:r w:rsidRPr="003F5E06">
        <w:rPr>
          <w:i/>
        </w:rPr>
        <w:t>Minority Report</w:t>
      </w:r>
      <w:r>
        <w:t>.</w:t>
      </w:r>
    </w:p>
    <w:p w:rsidR="00944A96" w:rsidRDefault="00944A96" w:rsidP="00944A96">
      <w:pPr>
        <w:pStyle w:val="Corpodetexto"/>
      </w:pPr>
      <w:r>
        <w:lastRenderedPageBreak/>
        <w:t xml:space="preserve">Esta tecnologia se popularizou com a ajuda do </w:t>
      </w:r>
      <w:r w:rsidRPr="0044313D">
        <w:rPr>
          <w:i/>
        </w:rPr>
        <w:t>YouTube</w:t>
      </w:r>
      <w:r>
        <w:t xml:space="preserve">, em 2006, com vídeos do evento </w:t>
      </w:r>
      <w:r w:rsidRPr="003F5E06">
        <w:rPr>
          <w:i/>
        </w:rPr>
        <w:t>Technology Entertainment Design Conference</w:t>
      </w:r>
      <w:r>
        <w:t xml:space="preserve">, em </w:t>
      </w:r>
      <w:r w:rsidRPr="003F5E06">
        <w:rPr>
          <w:i/>
        </w:rPr>
        <w:t>Monterey</w:t>
      </w:r>
      <w:r>
        <w:t xml:space="preserve"> na </w:t>
      </w:r>
      <w:r w:rsidRPr="003F5E06">
        <w:rPr>
          <w:i/>
        </w:rPr>
        <w:t>Califórnia</w:t>
      </w:r>
      <w:r>
        <w:t xml:space="preserve">. Nele, o pesquisador do instituto de ciências matemáticas </w:t>
      </w:r>
      <w:r w:rsidRPr="003F5E06">
        <w:rPr>
          <w:i/>
        </w:rPr>
        <w:t>Courant</w:t>
      </w:r>
      <w:r>
        <w:rPr>
          <w:rStyle w:val="Refdenotaderodap"/>
        </w:rPr>
        <w:footnoteReference w:id="2"/>
      </w:r>
      <w:r>
        <w:t xml:space="preserve">, Jeffenson Y. Han; demonstrou seu trabalho de pesquisa de interação multi-toque utilizando uma superfície com display gráfico interativa, permitindo a interação de múltiplos usuários; apresentando implementações elegantes de diversas técnicas e aplicações. Os protótipos de J. Han despertaram o interesse de diversas vertentes de pesquisa sobre essa nova alternativa de interação, populando a Internet com diversos tutoriais e </w:t>
      </w:r>
      <w:r w:rsidRPr="002B6678">
        <w:rPr>
          <w:i/>
        </w:rPr>
        <w:t>weblogs</w:t>
      </w:r>
      <w:r>
        <w:rPr>
          <w:i/>
        </w:rPr>
        <w:t xml:space="preserve"> </w:t>
      </w:r>
      <w:r w:rsidRPr="002B6678">
        <w:t>que tr</w:t>
      </w:r>
      <w:r>
        <w:t>ocam experiências entre estes pesquisadores e fomentam o desenvolvimento de protótipos.</w:t>
      </w:r>
    </w:p>
    <w:p w:rsidR="00944A96" w:rsidRDefault="00944A96" w:rsidP="00944A96">
      <w:pPr>
        <w:pStyle w:val="Ttulo3"/>
      </w:pPr>
      <w:bookmarkStart w:id="8" w:name="_Toc201338370"/>
      <w:commentRangeStart w:id="9"/>
      <w:r>
        <w:t>História</w:t>
      </w:r>
      <w:commentRangeEnd w:id="9"/>
      <w:r>
        <w:rPr>
          <w:rStyle w:val="Refdecomentrio"/>
          <w:rFonts w:ascii="Times New Roman" w:hAnsi="Times New Roman" w:cs="Times New Roman"/>
          <w:b w:val="0"/>
          <w:bCs w:val="0"/>
          <w:kern w:val="0"/>
        </w:rPr>
        <w:commentReference w:id="9"/>
      </w:r>
      <w:bookmarkEnd w:id="8"/>
    </w:p>
    <w:p w:rsidR="00944A96" w:rsidRDefault="00944A96" w:rsidP="00944A96">
      <w:pPr>
        <w:pStyle w:val="Corpodetexto"/>
      </w:pPr>
      <w:r>
        <w:t xml:space="preserve">O multi-toque teve seu início em 1982, com </w:t>
      </w:r>
      <w:r w:rsidRPr="002B6678">
        <w:rPr>
          <w:i/>
        </w:rPr>
        <w:t>tablets</w:t>
      </w:r>
      <w:r>
        <w:t xml:space="preserve"> feitos na universidade de Toronto e com telas dos laboratórios Bell. Nos anos 90 a universidade de Delaware desenvolveu um sofisticado sistema de reconhecimento de gestos e escrita, base para o </w:t>
      </w:r>
      <w:r w:rsidRPr="0044313D">
        <w:rPr>
          <w:i/>
        </w:rPr>
        <w:t>mouse-pad</w:t>
      </w:r>
      <w:r>
        <w:t xml:space="preserve"> </w:t>
      </w:r>
      <w:r w:rsidRPr="005A084D">
        <w:rPr>
          <w:i/>
        </w:rPr>
        <w:t>iGesture</w:t>
      </w:r>
      <w:r>
        <w:t xml:space="preserve"> e teclados </w:t>
      </w:r>
      <w:r w:rsidRPr="005A084D">
        <w:rPr>
          <w:i/>
        </w:rPr>
        <w:t>TouchStream</w:t>
      </w:r>
      <w:r>
        <w:t xml:space="preserve">, comercializados pela </w:t>
      </w:r>
      <w:r w:rsidRPr="005A084D">
        <w:rPr>
          <w:i/>
        </w:rPr>
        <w:t>FingerWorks</w:t>
      </w:r>
      <w:r>
        <w:t xml:space="preserve"> em 2001. Estes teclados são reconhecidos pela sua ergonomia: aponte e arraste com um ou mais dedos (impressas sobre uma superfície macia), eliminando totalmente a necessidade de um dispositivo apontador, como o mouse. </w:t>
      </w:r>
    </w:p>
    <w:p w:rsidR="00944A96" w:rsidRDefault="00944A96" w:rsidP="00944A96">
      <w:pPr>
        <w:pStyle w:val="Corpodetexto"/>
      </w:pPr>
      <w:r>
        <w:t xml:space="preserve">O primeiro dispositivo multi-toque com display visual integrado comercializado foi o </w:t>
      </w:r>
      <w:r>
        <w:rPr>
          <w:i/>
        </w:rPr>
        <w:t>Lemur Input Device</w:t>
      </w:r>
      <w:r>
        <w:t xml:space="preserve">, um controlador multimídia profissional da companhia francesa </w:t>
      </w:r>
      <w:r w:rsidRPr="005A084D">
        <w:rPr>
          <w:i/>
        </w:rPr>
        <w:t>JazzMutant</w:t>
      </w:r>
      <w:r>
        <w:t xml:space="preserve"> lançado em 2005. Em julho de 2007, a </w:t>
      </w:r>
      <w:r w:rsidRPr="005A084D">
        <w:rPr>
          <w:i/>
        </w:rPr>
        <w:t>Apple</w:t>
      </w:r>
      <w:r>
        <w:t xml:space="preserve"> registrou cerca de 300 patentes com seu produto </w:t>
      </w:r>
      <w:r w:rsidRPr="005A084D">
        <w:rPr>
          <w:i/>
        </w:rPr>
        <w:t>iPhone</w:t>
      </w:r>
      <w:r>
        <w:t xml:space="preserve">. Meses depois, a </w:t>
      </w:r>
      <w:r w:rsidRPr="005A084D">
        <w:rPr>
          <w:i/>
        </w:rPr>
        <w:t>Microsoft</w:t>
      </w:r>
      <w:r>
        <w:t xml:space="preserve"> anunciou seu futuro produto, a </w:t>
      </w:r>
      <w:r w:rsidRPr="005A084D">
        <w:rPr>
          <w:i/>
        </w:rPr>
        <w:t>Microsoft Surface</w:t>
      </w:r>
      <w:r>
        <w:t>, como sua grande inovação.</w:t>
      </w:r>
    </w:p>
    <w:p w:rsidR="00944A96" w:rsidRDefault="00944A96" w:rsidP="00944A96">
      <w:pPr>
        <w:pStyle w:val="Figura"/>
      </w:pPr>
      <w:r>
        <w:rPr>
          <w:noProof/>
          <w:lang w:eastAsia="pt-BR"/>
        </w:rPr>
        <w:lastRenderedPageBreak/>
        <w:drawing>
          <wp:inline distT="0" distB="0" distL="0" distR="0">
            <wp:extent cx="3714750" cy="2809875"/>
            <wp:effectExtent l="19050" t="0" r="0" b="0"/>
            <wp:docPr id="2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3714750" cy="2809875"/>
                    </a:xfrm>
                    <a:prstGeom prst="rect">
                      <a:avLst/>
                    </a:prstGeom>
                    <a:noFill/>
                    <a:ln w="9525">
                      <a:noFill/>
                      <a:miter lim="800000"/>
                      <a:headEnd/>
                      <a:tailEnd/>
                    </a:ln>
                  </pic:spPr>
                </pic:pic>
              </a:graphicData>
            </a:graphic>
          </wp:inline>
        </w:drawing>
      </w:r>
    </w:p>
    <w:p w:rsidR="00944A96" w:rsidRDefault="00944A96" w:rsidP="00944A96">
      <w:pPr>
        <w:pStyle w:val="Figura"/>
      </w:pPr>
      <w:bookmarkStart w:id="10" w:name="_Toc201338415"/>
      <w:r>
        <w:t xml:space="preserve">Figura </w:t>
      </w:r>
      <w:fldSimple w:instr=" SEQ Figura \* ARABIC ">
        <w:r w:rsidR="00376E4B">
          <w:rPr>
            <w:noProof/>
          </w:rPr>
          <w:t>1</w:t>
        </w:r>
      </w:fldSimple>
      <w:r>
        <w:t xml:space="preserve"> - Lemur Input Device</w:t>
      </w:r>
      <w:bookmarkEnd w:id="10"/>
    </w:p>
    <w:p w:rsidR="00325947" w:rsidRDefault="00845750" w:rsidP="00A6167A">
      <w:pPr>
        <w:pStyle w:val="Ttulo2"/>
      </w:pPr>
      <w:bookmarkStart w:id="11" w:name="_Toc201338371"/>
      <w:r>
        <w:t>Objetivo</w:t>
      </w:r>
      <w:bookmarkEnd w:id="11"/>
    </w:p>
    <w:p w:rsidR="007A4CDB" w:rsidRPr="007A4CDB" w:rsidRDefault="009B3867" w:rsidP="00AB450E">
      <w:pPr>
        <w:pStyle w:val="Corpodetexto"/>
      </w:pPr>
      <w:r>
        <w:t xml:space="preserve">O objetivo deste </w:t>
      </w:r>
      <w:r w:rsidR="00916E0D">
        <w:t>trabalho</w:t>
      </w:r>
      <w:r>
        <w:t xml:space="preserve"> é d</w:t>
      </w:r>
      <w:r w:rsidR="00043D10">
        <w:t>esenvolver</w:t>
      </w:r>
      <w:r w:rsidR="00043D10" w:rsidRPr="008F2A99">
        <w:t xml:space="preserve"> </w:t>
      </w:r>
      <w:r w:rsidR="007A7C7D">
        <w:t xml:space="preserve">para </w:t>
      </w:r>
      <w:r w:rsidR="00454CF9">
        <w:t>um</w:t>
      </w:r>
      <w:r w:rsidR="007A7C7D">
        <w:t xml:space="preserve">a mesa multi-toque </w:t>
      </w:r>
      <w:r w:rsidR="00043D10" w:rsidRPr="008F2A99">
        <w:t xml:space="preserve">um </w:t>
      </w:r>
      <w:r w:rsidR="00043D10" w:rsidRPr="008F2A99">
        <w:rPr>
          <w:i/>
        </w:rPr>
        <w:t>RPG</w:t>
      </w:r>
      <w:r w:rsidR="00043D10" w:rsidRPr="008F2A99">
        <w:t xml:space="preserve"> tático semelhante ao </w:t>
      </w:r>
      <w:r w:rsidR="00043D10">
        <w:t>famoso</w:t>
      </w:r>
      <w:r w:rsidR="00043D10" w:rsidRPr="008F2A99">
        <w:t xml:space="preserve"> </w:t>
      </w:r>
      <w:r w:rsidR="00043D10" w:rsidRPr="008F2A99">
        <w:rPr>
          <w:i/>
        </w:rPr>
        <w:t>Final Fantasy Tactics</w:t>
      </w:r>
      <w:r w:rsidR="00043D10" w:rsidRPr="008F2A99">
        <w:t>, onde o jogador controla</w:t>
      </w:r>
      <w:r w:rsidR="00043D10">
        <w:t>rá</w:t>
      </w:r>
      <w:r w:rsidR="00043D10" w:rsidRPr="008F2A99">
        <w:t xml:space="preserve"> vários personagens com características diferentes, </w:t>
      </w:r>
      <w:r w:rsidR="00043D10">
        <w:t>com o</w:t>
      </w:r>
      <w:r w:rsidR="00043D10" w:rsidRPr="008F2A99">
        <w:t xml:space="preserve"> objetivo</w:t>
      </w:r>
      <w:r w:rsidR="007A7C7D">
        <w:t xml:space="preserve"> de</w:t>
      </w:r>
      <w:r w:rsidR="00043D10" w:rsidRPr="008F2A99">
        <w:t xml:space="preserve"> derrotar o inimigo através de ataques, magias e itens</w:t>
      </w:r>
      <w:r w:rsidR="007A7C7D">
        <w:t xml:space="preserve">. </w:t>
      </w:r>
      <w:r w:rsidR="00AB450E">
        <w:t>A</w:t>
      </w:r>
      <w:r w:rsidR="00EA4C0C">
        <w:t xml:space="preserve"> composição do cenário de batalha e a disposição dos personagens, juntamente com suas características </w:t>
      </w:r>
      <w:r w:rsidR="008C7D98">
        <w:t xml:space="preserve">influenciam no decorrer da batalha, tentando mesclar a um </w:t>
      </w:r>
      <w:r w:rsidR="008C7D98" w:rsidRPr="008C7D98">
        <w:rPr>
          <w:i/>
        </w:rPr>
        <w:t>RPG</w:t>
      </w:r>
      <w:r w:rsidR="00AB450E">
        <w:t>,</w:t>
      </w:r>
      <w:r w:rsidR="008C7D98">
        <w:t xml:space="preserve"> elementos </w:t>
      </w:r>
      <w:r w:rsidR="00AB450E">
        <w:t xml:space="preserve">base </w:t>
      </w:r>
      <w:r w:rsidR="008C7D98">
        <w:t>dos jogos de estratégia.</w:t>
      </w:r>
    </w:p>
    <w:p w:rsidR="00AB450E" w:rsidRDefault="00AB450E" w:rsidP="00AB450E">
      <w:pPr>
        <w:pStyle w:val="Corpodetexto"/>
      </w:pPr>
      <w:r w:rsidRPr="00AB450E">
        <w:t xml:space="preserve">O jogo </w:t>
      </w:r>
      <w:r>
        <w:t xml:space="preserve">desenvolvido </w:t>
      </w:r>
      <w:r w:rsidRPr="00AB450E">
        <w:t>deve permitir o uso de táticas, como por exemplo</w:t>
      </w:r>
      <w:r w:rsidR="0087562C">
        <w:t>,</w:t>
      </w:r>
      <w:r w:rsidRPr="00AB450E">
        <w:t xml:space="preserve"> se beneficiar de uma determinada </w:t>
      </w:r>
      <w:r>
        <w:t xml:space="preserve">composição de personagens </w:t>
      </w:r>
      <w:r w:rsidRPr="00AB450E">
        <w:t>no campo de batalha para obter vantagens sobre o inimigo.</w:t>
      </w:r>
      <w:r w:rsidR="0087562C">
        <w:t xml:space="preserve"> </w:t>
      </w:r>
      <w:r w:rsidR="00043D10">
        <w:t>O jogo será jogado</w:t>
      </w:r>
      <w:r w:rsidR="00AF7234">
        <w:t xml:space="preserve"> por dois jogadores</w:t>
      </w:r>
      <w:r w:rsidR="00043D10">
        <w:t xml:space="preserve"> sobre uma superfície </w:t>
      </w:r>
      <w:r w:rsidR="00043D10" w:rsidRPr="008F2A99">
        <w:t xml:space="preserve">multi-toque, </w:t>
      </w:r>
      <w:r w:rsidR="007A7C7D">
        <w:t xml:space="preserve">em que </w:t>
      </w:r>
      <w:r w:rsidR="00043D10" w:rsidRPr="008F2A99">
        <w:t xml:space="preserve">o toque </w:t>
      </w:r>
      <w:r w:rsidR="007A7C7D">
        <w:t xml:space="preserve">dos jogadores </w:t>
      </w:r>
      <w:r w:rsidR="00043D10">
        <w:t>será</w:t>
      </w:r>
      <w:r w:rsidR="00043D10" w:rsidRPr="008F2A99">
        <w:t xml:space="preserve"> </w:t>
      </w:r>
      <w:r w:rsidR="00043D10">
        <w:t>utilizado</w:t>
      </w:r>
      <w:r w:rsidR="00043D10" w:rsidRPr="008F2A99">
        <w:t xml:space="preserve"> para </w:t>
      </w:r>
      <w:r w:rsidR="00043D10">
        <w:t>definir</w:t>
      </w:r>
      <w:r w:rsidR="00043D10" w:rsidRPr="008F2A99">
        <w:t xml:space="preserve"> as ações que os personagens devem executar</w:t>
      </w:r>
      <w:r w:rsidR="007A7C7D">
        <w:t xml:space="preserve"> e </w:t>
      </w:r>
      <w:r w:rsidR="007A4CDB">
        <w:t xml:space="preserve">o </w:t>
      </w:r>
      <w:r w:rsidR="007A7C7D">
        <w:t>posicionamento dos elementos no jogo</w:t>
      </w:r>
      <w:r w:rsidR="00043D10" w:rsidRPr="008F2A99">
        <w:t xml:space="preserve">. </w:t>
      </w:r>
      <w:r w:rsidR="002644ED">
        <w:t>As interações</w:t>
      </w:r>
      <w:r w:rsidR="00043D10">
        <w:t xml:space="preserve"> do jogador com seus personagens</w:t>
      </w:r>
      <w:r w:rsidR="002644ED">
        <w:t xml:space="preserve"> se darão</w:t>
      </w:r>
      <w:r w:rsidR="00043D10">
        <w:t xml:space="preserve"> através de </w:t>
      </w:r>
      <w:r>
        <w:t>toques.</w:t>
      </w:r>
    </w:p>
    <w:p w:rsidR="00304B0B" w:rsidRPr="00304B0B" w:rsidRDefault="00304B0B" w:rsidP="00304B0B">
      <w:pPr>
        <w:pStyle w:val="Figura"/>
      </w:pPr>
      <w:bookmarkStart w:id="12" w:name="_Toc201338416"/>
      <w:r>
        <w:t xml:space="preserve">Figura </w:t>
      </w:r>
      <w:fldSimple w:instr=" SEQ Figura \* ARABIC ">
        <w:r w:rsidR="00376E4B">
          <w:rPr>
            <w:noProof/>
          </w:rPr>
          <w:t>2</w:t>
        </w:r>
      </w:fldSimple>
      <w:r>
        <w:t xml:space="preserve"> - IRTaktiks</w:t>
      </w:r>
      <w:bookmarkEnd w:id="12"/>
    </w:p>
    <w:p w:rsidR="002644ED" w:rsidRPr="00043D10" w:rsidRDefault="002644ED" w:rsidP="00AB450E">
      <w:pPr>
        <w:pStyle w:val="Corpodetexto"/>
      </w:pPr>
      <w:r>
        <w:t xml:space="preserve">Cada jogador controlará uma quantidade definida de personagens, sendo que cada um destes personagens possui características próprias e únicas que o diferencia dos demais, dando-lhe algumas </w:t>
      </w:r>
      <w:r w:rsidR="007C392A">
        <w:t>vantagens</w:t>
      </w:r>
      <w:r>
        <w:t xml:space="preserve"> e desvantagens. A tática do </w:t>
      </w:r>
      <w:r>
        <w:lastRenderedPageBreak/>
        <w:t>jogo fica a cargo de utilizar estas características</w:t>
      </w:r>
      <w:r w:rsidR="007A4CDB">
        <w:t>, em conjunto com o cenário,</w:t>
      </w:r>
      <w:r>
        <w:t xml:space="preserve"> da melhor maneira</w:t>
      </w:r>
      <w:r w:rsidR="007A4CDB">
        <w:t xml:space="preserve"> possível</w:t>
      </w:r>
      <w:r>
        <w:t xml:space="preserve"> </w:t>
      </w:r>
      <w:r w:rsidR="00AF7234">
        <w:t>em</w:t>
      </w:r>
      <w:r>
        <w:t xml:space="preserve"> beneficio próprio a fim de derrotar o adversário.</w:t>
      </w:r>
    </w:p>
    <w:p w:rsidR="005908F4" w:rsidRDefault="00AF7234" w:rsidP="005908F4">
      <w:pPr>
        <w:pStyle w:val="Corpodetexto"/>
      </w:pPr>
      <w:r>
        <w:t xml:space="preserve">A superfície multi-toque </w:t>
      </w:r>
      <w:r w:rsidR="00843FE8">
        <w:t xml:space="preserve">que será </w:t>
      </w:r>
      <w:r>
        <w:t xml:space="preserve">utilizada </w:t>
      </w:r>
      <w:r w:rsidR="005908F4">
        <w:t xml:space="preserve">no desenvolvimento do projeto foi desenvolvida por ex-alunos do Centro Universitário Senac, no ano de 2007, sendo tema de um trabalho de conclusão de curso. Trata-se de uma mesa de acrílico que se baseia no princípio da </w:t>
      </w:r>
      <w:r>
        <w:t xml:space="preserve">reflexão total interna frustrada da luz, desenvolvido por </w:t>
      </w:r>
      <w:r w:rsidRPr="00AF7234">
        <w:t>Jeffenson Y. Han</w:t>
      </w:r>
      <w:r w:rsidR="005908F4">
        <w:t>, para permitir a detecção de toques por softwares de visão computacionais.</w:t>
      </w:r>
    </w:p>
    <w:p w:rsidR="00C22EA2" w:rsidRDefault="006A0B4E" w:rsidP="00C22EA2">
      <w:pPr>
        <w:pStyle w:val="Corpodetexto"/>
      </w:pPr>
      <w:r>
        <w:t>As ações que os usuários executarem sobre a mesa, toques</w:t>
      </w:r>
      <w:r w:rsidR="00E5401F">
        <w:t>, por exemplo</w:t>
      </w:r>
      <w:r w:rsidR="00926F64">
        <w:t>;</w:t>
      </w:r>
      <w:r>
        <w:t xml:space="preserve"> é reconhecida através de </w:t>
      </w:r>
      <w:r w:rsidR="00926F64">
        <w:t xml:space="preserve">um </w:t>
      </w:r>
      <w:r>
        <w:t xml:space="preserve">software que analisa imagens enviadas por uma </w:t>
      </w:r>
      <w:r w:rsidRPr="006A0B4E">
        <w:rPr>
          <w:i/>
        </w:rPr>
        <w:t>webcam</w:t>
      </w:r>
      <w:r>
        <w:t xml:space="preserve">. O software processa estas </w:t>
      </w:r>
      <w:r w:rsidR="00926F64">
        <w:t xml:space="preserve">imagens e </w:t>
      </w:r>
      <w:r>
        <w:t xml:space="preserve">envia as informações </w:t>
      </w:r>
      <w:r w:rsidR="00E5401F">
        <w:t xml:space="preserve">extraídas para o jogo, que, com base nestas, </w:t>
      </w:r>
      <w:r>
        <w:t xml:space="preserve">atualiza o </w:t>
      </w:r>
      <w:r w:rsidR="00926F64">
        <w:t xml:space="preserve">seu </w:t>
      </w:r>
      <w:r>
        <w:t>estado</w:t>
      </w:r>
      <w:r w:rsidR="00926F64">
        <w:t xml:space="preserve">. </w:t>
      </w:r>
      <w:r w:rsidR="00E5401F">
        <w:t xml:space="preserve">Por fim, projeta-se o jogo sob a superfície da mesa, para que o </w:t>
      </w:r>
      <w:r>
        <w:t>usuário possu</w:t>
      </w:r>
      <w:r w:rsidR="00E5401F">
        <w:t>a</w:t>
      </w:r>
      <w:r>
        <w:t xml:space="preserve"> a impressão de estar </w:t>
      </w:r>
      <w:r w:rsidR="00E5401F">
        <w:t>interagindo diretamente com o jogo</w:t>
      </w:r>
      <w:r>
        <w:t>.</w:t>
      </w:r>
    </w:p>
    <w:p w:rsidR="00C22EA2" w:rsidRDefault="00C22EA2" w:rsidP="00C22EA2">
      <w:pPr>
        <w:pStyle w:val="Figura"/>
      </w:pPr>
      <w:r>
        <w:rPr>
          <w:noProof/>
          <w:lang w:eastAsia="pt-BR"/>
        </w:rPr>
        <w:drawing>
          <wp:inline distT="0" distB="0" distL="0" distR="0">
            <wp:extent cx="3879598" cy="3635714"/>
            <wp:effectExtent l="19050" t="19050" r="25652" b="21886"/>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srcRect/>
                    <a:stretch>
                      <a:fillRect/>
                    </a:stretch>
                  </pic:blipFill>
                  <pic:spPr bwMode="auto">
                    <a:xfrm>
                      <a:off x="0" y="0"/>
                      <a:ext cx="3879598" cy="3635714"/>
                    </a:xfrm>
                    <a:prstGeom prst="rect">
                      <a:avLst/>
                    </a:prstGeom>
                    <a:noFill/>
                    <a:ln w="9525">
                      <a:solidFill>
                        <a:schemeClr val="tx1"/>
                      </a:solidFill>
                      <a:miter lim="800000"/>
                      <a:headEnd/>
                      <a:tailEnd/>
                    </a:ln>
                  </pic:spPr>
                </pic:pic>
              </a:graphicData>
            </a:graphic>
          </wp:inline>
        </w:drawing>
      </w:r>
    </w:p>
    <w:p w:rsidR="00C22EA2" w:rsidRDefault="00C22EA2" w:rsidP="00C22EA2">
      <w:pPr>
        <w:pStyle w:val="Figura"/>
      </w:pPr>
      <w:bookmarkStart w:id="13" w:name="_Toc201338417"/>
      <w:r>
        <w:t xml:space="preserve">Figura </w:t>
      </w:r>
      <w:fldSimple w:instr=" SEQ Figura \* ARABIC ">
        <w:r w:rsidR="00376E4B">
          <w:rPr>
            <w:noProof/>
          </w:rPr>
          <w:t>3</w:t>
        </w:r>
      </w:fldSimple>
      <w:r>
        <w:t xml:space="preserve"> - Visão geral do sistema</w:t>
      </w:r>
      <w:bookmarkEnd w:id="13"/>
    </w:p>
    <w:p w:rsidR="00AD429B" w:rsidRPr="00AD429B" w:rsidRDefault="00C22EA2" w:rsidP="007C40C2">
      <w:r>
        <w:t xml:space="preserve">Este trabalho está dividido </w:t>
      </w:r>
      <w:r w:rsidR="004E5C10">
        <w:t>em três capítulos principais.</w:t>
      </w:r>
      <w:r>
        <w:t xml:space="preserve"> </w:t>
      </w:r>
      <w:r w:rsidR="004E5C10">
        <w:t>N</w:t>
      </w:r>
      <w:r>
        <w:t>o capítulo a seguir, apresentaremos as bases teóricas utilizadas neste trabalho</w:t>
      </w:r>
      <w:r w:rsidR="00294D10">
        <w:t xml:space="preserve">. Nele </w:t>
      </w:r>
      <w:r w:rsidR="004E5C10">
        <w:t xml:space="preserve">discutiremos </w:t>
      </w:r>
      <w:r w:rsidR="00294D10">
        <w:t xml:space="preserve">sobre os </w:t>
      </w:r>
      <w:r>
        <w:t>dispositivos multi-</w:t>
      </w:r>
      <w:r w:rsidR="004E5C10">
        <w:t xml:space="preserve">toques atuais </w:t>
      </w:r>
      <w:r w:rsidR="00294D10">
        <w:t>e suas principais características</w:t>
      </w:r>
      <w:r>
        <w:t xml:space="preserve">, </w:t>
      </w:r>
      <w:r w:rsidR="00294D10">
        <w:t xml:space="preserve">os </w:t>
      </w:r>
      <w:r>
        <w:t xml:space="preserve">tipos de jogos </w:t>
      </w:r>
      <w:r w:rsidR="004E5C10">
        <w:t xml:space="preserve">relacionados a este projeto e </w:t>
      </w:r>
      <w:r w:rsidR="00294D10">
        <w:t xml:space="preserve">sobre as </w:t>
      </w:r>
      <w:r>
        <w:t xml:space="preserve">ferramentas utilizadas </w:t>
      </w:r>
      <w:r w:rsidR="00294D10">
        <w:t xml:space="preserve">em seu </w:t>
      </w:r>
      <w:r>
        <w:lastRenderedPageBreak/>
        <w:t xml:space="preserve">desenvolvimento. O </w:t>
      </w:r>
      <w:r w:rsidR="00294D10">
        <w:t xml:space="preserve">terceiro </w:t>
      </w:r>
      <w:r>
        <w:t xml:space="preserve">capítulo </w:t>
      </w:r>
      <w:r w:rsidR="00294D10">
        <w:t>descreve o projeto, sua concepção e desenvolvimento,</w:t>
      </w:r>
      <w:r w:rsidR="004E5C10">
        <w:t xml:space="preserve"> além de</w:t>
      </w:r>
      <w:r w:rsidR="00294D10">
        <w:t xml:space="preserve"> problemas e soluções encontradas. O quarto capítulo </w:t>
      </w:r>
      <w:r w:rsidR="004E5C10">
        <w:t>conclui</w:t>
      </w:r>
      <w:r w:rsidR="00294D10">
        <w:t xml:space="preserve"> o trabalho, apresentando os resultados obtidos e possíveis trabalhos futuros.</w:t>
      </w:r>
    </w:p>
    <w:p w:rsidR="00325947" w:rsidRDefault="00FF17BD" w:rsidP="00FF17BD">
      <w:pPr>
        <w:pStyle w:val="Ttulo1"/>
      </w:pPr>
      <w:bookmarkStart w:id="14" w:name="_Toc201338372"/>
      <w:r>
        <w:lastRenderedPageBreak/>
        <w:t>B</w:t>
      </w:r>
      <w:r w:rsidR="00C27EB2">
        <w:t>ASES TEÓRICAS E TECNOLOGIAS EMPREGADAS</w:t>
      </w:r>
      <w:bookmarkEnd w:id="14"/>
    </w:p>
    <w:p w:rsidR="001566D2" w:rsidRDefault="001566D2" w:rsidP="001566D2">
      <w:pPr>
        <w:pStyle w:val="Corpodetexto"/>
      </w:pPr>
      <w:r>
        <w:t>Neste capítulo serão apresentadas as bases teóricas e as tecnologias empregadas no desenvolvimento do projeto</w:t>
      </w:r>
      <w:r w:rsidR="003148A2">
        <w:t>.</w:t>
      </w:r>
    </w:p>
    <w:p w:rsidR="00944A96" w:rsidRDefault="00944A96" w:rsidP="00284ED0">
      <w:pPr>
        <w:pStyle w:val="Ttulo2"/>
      </w:pPr>
      <w:bookmarkStart w:id="15" w:name="_Toc201338373"/>
      <w:r>
        <w:t>Dispositivos Multi-toques</w:t>
      </w:r>
      <w:bookmarkEnd w:id="15"/>
    </w:p>
    <w:p w:rsidR="003148A2" w:rsidRPr="003148A2" w:rsidRDefault="003148A2" w:rsidP="003148A2">
      <w:r>
        <w:t xml:space="preserve">Atualmente, a quantidade de dispositivos multi-toque não para de crescer. </w:t>
      </w:r>
      <w:r w:rsidR="00CD1249">
        <w:t>N</w:t>
      </w:r>
      <w:r>
        <w:t xml:space="preserve">ovas </w:t>
      </w:r>
      <w:r w:rsidR="00CD1249">
        <w:t xml:space="preserve">tecnologias e pesquisas são noticias todos os dias, sendo cotada como a forma de interação do futuro. </w:t>
      </w:r>
      <w:r>
        <w:t xml:space="preserve">A seguir </w:t>
      </w:r>
      <w:r w:rsidR="00AE4A66">
        <w:t>exibiremos</w:t>
      </w:r>
      <w:r>
        <w:t xml:space="preserve"> os principais dispositivos multi-toques existentes e suas características, que serviram de inspiração para </w:t>
      </w:r>
      <w:r w:rsidR="00CD1249">
        <w:t>o desenvolvimento deste trabalho.</w:t>
      </w:r>
    </w:p>
    <w:p w:rsidR="00E23F62" w:rsidRDefault="00E23F62" w:rsidP="00E23F62">
      <w:pPr>
        <w:pStyle w:val="Ttulo3"/>
      </w:pPr>
      <w:bookmarkStart w:id="16" w:name="_Toc201338374"/>
      <w:commentRangeStart w:id="17"/>
      <w:r>
        <w:t>Microsoft Surface</w:t>
      </w:r>
      <w:commentRangeEnd w:id="17"/>
      <w:r>
        <w:rPr>
          <w:rStyle w:val="Refdecomentrio"/>
          <w:rFonts w:ascii="Times New Roman" w:hAnsi="Times New Roman" w:cs="Times New Roman"/>
          <w:b w:val="0"/>
          <w:bCs w:val="0"/>
          <w:kern w:val="0"/>
        </w:rPr>
        <w:commentReference w:id="17"/>
      </w:r>
      <w:bookmarkEnd w:id="16"/>
    </w:p>
    <w:p w:rsidR="00E23F62" w:rsidRPr="003C6BAC" w:rsidRDefault="00E23F62" w:rsidP="00E23F62">
      <w:pPr>
        <w:pStyle w:val="Corpodetexto"/>
      </w:pPr>
      <w:r>
        <w:t xml:space="preserve">Idealizada desde 2001, pela </w:t>
      </w:r>
      <w:r w:rsidRPr="00372761">
        <w:rPr>
          <w:i/>
        </w:rPr>
        <w:t>Microsoft Hardware</w:t>
      </w:r>
      <w:r>
        <w:t xml:space="preserve"> em parceria com a </w:t>
      </w:r>
      <w:r w:rsidRPr="00372761">
        <w:rPr>
          <w:i/>
        </w:rPr>
        <w:t>Microsoft Research</w:t>
      </w:r>
      <w:r>
        <w:t xml:space="preserve">, o </w:t>
      </w:r>
      <w:r w:rsidRPr="00DE3E49">
        <w:rPr>
          <w:i/>
        </w:rPr>
        <w:t>Microsoft Surface Computer</w:t>
      </w:r>
      <w:r>
        <w:t xml:space="preserve"> foi apresentada ao público em abril de 2007 pela </w:t>
      </w:r>
      <w:r w:rsidRPr="003C6BAC">
        <w:rPr>
          <w:i/>
        </w:rPr>
        <w:t>Microsoft</w:t>
      </w:r>
      <w:r>
        <w:t xml:space="preserve"> </w:t>
      </w:r>
      <w:r w:rsidRPr="003C6BAC">
        <w:rPr>
          <w:i/>
        </w:rPr>
        <w:t>Corp</w:t>
      </w:r>
      <w:r>
        <w:t xml:space="preserve"> em parceria com a </w:t>
      </w:r>
      <w:r w:rsidRPr="003C6BAC">
        <w:rPr>
          <w:i/>
        </w:rPr>
        <w:t>AT&amp;T</w:t>
      </w:r>
      <w:r>
        <w:rPr>
          <w:i/>
        </w:rPr>
        <w:t>.</w:t>
      </w:r>
    </w:p>
    <w:p w:rsidR="00E23F62" w:rsidRPr="00BC4BFF" w:rsidRDefault="00E23F62" w:rsidP="00E23F62">
      <w:pPr>
        <w:pStyle w:val="Corpodetexto"/>
      </w:pPr>
      <w:r>
        <w:t xml:space="preserve">Permite através de uma mesa multi-toque a manipulação de imagens, mapas, aplicativos, vídeos e jogos através do toque. Possui a capacidade de reconhecer objetos sobre sua superfície, como celulares, </w:t>
      </w:r>
      <w:r w:rsidRPr="008E6593">
        <w:rPr>
          <w:i/>
        </w:rPr>
        <w:t>palmtops</w:t>
      </w:r>
      <w:r>
        <w:t>, ca</w:t>
      </w:r>
      <w:r w:rsidR="00993C66">
        <w:t>rtões de crédito, entre outros.</w:t>
      </w:r>
    </w:p>
    <w:p w:rsidR="002C0A87" w:rsidRPr="002C0A87" w:rsidRDefault="002C0A87" w:rsidP="002C0A87">
      <w:pPr>
        <w:pStyle w:val="Figura"/>
      </w:pPr>
      <w:r w:rsidRPr="002C0A87">
        <w:rPr>
          <w:noProof/>
          <w:lang w:eastAsia="pt-BR"/>
        </w:rPr>
        <w:drawing>
          <wp:inline distT="0" distB="0" distL="0" distR="0">
            <wp:extent cx="3378994" cy="2628900"/>
            <wp:effectExtent l="19050" t="0" r="0" b="0"/>
            <wp:docPr id="4"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1"/>
                    <a:srcRect/>
                    <a:stretch>
                      <a:fillRect/>
                    </a:stretch>
                  </pic:blipFill>
                  <pic:spPr bwMode="auto">
                    <a:xfrm>
                      <a:off x="0" y="0"/>
                      <a:ext cx="3378994" cy="2628900"/>
                    </a:xfrm>
                    <a:prstGeom prst="rect">
                      <a:avLst/>
                    </a:prstGeom>
                    <a:noFill/>
                    <a:ln w="9525">
                      <a:noFill/>
                      <a:miter lim="800000"/>
                      <a:headEnd/>
                      <a:tailEnd/>
                    </a:ln>
                  </pic:spPr>
                </pic:pic>
              </a:graphicData>
            </a:graphic>
          </wp:inline>
        </w:drawing>
      </w:r>
    </w:p>
    <w:p w:rsidR="002C0A87" w:rsidRPr="002C0A87" w:rsidRDefault="002C0A87" w:rsidP="002C0A87">
      <w:pPr>
        <w:pStyle w:val="Figura"/>
      </w:pPr>
      <w:bookmarkStart w:id="18" w:name="_Toc201338418"/>
      <w:r w:rsidRPr="002C0A87">
        <w:t xml:space="preserve">Figura </w:t>
      </w:r>
      <w:fldSimple w:instr=" SEQ Figura \* ARABIC ">
        <w:r w:rsidR="00376E4B">
          <w:rPr>
            <w:noProof/>
          </w:rPr>
          <w:t>4</w:t>
        </w:r>
      </w:fldSimple>
      <w:r w:rsidRPr="002C0A87">
        <w:t xml:space="preserve"> - Microsoft Surface</w:t>
      </w:r>
      <w:bookmarkEnd w:id="18"/>
    </w:p>
    <w:p w:rsidR="002C0A87" w:rsidRDefault="002C0A87" w:rsidP="00F32C16">
      <w:pPr>
        <w:pStyle w:val="Corpodetexto"/>
      </w:pPr>
      <w:r>
        <w:lastRenderedPageBreak/>
        <w:t xml:space="preserve">É constituída por uma </w:t>
      </w:r>
      <w:r w:rsidR="00CF1582">
        <w:t xml:space="preserve">superfície de acrílico </w:t>
      </w:r>
      <w:r>
        <w:t>de 30 polegadas disposta em forma de mesa</w:t>
      </w:r>
      <w:r w:rsidR="00CF1582">
        <w:t xml:space="preserve">. Suas dimensões são: 56 cm de altura, 53 cm de profundidade, 106 cm de largura. </w:t>
      </w:r>
      <w:r w:rsidR="008419CE">
        <w:t xml:space="preserve">Em sua máxima configuração, embarca um computador com um processador </w:t>
      </w:r>
      <w:r w:rsidR="008419CE" w:rsidRPr="00F32C16">
        <w:rPr>
          <w:i/>
        </w:rPr>
        <w:t>Intel Core Quad Xeon "WoodCrest"</w:t>
      </w:r>
      <w:r w:rsidR="008419CE">
        <w:t xml:space="preserve"> de 2.66GHz</w:t>
      </w:r>
      <w:r w:rsidR="00F32C16">
        <w:t xml:space="preserve">, 4GB de memória RAM DD2 de 1066MHz e um HD de 1TB, de 7200rpm, sob o sistema operacional </w:t>
      </w:r>
      <w:r w:rsidR="00F32C16" w:rsidRPr="00F32C16">
        <w:rPr>
          <w:i/>
        </w:rPr>
        <w:t>Windows Vista</w:t>
      </w:r>
      <w:r w:rsidR="00F32C16">
        <w:t xml:space="preserve">. Possui conectividade </w:t>
      </w:r>
      <w:r w:rsidR="00F32C16" w:rsidRPr="00F32C16">
        <w:rPr>
          <w:i/>
        </w:rPr>
        <w:t>Ethernet</w:t>
      </w:r>
      <w:r w:rsidR="00F32C16">
        <w:t xml:space="preserve"> 10/100/1000, </w:t>
      </w:r>
      <w:r w:rsidR="00F32C16" w:rsidRPr="00F32C16">
        <w:rPr>
          <w:i/>
        </w:rPr>
        <w:t>wireless</w:t>
      </w:r>
      <w:r w:rsidR="00F32C16">
        <w:t xml:space="preserve"> 802.11 b/g e </w:t>
      </w:r>
      <w:r w:rsidR="00F32C16" w:rsidRPr="00F32C16">
        <w:rPr>
          <w:i/>
        </w:rPr>
        <w:t>Bluetooth</w:t>
      </w:r>
      <w:r w:rsidR="00F32C16">
        <w:t xml:space="preserve"> 2.0</w:t>
      </w:r>
      <w:r w:rsidR="00F22565">
        <w:t>, usando-os na comunicação com os aparelhos sobre sua superfície.</w:t>
      </w:r>
    </w:p>
    <w:p w:rsidR="00F32C16" w:rsidRPr="00F32C16" w:rsidRDefault="00F22565" w:rsidP="00F32C16">
      <w:r>
        <w:t>A visão computacional é formada por um canhão de leds infravermelhos direcionados sob a superfície de acrílico.</w:t>
      </w:r>
      <w:r w:rsidR="00A44F34">
        <w:t xml:space="preserve"> </w:t>
      </w:r>
      <w:r>
        <w:t xml:space="preserve">A detecção é feita através do reconhecimento da diferença de iluminação entre o acrílico e os </w:t>
      </w:r>
      <w:r w:rsidR="00A44F34">
        <w:t xml:space="preserve">aparelhos </w:t>
      </w:r>
      <w:r>
        <w:t>sobre este.</w:t>
      </w:r>
      <w:r w:rsidR="00A44F34">
        <w:t xml:space="preserve"> </w:t>
      </w:r>
      <w:r w:rsidR="002E4FBC">
        <w:t>Quatro</w:t>
      </w:r>
      <w:r w:rsidR="00A44F34">
        <w:t xml:space="preserve"> câmeras com resolução de 1920 x 960 obtêm as imagens e enviam ao computador embarcado, responsável por processar as informações e enviar o resultado ao projetor, que </w:t>
      </w:r>
      <w:r w:rsidR="00B24091">
        <w:t xml:space="preserve">mostra </w:t>
      </w:r>
      <w:r w:rsidR="00A44F34">
        <w:t>a imagem sob a superfície de acrílico.</w:t>
      </w:r>
      <w:r w:rsidR="00B24091">
        <w:t xml:space="preserve"> Para que a imagem seja visível, o acrílico possui um material difusor colado à sua superfície.</w:t>
      </w:r>
    </w:p>
    <w:p w:rsidR="002E4FBC" w:rsidRDefault="00875C81" w:rsidP="002E4FBC">
      <w:pPr>
        <w:pStyle w:val="Figura"/>
      </w:pPr>
      <w:r>
        <w:rPr>
          <w:noProof/>
          <w:lang w:eastAsia="pt-BR"/>
        </w:rPr>
        <w:drawing>
          <wp:inline distT="0" distB="0" distL="0" distR="0">
            <wp:extent cx="3357143" cy="2578571"/>
            <wp:effectExtent l="19050" t="19050" r="14707" b="12229"/>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srcRect/>
                    <a:stretch>
                      <a:fillRect/>
                    </a:stretch>
                  </pic:blipFill>
                  <pic:spPr bwMode="auto">
                    <a:xfrm>
                      <a:off x="0" y="0"/>
                      <a:ext cx="3357143" cy="2578571"/>
                    </a:xfrm>
                    <a:prstGeom prst="rect">
                      <a:avLst/>
                    </a:prstGeom>
                    <a:noFill/>
                    <a:ln w="9525">
                      <a:solidFill>
                        <a:schemeClr val="tx1"/>
                      </a:solidFill>
                      <a:miter lim="800000"/>
                      <a:headEnd/>
                      <a:tailEnd/>
                    </a:ln>
                  </pic:spPr>
                </pic:pic>
              </a:graphicData>
            </a:graphic>
          </wp:inline>
        </w:drawing>
      </w:r>
    </w:p>
    <w:p w:rsidR="00AE4A66" w:rsidRDefault="002E4FBC" w:rsidP="002E4FBC">
      <w:pPr>
        <w:pStyle w:val="Figura"/>
      </w:pPr>
      <w:bookmarkStart w:id="19" w:name="_Toc201338419"/>
      <w:r>
        <w:t xml:space="preserve">Figura </w:t>
      </w:r>
      <w:fldSimple w:instr=" SEQ Figura \* ARABIC ">
        <w:r w:rsidR="00376E4B">
          <w:rPr>
            <w:noProof/>
          </w:rPr>
          <w:t>5</w:t>
        </w:r>
      </w:fldSimple>
      <w:r>
        <w:t xml:space="preserve"> - Estrutura interna da </w:t>
      </w:r>
      <w:r w:rsidRPr="002E4FBC">
        <w:t>Microsoft Surface</w:t>
      </w:r>
      <w:bookmarkEnd w:id="19"/>
    </w:p>
    <w:p w:rsidR="00B24091" w:rsidRPr="00B24091" w:rsidRDefault="00993C66" w:rsidP="00B24091">
      <w:pPr>
        <w:pStyle w:val="Corpodetexto"/>
      </w:pPr>
      <w:r>
        <w:t>E</w:t>
      </w:r>
      <w:r w:rsidR="00B24091">
        <w:t xml:space="preserve">m </w:t>
      </w:r>
      <w:r>
        <w:t xml:space="preserve">fase </w:t>
      </w:r>
      <w:r w:rsidR="00B24091">
        <w:t xml:space="preserve">desenvolvimento </w:t>
      </w:r>
      <w:r>
        <w:t xml:space="preserve">pela </w:t>
      </w:r>
      <w:r w:rsidRPr="00993C66">
        <w:rPr>
          <w:i/>
        </w:rPr>
        <w:t>Microsoft</w:t>
      </w:r>
      <w:r w:rsidRPr="00993C66">
        <w:t>,</w:t>
      </w:r>
      <w:r>
        <w:rPr>
          <w:i/>
        </w:rPr>
        <w:t xml:space="preserve"> </w:t>
      </w:r>
      <w:r>
        <w:t xml:space="preserve">existe </w:t>
      </w:r>
      <w:r w:rsidR="00B24091">
        <w:t xml:space="preserve">um </w:t>
      </w:r>
      <w:r w:rsidR="00B24091" w:rsidRPr="00B24091">
        <w:rPr>
          <w:i/>
        </w:rPr>
        <w:t>SDK (Software Development Kit)</w:t>
      </w:r>
      <w:r w:rsidR="00B24091">
        <w:t xml:space="preserve"> próprio para o desenvolvimento de aplicações</w:t>
      </w:r>
      <w:r>
        <w:t xml:space="preserve"> multi-toque. Este </w:t>
      </w:r>
      <w:r w:rsidRPr="00993C66">
        <w:rPr>
          <w:i/>
        </w:rPr>
        <w:t>SDK</w:t>
      </w:r>
      <w:r>
        <w:t xml:space="preserve"> ainda é confidencial e de uso interno da equipe de desenvolvimento da </w:t>
      </w:r>
      <w:r w:rsidRPr="00993C66">
        <w:rPr>
          <w:i/>
        </w:rPr>
        <w:t>Microsoft Surface</w:t>
      </w:r>
      <w:r>
        <w:t>.</w:t>
      </w:r>
    </w:p>
    <w:p w:rsidR="00E23F62" w:rsidRDefault="00E23F62" w:rsidP="00B24091">
      <w:pPr>
        <w:pStyle w:val="Corpodetexto"/>
      </w:pPr>
      <w:r>
        <w:t xml:space="preserve">Revelou-se depois que as capacidades de tratar interação multi-toques demonstradas na </w:t>
      </w:r>
      <w:r w:rsidRPr="00C17C9D">
        <w:rPr>
          <w:i/>
        </w:rPr>
        <w:t>Microsoft Surface</w:t>
      </w:r>
      <w:r>
        <w:t xml:space="preserve"> estarão presentes na próxima versão do Windows (Windows 7), e que fabricantes de </w:t>
      </w:r>
      <w:r w:rsidRPr="00C17C9D">
        <w:rPr>
          <w:i/>
        </w:rPr>
        <w:t>notebooks</w:t>
      </w:r>
      <w:r>
        <w:t xml:space="preserve"> passarão a oferecer produtos com esta funcionalidade.</w:t>
      </w:r>
    </w:p>
    <w:p w:rsidR="00E23F62" w:rsidRDefault="00E23F62" w:rsidP="00E23F62">
      <w:pPr>
        <w:pStyle w:val="Ttulo3"/>
      </w:pPr>
      <w:bookmarkStart w:id="20" w:name="_Toc201338375"/>
      <w:commentRangeStart w:id="21"/>
      <w:r>
        <w:lastRenderedPageBreak/>
        <w:t>ReacTable</w:t>
      </w:r>
      <w:commentRangeEnd w:id="21"/>
      <w:r>
        <w:rPr>
          <w:rStyle w:val="Refdecomentrio"/>
          <w:rFonts w:ascii="Times New Roman" w:hAnsi="Times New Roman" w:cs="Times New Roman"/>
          <w:b w:val="0"/>
          <w:bCs w:val="0"/>
          <w:kern w:val="0"/>
        </w:rPr>
        <w:commentReference w:id="21"/>
      </w:r>
      <w:bookmarkEnd w:id="20"/>
    </w:p>
    <w:p w:rsidR="00E23F62" w:rsidRDefault="00E23F62" w:rsidP="00E23F62">
      <w:pPr>
        <w:pStyle w:val="Corpodetexto"/>
      </w:pPr>
      <w:r>
        <w:t xml:space="preserve">A </w:t>
      </w:r>
      <w:r w:rsidRPr="0080371E">
        <w:rPr>
          <w:i/>
        </w:rPr>
        <w:t>Reac</w:t>
      </w:r>
      <w:r>
        <w:rPr>
          <w:i/>
        </w:rPr>
        <w:t>T</w:t>
      </w:r>
      <w:r w:rsidRPr="0080371E">
        <w:rPr>
          <w:i/>
        </w:rPr>
        <w:t>able</w:t>
      </w:r>
      <w:r w:rsidRPr="00631109">
        <w:t xml:space="preserve"> </w:t>
      </w:r>
      <w:r>
        <w:t>é um i</w:t>
      </w:r>
      <w:r w:rsidRPr="00631109">
        <w:t xml:space="preserve">nstrumento musical colaborativo, desenvolvido pela Universidade Pompeu Fabra, situada em Barcelona, </w:t>
      </w:r>
      <w:r>
        <w:t xml:space="preserve">que </w:t>
      </w:r>
      <w:r w:rsidRPr="00631109">
        <w:t xml:space="preserve">permite o reconhecimento de objetos e </w:t>
      </w:r>
      <w:r>
        <w:t xml:space="preserve">tem </w:t>
      </w:r>
      <w:r w:rsidRPr="00631109">
        <w:t xml:space="preserve">a possibilidade de </w:t>
      </w:r>
      <w:r>
        <w:t xml:space="preserve">detectar </w:t>
      </w:r>
      <w:r w:rsidRPr="00631109">
        <w:t xml:space="preserve">interação </w:t>
      </w:r>
      <w:r w:rsidR="00993C66" w:rsidRPr="00631109">
        <w:t>multi</w:t>
      </w:r>
      <w:r w:rsidR="00993C66">
        <w:t>u</w:t>
      </w:r>
      <w:r w:rsidR="00993C66" w:rsidRPr="00631109">
        <w:t>suário</w:t>
      </w:r>
      <w:r>
        <w:t xml:space="preserve"> e </w:t>
      </w:r>
      <w:r w:rsidRPr="00631109">
        <w:t>sintetiza</w:t>
      </w:r>
      <w:r>
        <w:t>r</w:t>
      </w:r>
      <w:r w:rsidRPr="00631109">
        <w:t xml:space="preserve"> sons gerados através de fontes, filtros e osciladores. Cada objeto</w:t>
      </w:r>
      <w:r>
        <w:t xml:space="preserve"> colocado sobre sua superfície </w:t>
      </w:r>
      <w:r w:rsidRPr="00631109">
        <w:t xml:space="preserve">é classificado por um software a partir de </w:t>
      </w:r>
      <w:r>
        <w:t>marcadores fiduciais</w:t>
      </w:r>
      <w:r>
        <w:rPr>
          <w:rStyle w:val="Refdenotaderodap"/>
        </w:rPr>
        <w:footnoteReference w:id="3"/>
      </w:r>
      <w:r>
        <w:t xml:space="preserve"> </w:t>
      </w:r>
      <w:r w:rsidRPr="00631109">
        <w:t>situad</w:t>
      </w:r>
      <w:r>
        <w:t>o</w:t>
      </w:r>
      <w:r w:rsidRPr="00631109">
        <w:t xml:space="preserve">s </w:t>
      </w:r>
      <w:r>
        <w:t xml:space="preserve">em sua superfície </w:t>
      </w:r>
      <w:r w:rsidRPr="00631109">
        <w:t>e capturados por uma câmera. Assim</w:t>
      </w:r>
      <w:r>
        <w:t>,</w:t>
      </w:r>
      <w:r w:rsidRPr="00631109">
        <w:t xml:space="preserve"> cada objeto é classificado como um dos geradores e filtros</w:t>
      </w:r>
      <w:r>
        <w:t xml:space="preserve"> de uma aplicação musical </w:t>
      </w:r>
      <w:r w:rsidRPr="00631109">
        <w:t>obtendo-se como resultado um som único</w:t>
      </w:r>
      <w:r>
        <w:t>,</w:t>
      </w:r>
      <w:r w:rsidRPr="00631109">
        <w:t xml:space="preserve"> </w:t>
      </w:r>
      <w:r>
        <w:t xml:space="preserve">resultado </w:t>
      </w:r>
      <w:r w:rsidRPr="00631109">
        <w:t xml:space="preserve">da interação destes objetos. Este instrumento utiliza como base o software de detecção de fiduciais </w:t>
      </w:r>
      <w:r w:rsidRPr="0080371E">
        <w:rPr>
          <w:i/>
        </w:rPr>
        <w:t>ReacTIVision</w:t>
      </w:r>
      <w:r>
        <w:t xml:space="preserve">, que </w:t>
      </w:r>
      <w:r w:rsidRPr="00631109">
        <w:t>reconhec</w:t>
      </w:r>
      <w:r>
        <w:t>e</w:t>
      </w:r>
      <w:r w:rsidRPr="00631109">
        <w:t xml:space="preserve"> dos objetos sobre a mesa.</w:t>
      </w:r>
      <w:r>
        <w:t xml:space="preserve"> Foi utilizado em shows e apresentações da cantora islandesa Björk, no </w:t>
      </w:r>
      <w:r w:rsidRPr="001619BA">
        <w:rPr>
          <w:i/>
        </w:rPr>
        <w:t>Coachella Festival</w:t>
      </w:r>
      <w:r>
        <w:t>, em 2007 na Califórnia.</w:t>
      </w:r>
    </w:p>
    <w:p w:rsidR="00E23F62" w:rsidRDefault="00E23F62" w:rsidP="00E23F62">
      <w:pPr>
        <w:pStyle w:val="Figura"/>
      </w:pPr>
      <w:r>
        <w:rPr>
          <w:noProof/>
          <w:lang w:eastAsia="pt-BR"/>
        </w:rPr>
        <w:drawing>
          <wp:inline distT="0" distB="0" distL="0" distR="0">
            <wp:extent cx="4162425" cy="2781300"/>
            <wp:effectExtent l="19050" t="0" r="9525" b="0"/>
            <wp:docPr id="31"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3"/>
                    <a:srcRect/>
                    <a:stretch>
                      <a:fillRect/>
                    </a:stretch>
                  </pic:blipFill>
                  <pic:spPr bwMode="auto">
                    <a:xfrm>
                      <a:off x="0" y="0"/>
                      <a:ext cx="4162425" cy="2781300"/>
                    </a:xfrm>
                    <a:prstGeom prst="rect">
                      <a:avLst/>
                    </a:prstGeom>
                    <a:noFill/>
                    <a:ln w="9525">
                      <a:noFill/>
                      <a:miter lim="800000"/>
                      <a:headEnd/>
                      <a:tailEnd/>
                    </a:ln>
                  </pic:spPr>
                </pic:pic>
              </a:graphicData>
            </a:graphic>
          </wp:inline>
        </w:drawing>
      </w:r>
    </w:p>
    <w:p w:rsidR="00E23F62" w:rsidRDefault="00E23F62" w:rsidP="00E23F62">
      <w:pPr>
        <w:pStyle w:val="Figura"/>
      </w:pPr>
      <w:bookmarkStart w:id="22" w:name="_Toc201338420"/>
      <w:r>
        <w:t xml:space="preserve">Figura </w:t>
      </w:r>
      <w:fldSimple w:instr=" SEQ Figura \* ARABIC ">
        <w:r w:rsidR="00376E4B">
          <w:rPr>
            <w:noProof/>
          </w:rPr>
          <w:t>6</w:t>
        </w:r>
      </w:fldSimple>
      <w:r>
        <w:t xml:space="preserve"> - ReacTable</w:t>
      </w:r>
      <w:bookmarkEnd w:id="22"/>
    </w:p>
    <w:p w:rsidR="00E23F62" w:rsidRDefault="005713D3" w:rsidP="00E23F62">
      <w:pPr>
        <w:pStyle w:val="Corpodetexto"/>
      </w:pPr>
      <w:r>
        <w:t>Trata-se de</w:t>
      </w:r>
      <w:r w:rsidR="00E23F62">
        <w:t xml:space="preserve"> uma mesa redonda e translúcida, utilizada </w:t>
      </w:r>
      <w:r>
        <w:t xml:space="preserve">em </w:t>
      </w:r>
      <w:r w:rsidR="00E23F62">
        <w:t>uma sala escura, aparentando um display iluminado por trás. Sob a mesa, há uma câmera, utilizada na visão computacional, e um projetor conectado a um computador. A parte tangível são peças de acrílico com fiduciais impressos em sua superfície.</w:t>
      </w:r>
    </w:p>
    <w:p w:rsidR="00E23F62" w:rsidRDefault="00E23F62" w:rsidP="00E23F62">
      <w:pPr>
        <w:pStyle w:val="Corpodetexto"/>
      </w:pPr>
      <w:r w:rsidRPr="0080371E">
        <w:t xml:space="preserve">Os diversos tipos de </w:t>
      </w:r>
      <w:r>
        <w:t xml:space="preserve">objetos </w:t>
      </w:r>
      <w:r w:rsidRPr="0080371E">
        <w:t>tangíveis representam diferentes módulos de um sintetizador analógico</w:t>
      </w:r>
      <w:r w:rsidR="005713D3">
        <w:t xml:space="preserve"> sendo que</w:t>
      </w:r>
      <w:r w:rsidRPr="0080371E">
        <w:t xml:space="preserve"> alguns </w:t>
      </w:r>
      <w:r>
        <w:t>podem interferir no funcionamento daqueles que estão à sua volta</w:t>
      </w:r>
      <w:r w:rsidRPr="0080371E">
        <w:t xml:space="preserve">. Quando </w:t>
      </w:r>
      <w:r>
        <w:t xml:space="preserve">um objeto é </w:t>
      </w:r>
      <w:r w:rsidRPr="0080371E">
        <w:t>posicionad</w:t>
      </w:r>
      <w:r>
        <w:t xml:space="preserve">o </w:t>
      </w:r>
      <w:r w:rsidRPr="0080371E">
        <w:t xml:space="preserve">sobre a mesa, em alguns </w:t>
      </w:r>
      <w:r w:rsidRPr="0080371E">
        <w:lastRenderedPageBreak/>
        <w:t>casos</w:t>
      </w:r>
      <w:r>
        <w:t>,</w:t>
      </w:r>
      <w:r w:rsidRPr="0080371E">
        <w:t xml:space="preserve"> aparece</w:t>
      </w:r>
      <w:r>
        <w:t>m</w:t>
      </w:r>
      <w:r w:rsidRPr="0080371E">
        <w:t xml:space="preserve"> controle</w:t>
      </w:r>
      <w:r>
        <w:t xml:space="preserve">s que permitem a mudança, </w:t>
      </w:r>
      <w:r w:rsidR="005713D3">
        <w:t xml:space="preserve">através do </w:t>
      </w:r>
      <w:r>
        <w:t>toque, do comprimento de onda, volume, tons e padrões musicais.</w:t>
      </w:r>
    </w:p>
    <w:p w:rsidR="00E23F62" w:rsidRDefault="00E23F62" w:rsidP="00E23F62">
      <w:pPr>
        <w:pStyle w:val="Ttulo3"/>
      </w:pPr>
      <w:bookmarkStart w:id="23" w:name="_Toc201338376"/>
      <w:commentRangeStart w:id="24"/>
      <w:r>
        <w:t>iPhone</w:t>
      </w:r>
      <w:commentRangeEnd w:id="24"/>
      <w:r w:rsidR="00570E02">
        <w:rPr>
          <w:rStyle w:val="Refdecomentrio"/>
          <w:rFonts w:ascii="Times New Roman" w:hAnsi="Times New Roman" w:cs="Times New Roman"/>
          <w:b w:val="0"/>
          <w:bCs w:val="0"/>
          <w:kern w:val="0"/>
        </w:rPr>
        <w:commentReference w:id="24"/>
      </w:r>
      <w:bookmarkEnd w:id="23"/>
    </w:p>
    <w:p w:rsidR="00E23F62" w:rsidRDefault="00E23F62" w:rsidP="00E23F62">
      <w:pPr>
        <w:pStyle w:val="Corpodetexto"/>
      </w:pPr>
      <w:commentRangeStart w:id="25"/>
      <w:r w:rsidRPr="00647B10">
        <w:t xml:space="preserve">O </w:t>
      </w:r>
      <w:r w:rsidRPr="00647B10">
        <w:rPr>
          <w:i/>
        </w:rPr>
        <w:t>iPhone</w:t>
      </w:r>
      <w:r w:rsidRPr="00647B10">
        <w:t xml:space="preserve"> é um </w:t>
      </w:r>
      <w:r w:rsidRPr="00A51D11">
        <w:rPr>
          <w:i/>
        </w:rPr>
        <w:t>smartphone</w:t>
      </w:r>
      <w:r w:rsidRPr="00647B10">
        <w:t xml:space="preserve"> desenvolvido pela </w:t>
      </w:r>
      <w:r w:rsidRPr="00647B10">
        <w:rPr>
          <w:i/>
        </w:rPr>
        <w:t>Apple Inc</w:t>
      </w:r>
      <w:r w:rsidRPr="00647B10">
        <w:t xml:space="preserve">. </w:t>
      </w:r>
      <w:r>
        <w:t xml:space="preserve">que mescla </w:t>
      </w:r>
      <w:r w:rsidRPr="00647B10">
        <w:t xml:space="preserve">funções de </w:t>
      </w:r>
      <w:r w:rsidRPr="00647B10">
        <w:rPr>
          <w:i/>
        </w:rPr>
        <w:t>iPod</w:t>
      </w:r>
      <w:r w:rsidRPr="00647B10">
        <w:t xml:space="preserve">, câmera digital e </w:t>
      </w:r>
      <w:r>
        <w:t>I</w:t>
      </w:r>
      <w:r w:rsidRPr="00647B10">
        <w:t>nternet. A interação é feita através de uma tela sensível ao toque</w:t>
      </w:r>
      <w:r w:rsidR="00376E4B">
        <w:t xml:space="preserve"> de 3.5 polegadas</w:t>
      </w:r>
      <w:r>
        <w:t>.</w:t>
      </w:r>
    </w:p>
    <w:p w:rsidR="00E23F62" w:rsidRDefault="00E23F62" w:rsidP="00E23F62">
      <w:pPr>
        <w:pStyle w:val="Figura"/>
      </w:pPr>
      <w:r>
        <w:rPr>
          <w:noProof/>
          <w:lang w:eastAsia="pt-BR"/>
        </w:rPr>
        <w:drawing>
          <wp:inline distT="0" distB="0" distL="0" distR="0">
            <wp:extent cx="2857500" cy="2476500"/>
            <wp:effectExtent l="19050" t="0" r="0" b="0"/>
            <wp:docPr id="256"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4"/>
                    <a:srcRect/>
                    <a:stretch>
                      <a:fillRect/>
                    </a:stretch>
                  </pic:blipFill>
                  <pic:spPr bwMode="auto">
                    <a:xfrm>
                      <a:off x="0" y="0"/>
                      <a:ext cx="2857500" cy="2476500"/>
                    </a:xfrm>
                    <a:prstGeom prst="rect">
                      <a:avLst/>
                    </a:prstGeom>
                    <a:noFill/>
                    <a:ln w="9525">
                      <a:noFill/>
                      <a:miter lim="800000"/>
                      <a:headEnd/>
                      <a:tailEnd/>
                    </a:ln>
                  </pic:spPr>
                </pic:pic>
              </a:graphicData>
            </a:graphic>
          </wp:inline>
        </w:drawing>
      </w:r>
    </w:p>
    <w:p w:rsidR="00E23F62" w:rsidRDefault="00E23F62" w:rsidP="00E23F62">
      <w:pPr>
        <w:pStyle w:val="Figura"/>
      </w:pPr>
      <w:bookmarkStart w:id="26" w:name="_Toc201338421"/>
      <w:r>
        <w:t xml:space="preserve">Figura </w:t>
      </w:r>
      <w:fldSimple w:instr=" SEQ Figura \* ARABIC ">
        <w:r w:rsidR="00376E4B">
          <w:rPr>
            <w:noProof/>
          </w:rPr>
          <w:t>7</w:t>
        </w:r>
      </w:fldSimple>
      <w:r>
        <w:t xml:space="preserve"> - iPhone</w:t>
      </w:r>
      <w:bookmarkEnd w:id="26"/>
    </w:p>
    <w:p w:rsidR="00E23F62" w:rsidRDefault="00E23F62" w:rsidP="00E23F62">
      <w:pPr>
        <w:pStyle w:val="Corpodetexto"/>
      </w:pPr>
      <w:r>
        <w:t>Possui um p</w:t>
      </w:r>
      <w:r w:rsidRPr="00647B10">
        <w:t xml:space="preserve">rocessador de 620 MHz ARM 1176[2], </w:t>
      </w:r>
      <w:r>
        <w:t>operando em</w:t>
      </w:r>
      <w:r w:rsidRPr="00647B10">
        <w:t xml:space="preserve"> 412</w:t>
      </w:r>
      <w:r>
        <w:t>MH</w:t>
      </w:r>
      <w:r w:rsidRPr="00647B10">
        <w:t>z, 128MB DRAM, armazenamento flash de 8 ou 16 GB</w:t>
      </w:r>
      <w:r>
        <w:t xml:space="preserve">, </w:t>
      </w:r>
      <w:r w:rsidRPr="00647B10">
        <w:t>conectividade</w:t>
      </w:r>
      <w:r>
        <w:t xml:space="preserve"> </w:t>
      </w:r>
      <w:r w:rsidRPr="00647B10">
        <w:rPr>
          <w:i/>
        </w:rPr>
        <w:t>headphone</w:t>
      </w:r>
      <w:r w:rsidRPr="00647B10">
        <w:t xml:space="preserve">, </w:t>
      </w:r>
      <w:r w:rsidRPr="00647B10">
        <w:rPr>
          <w:i/>
        </w:rPr>
        <w:t>USB</w:t>
      </w:r>
      <w:r w:rsidRPr="00647B10">
        <w:t xml:space="preserve">, </w:t>
      </w:r>
      <w:r w:rsidRPr="00647B10">
        <w:rPr>
          <w:i/>
        </w:rPr>
        <w:t>Firewire</w:t>
      </w:r>
      <w:r w:rsidRPr="00647B10">
        <w:t>,</w:t>
      </w:r>
      <w:r>
        <w:t xml:space="preserve"> </w:t>
      </w:r>
      <w:r w:rsidRPr="00647B10">
        <w:rPr>
          <w:i/>
        </w:rPr>
        <w:t>Wi-Fi</w:t>
      </w:r>
      <w:r w:rsidRPr="00647B10">
        <w:t xml:space="preserve"> (802.11b/g), </w:t>
      </w:r>
      <w:r w:rsidRPr="00647B10">
        <w:rPr>
          <w:i/>
        </w:rPr>
        <w:t>Bluetooth</w:t>
      </w:r>
      <w:r>
        <w:t xml:space="preserve"> 2.0+EDR </w:t>
      </w:r>
      <w:r w:rsidRPr="00647B10">
        <w:t>e uma tela mu</w:t>
      </w:r>
      <w:r>
        <w:t>l</w:t>
      </w:r>
      <w:r w:rsidRPr="00647B10">
        <w:t>ti</w:t>
      </w:r>
      <w:r>
        <w:t>-</w:t>
      </w:r>
      <w:r w:rsidRPr="00647B10">
        <w:t>toque</w:t>
      </w:r>
      <w:r>
        <w:t>.</w:t>
      </w:r>
    </w:p>
    <w:p w:rsidR="006F1FDE" w:rsidRPr="006F1FDE" w:rsidRDefault="00E23F62" w:rsidP="006F1FDE">
      <w:pPr>
        <w:pStyle w:val="Corpodetexto"/>
      </w:pPr>
      <w:r>
        <w:t>O dispositivo</w:t>
      </w:r>
      <w:r w:rsidRPr="00647B10">
        <w:t xml:space="preserve"> </w:t>
      </w:r>
      <w:r>
        <w:t>possui</w:t>
      </w:r>
      <w:r w:rsidRPr="00647B10">
        <w:t xml:space="preserve"> três sensores: </w:t>
      </w:r>
      <w:r>
        <w:t xml:space="preserve">um sensor de </w:t>
      </w:r>
      <w:r w:rsidRPr="00647B10">
        <w:t>proximidade</w:t>
      </w:r>
      <w:r>
        <w:t>,</w:t>
      </w:r>
      <w:r w:rsidRPr="00647B10">
        <w:t xml:space="preserve"> que prev</w:t>
      </w:r>
      <w:r>
        <w:t>i</w:t>
      </w:r>
      <w:r w:rsidRPr="00647B10">
        <w:t>n</w:t>
      </w:r>
      <w:r>
        <w:t xml:space="preserve">e </w:t>
      </w:r>
      <w:r w:rsidRPr="00647B10">
        <w:t>que o rosto ou orelhas interajam com o dispositivo</w:t>
      </w:r>
      <w:r>
        <w:t xml:space="preserve"> enquanto uma chamada é atendida;</w:t>
      </w:r>
      <w:r w:rsidRPr="00647B10">
        <w:t xml:space="preserve"> um sensor de luz ambiente que </w:t>
      </w:r>
      <w:r>
        <w:t xml:space="preserve">altera automaticamente </w:t>
      </w:r>
      <w:r w:rsidRPr="00647B10">
        <w:t xml:space="preserve">o brilho do display, e um acelerômetro de 3 eixos, </w:t>
      </w:r>
      <w:r>
        <w:t xml:space="preserve">que, de acordo com a </w:t>
      </w:r>
      <w:r w:rsidRPr="00647B10">
        <w:t xml:space="preserve">orientação do </w:t>
      </w:r>
      <w:r>
        <w:t xml:space="preserve">aparelho, </w:t>
      </w:r>
      <w:r w:rsidRPr="00647B10">
        <w:t>muda</w:t>
      </w:r>
      <w:r>
        <w:t xml:space="preserve"> o posicionamento das informações exibidas em sua tela. O</w:t>
      </w:r>
      <w:r w:rsidRPr="00647B10">
        <w:t xml:space="preserve">s toques são reconhecidos por mapeamento do campo elétrico em uma película que fica entre uma tela protetora e o display </w:t>
      </w:r>
      <w:r w:rsidRPr="00EA4CD8">
        <w:rPr>
          <w:i/>
        </w:rPr>
        <w:t>LCD</w:t>
      </w:r>
      <w:r w:rsidRPr="00647B10">
        <w:t>.</w:t>
      </w:r>
    </w:p>
    <w:p w:rsidR="00376E4B" w:rsidRDefault="004B3459" w:rsidP="00376E4B">
      <w:pPr>
        <w:pStyle w:val="Corpodetexto"/>
      </w:pPr>
      <w:r>
        <w:t xml:space="preserve">Para promover a interação multi-toque, foram demonstradas algumas aplicações. </w:t>
      </w:r>
      <w:r w:rsidR="00AD7089">
        <w:t xml:space="preserve">Quanto à manipulação de fotos e imagens, para mudar o zoom basta pressionar a superfície com dois dedos, caso separe os dedos, </w:t>
      </w:r>
      <w:r w:rsidR="00B15916">
        <w:t>à</w:t>
      </w:r>
      <w:r w:rsidR="00AD7089">
        <w:t xml:space="preserve"> medida que se distanciam, a foto é ampliada, caso aproxime os dedos, a imagem diminui.</w:t>
      </w:r>
    </w:p>
    <w:p w:rsidR="00376E4B" w:rsidRDefault="00376E4B" w:rsidP="00376E4B">
      <w:pPr>
        <w:pStyle w:val="Figura"/>
        <w:keepNext/>
      </w:pPr>
      <w:r>
        <w:rPr>
          <w:noProof/>
          <w:lang w:eastAsia="pt-BR"/>
        </w:rPr>
        <w:lastRenderedPageBreak/>
        <w:drawing>
          <wp:inline distT="0" distB="0" distL="0" distR="0">
            <wp:extent cx="4286250" cy="2009775"/>
            <wp:effectExtent l="19050" t="0" r="0" b="0"/>
            <wp:docPr id="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srcRect/>
                    <a:stretch>
                      <a:fillRect/>
                    </a:stretch>
                  </pic:blipFill>
                  <pic:spPr bwMode="auto">
                    <a:xfrm>
                      <a:off x="0" y="0"/>
                      <a:ext cx="4286250" cy="2009775"/>
                    </a:xfrm>
                    <a:prstGeom prst="rect">
                      <a:avLst/>
                    </a:prstGeom>
                    <a:noFill/>
                    <a:ln w="9525">
                      <a:noFill/>
                      <a:miter lim="800000"/>
                      <a:headEnd/>
                      <a:tailEnd/>
                    </a:ln>
                  </pic:spPr>
                </pic:pic>
              </a:graphicData>
            </a:graphic>
          </wp:inline>
        </w:drawing>
      </w:r>
    </w:p>
    <w:p w:rsidR="00376E4B" w:rsidRDefault="00376E4B" w:rsidP="00376E4B">
      <w:pPr>
        <w:pStyle w:val="Figura"/>
      </w:pPr>
      <w:r>
        <w:t xml:space="preserve">Figura </w:t>
      </w:r>
      <w:fldSimple w:instr=" SEQ Figura \* ARABIC ">
        <w:r>
          <w:rPr>
            <w:noProof/>
          </w:rPr>
          <w:t>8</w:t>
        </w:r>
      </w:fldSimple>
      <w:r>
        <w:t xml:space="preserve"> – Aumento de imagem no iPhone</w:t>
      </w:r>
    </w:p>
    <w:p w:rsidR="00376E4B" w:rsidRDefault="00B15916" w:rsidP="00376E4B">
      <w:pPr>
        <w:pStyle w:val="Corpodetexto"/>
      </w:pPr>
      <w:r>
        <w:t>Temos também o exemplo de jogos, alguns deixam interagir diretamente com o personagem e ambiente, outros buscam conceitos do passado em que uma réplica de um controle é mostrada pelo display para que o usuário interaja.</w:t>
      </w:r>
    </w:p>
    <w:p w:rsidR="00376E4B" w:rsidRDefault="00376E4B" w:rsidP="00376E4B"/>
    <w:p w:rsidR="00376E4B" w:rsidRDefault="00376E4B" w:rsidP="00376E4B">
      <w:pPr>
        <w:pStyle w:val="Figura"/>
        <w:keepNext/>
      </w:pPr>
      <w:r>
        <w:rPr>
          <w:noProof/>
          <w:lang w:eastAsia="pt-BR"/>
        </w:rPr>
        <w:drawing>
          <wp:inline distT="0" distB="0" distL="0" distR="0">
            <wp:extent cx="3657600" cy="2838450"/>
            <wp:effectExtent l="19050" t="0" r="0" b="0"/>
            <wp:docPr id="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3657600" cy="2838450"/>
                    </a:xfrm>
                    <a:prstGeom prst="rect">
                      <a:avLst/>
                    </a:prstGeom>
                    <a:noFill/>
                    <a:ln w="9525">
                      <a:noFill/>
                      <a:miter lim="800000"/>
                      <a:headEnd/>
                      <a:tailEnd/>
                    </a:ln>
                  </pic:spPr>
                </pic:pic>
              </a:graphicData>
            </a:graphic>
          </wp:inline>
        </w:drawing>
      </w:r>
    </w:p>
    <w:p w:rsidR="00376E4B" w:rsidRDefault="00376E4B" w:rsidP="00376E4B">
      <w:pPr>
        <w:pStyle w:val="Figura"/>
      </w:pPr>
      <w:r>
        <w:t xml:space="preserve">Figura </w:t>
      </w:r>
      <w:fldSimple w:instr=" SEQ Figura \* ARABIC ">
        <w:r>
          <w:rPr>
            <w:noProof/>
          </w:rPr>
          <w:t>9</w:t>
        </w:r>
      </w:fldSimple>
      <w:r>
        <w:t>-Emulador de SNES no iPhone</w:t>
      </w:r>
    </w:p>
    <w:commentRangeEnd w:id="25"/>
    <w:p w:rsidR="00E23F62" w:rsidRDefault="005713D3" w:rsidP="00E23F62">
      <w:pPr>
        <w:pStyle w:val="Ttulo2"/>
      </w:pPr>
      <w:r>
        <w:rPr>
          <w:rStyle w:val="Refdecomentrio"/>
          <w:rFonts w:ascii="Times New Roman" w:hAnsi="Times New Roman" w:cs="Times New Roman"/>
          <w:b w:val="0"/>
          <w:bCs w:val="0"/>
          <w:kern w:val="0"/>
        </w:rPr>
        <w:commentReference w:id="25"/>
      </w:r>
      <w:bookmarkStart w:id="27" w:name="_Toc201338377"/>
      <w:r w:rsidR="00E23F62">
        <w:t>Jogos e Interatividade</w:t>
      </w:r>
      <w:bookmarkEnd w:id="27"/>
    </w:p>
    <w:p w:rsidR="008028E3" w:rsidRDefault="008028E3" w:rsidP="008028E3">
      <w:pPr>
        <w:pStyle w:val="Corpodetexto"/>
      </w:pPr>
      <w:r w:rsidRPr="00E324BC">
        <w:t xml:space="preserve">Desde os primeiros jogos que </w:t>
      </w:r>
      <w:r>
        <w:t>lançados,</w:t>
      </w:r>
      <w:r w:rsidRPr="00E324BC">
        <w:t xml:space="preserve"> </w:t>
      </w:r>
      <w:r>
        <w:t>novas formas de interação com jogador eram estudadas, de forma a transportar o jogador para dentro do universo do jogo e tornar a interação mais intuitiva e natural. Exemplos dessas pesquisas são os volantes para os jogos de corrida, pistolas para jogos de tiro em primeira pessoa e manches para jogos de aeronaves.</w:t>
      </w:r>
    </w:p>
    <w:p w:rsidR="008028E3" w:rsidRPr="008028E3" w:rsidRDefault="008028E3" w:rsidP="008028E3">
      <w:r>
        <w:lastRenderedPageBreak/>
        <w:t xml:space="preserve">O IRTaktiks, por se tratar de um jogo de </w:t>
      </w:r>
      <w:r w:rsidR="00AE4A66">
        <w:t>RPG t</w:t>
      </w:r>
      <w:r>
        <w:t>átic</w:t>
      </w:r>
      <w:r w:rsidR="00AE4A66">
        <w:t>o</w:t>
      </w:r>
      <w:r>
        <w:t xml:space="preserve">, </w:t>
      </w:r>
      <w:r w:rsidR="00AE4A66">
        <w:t>com características de estratégia, motivou o estudo mais profundo destes gêneros de jogos, suas principais características e vertentes.</w:t>
      </w:r>
    </w:p>
    <w:p w:rsidR="005A7093" w:rsidRDefault="005A7093" w:rsidP="005A7093">
      <w:pPr>
        <w:pStyle w:val="Ttulo3"/>
      </w:pPr>
      <w:bookmarkStart w:id="28" w:name="_Toc201338378"/>
      <w:r>
        <w:t>Jogos de Estratégia</w:t>
      </w:r>
      <w:bookmarkEnd w:id="28"/>
    </w:p>
    <w:p w:rsidR="005A7093" w:rsidRDefault="005A7093" w:rsidP="002E4FBC">
      <w:pPr>
        <w:pStyle w:val="Corpodetexto"/>
      </w:pPr>
      <w:r>
        <w:t xml:space="preserve">Do grego </w:t>
      </w:r>
      <w:r>
        <w:rPr>
          <w:i/>
        </w:rPr>
        <w:t>stratègós</w:t>
      </w:r>
      <w:r>
        <w:rPr>
          <w:rStyle w:val="Refdenotaderodap"/>
        </w:rPr>
        <w:footnoteReference w:id="4"/>
      </w:r>
      <w:r w:rsidRPr="00ED0DB2">
        <w:t>,</w:t>
      </w:r>
      <w:r>
        <w:rPr>
          <w:i/>
        </w:rPr>
        <w:t xml:space="preserve"> </w:t>
      </w:r>
      <w:r w:rsidRPr="00ED0DB2">
        <w:t>possui</w:t>
      </w:r>
      <w:r>
        <w:t xml:space="preserve"> o significado de liderança do exército. Por isso, grande parte dos jogos de estratégia envolve embates militares e gerenciamento de recursos entre nações, povos, condados, planetas, ou qualquer história que justifique divergência.</w:t>
      </w:r>
    </w:p>
    <w:p w:rsidR="005A7093" w:rsidRDefault="00C84DCB" w:rsidP="005A7093">
      <w:pPr>
        <w:pStyle w:val="Corpodetexto"/>
      </w:pPr>
      <w:r>
        <w:t>Quanto à classificação</w:t>
      </w:r>
      <w:r w:rsidR="005A7093">
        <w:t xml:space="preserve"> temporal,</w:t>
      </w:r>
      <w:r>
        <w:t xml:space="preserve"> pode ser </w:t>
      </w:r>
      <w:r w:rsidR="00FC4DB2">
        <w:t>em tempo real, ou seja,</w:t>
      </w:r>
      <w:r w:rsidR="005A7093">
        <w:t xml:space="preserve"> não existe divisão de tempo ou de permissão para jogadores terminarem suas jogadas. Todos podem agir assim que tomadas às decisões, sem a necessidade de esperar sua vez</w:t>
      </w:r>
      <w:r w:rsidR="00FC4DB2">
        <w:t>.</w:t>
      </w:r>
      <w:r>
        <w:t xml:space="preserve"> </w:t>
      </w:r>
      <w:r w:rsidR="00FC4DB2">
        <w:t>Ou</w:t>
      </w:r>
      <w:r w:rsidR="005A7093">
        <w:t xml:space="preserve"> baseados em turnos; onde cada jogador deve esperar seu momento de agir</w:t>
      </w:r>
      <w:r w:rsidR="00FC4DB2">
        <w:t>, aguardando a ação do adversário</w:t>
      </w:r>
      <w:r w:rsidR="005A7093">
        <w:t xml:space="preserve">. Em alguns jogos, porém, podemos encontrar ambas as características. </w:t>
      </w:r>
      <w:r w:rsidR="00FC4DB2">
        <w:t>Como por exemplo, temos algumas</w:t>
      </w:r>
      <w:r w:rsidR="005A7093">
        <w:t xml:space="preserve"> ações </w:t>
      </w:r>
      <w:r w:rsidR="00FC4DB2">
        <w:t>podem ser</w:t>
      </w:r>
      <w:r w:rsidR="005A7093">
        <w:t xml:space="preserve"> em tempo real e </w:t>
      </w:r>
      <w:r w:rsidR="00FC4DB2">
        <w:t>o quando há</w:t>
      </w:r>
      <w:r w:rsidR="005A7093">
        <w:t xml:space="preserve"> combate</w:t>
      </w:r>
      <w:r w:rsidR="00FC4DB2">
        <w:t xml:space="preserve"> entre jogadores</w:t>
      </w:r>
      <w:r w:rsidR="005A7093">
        <w:t>, as ações mudam para um ambiente de turno.</w:t>
      </w:r>
    </w:p>
    <w:p w:rsidR="005A7093" w:rsidRDefault="005A7093" w:rsidP="005A7093">
      <w:pPr>
        <w:pStyle w:val="Corpodetexto"/>
      </w:pPr>
      <w:r>
        <w:t>Em termos de realidade, trata-se da pureza de estratégia do jogo em relação ao ambiente. Enquanto alguns jogos tentam reproduzir fielmente as guerras napoleônicas, ou as conquistas do império romano</w:t>
      </w:r>
      <w:r w:rsidR="00FC4DB2">
        <w:t>, como no caso dos tabuleiros de wargames</w:t>
      </w:r>
      <w:r>
        <w:t xml:space="preserve">; outros não possuem ligação com o mundo real, como por exemplo: </w:t>
      </w:r>
      <w:r w:rsidR="00FC4DB2">
        <w:t>Go, damas, xadrez, entre outros.</w:t>
      </w:r>
    </w:p>
    <w:p w:rsidR="005A7093" w:rsidRDefault="005A7093" w:rsidP="005A7093">
      <w:pPr>
        <w:pStyle w:val="Ttulo3"/>
      </w:pPr>
      <w:bookmarkStart w:id="29" w:name="_Toc201338379"/>
      <w:r>
        <w:t>Jogos de RPG</w:t>
      </w:r>
      <w:bookmarkEnd w:id="29"/>
    </w:p>
    <w:p w:rsidR="005A7093" w:rsidRDefault="005A7093" w:rsidP="005A7093">
      <w:pPr>
        <w:pStyle w:val="Corpodetexto"/>
      </w:pPr>
      <w:r w:rsidRPr="00325947">
        <w:rPr>
          <w:i/>
        </w:rPr>
        <w:t>RPG</w:t>
      </w:r>
      <w:r>
        <w:t xml:space="preserve"> é a sigla de </w:t>
      </w:r>
      <w:r w:rsidRPr="00325947">
        <w:rPr>
          <w:i/>
        </w:rPr>
        <w:t>Role Playing Game</w:t>
      </w:r>
      <w:r>
        <w:t>, podendo ser traduzido como jogo de interpretação de papéis, ou representação de personagens. É um tipo de jogo em que os participantes assumem papéis de personagens, criam uma história colaborativamente e seu progresso segue a partir da improvisação dos jogadores dentro de um sistema de regras predeterminado, determinando o progresso do jogo.</w:t>
      </w:r>
    </w:p>
    <w:p w:rsidR="005A7093" w:rsidRDefault="005A7093" w:rsidP="005A7093">
      <w:pPr>
        <w:pStyle w:val="Corpodetexto"/>
      </w:pPr>
      <w:r>
        <w:t xml:space="preserve">Os </w:t>
      </w:r>
      <w:r w:rsidRPr="00325947">
        <w:rPr>
          <w:i/>
        </w:rPr>
        <w:t>RPGs</w:t>
      </w:r>
      <w:r>
        <w:t xml:space="preserve"> são tipicamente mais colaborativos e sociais do que competitivos. Une seus participantes em um único time que aventura-se como um grupo. Raramente </w:t>
      </w:r>
      <w:r>
        <w:lastRenderedPageBreak/>
        <w:t xml:space="preserve">têm ganhadores ou perdedores, tornando-o fundamentalmente diferente de outros jogos de tabuleiro, jogos de cartas, esportes, ou qualquer outro tipo de jogo. Por esses motivos a </w:t>
      </w:r>
      <w:r w:rsidRPr="00AA1314">
        <w:rPr>
          <w:i/>
        </w:rPr>
        <w:t>NASA</w:t>
      </w:r>
      <w:r>
        <w:rPr>
          <w:rStyle w:val="Refdenotaderodap"/>
        </w:rPr>
        <w:footnoteReference w:id="5"/>
      </w:r>
      <w:r>
        <w:t xml:space="preserve">, em longas missões espaciais, utiliza o </w:t>
      </w:r>
      <w:r w:rsidRPr="00AA1314">
        <w:rPr>
          <w:i/>
        </w:rPr>
        <w:t>RPG</w:t>
      </w:r>
      <w:r>
        <w:t xml:space="preserve"> como forma de entretenimento, evitando o conflito entre os tripulantes. Os russos, como alternativa, utilizaram o jogo de xadrez, reduzindo o tédio, estresse e depressão que estas viagens podem causar.</w:t>
      </w:r>
    </w:p>
    <w:p w:rsidR="005A7093" w:rsidRPr="00325947" w:rsidRDefault="005A7093" w:rsidP="005A7093">
      <w:pPr>
        <w:pStyle w:val="Corpodetexto"/>
      </w:pPr>
      <w:r w:rsidRPr="00325947">
        <w:t xml:space="preserve">O </w:t>
      </w:r>
      <w:r w:rsidRPr="00AA1314">
        <w:rPr>
          <w:i/>
        </w:rPr>
        <w:t>RPG</w:t>
      </w:r>
      <w:r w:rsidRPr="00325947">
        <w:t xml:space="preserve"> é um jogo pouco convencional quando compara</w:t>
      </w:r>
      <w:r>
        <w:t>do a</w:t>
      </w:r>
      <w:r w:rsidRPr="00325947">
        <w:t xml:space="preserve">os jogos habituais. Em um teatro, os atores recebem seu </w:t>
      </w:r>
      <w:r w:rsidRPr="00AA1314">
        <w:rPr>
          <w:i/>
        </w:rPr>
        <w:t>script</w:t>
      </w:r>
      <w:r w:rsidRPr="00325947">
        <w:t xml:space="preserve">, </w:t>
      </w:r>
      <w:r>
        <w:t>um</w:t>
      </w:r>
      <w:r w:rsidRPr="00325947">
        <w:t xml:space="preserve"> conjunto de suas ações, gestos e falas, com tudo o que s</w:t>
      </w:r>
      <w:r>
        <w:t>eus</w:t>
      </w:r>
      <w:r w:rsidRPr="00325947">
        <w:t xml:space="preserve"> personagens devem saber</w:t>
      </w:r>
      <w:r>
        <w:t xml:space="preserve"> e fazer</w:t>
      </w:r>
      <w:r w:rsidRPr="00325947">
        <w:t xml:space="preserve">. </w:t>
      </w:r>
      <w:r>
        <w:t>O jogador</w:t>
      </w:r>
      <w:r w:rsidRPr="00325947">
        <w:t xml:space="preserve"> interpreta um personagem de ficção, seguindo o enredo definido </w:t>
      </w:r>
      <w:r>
        <w:t xml:space="preserve">por um </w:t>
      </w:r>
      <w:r w:rsidRPr="00325947">
        <w:t xml:space="preserve">roteiro. </w:t>
      </w:r>
      <w:r>
        <w:t>Em u</w:t>
      </w:r>
      <w:r w:rsidRPr="00325947">
        <w:t xml:space="preserve">m jogo de estratégia, por outro lado, </w:t>
      </w:r>
      <w:r>
        <w:t xml:space="preserve">o jogador </w:t>
      </w:r>
      <w:r w:rsidRPr="00325947">
        <w:t>segu</w:t>
      </w:r>
      <w:r>
        <w:t>e</w:t>
      </w:r>
      <w:r w:rsidRPr="00325947">
        <w:t xml:space="preserve"> um conjunto de regras onde, para vencer, precisa</w:t>
      </w:r>
      <w:r>
        <w:t>m-se</w:t>
      </w:r>
      <w:r w:rsidRPr="00325947">
        <w:t xml:space="preserve"> vencer </w:t>
      </w:r>
      <w:r>
        <w:t xml:space="preserve">os </w:t>
      </w:r>
      <w:r w:rsidRPr="00325947">
        <w:t>desafios impostos p</w:t>
      </w:r>
      <w:r>
        <w:t>elos</w:t>
      </w:r>
      <w:r w:rsidRPr="00325947">
        <w:t xml:space="preserve"> adversários</w:t>
      </w:r>
      <w:r>
        <w:t>. C</w:t>
      </w:r>
      <w:r w:rsidRPr="00325947">
        <w:t xml:space="preserve">ada partida é única, </w:t>
      </w:r>
      <w:r>
        <w:t xml:space="preserve">uma vez que </w:t>
      </w:r>
      <w:r w:rsidRPr="00325947">
        <w:t xml:space="preserve">é impossível prever seus movimentos durante o jogo. No </w:t>
      </w:r>
      <w:r w:rsidRPr="00AA1314">
        <w:rPr>
          <w:i/>
        </w:rPr>
        <w:t>RPG</w:t>
      </w:r>
      <w:r w:rsidRPr="00325947">
        <w:t>, esses dois universos se unem.</w:t>
      </w:r>
    </w:p>
    <w:p w:rsidR="005A7093" w:rsidRPr="00325947" w:rsidRDefault="005A7093" w:rsidP="005A7093">
      <w:pPr>
        <w:pStyle w:val="Corpodetexto"/>
      </w:pPr>
      <w:r>
        <w:t xml:space="preserve">Assim como </w:t>
      </w:r>
      <w:r w:rsidRPr="00325947">
        <w:t xml:space="preserve">um jogo de estratégia, há regras que o definem, e </w:t>
      </w:r>
      <w:r>
        <w:t xml:space="preserve">definem </w:t>
      </w:r>
      <w:r w:rsidRPr="00325947">
        <w:t xml:space="preserve">aquilo que o seu personagem pode ou não pode fazer. A esse conjunto de regras chama-se sistema. </w:t>
      </w:r>
      <w:r>
        <w:t>N</w:t>
      </w:r>
      <w:r w:rsidRPr="00325947">
        <w:t>o teatro, todos os personagens têm uma história, e deve ser interpretado assim como os atores fazem.</w:t>
      </w:r>
      <w:r>
        <w:t xml:space="preserve"> Em um RPG, os jogadores, </w:t>
      </w:r>
      <w:r w:rsidRPr="00325947">
        <w:t>não luta</w:t>
      </w:r>
      <w:r>
        <w:t>m</w:t>
      </w:r>
      <w:r w:rsidRPr="00325947">
        <w:t xml:space="preserve"> </w:t>
      </w:r>
      <w:r>
        <w:t xml:space="preserve">apenas </w:t>
      </w:r>
      <w:r w:rsidRPr="00325947">
        <w:t>contra um adversário específico, mas vivem av</w:t>
      </w:r>
      <w:r>
        <w:t>enturas em um mundo imaginário.</w:t>
      </w:r>
    </w:p>
    <w:p w:rsidR="005A7093" w:rsidRDefault="005A7093" w:rsidP="005A7093">
      <w:pPr>
        <w:pStyle w:val="Corpodetexto"/>
      </w:pPr>
      <w:r>
        <w:t>Assim co</w:t>
      </w:r>
      <w:r w:rsidRPr="00325947">
        <w:t xml:space="preserve">mo romances </w:t>
      </w:r>
      <w:r>
        <w:t xml:space="preserve">e </w:t>
      </w:r>
      <w:r w:rsidRPr="00325947">
        <w:t xml:space="preserve">filmes, </w:t>
      </w:r>
      <w:r w:rsidRPr="00B26AF7">
        <w:rPr>
          <w:i/>
        </w:rPr>
        <w:t>RPGs</w:t>
      </w:r>
      <w:r w:rsidRPr="00325947">
        <w:t xml:space="preserve"> alimentam a imaginação sem limitar o comportamento do jogador a um enredo específico. </w:t>
      </w:r>
      <w:r>
        <w:t>P</w:t>
      </w:r>
      <w:r w:rsidRPr="00325947">
        <w:t xml:space="preserve">ode ser orientado </w:t>
      </w:r>
      <w:r>
        <w:t>a</w:t>
      </w:r>
      <w:r w:rsidRPr="00325947">
        <w:t xml:space="preserve"> um livro de </w:t>
      </w:r>
      <w:r w:rsidRPr="00B26AF7">
        <w:rPr>
          <w:i/>
        </w:rPr>
        <w:t>RPG</w:t>
      </w:r>
      <w:r>
        <w:t>,</w:t>
      </w:r>
      <w:r w:rsidRPr="00325947">
        <w:t xml:space="preserve"> como </w:t>
      </w:r>
      <w:r>
        <w:t>o famoso</w:t>
      </w:r>
      <w:r w:rsidRPr="00325947">
        <w:t xml:space="preserve"> </w:t>
      </w:r>
      <w:r w:rsidRPr="00B26AF7">
        <w:rPr>
          <w:i/>
        </w:rPr>
        <w:t>Dungeons &amp; Dragons</w:t>
      </w:r>
      <w:r>
        <w:t xml:space="preserve">. Além disso, </w:t>
      </w:r>
      <w:r w:rsidRPr="00325947">
        <w:t>o</w:t>
      </w:r>
      <w:r>
        <w:t>s</w:t>
      </w:r>
      <w:r w:rsidRPr="00325947">
        <w:t xml:space="preserve"> jogadores podem desenvolver seu</w:t>
      </w:r>
      <w:r>
        <w:t>s</w:t>
      </w:r>
      <w:r w:rsidRPr="00325947">
        <w:t xml:space="preserve"> próprio</w:t>
      </w:r>
      <w:r>
        <w:t>s</w:t>
      </w:r>
      <w:r w:rsidRPr="00325947">
        <w:t xml:space="preserve"> enredo</w:t>
      </w:r>
      <w:r>
        <w:t>s</w:t>
      </w:r>
      <w:r w:rsidRPr="00325947">
        <w:t xml:space="preserve"> e sistema</w:t>
      </w:r>
      <w:r>
        <w:t xml:space="preserve">s, onde </w:t>
      </w:r>
      <w:r w:rsidRPr="00325947">
        <w:t xml:space="preserve">boa </w:t>
      </w:r>
      <w:r>
        <w:t xml:space="preserve">é baseada em livros. Como exemplo, temos a obra de J. R. R. Tolkien, O </w:t>
      </w:r>
      <w:r w:rsidRPr="00325947">
        <w:t>Senhor dos Anéis, que influ</w:t>
      </w:r>
      <w:r>
        <w:t xml:space="preserve">ência até hoje </w:t>
      </w:r>
      <w:r w:rsidRPr="00325947">
        <w:t xml:space="preserve">a criação de diversos </w:t>
      </w:r>
      <w:r w:rsidRPr="00B26AF7">
        <w:rPr>
          <w:i/>
        </w:rPr>
        <w:t>RPGs</w:t>
      </w:r>
      <w:r w:rsidRPr="00325947">
        <w:t>.</w:t>
      </w:r>
    </w:p>
    <w:p w:rsidR="005A7093" w:rsidRDefault="005A7093" w:rsidP="005A7093">
      <w:pPr>
        <w:pStyle w:val="Ttulo4"/>
      </w:pPr>
      <w:commentRangeStart w:id="30"/>
      <w:r>
        <w:t>Dungeons &amp; Dragons</w:t>
      </w:r>
      <w:commentRangeEnd w:id="30"/>
      <w:r>
        <w:rPr>
          <w:rStyle w:val="Refdecomentrio"/>
          <w:rFonts w:ascii="Times New Roman" w:hAnsi="Times New Roman" w:cs="Times New Roman"/>
          <w:b w:val="0"/>
          <w:bCs w:val="0"/>
          <w:kern w:val="0"/>
        </w:rPr>
        <w:commentReference w:id="30"/>
      </w:r>
    </w:p>
    <w:p w:rsidR="005A7093" w:rsidRPr="008162A7" w:rsidRDefault="005A7093" w:rsidP="005A7093">
      <w:pPr>
        <w:pStyle w:val="Corpodetexto"/>
      </w:pPr>
      <w:commentRangeStart w:id="31"/>
      <w:r w:rsidRPr="008162A7">
        <w:rPr>
          <w:i/>
        </w:rPr>
        <w:t>Dungeons &amp; Dragons</w:t>
      </w:r>
      <w:r w:rsidRPr="008162A7">
        <w:t xml:space="preserve"> (abreviado como </w:t>
      </w:r>
      <w:r w:rsidRPr="008162A7">
        <w:rPr>
          <w:i/>
        </w:rPr>
        <w:t>D&amp;D</w:t>
      </w:r>
      <w:r w:rsidRPr="008162A7">
        <w:t xml:space="preserve"> ou </w:t>
      </w:r>
      <w:r w:rsidRPr="008162A7">
        <w:rPr>
          <w:i/>
        </w:rPr>
        <w:t>DnD</w:t>
      </w:r>
      <w:r w:rsidRPr="008162A7">
        <w:t xml:space="preserve">) foi o primeiro </w:t>
      </w:r>
      <w:r w:rsidRPr="008162A7">
        <w:rPr>
          <w:i/>
        </w:rPr>
        <w:t>RPG</w:t>
      </w:r>
      <w:r w:rsidRPr="008162A7">
        <w:t xml:space="preserve"> comercial</w:t>
      </w:r>
      <w:r>
        <w:t>,</w:t>
      </w:r>
      <w:r w:rsidR="000A53D4">
        <w:t xml:space="preserve"> publicado,</w:t>
      </w:r>
      <w:r w:rsidR="008E6FB8">
        <w:t xml:space="preserve"> </w:t>
      </w:r>
      <w:r w:rsidR="000A53D4">
        <w:t>como livro, em 1974 nos EUA</w:t>
      </w:r>
      <w:r>
        <w:t>.</w:t>
      </w:r>
      <w:r w:rsidR="008E6FB8">
        <w:t xml:space="preserve"> Desde então diversas publicações ajudam a retratar este</w:t>
      </w:r>
      <w:r w:rsidRPr="008162A7">
        <w:t xml:space="preserve"> universo </w:t>
      </w:r>
      <w:r>
        <w:t>de fantasia</w:t>
      </w:r>
      <w:r w:rsidR="008E6FB8">
        <w:t xml:space="preserve"> medieval</w:t>
      </w:r>
      <w:r w:rsidRPr="008162A7">
        <w:t xml:space="preserve">. </w:t>
      </w:r>
      <w:r w:rsidR="008E6FB8">
        <w:t>Neste jogo, c</w:t>
      </w:r>
      <w:r w:rsidRPr="008162A7">
        <w:t xml:space="preserve">ada </w:t>
      </w:r>
      <w:r w:rsidRPr="008162A7">
        <w:lastRenderedPageBreak/>
        <w:t>jogado</w:t>
      </w:r>
      <w:r>
        <w:t xml:space="preserve">r </w:t>
      </w:r>
      <w:r w:rsidR="008E6FB8">
        <w:t>interpreta</w:t>
      </w:r>
      <w:r>
        <w:t xml:space="preserve"> um personagem </w:t>
      </w:r>
      <w:r w:rsidRPr="008162A7">
        <w:t xml:space="preserve">e </w:t>
      </w:r>
      <w:r w:rsidR="008E6FB8">
        <w:t>este pretende a</w:t>
      </w:r>
      <w:r w:rsidRPr="008162A7">
        <w:t xml:space="preserve"> área de atuação</w:t>
      </w:r>
      <w:r w:rsidR="008E6FB8">
        <w:t xml:space="preserve"> dentro deste universo</w:t>
      </w:r>
      <w:r w:rsidRPr="008162A7">
        <w:t xml:space="preserve"> (bardo, monge, guerreiro, entre outros</w:t>
      </w:r>
      <w:r w:rsidR="008E6FB8">
        <w:t>)</w:t>
      </w:r>
      <w:r>
        <w:t xml:space="preserve">. </w:t>
      </w:r>
      <w:r w:rsidR="008E6FB8">
        <w:t>Sempre atuam</w:t>
      </w:r>
      <w:r>
        <w:t xml:space="preserve"> </w:t>
      </w:r>
      <w:r w:rsidRPr="008162A7">
        <w:t>em grupo</w:t>
      </w:r>
      <w:r w:rsidR="008E6FB8">
        <w:t xml:space="preserve"> por um objetivo em comum</w:t>
      </w:r>
      <w:r w:rsidRPr="008162A7">
        <w:t xml:space="preserve"> e as partidas geralmente possuem v</w:t>
      </w:r>
      <w:r>
        <w:t>á</w:t>
      </w:r>
      <w:r w:rsidRPr="008162A7">
        <w:t>rias sessões, que são chamadas de aventura</w:t>
      </w:r>
      <w:r>
        <w:t>s</w:t>
      </w:r>
      <w:r w:rsidRPr="008162A7">
        <w:t xml:space="preserve"> e esse conjunto de sessões é</w:t>
      </w:r>
      <w:r>
        <w:t xml:space="preserve"> chamada campanha.</w:t>
      </w:r>
    </w:p>
    <w:p w:rsidR="005A7093" w:rsidRDefault="008E6FB8" w:rsidP="005A7093">
      <w:pPr>
        <w:pStyle w:val="Corpodetexto"/>
      </w:pPr>
      <w:r>
        <w:t>A história base da aventura</w:t>
      </w:r>
      <w:r w:rsidR="005A7093" w:rsidRPr="008162A7">
        <w:t xml:space="preserve"> é determinada pelo </w:t>
      </w:r>
      <w:r w:rsidR="005A7093">
        <w:t>M</w:t>
      </w:r>
      <w:r w:rsidR="005A7093" w:rsidRPr="008162A7">
        <w:t>estre</w:t>
      </w:r>
      <w:r w:rsidR="005A7093">
        <w:t>,</w:t>
      </w:r>
      <w:r>
        <w:t xml:space="preserve"> e o</w:t>
      </w:r>
      <w:r w:rsidRPr="008162A7">
        <w:t xml:space="preserve">s resultados das escolhas do grupo </w:t>
      </w:r>
      <w:r>
        <w:t>variam</w:t>
      </w:r>
      <w:r w:rsidR="005A7093">
        <w:t xml:space="preserve"> </w:t>
      </w:r>
      <w:r w:rsidR="005A7093" w:rsidRPr="008162A7">
        <w:t xml:space="preserve">de acordo com as regras e </w:t>
      </w:r>
      <w:r>
        <w:t>da</w:t>
      </w:r>
      <w:r w:rsidR="005A7093">
        <w:t xml:space="preserve"> </w:t>
      </w:r>
      <w:r w:rsidR="005A7093" w:rsidRPr="008162A7">
        <w:t>interpretação</w:t>
      </w:r>
      <w:r>
        <w:t xml:space="preserve"> dos personagens, normalmente </w:t>
      </w:r>
      <w:r w:rsidR="007865C9">
        <w:t>uma ótima</w:t>
      </w:r>
      <w:r>
        <w:t xml:space="preserve"> interpretação é generosamente recompensada</w:t>
      </w:r>
      <w:r w:rsidR="005A7093" w:rsidRPr="008162A7">
        <w:t>. As extensas regras do jogo</w:t>
      </w:r>
      <w:r w:rsidR="005A7093">
        <w:t xml:space="preserve"> </w:t>
      </w:r>
      <w:r w:rsidR="005A7093" w:rsidRPr="008162A7">
        <w:t xml:space="preserve">cobrem </w:t>
      </w:r>
      <w:r w:rsidR="005A7093">
        <w:t xml:space="preserve">diversas </w:t>
      </w:r>
      <w:r w:rsidR="005A7093" w:rsidRPr="008162A7">
        <w:t>áreas como interações sociais, uso</w:t>
      </w:r>
      <w:r w:rsidR="005A7093">
        <w:t>s</w:t>
      </w:r>
      <w:r w:rsidR="005A7093" w:rsidRPr="008162A7">
        <w:t xml:space="preserve"> de magia, combate e o efeito do ambiente nos personagens.</w:t>
      </w:r>
    </w:p>
    <w:p w:rsidR="007865C9" w:rsidRPr="007865C9" w:rsidRDefault="007865C9" w:rsidP="007865C9">
      <w:r>
        <w:t>Alguns jogadores</w:t>
      </w:r>
      <w:r w:rsidR="00CD161E">
        <w:t>, para facilitar a estratégia de combate, utilizam maquetes para composição do cenário e miniaturas caracterizadas como representação dos personagens.</w:t>
      </w:r>
    </w:p>
    <w:p w:rsidR="000C6407" w:rsidRPr="000C6407" w:rsidRDefault="000C6407" w:rsidP="000C6407"/>
    <w:p w:rsidR="005A7093" w:rsidRDefault="005A7093" w:rsidP="005A7093">
      <w:pPr>
        <w:pStyle w:val="Figura"/>
      </w:pPr>
      <w:r>
        <w:rPr>
          <w:noProof/>
          <w:lang w:eastAsia="pt-BR"/>
        </w:rPr>
        <w:drawing>
          <wp:inline distT="0" distB="0" distL="0" distR="0">
            <wp:extent cx="3429000" cy="2286000"/>
            <wp:effectExtent l="19050" t="0" r="0" b="0"/>
            <wp:docPr id="269"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7"/>
                    <a:srcRect/>
                    <a:stretch>
                      <a:fillRect/>
                    </a:stretch>
                  </pic:blipFill>
                  <pic:spPr bwMode="auto">
                    <a:xfrm>
                      <a:off x="0" y="0"/>
                      <a:ext cx="3429000" cy="2286000"/>
                    </a:xfrm>
                    <a:prstGeom prst="rect">
                      <a:avLst/>
                    </a:prstGeom>
                    <a:noFill/>
                    <a:ln w="9525">
                      <a:noFill/>
                      <a:miter lim="800000"/>
                      <a:headEnd/>
                      <a:tailEnd/>
                    </a:ln>
                  </pic:spPr>
                </pic:pic>
              </a:graphicData>
            </a:graphic>
          </wp:inline>
        </w:drawing>
      </w:r>
    </w:p>
    <w:p w:rsidR="005A7093" w:rsidRDefault="005A7093" w:rsidP="005A7093">
      <w:pPr>
        <w:pStyle w:val="Figura"/>
      </w:pPr>
      <w:bookmarkStart w:id="32" w:name="_Toc201338422"/>
      <w:r>
        <w:t xml:space="preserve">Figura </w:t>
      </w:r>
      <w:fldSimple w:instr=" SEQ Figura \* ARABIC ">
        <w:r w:rsidR="00376E4B">
          <w:rPr>
            <w:noProof/>
          </w:rPr>
          <w:t>10</w:t>
        </w:r>
      </w:fldSimple>
      <w:r>
        <w:t xml:space="preserve"> - Exemplo de campanha em andamento</w:t>
      </w:r>
      <w:bookmarkEnd w:id="32"/>
      <w:r w:rsidR="000A53D4">
        <w:t xml:space="preserve"> com utilização de </w:t>
      </w:r>
      <w:r w:rsidR="00CD161E">
        <w:t>maquetes e miniaturas</w:t>
      </w:r>
    </w:p>
    <w:commentRangeEnd w:id="31"/>
    <w:p w:rsidR="005A7093" w:rsidRDefault="002E4FBC" w:rsidP="005A7093">
      <w:pPr>
        <w:pStyle w:val="Ttulo3"/>
      </w:pPr>
      <w:r>
        <w:rPr>
          <w:rStyle w:val="Refdecomentrio"/>
          <w:rFonts w:ascii="Times New Roman" w:hAnsi="Times New Roman" w:cs="Times New Roman"/>
          <w:b w:val="0"/>
          <w:bCs w:val="0"/>
          <w:kern w:val="0"/>
        </w:rPr>
        <w:commentReference w:id="31"/>
      </w:r>
      <w:bookmarkStart w:id="33" w:name="_Toc201338380"/>
      <w:commentRangeStart w:id="34"/>
      <w:r w:rsidR="00FA3118">
        <w:t xml:space="preserve">Jogos </w:t>
      </w:r>
      <w:commentRangeEnd w:id="34"/>
      <w:r w:rsidR="007865C9">
        <w:rPr>
          <w:rStyle w:val="Refdecomentrio"/>
          <w:rFonts w:ascii="Times New Roman" w:hAnsi="Times New Roman" w:cs="Times New Roman"/>
          <w:b w:val="0"/>
          <w:bCs w:val="0"/>
          <w:kern w:val="0"/>
        </w:rPr>
        <w:commentReference w:id="34"/>
      </w:r>
      <w:r w:rsidR="00FA3118">
        <w:t xml:space="preserve">de </w:t>
      </w:r>
      <w:commentRangeStart w:id="35"/>
      <w:r w:rsidR="005A7093">
        <w:t xml:space="preserve">RPG </w:t>
      </w:r>
      <w:r w:rsidR="005A7093" w:rsidRPr="005A7093">
        <w:t>Eletrônicos</w:t>
      </w:r>
      <w:commentRangeEnd w:id="35"/>
      <w:r w:rsidR="005A7093" w:rsidRPr="005A7093">
        <w:rPr>
          <w:rStyle w:val="Refdecomentrio"/>
          <w:sz w:val="24"/>
        </w:rPr>
        <w:commentReference w:id="35"/>
      </w:r>
      <w:bookmarkEnd w:id="33"/>
    </w:p>
    <w:p w:rsidR="005A7093" w:rsidRPr="008F2A99" w:rsidRDefault="005A7093" w:rsidP="005A7093">
      <w:pPr>
        <w:pStyle w:val="Corpodetexto"/>
      </w:pPr>
      <w:r w:rsidRPr="008F2A99">
        <w:t xml:space="preserve">Os primeiros jogos de RPG para computador surgiram no início dos anos 70 baseados na série </w:t>
      </w:r>
      <w:r w:rsidRPr="008F2A99">
        <w:rPr>
          <w:i/>
        </w:rPr>
        <w:t>Dungeons &amp; Dragons</w:t>
      </w:r>
      <w:r w:rsidRPr="008F2A99">
        <w:t>. Ganharam popularidade durante a década de 80 e hoje é um dos g</w:t>
      </w:r>
      <w:r>
        <w:t>ê</w:t>
      </w:r>
      <w:r w:rsidRPr="008F2A99">
        <w:t>n</w:t>
      </w:r>
      <w:r>
        <w:t>e</w:t>
      </w:r>
      <w:r w:rsidRPr="008F2A99">
        <w:t xml:space="preserve">ros de jogos mais populares de todo o planeta. </w:t>
      </w:r>
    </w:p>
    <w:p w:rsidR="005A7093" w:rsidRDefault="005A7093" w:rsidP="005A7093">
      <w:pPr>
        <w:pStyle w:val="Corpodetexto"/>
      </w:pPr>
      <w:r w:rsidRPr="00C0331A">
        <w:lastRenderedPageBreak/>
        <w:t>Segundo um estudo</w:t>
      </w:r>
      <w:r>
        <w:rPr>
          <w:rStyle w:val="Refdenotaderodap"/>
        </w:rPr>
        <w:footnoteReference w:id="6"/>
      </w:r>
      <w:r w:rsidRPr="00C0331A">
        <w:t xml:space="preserve"> de Gwendolyn Kestrel, Ph.D. em educação, </w:t>
      </w:r>
      <w:r>
        <w:t xml:space="preserve">os jogos de </w:t>
      </w:r>
      <w:r w:rsidRPr="00C0331A">
        <w:rPr>
          <w:i/>
        </w:rPr>
        <w:t>RPGs</w:t>
      </w:r>
      <w:r w:rsidRPr="00C0331A">
        <w:t xml:space="preserve"> podem ampliar a capacidade de leitura, interpreta</w:t>
      </w:r>
      <w:r>
        <w:t>ção</w:t>
      </w:r>
      <w:r w:rsidRPr="00C0331A">
        <w:t xml:space="preserve"> e raciocínio lógico de seus jogadores, além de estimular o pensamento criativo </w:t>
      </w:r>
    </w:p>
    <w:p w:rsidR="005A7093" w:rsidRDefault="005A7093" w:rsidP="005A7093">
      <w:pPr>
        <w:pStyle w:val="Corpodetexto"/>
      </w:pPr>
      <w:r w:rsidRPr="008F2A99">
        <w:t xml:space="preserve">Os primeiros </w:t>
      </w:r>
      <w:r w:rsidRPr="008F2A99">
        <w:rPr>
          <w:i/>
        </w:rPr>
        <w:t>RPGs</w:t>
      </w:r>
      <w:r w:rsidRPr="008F2A99">
        <w:t xml:space="preserve"> criados para computadores eram jogados </w:t>
      </w:r>
      <w:r>
        <w:t xml:space="preserve">em modo texto, </w:t>
      </w:r>
      <w:r w:rsidRPr="008F2A99">
        <w:t xml:space="preserve">onde cada comando determinava </w:t>
      </w:r>
      <w:r>
        <w:t>um</w:t>
      </w:r>
      <w:r w:rsidRPr="008F2A99">
        <w:t xml:space="preserve">a ação que </w:t>
      </w:r>
      <w:r>
        <w:t xml:space="preserve">o personagem deveria executar. </w:t>
      </w:r>
      <w:r w:rsidRPr="008F2A99">
        <w:t xml:space="preserve">A interface era </w:t>
      </w:r>
      <w:r>
        <w:t xml:space="preserve">baseada em caracteres e </w:t>
      </w:r>
      <w:r w:rsidRPr="008F2A99">
        <w:t xml:space="preserve">as ações </w:t>
      </w:r>
      <w:r>
        <w:t xml:space="preserve">que poderiam ser feitas, </w:t>
      </w:r>
      <w:r w:rsidRPr="008F2A99">
        <w:t xml:space="preserve">limitadas a movimentos e ataques </w:t>
      </w:r>
      <w:r>
        <w:t>a</w:t>
      </w:r>
      <w:r w:rsidRPr="008F2A99">
        <w:t xml:space="preserve"> monstros imaginários.</w:t>
      </w:r>
      <w:r>
        <w:t xml:space="preserve"> Um exemplo é o </w:t>
      </w:r>
      <w:r w:rsidRPr="00D60E5D">
        <w:rPr>
          <w:i/>
        </w:rPr>
        <w:t>Zork</w:t>
      </w:r>
      <w:r>
        <w:t xml:space="preserve">, criado em 1979, descendente do </w:t>
      </w:r>
      <w:r w:rsidRPr="00D60E5D">
        <w:rPr>
          <w:i/>
        </w:rPr>
        <w:t>Colossal Cave Adventure</w:t>
      </w:r>
      <w:r>
        <w:t>.</w:t>
      </w:r>
    </w:p>
    <w:p w:rsidR="00FA3118" w:rsidRDefault="00FA3118" w:rsidP="00FA3118">
      <w:pPr>
        <w:pStyle w:val="Figura"/>
      </w:pPr>
      <w:r>
        <w:rPr>
          <w:noProof/>
          <w:lang w:eastAsia="pt-BR"/>
        </w:rPr>
        <w:drawing>
          <wp:inline distT="0" distB="0" distL="0" distR="0">
            <wp:extent cx="3105150" cy="2281238"/>
            <wp:effectExtent l="19050" t="0" r="0" b="0"/>
            <wp:docPr id="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srcRect/>
                    <a:stretch>
                      <a:fillRect/>
                    </a:stretch>
                  </pic:blipFill>
                  <pic:spPr bwMode="auto">
                    <a:xfrm>
                      <a:off x="0" y="0"/>
                      <a:ext cx="3105150" cy="2281238"/>
                    </a:xfrm>
                    <a:prstGeom prst="rect">
                      <a:avLst/>
                    </a:prstGeom>
                    <a:noFill/>
                    <a:ln w="9525">
                      <a:noFill/>
                      <a:miter lim="800000"/>
                      <a:headEnd/>
                      <a:tailEnd/>
                    </a:ln>
                  </pic:spPr>
                </pic:pic>
              </a:graphicData>
            </a:graphic>
          </wp:inline>
        </w:drawing>
      </w:r>
    </w:p>
    <w:p w:rsidR="00FA3118" w:rsidRPr="00FA3118" w:rsidRDefault="00FA3118" w:rsidP="00FA3118">
      <w:pPr>
        <w:pStyle w:val="Figura"/>
      </w:pPr>
      <w:bookmarkStart w:id="36" w:name="_Toc201338423"/>
      <w:r>
        <w:t xml:space="preserve">Figura </w:t>
      </w:r>
      <w:fldSimple w:instr=" SEQ Figura \* ARABIC ">
        <w:r w:rsidR="00376E4B">
          <w:rPr>
            <w:noProof/>
          </w:rPr>
          <w:t>11</w:t>
        </w:r>
      </w:fldSimple>
      <w:r>
        <w:t xml:space="preserve"> - Zork (1979)</w:t>
      </w:r>
      <w:bookmarkEnd w:id="36"/>
    </w:p>
    <w:p w:rsidR="005A7093" w:rsidRPr="008F2A99" w:rsidRDefault="005A7093" w:rsidP="005A7093">
      <w:pPr>
        <w:pStyle w:val="Corpodetexto"/>
      </w:pPr>
      <w:r w:rsidRPr="008F2A99">
        <w:t>Com o início dos videogames em formato console durante a década de 80,</w:t>
      </w:r>
      <w:r>
        <w:t xml:space="preserve"> o gênero </w:t>
      </w:r>
      <w:r w:rsidRPr="008F2A99">
        <w:t>passou a se popularizar e ganhar jogos mais inteligentes e visualmente mais interessantes. O personagem</w:t>
      </w:r>
      <w:r>
        <w:t xml:space="preserve"> destes jogos</w:t>
      </w:r>
      <w:r w:rsidRPr="008F2A99">
        <w:t xml:space="preserve"> agora é </w:t>
      </w:r>
      <w:r>
        <w:t>representado graficamente na tela</w:t>
      </w:r>
      <w:r w:rsidRPr="008F2A99">
        <w:t xml:space="preserve"> e os objetos com os quais ele interage também. No final da década, séries hoje em dia populares começaram a ser lançadas, como por exemplo, </w:t>
      </w:r>
      <w:r w:rsidRPr="008F2A99">
        <w:rPr>
          <w:i/>
        </w:rPr>
        <w:t>Final Fantasy</w:t>
      </w:r>
      <w:r w:rsidRPr="008F2A99">
        <w:t xml:space="preserve"> e </w:t>
      </w:r>
      <w:r w:rsidRPr="008F2A99">
        <w:rPr>
          <w:i/>
        </w:rPr>
        <w:t>Might and Magic</w:t>
      </w:r>
      <w:r w:rsidRPr="008F2A99">
        <w:t>.</w:t>
      </w:r>
    </w:p>
    <w:p w:rsidR="005A7093" w:rsidRDefault="005A7093" w:rsidP="005A7093">
      <w:pPr>
        <w:pStyle w:val="Figura"/>
      </w:pPr>
      <w:r w:rsidRPr="008F2A99">
        <w:rPr>
          <w:noProof/>
          <w:lang w:eastAsia="pt-BR"/>
        </w:rPr>
        <w:lastRenderedPageBreak/>
        <w:drawing>
          <wp:inline distT="0" distB="0" distL="0" distR="0">
            <wp:extent cx="2286000" cy="2137410"/>
            <wp:effectExtent l="19050" t="0" r="0" b="0"/>
            <wp:docPr id="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2286000" cy="2137410"/>
                    </a:xfrm>
                    <a:prstGeom prst="rect">
                      <a:avLst/>
                    </a:prstGeom>
                    <a:noFill/>
                    <a:ln w="9525">
                      <a:noFill/>
                      <a:miter lim="800000"/>
                      <a:headEnd/>
                      <a:tailEnd/>
                    </a:ln>
                  </pic:spPr>
                </pic:pic>
              </a:graphicData>
            </a:graphic>
          </wp:inline>
        </w:drawing>
      </w:r>
    </w:p>
    <w:p w:rsidR="005A7093" w:rsidRDefault="005A7093" w:rsidP="005A7093">
      <w:pPr>
        <w:pStyle w:val="Figura"/>
      </w:pPr>
      <w:bookmarkStart w:id="37" w:name="_Toc200128372"/>
      <w:bookmarkStart w:id="38" w:name="_Toc201338424"/>
      <w:r>
        <w:t xml:space="preserve">Figura </w:t>
      </w:r>
      <w:fldSimple w:instr=" SEQ Figura \* ARABIC ">
        <w:r w:rsidR="00376E4B">
          <w:rPr>
            <w:noProof/>
          </w:rPr>
          <w:t>12</w:t>
        </w:r>
      </w:fldSimple>
      <w:r>
        <w:t xml:space="preserve"> - Final Fantasy - Square (1987)</w:t>
      </w:r>
      <w:bookmarkEnd w:id="37"/>
      <w:bookmarkEnd w:id="38"/>
    </w:p>
    <w:p w:rsidR="005A7093" w:rsidRPr="008F2A99" w:rsidRDefault="005A7093" w:rsidP="005A7093">
      <w:pPr>
        <w:pStyle w:val="Corpodetexto"/>
      </w:pPr>
      <w:r w:rsidRPr="008F2A99">
        <w:t xml:space="preserve">Já na década de 90, os jogos de </w:t>
      </w:r>
      <w:r w:rsidRPr="008F2A99">
        <w:rPr>
          <w:i/>
        </w:rPr>
        <w:t>RPG</w:t>
      </w:r>
      <w:r w:rsidRPr="008F2A99">
        <w:t xml:space="preserve"> deixaram ser </w:t>
      </w:r>
      <w:r w:rsidRPr="008F2A99">
        <w:rPr>
          <w:i/>
        </w:rPr>
        <w:t>2D</w:t>
      </w:r>
      <w:r w:rsidRPr="008F2A99">
        <w:t xml:space="preserve"> e passaram a ser </w:t>
      </w:r>
      <w:r w:rsidRPr="008F2A99">
        <w:rPr>
          <w:i/>
        </w:rPr>
        <w:t>3D</w:t>
      </w:r>
      <w:r w:rsidRPr="008F2A99">
        <w:t xml:space="preserve">. Cada vez </w:t>
      </w:r>
      <w:r>
        <w:t xml:space="preserve">mais bem trabalhados e com personagens mais realistas e </w:t>
      </w:r>
      <w:r w:rsidRPr="008F2A99">
        <w:t>ações mais complexas, ganharam mais adeptos ao gênero. Grande exemplo desta popularização são os jogos</w:t>
      </w:r>
      <w:r w:rsidR="00F05B6C">
        <w:t>:</w:t>
      </w:r>
      <w:r w:rsidRPr="008F2A99">
        <w:t xml:space="preserve"> </w:t>
      </w:r>
      <w:r w:rsidRPr="008F2A99">
        <w:rPr>
          <w:i/>
        </w:rPr>
        <w:t>Final Fantasy VII</w:t>
      </w:r>
      <w:r w:rsidRPr="008F2A99">
        <w:t xml:space="preserve"> e </w:t>
      </w:r>
      <w:r w:rsidRPr="008F2A99">
        <w:rPr>
          <w:i/>
        </w:rPr>
        <w:t>Final Fantasy VIII</w:t>
      </w:r>
      <w:r w:rsidRPr="008F2A99">
        <w:t xml:space="preserve">, sendo que o primeiro </w:t>
      </w:r>
      <w:r w:rsidR="00F05B6C">
        <w:t>possui</w:t>
      </w:r>
      <w:r w:rsidRPr="008F2A99">
        <w:t xml:space="preserve"> uma continuação em filme.</w:t>
      </w:r>
    </w:p>
    <w:p w:rsidR="005A7093" w:rsidRDefault="005A7093" w:rsidP="005A7093">
      <w:pPr>
        <w:pStyle w:val="Figura"/>
      </w:pPr>
      <w:r w:rsidRPr="008F2A99">
        <w:rPr>
          <w:noProof/>
          <w:lang w:eastAsia="pt-BR"/>
        </w:rPr>
        <w:drawing>
          <wp:inline distT="0" distB="0" distL="0" distR="0">
            <wp:extent cx="3051810" cy="2137410"/>
            <wp:effectExtent l="19050" t="0" r="0" b="0"/>
            <wp:docPr id="2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srcRect/>
                    <a:stretch>
                      <a:fillRect/>
                    </a:stretch>
                  </pic:blipFill>
                  <pic:spPr bwMode="auto">
                    <a:xfrm>
                      <a:off x="0" y="0"/>
                      <a:ext cx="3051810" cy="2137410"/>
                    </a:xfrm>
                    <a:prstGeom prst="rect">
                      <a:avLst/>
                    </a:prstGeom>
                    <a:noFill/>
                    <a:ln w="9525">
                      <a:noFill/>
                      <a:miter lim="800000"/>
                      <a:headEnd/>
                      <a:tailEnd/>
                    </a:ln>
                  </pic:spPr>
                </pic:pic>
              </a:graphicData>
            </a:graphic>
          </wp:inline>
        </w:drawing>
      </w:r>
    </w:p>
    <w:p w:rsidR="005A7093" w:rsidRDefault="005A7093" w:rsidP="005A7093">
      <w:pPr>
        <w:pStyle w:val="Figura"/>
      </w:pPr>
      <w:bookmarkStart w:id="39" w:name="_Toc200128373"/>
      <w:bookmarkStart w:id="40" w:name="_Toc201338425"/>
      <w:r>
        <w:t xml:space="preserve">Figura </w:t>
      </w:r>
      <w:fldSimple w:instr=" SEQ Figura \* ARABIC ">
        <w:r w:rsidR="00376E4B">
          <w:rPr>
            <w:noProof/>
          </w:rPr>
          <w:t>13</w:t>
        </w:r>
      </w:fldSimple>
      <w:r>
        <w:t xml:space="preserve"> - Final Fantasy VII - Squaresoft (1997)</w:t>
      </w:r>
      <w:bookmarkEnd w:id="39"/>
      <w:bookmarkEnd w:id="40"/>
    </w:p>
    <w:p w:rsidR="00506854" w:rsidRPr="00506854" w:rsidRDefault="005A7093" w:rsidP="00506854">
      <w:pPr>
        <w:pStyle w:val="Corpodetexto"/>
      </w:pPr>
      <w:r w:rsidRPr="008F2A99">
        <w:t xml:space="preserve">Juntamente com a popularização da internet, um novo gênero de </w:t>
      </w:r>
      <w:r w:rsidRPr="008F2A99">
        <w:rPr>
          <w:i/>
        </w:rPr>
        <w:t>RPGs</w:t>
      </w:r>
      <w:r w:rsidRPr="008F2A99">
        <w:t xml:space="preserve"> foi criado: o MMORPG (</w:t>
      </w:r>
      <w:r w:rsidRPr="008F2A99">
        <w:rPr>
          <w:i/>
        </w:rPr>
        <w:t>Massively Multiplayer Online Roling Playing Game</w:t>
      </w:r>
      <w:r w:rsidRPr="008F2A99">
        <w:t>). Nesse gênero vários jogadores conectados pela internet interagem seus personagens uns com os outros dentro de um mesmo mundo virtual. Devido à grande possibilidade de interação com jogadores de qualquer parte do mundo, esse gênero de jogo é sucesso hoje em dia. Exemplos mais recentes são os jogos:</w:t>
      </w:r>
      <w:r>
        <w:t xml:space="preserve"> </w:t>
      </w:r>
      <w:r w:rsidRPr="008F2A99">
        <w:rPr>
          <w:i/>
        </w:rPr>
        <w:t>Ragnarok Online</w:t>
      </w:r>
      <w:r w:rsidRPr="008F2A99">
        <w:t xml:space="preserve">, </w:t>
      </w:r>
      <w:r w:rsidRPr="008F2A99">
        <w:rPr>
          <w:i/>
        </w:rPr>
        <w:t>World of Warcraft</w:t>
      </w:r>
      <w:r w:rsidRPr="008F2A99">
        <w:t xml:space="preserve">, </w:t>
      </w:r>
      <w:r w:rsidRPr="00336BC2">
        <w:rPr>
          <w:i/>
        </w:rPr>
        <w:t>Cabal Online</w:t>
      </w:r>
      <w:r>
        <w:t xml:space="preserve">, </w:t>
      </w:r>
      <w:r w:rsidRPr="008F2A99">
        <w:rPr>
          <w:i/>
        </w:rPr>
        <w:t>Lineage</w:t>
      </w:r>
      <w:r w:rsidRPr="008F2A99">
        <w:t>, entre outros.</w:t>
      </w:r>
    </w:p>
    <w:p w:rsidR="005A7093" w:rsidRDefault="005A7093" w:rsidP="005A7093">
      <w:pPr>
        <w:pStyle w:val="Figura"/>
      </w:pPr>
      <w:r w:rsidRPr="008F2A99">
        <w:rPr>
          <w:noProof/>
          <w:lang w:eastAsia="pt-BR"/>
        </w:rPr>
        <w:lastRenderedPageBreak/>
        <w:drawing>
          <wp:inline distT="0" distB="0" distL="0" distR="0">
            <wp:extent cx="3423920" cy="2360295"/>
            <wp:effectExtent l="19050" t="0" r="5080" b="0"/>
            <wp:docPr id="2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srcRect/>
                    <a:stretch>
                      <a:fillRect/>
                    </a:stretch>
                  </pic:blipFill>
                  <pic:spPr bwMode="auto">
                    <a:xfrm>
                      <a:off x="0" y="0"/>
                      <a:ext cx="3423920" cy="2360295"/>
                    </a:xfrm>
                    <a:prstGeom prst="rect">
                      <a:avLst/>
                    </a:prstGeom>
                    <a:noFill/>
                    <a:ln w="9525">
                      <a:noFill/>
                      <a:miter lim="800000"/>
                      <a:headEnd/>
                      <a:tailEnd/>
                    </a:ln>
                  </pic:spPr>
                </pic:pic>
              </a:graphicData>
            </a:graphic>
          </wp:inline>
        </w:drawing>
      </w:r>
    </w:p>
    <w:p w:rsidR="005A7093" w:rsidRPr="00F371AF" w:rsidRDefault="005A7093" w:rsidP="005A7093">
      <w:pPr>
        <w:pStyle w:val="Figura"/>
        <w:rPr>
          <w:lang w:val="en-US"/>
        </w:rPr>
      </w:pPr>
      <w:bookmarkStart w:id="41" w:name="_Toc200128374"/>
      <w:bookmarkStart w:id="42" w:name="_Toc201338426"/>
      <w:r w:rsidRPr="00F371AF">
        <w:rPr>
          <w:lang w:val="en-US"/>
        </w:rPr>
        <w:t xml:space="preserve">Figura </w:t>
      </w:r>
      <w:r w:rsidR="00F42388">
        <w:fldChar w:fldCharType="begin"/>
      </w:r>
      <w:r w:rsidRPr="00F371AF">
        <w:rPr>
          <w:lang w:val="en-US"/>
        </w:rPr>
        <w:instrText xml:space="preserve"> SEQ Figura \* ARABIC </w:instrText>
      </w:r>
      <w:r w:rsidR="00F42388">
        <w:fldChar w:fldCharType="separate"/>
      </w:r>
      <w:r w:rsidR="00376E4B">
        <w:rPr>
          <w:noProof/>
          <w:lang w:val="en-US"/>
        </w:rPr>
        <w:t>14</w:t>
      </w:r>
      <w:r w:rsidR="00F42388">
        <w:fldChar w:fldCharType="end"/>
      </w:r>
      <w:r w:rsidRPr="00F371AF">
        <w:rPr>
          <w:lang w:val="en-US"/>
        </w:rPr>
        <w:t xml:space="preserve"> - World of Warcraft - Blizzard (2004)</w:t>
      </w:r>
      <w:bookmarkEnd w:id="41"/>
      <w:bookmarkEnd w:id="42"/>
    </w:p>
    <w:p w:rsidR="005A7093" w:rsidRDefault="005A7093" w:rsidP="005A7093">
      <w:pPr>
        <w:pStyle w:val="Ttulo4"/>
      </w:pPr>
      <w:r>
        <w:t>Final Fantasy Tactics</w:t>
      </w:r>
    </w:p>
    <w:p w:rsidR="00F30AA3" w:rsidRDefault="005A7093" w:rsidP="005A7093">
      <w:pPr>
        <w:pStyle w:val="Corpodetexto"/>
      </w:pPr>
      <w:r w:rsidRPr="008E4FED">
        <w:t xml:space="preserve">O </w:t>
      </w:r>
      <w:r w:rsidRPr="008E4FED">
        <w:rPr>
          <w:i/>
        </w:rPr>
        <w:t>Final Fantasy Tactics</w:t>
      </w:r>
      <w:r w:rsidRPr="008E4FED">
        <w:t xml:space="preserve"> é um </w:t>
      </w:r>
      <w:r w:rsidRPr="008E4FED">
        <w:rPr>
          <w:i/>
        </w:rPr>
        <w:t>RPG</w:t>
      </w:r>
      <w:r w:rsidRPr="008E4FED">
        <w:t xml:space="preserve"> para </w:t>
      </w:r>
      <w:r>
        <w:t xml:space="preserve">o </w:t>
      </w:r>
      <w:r w:rsidRPr="008E4FED">
        <w:rPr>
          <w:i/>
        </w:rPr>
        <w:t>Playstation</w:t>
      </w:r>
      <w:r w:rsidRPr="008E4FED">
        <w:t xml:space="preserve"> desenvolvido pela </w:t>
      </w:r>
      <w:r w:rsidRPr="008E4FED">
        <w:rPr>
          <w:i/>
        </w:rPr>
        <w:t>Square</w:t>
      </w:r>
      <w:r>
        <w:rPr>
          <w:i/>
        </w:rPr>
        <w:t>soft</w:t>
      </w:r>
      <w:r w:rsidRPr="008E4FED">
        <w:t>,</w:t>
      </w:r>
      <w:r>
        <w:t xml:space="preserve"> em 199</w:t>
      </w:r>
      <w:r w:rsidR="00F05B6C">
        <w:t>7</w:t>
      </w:r>
      <w:r>
        <w:t>, cuja</w:t>
      </w:r>
      <w:r w:rsidRPr="008E4FED">
        <w:t xml:space="preserve"> </w:t>
      </w:r>
      <w:r w:rsidR="00E27C37">
        <w:t xml:space="preserve">principal </w:t>
      </w:r>
      <w:r w:rsidRPr="008E4FED">
        <w:t>inovação está a cargo d</w:t>
      </w:r>
      <w:r>
        <w:t>e</w:t>
      </w:r>
      <w:r w:rsidR="00E27C37">
        <w:t xml:space="preserve"> seu sistema de jogo, baseado em cenári</w:t>
      </w:r>
      <w:r w:rsidR="00BC6662">
        <w:t>os tridimensionais isométricos.</w:t>
      </w:r>
    </w:p>
    <w:p w:rsidR="009D1321" w:rsidRDefault="00433EDB" w:rsidP="00EE7BC4">
      <w:pPr>
        <w:pStyle w:val="Figura"/>
      </w:pPr>
      <w:r w:rsidRPr="00EE7BC4">
        <w:rPr>
          <w:noProof/>
          <w:lang w:eastAsia="pt-BR"/>
        </w:rPr>
        <w:drawing>
          <wp:inline distT="0" distB="0" distL="0" distR="0">
            <wp:extent cx="4572000" cy="2590800"/>
            <wp:effectExtent l="19050" t="0" r="0" b="0"/>
            <wp:docPr id="1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
                    <a:srcRect/>
                    <a:stretch>
                      <a:fillRect/>
                    </a:stretch>
                  </pic:blipFill>
                  <pic:spPr bwMode="auto">
                    <a:xfrm>
                      <a:off x="0" y="0"/>
                      <a:ext cx="4572000" cy="2590800"/>
                    </a:xfrm>
                    <a:prstGeom prst="rect">
                      <a:avLst/>
                    </a:prstGeom>
                    <a:noFill/>
                    <a:ln w="9525">
                      <a:noFill/>
                      <a:miter lim="800000"/>
                      <a:headEnd/>
                      <a:tailEnd/>
                    </a:ln>
                  </pic:spPr>
                </pic:pic>
              </a:graphicData>
            </a:graphic>
          </wp:inline>
        </w:drawing>
      </w:r>
    </w:p>
    <w:p w:rsidR="00BC6662" w:rsidRDefault="009D1321" w:rsidP="009D1321">
      <w:pPr>
        <w:pStyle w:val="Figura"/>
      </w:pPr>
      <w:bookmarkStart w:id="43" w:name="_Toc201338427"/>
      <w:r>
        <w:t xml:space="preserve">Figura </w:t>
      </w:r>
      <w:fldSimple w:instr=" SEQ Figura \* ARABIC ">
        <w:r w:rsidR="00376E4B">
          <w:rPr>
            <w:noProof/>
          </w:rPr>
          <w:t>15</w:t>
        </w:r>
      </w:fldSimple>
      <w:r>
        <w:t xml:space="preserve"> - Cenário tridimensional isométrico</w:t>
      </w:r>
      <w:bookmarkEnd w:id="43"/>
    </w:p>
    <w:p w:rsidR="005A7093" w:rsidRDefault="005A7093" w:rsidP="005A7093">
      <w:pPr>
        <w:pStyle w:val="Corpodetexto"/>
      </w:pPr>
      <w:r w:rsidRPr="008E4FED">
        <w:t>Diversos fatores externos como o terreno</w:t>
      </w:r>
      <w:r>
        <w:t>, condições climáticas</w:t>
      </w:r>
      <w:r w:rsidRPr="008E4FED">
        <w:t>, disposição e classe dos personagens são fatores decisivos durante a batalha</w:t>
      </w:r>
      <w:r>
        <w:t>. Com isso, todas as ações devem ser pensadas, de maneira estratégica, para que o adversário consiga ser superado.</w:t>
      </w:r>
    </w:p>
    <w:p w:rsidR="00F30AA3" w:rsidRDefault="00F30AA3" w:rsidP="00F30AA3">
      <w:pPr>
        <w:pStyle w:val="Corpodetexto"/>
      </w:pPr>
      <w:r>
        <w:t>Os personagens se movem por um cenário dividido em partes iguais, e o campo de ação de um personagem é determinado por suas características e profissão. O</w:t>
      </w:r>
      <w:r w:rsidR="005A7093" w:rsidRPr="008E4FED">
        <w:t xml:space="preserve">s inimigos somente podem ser atingidos se </w:t>
      </w:r>
      <w:r w:rsidR="005A7093">
        <w:t xml:space="preserve">nele </w:t>
      </w:r>
      <w:r w:rsidR="005A7093" w:rsidRPr="008E4FED">
        <w:t xml:space="preserve">estiverem. </w:t>
      </w:r>
      <w:r w:rsidR="005A7093">
        <w:t xml:space="preserve">Cada atributo do </w:t>
      </w:r>
      <w:r w:rsidR="005A7093">
        <w:lastRenderedPageBreak/>
        <w:t xml:space="preserve">personagem e sua respectiva evolução são baseados em sua </w:t>
      </w:r>
      <w:r>
        <w:t>profissão</w:t>
      </w:r>
      <w:r w:rsidR="005A7093">
        <w:t>. Com isso, as possibilidades de estratégia são imensas, pois cada combinação de classes em diferentes níveis de evolução produz um resultado diferen</w:t>
      </w:r>
      <w:r>
        <w:t>te, com pontos fortes e fracos.</w:t>
      </w:r>
    </w:p>
    <w:p w:rsidR="00BC6662" w:rsidRPr="00BC6662" w:rsidRDefault="00433EDB" w:rsidP="00EE7BC4">
      <w:pPr>
        <w:pStyle w:val="Figura"/>
      </w:pPr>
      <w:r w:rsidRPr="00EE7BC4">
        <w:rPr>
          <w:noProof/>
          <w:lang w:eastAsia="pt-BR"/>
        </w:rPr>
        <w:drawing>
          <wp:inline distT="0" distB="0" distL="0" distR="0">
            <wp:extent cx="4572000" cy="2590800"/>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3"/>
                    <a:srcRect/>
                    <a:stretch>
                      <a:fillRect/>
                    </a:stretch>
                  </pic:blipFill>
                  <pic:spPr bwMode="auto">
                    <a:xfrm>
                      <a:off x="0" y="0"/>
                      <a:ext cx="4572000" cy="2590800"/>
                    </a:xfrm>
                    <a:prstGeom prst="rect">
                      <a:avLst/>
                    </a:prstGeom>
                    <a:noFill/>
                    <a:ln w="9525">
                      <a:noFill/>
                      <a:miter lim="800000"/>
                      <a:headEnd/>
                      <a:tailEnd/>
                    </a:ln>
                  </pic:spPr>
                </pic:pic>
              </a:graphicData>
            </a:graphic>
          </wp:inline>
        </w:drawing>
      </w:r>
    </w:p>
    <w:p w:rsidR="00BC6662" w:rsidRPr="00BC6662" w:rsidRDefault="00BC6662" w:rsidP="00BC6662">
      <w:pPr>
        <w:pStyle w:val="Figura"/>
      </w:pPr>
      <w:bookmarkStart w:id="44" w:name="_Toc201338428"/>
      <w:r w:rsidRPr="00BC6662">
        <w:t xml:space="preserve">Figura </w:t>
      </w:r>
      <w:fldSimple w:instr=" SEQ Figura \* ARABIC ">
        <w:r w:rsidR="00376E4B">
          <w:rPr>
            <w:noProof/>
          </w:rPr>
          <w:t>16</w:t>
        </w:r>
      </w:fldSimple>
      <w:r w:rsidRPr="00BC6662">
        <w:t xml:space="preserve"> - </w:t>
      </w:r>
      <w:r>
        <w:t>Personagem e sua área de atuação</w:t>
      </w:r>
      <w:bookmarkEnd w:id="44"/>
    </w:p>
    <w:p w:rsidR="003E6882" w:rsidRDefault="00F30AA3" w:rsidP="00BC6662">
      <w:pPr>
        <w:pStyle w:val="Corpodetexto"/>
      </w:pPr>
      <w:r>
        <w:t>Existem diversos objetivos de batalha. A mais comum é derrotar todos os inimigos, porém em certas partes do jogo, o objetivo pode se alterar a resgatar algum personagem em outra parte do cenário, proteger um determinado personagem ou matar apenas um inimigo específico.</w:t>
      </w:r>
    </w:p>
    <w:p w:rsidR="009D1321" w:rsidRDefault="00433EDB" w:rsidP="00433EDB">
      <w:pPr>
        <w:pStyle w:val="Figura"/>
      </w:pPr>
      <w:r>
        <w:rPr>
          <w:noProof/>
          <w:lang w:eastAsia="pt-BR"/>
        </w:rPr>
        <w:drawing>
          <wp:inline distT="0" distB="0" distL="0" distR="0">
            <wp:extent cx="4572000" cy="2590800"/>
            <wp:effectExtent l="19050" t="0" r="0" b="0"/>
            <wp:docPr id="1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4"/>
                    <a:srcRect/>
                    <a:stretch>
                      <a:fillRect/>
                    </a:stretch>
                  </pic:blipFill>
                  <pic:spPr bwMode="auto">
                    <a:xfrm>
                      <a:off x="0" y="0"/>
                      <a:ext cx="4572000" cy="2590800"/>
                    </a:xfrm>
                    <a:prstGeom prst="rect">
                      <a:avLst/>
                    </a:prstGeom>
                    <a:noFill/>
                    <a:ln w="9525">
                      <a:noFill/>
                      <a:miter lim="800000"/>
                      <a:headEnd/>
                      <a:tailEnd/>
                    </a:ln>
                  </pic:spPr>
                </pic:pic>
              </a:graphicData>
            </a:graphic>
          </wp:inline>
        </w:drawing>
      </w:r>
    </w:p>
    <w:p w:rsidR="009D1321" w:rsidRPr="009D1321" w:rsidRDefault="009D1321" w:rsidP="00433EDB">
      <w:pPr>
        <w:pStyle w:val="Figura"/>
      </w:pPr>
      <w:bookmarkStart w:id="45" w:name="_Toc201338429"/>
      <w:r>
        <w:t xml:space="preserve">Figura </w:t>
      </w:r>
      <w:fldSimple w:instr=" SEQ Figura \* ARABIC ">
        <w:r w:rsidR="00376E4B">
          <w:rPr>
            <w:noProof/>
          </w:rPr>
          <w:t>17</w:t>
        </w:r>
      </w:fldSimple>
      <w:r>
        <w:t xml:space="preserve"> - Personagem </w:t>
      </w:r>
      <w:r w:rsidR="00433EDB">
        <w:t>efetuando um ataque</w:t>
      </w:r>
      <w:bookmarkEnd w:id="45"/>
    </w:p>
    <w:p w:rsidR="00E23F62" w:rsidRDefault="00E23F62" w:rsidP="007C119E">
      <w:pPr>
        <w:pStyle w:val="Ttulo3"/>
      </w:pPr>
      <w:bookmarkStart w:id="46" w:name="_Toc201338381"/>
      <w:r>
        <w:lastRenderedPageBreak/>
        <w:t>Realidade Virtual</w:t>
      </w:r>
      <w:bookmarkEnd w:id="46"/>
    </w:p>
    <w:p w:rsidR="005A7093" w:rsidRPr="005A7093" w:rsidRDefault="00E23F62" w:rsidP="005A7093">
      <w:pPr>
        <w:pStyle w:val="Corpodetexto"/>
      </w:pPr>
      <w:r w:rsidRPr="0076562A">
        <w:t>Realidade Virtual (RV) é uma interface avançada para aplicações computacionais, onde o usuário pode navegar e interagir, em tempo real, em um ambiente tridimensional gerado por computador, usando dispositivos multis</w:t>
      </w:r>
      <w:r>
        <w:t>ensoriais. (KIRNER &amp; TORI, 2004)</w:t>
      </w:r>
      <w:r w:rsidRPr="0076562A">
        <w:t xml:space="preserve">. </w:t>
      </w:r>
      <w:r>
        <w:t xml:space="preserve">A realidade virtual </w:t>
      </w:r>
      <w:r w:rsidRPr="0076562A">
        <w:t>é um sistema imersivo, ou seja, com ajuda de dispositivos multisensoriais, como capacetes e luvas digitais, o utilizador tem a sensação de estar dentro do mundo virtual e é capaz de manipular os objetos ali presentes.</w:t>
      </w:r>
    </w:p>
    <w:p w:rsidR="00E23F62" w:rsidRDefault="00E23F62" w:rsidP="007C119E">
      <w:pPr>
        <w:pStyle w:val="Ttulo4"/>
      </w:pPr>
      <w:r>
        <w:t>Realidade Aumentada</w:t>
      </w:r>
    </w:p>
    <w:p w:rsidR="00E23F62" w:rsidRDefault="00E23F62" w:rsidP="00E23F62">
      <w:pPr>
        <w:pStyle w:val="Corpodetexto"/>
      </w:pPr>
      <w:r>
        <w:t>Um subconjunto da Realidade Virtual, a Realidade Aumentada (RA) consiste em modificar o mundo real com a sobreposição de objetos virtuais (UFRJ 2006). Azuma define Realidade Aumentada como sendo uma variação dos ambientes virtuais (VE). Enquanto VE mergulha o usuário completamente no mundo virtual (realidade virtual imersiva - RVI), que pode ser alcançada com a utilização de alguns equipamentos, como capacetes e luvas (KIRNER &amp; TORI, 2004); na Realidade Aumentada existe um contraste entre real e virtual. Melhor que substituir completamente a realidade, a RA permite compor o real sobrepondo o virtual, assim ambos podem coexistir no mesmo espaço (AZUMA, 1997), (AZUMA et. al, 2001).</w:t>
      </w:r>
    </w:p>
    <w:p w:rsidR="00E23F62" w:rsidRPr="00ED0DB2" w:rsidRDefault="00E23F62" w:rsidP="00E23F62">
      <w:pPr>
        <w:pStyle w:val="Corpodetexto"/>
      </w:pPr>
      <w:r>
        <w:t>Uma das formas de se incluir objetos virtuais no mundo real é por meio da utilização de imagens projetadas sobre objetos reais, denominada Realidade Aumentada Espacial (RAE) (BIMBER &amp; RASKAR, 1997). A RAE utiliza técnicas de Visão Computacional para rastrear e orientar a câmera constantemente para fundir imagens do mundo real e virtual corretamente.</w:t>
      </w:r>
    </w:p>
    <w:p w:rsidR="00284ED0" w:rsidRDefault="00284ED0" w:rsidP="00B16D21">
      <w:pPr>
        <w:pStyle w:val="Ttulo2"/>
      </w:pPr>
      <w:bookmarkStart w:id="47" w:name="_Toc201338382"/>
      <w:commentRangeStart w:id="48"/>
      <w:r>
        <w:t>Implementações de Superfícies Multi-toque</w:t>
      </w:r>
      <w:commentRangeEnd w:id="48"/>
      <w:r w:rsidR="005D60AA">
        <w:rPr>
          <w:rStyle w:val="Refdecomentrio"/>
          <w:rFonts w:ascii="Times New Roman" w:hAnsi="Times New Roman" w:cs="Times New Roman"/>
          <w:b w:val="0"/>
          <w:bCs w:val="0"/>
          <w:kern w:val="0"/>
        </w:rPr>
        <w:commentReference w:id="48"/>
      </w:r>
      <w:bookmarkEnd w:id="47"/>
    </w:p>
    <w:p w:rsidR="002A520D" w:rsidRDefault="00F3670E" w:rsidP="00A22D55">
      <w:r>
        <w:t>Atualmente, e</w:t>
      </w:r>
      <w:r w:rsidR="003B147E">
        <w:t xml:space="preserve">xistem diversas técnicas para a </w:t>
      </w:r>
      <w:r>
        <w:t xml:space="preserve">detecção de toques em superfícies, desde </w:t>
      </w:r>
      <w:r w:rsidR="003B147E">
        <w:t xml:space="preserve">a </w:t>
      </w:r>
      <w:r>
        <w:t xml:space="preserve">análise de uma imagem </w:t>
      </w:r>
      <w:r w:rsidR="003B147E">
        <w:t>pura, utilização de sensores medidores de pressão</w:t>
      </w:r>
      <w:r>
        <w:t>,</w:t>
      </w:r>
      <w:r w:rsidR="00FF2863">
        <w:t xml:space="preserve"> utilização de um </w:t>
      </w:r>
      <w:r w:rsidR="00FF2863" w:rsidRPr="00FF2863">
        <w:rPr>
          <w:i/>
        </w:rPr>
        <w:t>grid</w:t>
      </w:r>
      <w:r>
        <w:rPr>
          <w:i/>
        </w:rPr>
        <w:t>s</w:t>
      </w:r>
      <w:r w:rsidR="00FF2863">
        <w:t xml:space="preserve"> de filamentos eletrônicos, onde o toque </w:t>
      </w:r>
      <w:r>
        <w:t xml:space="preserve">simplesmente fecha </w:t>
      </w:r>
      <w:r w:rsidR="008C3152">
        <w:t xml:space="preserve">faz com que os filamentos entrem em contato e propagem a corrente elétrica; até </w:t>
      </w:r>
      <w:r w:rsidR="002A520D">
        <w:t xml:space="preserve">complexa </w:t>
      </w:r>
      <w:r w:rsidR="008C3152">
        <w:t xml:space="preserve">utilização de </w:t>
      </w:r>
      <w:r w:rsidR="002A520D">
        <w:t>circuitos capacitores que armazenam a energia elétrica emitida pelo corpo humano, quando o toque ocorre.</w:t>
      </w:r>
    </w:p>
    <w:p w:rsidR="005D1FE1" w:rsidRDefault="008A7E7F" w:rsidP="00A22D55">
      <w:r>
        <w:lastRenderedPageBreak/>
        <w:t>As</w:t>
      </w:r>
      <w:r w:rsidR="003B147E">
        <w:t xml:space="preserve"> </w:t>
      </w:r>
      <w:r w:rsidR="002A520D">
        <w:t>mais simples</w:t>
      </w:r>
      <w:r w:rsidR="003B147E">
        <w:t xml:space="preserve"> </w:t>
      </w:r>
      <w:r w:rsidR="00493210">
        <w:t xml:space="preserve">e baratas </w:t>
      </w:r>
      <w:r w:rsidR="003B147E">
        <w:t>técnicas ficam a cargo da utilização de iluminação infravermelh</w:t>
      </w:r>
      <w:r w:rsidR="00FF2863">
        <w:t>a</w:t>
      </w:r>
      <w:r w:rsidR="005D1FE1">
        <w:t>, sobre uma superfície de acrílico com um material difusor</w:t>
      </w:r>
      <w:r w:rsidR="00FF2863">
        <w:t xml:space="preserve">, de forma que a luz ambiente não influencie </w:t>
      </w:r>
      <w:r>
        <w:t>sua</w:t>
      </w:r>
      <w:r w:rsidR="00FF2863">
        <w:t xml:space="preserve"> detecção.</w:t>
      </w:r>
      <w:r w:rsidR="002A520D">
        <w:t xml:space="preserve"> </w:t>
      </w:r>
      <w:r w:rsidR="005D1FE1">
        <w:t xml:space="preserve">O material difusor é necessário para além de permitir a visualização da projeção, </w:t>
      </w:r>
      <w:r w:rsidR="00BE295B">
        <w:t>auxilia na difusão da iluminação infravermelha.</w:t>
      </w:r>
    </w:p>
    <w:p w:rsidR="00493210" w:rsidRDefault="00493210" w:rsidP="00A22D55">
      <w:r>
        <w:t xml:space="preserve">Esta técnica </w:t>
      </w:r>
      <w:r w:rsidR="008A7E7F">
        <w:t>está</w:t>
      </w:r>
      <w:r>
        <w:t xml:space="preserve"> sendo bastante utilizada no desenvolvimento de protótipos por todo o mundo.</w:t>
      </w:r>
      <w:r w:rsidR="008A7E7F">
        <w:t xml:space="preserve"> Há dois modos principais de utilização: Iluminação Difusa (</w:t>
      </w:r>
      <w:r w:rsidR="008A7E7F" w:rsidRPr="008A7E7F">
        <w:rPr>
          <w:i/>
        </w:rPr>
        <w:t>Diffused Illumination</w:t>
      </w:r>
      <w:r w:rsidR="008A7E7F">
        <w:t>) e Reflexão Total Interna Frustrada da Luz (</w:t>
      </w:r>
      <w:r w:rsidR="008A7E7F" w:rsidRPr="008A7E7F">
        <w:rPr>
          <w:i/>
        </w:rPr>
        <w:t>FTIR</w:t>
      </w:r>
      <w:r w:rsidR="008A7E7F">
        <w:t>).</w:t>
      </w:r>
    </w:p>
    <w:p w:rsidR="00A22D55" w:rsidRPr="00A22D55" w:rsidRDefault="00493210" w:rsidP="00570E02">
      <w:r>
        <w:t>A mesa multi-</w:t>
      </w:r>
      <w:r w:rsidR="008A7E7F">
        <w:t>toque utilizada neste trabalho foi construída baseando-se n</w:t>
      </w:r>
      <w:r w:rsidR="00D9244C">
        <w:t>as</w:t>
      </w:r>
      <w:r w:rsidR="008A7E7F">
        <w:t xml:space="preserve"> técnica</w:t>
      </w:r>
      <w:r w:rsidR="00D9244C">
        <w:t>s</w:t>
      </w:r>
      <w:r w:rsidR="008A7E7F">
        <w:t xml:space="preserve"> </w:t>
      </w:r>
      <w:r w:rsidR="00570E02">
        <w:t xml:space="preserve">de iluminação infravermelha, mais especificamente a </w:t>
      </w:r>
      <w:r w:rsidR="00570E02" w:rsidRPr="00570E02">
        <w:rPr>
          <w:i/>
        </w:rPr>
        <w:t>FTIR</w:t>
      </w:r>
      <w:r w:rsidR="00570E02">
        <w:t>.</w:t>
      </w:r>
    </w:p>
    <w:p w:rsidR="00284ED0" w:rsidRDefault="00284ED0" w:rsidP="00284ED0">
      <w:pPr>
        <w:pStyle w:val="Ttulo3"/>
      </w:pPr>
      <w:bookmarkStart w:id="49" w:name="_Toc201338383"/>
      <w:r>
        <w:t xml:space="preserve">Iluminação </w:t>
      </w:r>
      <w:r w:rsidR="00A22D55">
        <w:t>Difusa</w:t>
      </w:r>
      <w:r>
        <w:t xml:space="preserve"> (</w:t>
      </w:r>
      <w:r w:rsidR="00A22D55">
        <w:t>Diffused</w:t>
      </w:r>
      <w:r>
        <w:t xml:space="preserve"> Illumination)</w:t>
      </w:r>
      <w:bookmarkEnd w:id="49"/>
    </w:p>
    <w:p w:rsidR="00284ED0" w:rsidRDefault="00570E02" w:rsidP="003E6882">
      <w:pPr>
        <w:pStyle w:val="Corpodetexto"/>
      </w:pPr>
      <w:r>
        <w:t xml:space="preserve">Consiste na iluminação da superfície onde ocorrerá o toque por um canhão de </w:t>
      </w:r>
      <w:r w:rsidRPr="00570E02">
        <w:rPr>
          <w:i/>
        </w:rPr>
        <w:t>LEDs</w:t>
      </w:r>
      <w:r>
        <w:t xml:space="preserve"> infravermelhos. </w:t>
      </w:r>
      <w:r w:rsidR="00AD4A57">
        <w:t xml:space="preserve">Quando a iluminação acontece sob a superfície é </w:t>
      </w:r>
      <w:r w:rsidR="00986D91">
        <w:t xml:space="preserve">dado o nome de </w:t>
      </w:r>
      <w:r w:rsidR="001616B1">
        <w:rPr>
          <w:i/>
        </w:rPr>
        <w:t>Rear</w:t>
      </w:r>
      <w:r w:rsidR="0019005C" w:rsidRPr="0019005C">
        <w:rPr>
          <w:i/>
        </w:rPr>
        <w:t xml:space="preserve"> Illumination</w:t>
      </w:r>
      <w:r w:rsidR="00AD4A57">
        <w:t>. Já quando a iluminação acontece sobre a superfície é designad</w:t>
      </w:r>
      <w:r w:rsidR="00986D91">
        <w:t>o</w:t>
      </w:r>
      <w:r w:rsidR="00AD4A57">
        <w:t xml:space="preserve"> de </w:t>
      </w:r>
      <w:r w:rsidR="001616B1">
        <w:rPr>
          <w:i/>
        </w:rPr>
        <w:t>Front</w:t>
      </w:r>
      <w:r w:rsidR="0019005C" w:rsidRPr="0019005C">
        <w:rPr>
          <w:i/>
        </w:rPr>
        <w:t xml:space="preserve"> Illumination</w:t>
      </w:r>
      <w:r w:rsidR="00AD4A57">
        <w:t>.</w:t>
      </w:r>
    </w:p>
    <w:p w:rsidR="00BF670C" w:rsidRPr="00BF670C" w:rsidRDefault="00BF670C" w:rsidP="00BF670C">
      <w:r>
        <w:t xml:space="preserve">Na </w:t>
      </w:r>
      <w:r w:rsidRPr="00BF670C">
        <w:rPr>
          <w:i/>
        </w:rPr>
        <w:t>Rear Illumination</w:t>
      </w:r>
      <w:r>
        <w:t>, quando um toque acontece sobre a superfície, a luz infravermelha emitida é refletida em todas as direções</w:t>
      </w:r>
      <w:r w:rsidR="00BE295B">
        <w:t>, com o auxílio do material difusor do acrílico</w:t>
      </w:r>
      <w:r w:rsidR="001A4913">
        <w:t>.</w:t>
      </w:r>
      <w:r w:rsidR="00C27EB2">
        <w:t xml:space="preserve"> Esta luz refletida é lida por um software com o auxílio de uma </w:t>
      </w:r>
      <w:r w:rsidR="00C27EB2" w:rsidRPr="00C27EB2">
        <w:rPr>
          <w:i/>
        </w:rPr>
        <w:t>webcam</w:t>
      </w:r>
      <w:r w:rsidR="00C27EB2">
        <w:t xml:space="preserve">, </w:t>
      </w:r>
      <w:r w:rsidR="00BE295B">
        <w:t xml:space="preserve">que </w:t>
      </w:r>
      <w:r w:rsidR="0054113D">
        <w:t xml:space="preserve">transforma essas reflexões em pontos brancos, </w:t>
      </w:r>
      <w:r w:rsidR="00C27EB2">
        <w:t>determina</w:t>
      </w:r>
      <w:r w:rsidR="0054113D">
        <w:t>ndo</w:t>
      </w:r>
      <w:r w:rsidR="00C27EB2">
        <w:t xml:space="preserve"> a posição </w:t>
      </w:r>
      <w:r w:rsidR="00C75CAE">
        <w:t>onde o toque ocorreu.</w:t>
      </w:r>
    </w:p>
    <w:p w:rsidR="00454AD1" w:rsidRDefault="001A4913" w:rsidP="00BF670C">
      <w:pPr>
        <w:pStyle w:val="Figura"/>
      </w:pPr>
      <w:r>
        <w:rPr>
          <w:noProof/>
          <w:lang w:eastAsia="pt-BR"/>
        </w:rPr>
        <w:drawing>
          <wp:inline distT="0" distB="0" distL="0" distR="0">
            <wp:extent cx="4478572" cy="2171429"/>
            <wp:effectExtent l="19050" t="19050" r="17228" b="19321"/>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
                    <a:srcRect/>
                    <a:stretch>
                      <a:fillRect/>
                    </a:stretch>
                  </pic:blipFill>
                  <pic:spPr bwMode="auto">
                    <a:xfrm>
                      <a:off x="0" y="0"/>
                      <a:ext cx="4478572" cy="2171429"/>
                    </a:xfrm>
                    <a:prstGeom prst="rect">
                      <a:avLst/>
                    </a:prstGeom>
                    <a:noFill/>
                    <a:ln w="9525">
                      <a:solidFill>
                        <a:schemeClr val="tx1"/>
                      </a:solidFill>
                      <a:miter lim="800000"/>
                      <a:headEnd/>
                      <a:tailEnd/>
                    </a:ln>
                  </pic:spPr>
                </pic:pic>
              </a:graphicData>
            </a:graphic>
          </wp:inline>
        </w:drawing>
      </w:r>
    </w:p>
    <w:p w:rsidR="00B46244" w:rsidRDefault="00454AD1" w:rsidP="00BF670C">
      <w:pPr>
        <w:pStyle w:val="Figura"/>
      </w:pPr>
      <w:bookmarkStart w:id="50" w:name="_Toc201338430"/>
      <w:r>
        <w:t xml:space="preserve">Figura </w:t>
      </w:r>
      <w:fldSimple w:instr=" SEQ Figura \* ARABIC ">
        <w:r w:rsidR="00376E4B">
          <w:rPr>
            <w:noProof/>
          </w:rPr>
          <w:t>18</w:t>
        </w:r>
      </w:fldSimple>
      <w:r>
        <w:t xml:space="preserve"> - </w:t>
      </w:r>
      <w:r w:rsidR="00BF670C">
        <w:t>Rear Illumination</w:t>
      </w:r>
      <w:bookmarkEnd w:id="50"/>
    </w:p>
    <w:p w:rsidR="0054113D" w:rsidRDefault="0054113D" w:rsidP="0054113D">
      <w:pPr>
        <w:pStyle w:val="Figura"/>
      </w:pPr>
      <w:r>
        <w:rPr>
          <w:noProof/>
          <w:lang w:eastAsia="pt-BR"/>
        </w:rPr>
        <w:lastRenderedPageBreak/>
        <w:drawing>
          <wp:inline distT="0" distB="0" distL="0" distR="0">
            <wp:extent cx="4220000" cy="2226667"/>
            <wp:effectExtent l="19050" t="0" r="9100" b="0"/>
            <wp:docPr id="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srcRect/>
                    <a:stretch>
                      <a:fillRect/>
                    </a:stretch>
                  </pic:blipFill>
                  <pic:spPr bwMode="auto">
                    <a:xfrm>
                      <a:off x="0" y="0"/>
                      <a:ext cx="4220000" cy="2226667"/>
                    </a:xfrm>
                    <a:prstGeom prst="rect">
                      <a:avLst/>
                    </a:prstGeom>
                    <a:noFill/>
                    <a:ln w="9525">
                      <a:noFill/>
                      <a:miter lim="800000"/>
                      <a:headEnd/>
                      <a:tailEnd/>
                    </a:ln>
                  </pic:spPr>
                </pic:pic>
              </a:graphicData>
            </a:graphic>
          </wp:inline>
        </w:drawing>
      </w:r>
    </w:p>
    <w:p w:rsidR="0054113D" w:rsidRPr="0054113D" w:rsidRDefault="0054113D" w:rsidP="0054113D">
      <w:pPr>
        <w:pStyle w:val="Figura"/>
      </w:pPr>
      <w:bookmarkStart w:id="51" w:name="_Toc201338431"/>
      <w:r>
        <w:t xml:space="preserve">Figura </w:t>
      </w:r>
      <w:fldSimple w:instr=" SEQ Figura \* ARABIC ">
        <w:r w:rsidR="00376E4B">
          <w:rPr>
            <w:noProof/>
          </w:rPr>
          <w:t>19</w:t>
        </w:r>
      </w:fldSimple>
      <w:r>
        <w:t xml:space="preserve"> - Exemplo da detecção de toques utilizando Rear Illumination</w:t>
      </w:r>
      <w:bookmarkEnd w:id="51"/>
    </w:p>
    <w:p w:rsidR="00C75CAE" w:rsidRDefault="00345DF4" w:rsidP="00C75CAE">
      <w:r>
        <w:t>Utilizando</w:t>
      </w:r>
      <w:r w:rsidR="00183B0A">
        <w:t xml:space="preserve"> </w:t>
      </w:r>
      <w:r w:rsidR="00183B0A" w:rsidRPr="00183B0A">
        <w:rPr>
          <w:i/>
        </w:rPr>
        <w:t>Front Illumination</w:t>
      </w:r>
      <w:r w:rsidR="00183B0A">
        <w:t xml:space="preserve">, </w:t>
      </w:r>
      <w:r w:rsidR="00137702">
        <w:t>quando o dedo encosta a superfície da mesa, este produz uma sombra</w:t>
      </w:r>
      <w:r w:rsidR="00426621">
        <w:t xml:space="preserve"> na superfície </w:t>
      </w:r>
      <w:r>
        <w:t xml:space="preserve">difusora </w:t>
      </w:r>
      <w:r w:rsidR="00426621">
        <w:t xml:space="preserve">que está completamente iluminada. </w:t>
      </w:r>
      <w:r>
        <w:t xml:space="preserve">A imagem é obtida pela </w:t>
      </w:r>
      <w:r w:rsidRPr="00345DF4">
        <w:rPr>
          <w:i/>
        </w:rPr>
        <w:t>webcam</w:t>
      </w:r>
      <w:r>
        <w:t xml:space="preserve"> e repassada para o software responsável por identificar os toques. A</w:t>
      </w:r>
      <w:r w:rsidR="00426621">
        <w:t>través d</w:t>
      </w:r>
      <w:r>
        <w:t>e</w:t>
      </w:r>
      <w:r w:rsidR="00426621">
        <w:t xml:space="preserve"> </w:t>
      </w:r>
      <w:r>
        <w:t xml:space="preserve">algoritmos, </w:t>
      </w:r>
      <w:r w:rsidR="0054113D">
        <w:t xml:space="preserve">o software transforma a sombra em </w:t>
      </w:r>
      <w:r>
        <w:t xml:space="preserve">pontos brancos, </w:t>
      </w:r>
      <w:r w:rsidR="0054113D">
        <w:t xml:space="preserve">determinando a posição dos </w:t>
      </w:r>
      <w:r>
        <w:t>toques.</w:t>
      </w:r>
    </w:p>
    <w:p w:rsidR="00183B0A" w:rsidRDefault="00183B0A" w:rsidP="00183B0A">
      <w:pPr>
        <w:pStyle w:val="Figura"/>
      </w:pPr>
      <w:r>
        <w:rPr>
          <w:noProof/>
          <w:lang w:eastAsia="pt-BR"/>
        </w:rPr>
        <w:drawing>
          <wp:inline distT="0" distB="0" distL="0" distR="0">
            <wp:extent cx="4358296" cy="2821429"/>
            <wp:effectExtent l="19050" t="19050" r="23204" b="17021"/>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7"/>
                    <a:srcRect/>
                    <a:stretch>
                      <a:fillRect/>
                    </a:stretch>
                  </pic:blipFill>
                  <pic:spPr bwMode="auto">
                    <a:xfrm>
                      <a:off x="0" y="0"/>
                      <a:ext cx="4358296" cy="2821429"/>
                    </a:xfrm>
                    <a:prstGeom prst="rect">
                      <a:avLst/>
                    </a:prstGeom>
                    <a:noFill/>
                    <a:ln w="9525">
                      <a:solidFill>
                        <a:schemeClr val="tx1"/>
                      </a:solidFill>
                      <a:miter lim="800000"/>
                      <a:headEnd/>
                      <a:tailEnd/>
                    </a:ln>
                  </pic:spPr>
                </pic:pic>
              </a:graphicData>
            </a:graphic>
          </wp:inline>
        </w:drawing>
      </w:r>
    </w:p>
    <w:p w:rsidR="00183B0A" w:rsidRDefault="00183B0A" w:rsidP="00183B0A">
      <w:pPr>
        <w:pStyle w:val="Figura"/>
      </w:pPr>
      <w:bookmarkStart w:id="52" w:name="_Toc201338432"/>
      <w:r>
        <w:t xml:space="preserve">Figura </w:t>
      </w:r>
      <w:fldSimple w:instr=" SEQ Figura \* ARABIC ">
        <w:r w:rsidR="00376E4B">
          <w:rPr>
            <w:noProof/>
          </w:rPr>
          <w:t>20</w:t>
        </w:r>
      </w:fldSimple>
      <w:r>
        <w:t xml:space="preserve"> - Front Illumination</w:t>
      </w:r>
      <w:bookmarkEnd w:id="52"/>
    </w:p>
    <w:p w:rsidR="00932D6F" w:rsidRPr="00345DF4" w:rsidRDefault="00932D6F" w:rsidP="00345DF4">
      <w:pPr>
        <w:pStyle w:val="Figura"/>
      </w:pPr>
      <w:r w:rsidRPr="00345DF4">
        <w:rPr>
          <w:noProof/>
          <w:lang w:eastAsia="pt-BR"/>
        </w:rPr>
        <w:lastRenderedPageBreak/>
        <w:drawing>
          <wp:inline distT="0" distB="0" distL="0" distR="0">
            <wp:extent cx="3645715" cy="2766446"/>
            <wp:effectExtent l="19050" t="0" r="0" b="0"/>
            <wp:docPr id="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srcRect/>
                    <a:stretch>
                      <a:fillRect/>
                    </a:stretch>
                  </pic:blipFill>
                  <pic:spPr bwMode="auto">
                    <a:xfrm>
                      <a:off x="0" y="0"/>
                      <a:ext cx="3645715" cy="2766446"/>
                    </a:xfrm>
                    <a:prstGeom prst="rect">
                      <a:avLst/>
                    </a:prstGeom>
                    <a:noFill/>
                    <a:ln w="9525">
                      <a:noFill/>
                      <a:miter lim="800000"/>
                      <a:headEnd/>
                      <a:tailEnd/>
                    </a:ln>
                  </pic:spPr>
                </pic:pic>
              </a:graphicData>
            </a:graphic>
          </wp:inline>
        </w:drawing>
      </w:r>
    </w:p>
    <w:p w:rsidR="00932D6F" w:rsidRPr="00345DF4" w:rsidRDefault="00932D6F" w:rsidP="00345DF4">
      <w:pPr>
        <w:pStyle w:val="Figura"/>
      </w:pPr>
      <w:bookmarkStart w:id="53" w:name="_Toc201338433"/>
      <w:r w:rsidRPr="00345DF4">
        <w:t xml:space="preserve">Figura </w:t>
      </w:r>
      <w:fldSimple w:instr=" SEQ Figura \* ARABIC ">
        <w:r w:rsidR="00376E4B">
          <w:rPr>
            <w:noProof/>
          </w:rPr>
          <w:t>21</w:t>
        </w:r>
      </w:fldSimple>
      <w:r w:rsidRPr="00345DF4">
        <w:t xml:space="preserve"> - </w:t>
      </w:r>
      <w:r w:rsidR="00345DF4" w:rsidRPr="00345DF4">
        <w:t xml:space="preserve">Exemplo da </w:t>
      </w:r>
      <w:r w:rsidRPr="00345DF4">
        <w:t>detecção d</w:t>
      </w:r>
      <w:r w:rsidR="00D9244C">
        <w:t>e</w:t>
      </w:r>
      <w:r w:rsidRPr="00345DF4">
        <w:t xml:space="preserve"> toque</w:t>
      </w:r>
      <w:r w:rsidR="00D9244C">
        <w:t>s</w:t>
      </w:r>
      <w:r w:rsidRPr="00345DF4">
        <w:t xml:space="preserve"> utilizando Front Illumination</w:t>
      </w:r>
      <w:bookmarkEnd w:id="53"/>
    </w:p>
    <w:p w:rsidR="00B16D21" w:rsidRDefault="00B16D21" w:rsidP="00284ED0">
      <w:pPr>
        <w:pStyle w:val="Ttulo3"/>
      </w:pPr>
      <w:bookmarkStart w:id="54" w:name="_Toc201338384"/>
      <w:commentRangeStart w:id="55"/>
      <w:r>
        <w:t>Reflexão Total Interna Frustrada da Luz</w:t>
      </w:r>
      <w:r w:rsidR="002B2D5D">
        <w:t xml:space="preserve"> (FTIR)</w:t>
      </w:r>
      <w:commentRangeEnd w:id="55"/>
      <w:r w:rsidR="002D1A2E">
        <w:rPr>
          <w:rStyle w:val="Refdecomentrio"/>
          <w:rFonts w:ascii="Times New Roman" w:hAnsi="Times New Roman" w:cs="Times New Roman"/>
          <w:b w:val="0"/>
          <w:bCs w:val="0"/>
          <w:kern w:val="0"/>
        </w:rPr>
        <w:commentReference w:id="55"/>
      </w:r>
      <w:bookmarkEnd w:id="54"/>
    </w:p>
    <w:p w:rsidR="00D440AB" w:rsidRDefault="00A10A51" w:rsidP="00D440AB">
      <w:pPr>
        <w:pStyle w:val="Corpodetexto"/>
      </w:pPr>
      <w:r>
        <w:t xml:space="preserve">A reflexão da luz é o fenômeno físico em que um feixe de luz incide sobre uma determinada superfície e é refletida para o mesmo meio de propagação de origem. Quando a reflexão é total, todas as partículas </w:t>
      </w:r>
      <w:r w:rsidR="00D440AB">
        <w:t xml:space="preserve">do feixe </w:t>
      </w:r>
      <w:r>
        <w:t>de luz são redirecionadas ao meio de propagação de origem, ao contrário da parcial, onde algumas partículas atravessam a interface entre os meios de propagação, ocorrendo um desvio no ângulo de incidência do feixe de luz</w:t>
      </w:r>
      <w:r w:rsidR="00D440AB">
        <w:t xml:space="preserve"> emitido, chamado de refração.</w:t>
      </w:r>
    </w:p>
    <w:p w:rsidR="00A10A51" w:rsidRDefault="00D440AB" w:rsidP="00D440AB">
      <w:pPr>
        <w:pStyle w:val="Corpodetexto"/>
      </w:pPr>
      <w:r>
        <w:t>O fator que determina se uma reflexão será total ou parcial é o ângulo de incidência sobre a interface entre os meios de propagação</w:t>
      </w:r>
      <w:r w:rsidR="00664178">
        <w:t xml:space="preserve"> que </w:t>
      </w:r>
      <w:r>
        <w:t xml:space="preserve">possuem um ângulo </w:t>
      </w:r>
      <w:r w:rsidR="00664178">
        <w:t xml:space="preserve">crítico. Quando o feixe de luz incide com ângulo superior ao ângulo crítico (em relação à interface), ocorre reflexão parcial, e o feixe de luz é refratado. Quando o ângulo é menor, </w:t>
      </w:r>
      <w:r w:rsidR="00095667">
        <w:t>ocorre a reflexão total e o feixe de luz é refletido para o meio de propagação de origem.</w:t>
      </w:r>
    </w:p>
    <w:p w:rsidR="00464D7A" w:rsidRDefault="00B17201" w:rsidP="00B17201">
      <w:pPr>
        <w:pStyle w:val="Figura"/>
      </w:pPr>
      <w:r>
        <w:rPr>
          <w:noProof/>
          <w:lang w:eastAsia="pt-BR"/>
        </w:rPr>
        <w:drawing>
          <wp:inline distT="0" distB="0" distL="0" distR="0">
            <wp:extent cx="4557143" cy="1521831"/>
            <wp:effectExtent l="19050" t="19050" r="14857" b="21219"/>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a:srcRect/>
                    <a:stretch>
                      <a:fillRect/>
                    </a:stretch>
                  </pic:blipFill>
                  <pic:spPr bwMode="auto">
                    <a:xfrm>
                      <a:off x="0" y="0"/>
                      <a:ext cx="4557143" cy="1521831"/>
                    </a:xfrm>
                    <a:prstGeom prst="rect">
                      <a:avLst/>
                    </a:prstGeom>
                    <a:noFill/>
                    <a:ln w="9525">
                      <a:solidFill>
                        <a:schemeClr val="tx1"/>
                      </a:solidFill>
                      <a:miter lim="800000"/>
                      <a:headEnd/>
                      <a:tailEnd/>
                    </a:ln>
                  </pic:spPr>
                </pic:pic>
              </a:graphicData>
            </a:graphic>
          </wp:inline>
        </w:drawing>
      </w:r>
    </w:p>
    <w:p w:rsidR="00095667" w:rsidRPr="00095667" w:rsidRDefault="00464D7A" w:rsidP="00B17201">
      <w:pPr>
        <w:pStyle w:val="Figura"/>
      </w:pPr>
      <w:bookmarkStart w:id="56" w:name="_Toc201338434"/>
      <w:r>
        <w:t xml:space="preserve">Figura </w:t>
      </w:r>
      <w:fldSimple w:instr=" SEQ Figura \* ARABIC ">
        <w:r w:rsidR="00376E4B">
          <w:rPr>
            <w:noProof/>
          </w:rPr>
          <w:t>22</w:t>
        </w:r>
      </w:fldSimple>
      <w:r>
        <w:t xml:space="preserve"> - Exemplos de </w:t>
      </w:r>
      <w:r w:rsidR="00B17201">
        <w:t>r</w:t>
      </w:r>
      <w:r>
        <w:t>eflexão</w:t>
      </w:r>
      <w:r w:rsidR="00B17201">
        <w:t xml:space="preserve"> com refração e reflexão total da luz</w:t>
      </w:r>
      <w:bookmarkEnd w:id="56"/>
    </w:p>
    <w:p w:rsidR="00225841" w:rsidRDefault="00225841" w:rsidP="00D440AB">
      <w:pPr>
        <w:pStyle w:val="Corpodetexto"/>
      </w:pPr>
      <w:r>
        <w:lastRenderedPageBreak/>
        <w:t xml:space="preserve">O </w:t>
      </w:r>
      <w:r w:rsidR="003A380F">
        <w:t xml:space="preserve">pesquisador J. Y. Han, durante suas pesquisas sobre técnicas de interação multi-toque, </w:t>
      </w:r>
      <w:r>
        <w:t xml:space="preserve">percebeu que a pele é um material difusor, ou seja, quando um feixe de luz que seria refletido totalmente entra em contato com a pele, ele é difundido em todas as direções. </w:t>
      </w:r>
      <w:r w:rsidR="00293434">
        <w:t>A esse efeito de difundir a luz que seria totalmente refletida, se deu o nome de reflexão total interna frustrada da luz.</w:t>
      </w:r>
    </w:p>
    <w:p w:rsidR="002B2D5D" w:rsidRDefault="00293434" w:rsidP="00D440AB">
      <w:pPr>
        <w:pStyle w:val="Corpodetexto"/>
      </w:pPr>
      <w:r>
        <w:t>Transpondo a teoria para a aplicação em interfaces multi-toque, c</w:t>
      </w:r>
      <w:r w:rsidR="004029C3">
        <w:t xml:space="preserve">onsiste em iluminar as laterais de uma superfície de acrílico com diversos </w:t>
      </w:r>
      <w:r w:rsidR="004029C3" w:rsidRPr="00293434">
        <w:rPr>
          <w:i/>
        </w:rPr>
        <w:t>LEDs</w:t>
      </w:r>
      <w:r w:rsidR="004029C3">
        <w:t xml:space="preserve"> infravermelhos. A luz emitida fica presa dentro do acrílico devido ao fenômeno da reflexão total da luz. Quando </w:t>
      </w:r>
      <w:r>
        <w:t>o</w:t>
      </w:r>
      <w:r w:rsidR="004029C3">
        <w:t xml:space="preserve"> dedo toca a superfície da mesa,</w:t>
      </w:r>
      <w:r>
        <w:t xml:space="preserve"> a luz é difundida para baixo, onde uma </w:t>
      </w:r>
      <w:r w:rsidRPr="00293434">
        <w:rPr>
          <w:i/>
        </w:rPr>
        <w:t>webcam</w:t>
      </w:r>
      <w:r>
        <w:t xml:space="preserve"> obtém imagens</w:t>
      </w:r>
      <w:r w:rsidR="00D440AB">
        <w:t>.</w:t>
      </w:r>
      <w:r>
        <w:t xml:space="preserve"> Essa difusão é reconhecida como pontos brancos na imag</w:t>
      </w:r>
      <w:r w:rsidR="00835F7D">
        <w:t>em capturada e a posição dos toques é facilmente detectada.</w:t>
      </w:r>
    </w:p>
    <w:p w:rsidR="00961F47" w:rsidRDefault="00961F47" w:rsidP="00961F47">
      <w:pPr>
        <w:pStyle w:val="Figura"/>
      </w:pPr>
      <w:r>
        <w:rPr>
          <w:noProof/>
          <w:lang w:eastAsia="pt-BR"/>
        </w:rPr>
        <w:drawing>
          <wp:inline distT="0" distB="0" distL="0" distR="0">
            <wp:extent cx="3900000" cy="2164859"/>
            <wp:effectExtent l="19050" t="19050" r="24300" b="25891"/>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srcRect/>
                    <a:stretch>
                      <a:fillRect/>
                    </a:stretch>
                  </pic:blipFill>
                  <pic:spPr bwMode="auto">
                    <a:xfrm>
                      <a:off x="0" y="0"/>
                      <a:ext cx="3900000" cy="2164859"/>
                    </a:xfrm>
                    <a:prstGeom prst="rect">
                      <a:avLst/>
                    </a:prstGeom>
                    <a:noFill/>
                    <a:ln w="9525">
                      <a:solidFill>
                        <a:schemeClr val="tx1"/>
                      </a:solidFill>
                      <a:miter lim="800000"/>
                      <a:headEnd/>
                      <a:tailEnd/>
                    </a:ln>
                  </pic:spPr>
                </pic:pic>
              </a:graphicData>
            </a:graphic>
          </wp:inline>
        </w:drawing>
      </w:r>
    </w:p>
    <w:p w:rsidR="00961F47" w:rsidRDefault="00961F47" w:rsidP="00961F47">
      <w:pPr>
        <w:pStyle w:val="Figura"/>
      </w:pPr>
      <w:bookmarkStart w:id="57" w:name="_Toc201338435"/>
      <w:r>
        <w:t xml:space="preserve">Figura </w:t>
      </w:r>
      <w:fldSimple w:instr=" SEQ Figura \* ARABIC ">
        <w:r w:rsidR="00376E4B">
          <w:rPr>
            <w:noProof/>
          </w:rPr>
          <w:t>23</w:t>
        </w:r>
      </w:fldSimple>
      <w:r>
        <w:t xml:space="preserve"> - Reflexão total interna frustrada da luz</w:t>
      </w:r>
      <w:bookmarkEnd w:id="57"/>
    </w:p>
    <w:p w:rsidR="008D2E83" w:rsidRDefault="008D2E83" w:rsidP="008D2E83">
      <w:pPr>
        <w:pStyle w:val="Figura"/>
      </w:pPr>
      <w:r>
        <w:rPr>
          <w:noProof/>
          <w:lang w:eastAsia="pt-BR"/>
        </w:rPr>
        <w:drawing>
          <wp:inline distT="0" distB="0" distL="0" distR="0">
            <wp:extent cx="3600953" cy="2737867"/>
            <wp:effectExtent l="19050" t="0" r="0" b="0"/>
            <wp:docPr id="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srcRect/>
                    <a:stretch>
                      <a:fillRect/>
                    </a:stretch>
                  </pic:blipFill>
                  <pic:spPr bwMode="auto">
                    <a:xfrm>
                      <a:off x="0" y="0"/>
                      <a:ext cx="3600953" cy="2737867"/>
                    </a:xfrm>
                    <a:prstGeom prst="rect">
                      <a:avLst/>
                    </a:prstGeom>
                    <a:noFill/>
                    <a:ln w="9525">
                      <a:noFill/>
                      <a:miter lim="800000"/>
                      <a:headEnd/>
                      <a:tailEnd/>
                    </a:ln>
                  </pic:spPr>
                </pic:pic>
              </a:graphicData>
            </a:graphic>
          </wp:inline>
        </w:drawing>
      </w:r>
    </w:p>
    <w:p w:rsidR="008D2E83" w:rsidRPr="008D2E83" w:rsidRDefault="008D2E83" w:rsidP="008D2E83">
      <w:pPr>
        <w:pStyle w:val="Figura"/>
      </w:pPr>
      <w:bookmarkStart w:id="58" w:name="_Toc201338436"/>
      <w:r>
        <w:t xml:space="preserve">Figura </w:t>
      </w:r>
      <w:fldSimple w:instr=" SEQ Figura \* ARABIC ">
        <w:r w:rsidR="00376E4B">
          <w:rPr>
            <w:noProof/>
          </w:rPr>
          <w:t>24</w:t>
        </w:r>
      </w:fldSimple>
      <w:r>
        <w:t xml:space="preserve"> - Exemplo da detecção de toques utilizando FTIR</w:t>
      </w:r>
      <w:bookmarkEnd w:id="58"/>
    </w:p>
    <w:p w:rsidR="00604236" w:rsidRDefault="00604236" w:rsidP="00737335">
      <w:pPr>
        <w:pStyle w:val="Ttulo2"/>
      </w:pPr>
      <w:bookmarkStart w:id="59" w:name="_Toc201338385"/>
      <w:r>
        <w:lastRenderedPageBreak/>
        <w:t>Tecnologias Utilizadas</w:t>
      </w:r>
      <w:bookmarkEnd w:id="59"/>
    </w:p>
    <w:p w:rsidR="00E1606F" w:rsidRDefault="00E65D6A" w:rsidP="00547FAC">
      <w:r>
        <w:t>Para o reconhecimento de toques sobre a superfície da mesa multi-toque, alguns softwares foram utilizados.</w:t>
      </w:r>
      <w:r w:rsidR="00E1606F">
        <w:t xml:space="preserve"> Com</w:t>
      </w:r>
      <w:r w:rsidR="00623888">
        <w:t xml:space="preserve"> </w:t>
      </w:r>
      <w:r w:rsidR="00E1606F">
        <w:t xml:space="preserve">a grande quantidade de superfícies multi-toque sendo desenvolvidas, um padrão para o armazenamento das informações e sua integração com outras aplicações foi sendo adotado pelos desenvolvedores de software. </w:t>
      </w:r>
    </w:p>
    <w:p w:rsidR="00623888" w:rsidRDefault="00E1606F" w:rsidP="00547FAC">
      <w:r>
        <w:t xml:space="preserve">Durante o projeto da </w:t>
      </w:r>
      <w:r w:rsidRPr="00E1606F">
        <w:rPr>
          <w:i/>
        </w:rPr>
        <w:t>reacTable</w:t>
      </w:r>
      <w:r>
        <w:t xml:space="preserve">, desenvolveu-se um protocolo capaz de armazenar informações sobre toques e objetos </w:t>
      </w:r>
      <w:r w:rsidR="009908CF">
        <w:t xml:space="preserve">em qualquer superfície multi-toque. A esse protocolo deu-se o nome de </w:t>
      </w:r>
      <w:r w:rsidR="009908CF" w:rsidRPr="009908CF">
        <w:rPr>
          <w:i/>
        </w:rPr>
        <w:t>TUIO</w:t>
      </w:r>
      <w:r w:rsidR="009908CF">
        <w:t xml:space="preserve">. Porém o software responsável pela identificação de toques e fiduciais, o </w:t>
      </w:r>
      <w:r w:rsidR="009908CF" w:rsidRPr="009908CF">
        <w:rPr>
          <w:i/>
        </w:rPr>
        <w:t>reacTIVision</w:t>
      </w:r>
      <w:r w:rsidR="009908CF">
        <w:t xml:space="preserve">, necessitava conversar com o aplicativo que gerava os sons e efeitos. Para efetuar esta comunicação de mensagens do protocolo </w:t>
      </w:r>
      <w:r w:rsidR="009908CF" w:rsidRPr="00657E09">
        <w:rPr>
          <w:i/>
        </w:rPr>
        <w:t>TUIO</w:t>
      </w:r>
      <w:r w:rsidR="009908CF">
        <w:t xml:space="preserve">, a equipe da </w:t>
      </w:r>
      <w:r w:rsidR="009908CF" w:rsidRPr="00FE147C">
        <w:rPr>
          <w:i/>
        </w:rPr>
        <w:t>reacTable</w:t>
      </w:r>
      <w:r w:rsidR="009908CF">
        <w:t xml:space="preserve"> decidiu utilizar o protocolo </w:t>
      </w:r>
      <w:r w:rsidR="009908CF" w:rsidRPr="00657E09">
        <w:rPr>
          <w:i/>
        </w:rPr>
        <w:t>OSC</w:t>
      </w:r>
      <w:r w:rsidR="009908CF">
        <w:t xml:space="preserve"> (</w:t>
      </w:r>
      <w:r w:rsidR="00FE147C" w:rsidRPr="00FE147C">
        <w:rPr>
          <w:i/>
        </w:rPr>
        <w:t xml:space="preserve">Open Sound </w:t>
      </w:r>
      <w:r w:rsidR="002D1A2E">
        <w:rPr>
          <w:i/>
        </w:rPr>
        <w:t>Control</w:t>
      </w:r>
      <w:r w:rsidR="009908CF">
        <w:t>)</w:t>
      </w:r>
      <w:r w:rsidR="00FE147C">
        <w:t>, que permitia ser meio de transporte para outros protocolos.</w:t>
      </w:r>
    </w:p>
    <w:p w:rsidR="00FE147C" w:rsidRDefault="00FE147C" w:rsidP="00547FAC">
      <w:r>
        <w:t xml:space="preserve">Após o desenvolvimento do </w:t>
      </w:r>
      <w:r w:rsidRPr="00FE147C">
        <w:rPr>
          <w:i/>
        </w:rPr>
        <w:t>reacTIVision</w:t>
      </w:r>
      <w:r>
        <w:t xml:space="preserve">, diversos softwares com o propósito de identificação de toques foram desenvolvidos. A grande maioria buscou seguir o mesmo padrão, </w:t>
      </w:r>
      <w:r w:rsidR="00657E09">
        <w:t xml:space="preserve">ou seja, mensagens </w:t>
      </w:r>
      <w:r w:rsidR="00657E09" w:rsidRPr="00657E09">
        <w:rPr>
          <w:i/>
        </w:rPr>
        <w:t>TUIO</w:t>
      </w:r>
      <w:r w:rsidR="00657E09">
        <w:t xml:space="preserve"> sob o protocolo </w:t>
      </w:r>
      <w:r w:rsidR="00657E09" w:rsidRPr="00657E09">
        <w:rPr>
          <w:i/>
        </w:rPr>
        <w:t>OSC</w:t>
      </w:r>
      <w:r w:rsidR="00657E09">
        <w:t>, tornando-os padrão no desenvolvimento de aplicações multi-toque.</w:t>
      </w:r>
    </w:p>
    <w:p w:rsidR="00657E09" w:rsidRPr="00E65D6A" w:rsidRDefault="00657E09" w:rsidP="00547FAC">
      <w:r>
        <w:t xml:space="preserve">O software de reconhecimento do toques </w:t>
      </w:r>
      <w:r w:rsidRPr="00C73955">
        <w:rPr>
          <w:i/>
        </w:rPr>
        <w:t>Touchlib</w:t>
      </w:r>
      <w:r>
        <w:t xml:space="preserve">, foi o escolhido para </w:t>
      </w:r>
      <w:r w:rsidR="00C73955">
        <w:t>o controle da mesa multi-toque</w:t>
      </w:r>
      <w:r>
        <w:t xml:space="preserve"> devido à </w:t>
      </w:r>
      <w:r w:rsidR="00C73955">
        <w:t>sua</w:t>
      </w:r>
      <w:r w:rsidR="0061533E">
        <w:t xml:space="preserve"> estabilidade, número de funcionalidades </w:t>
      </w:r>
      <w:r>
        <w:t>e uso dos padrões propostos</w:t>
      </w:r>
      <w:r w:rsidR="00C73955">
        <w:t>. Isso permite que o jogo funcione corretamente em qualquer superfície multi-toque que siga os padrões propostos, aumentando sua interoperabilidade com outros projetos.</w:t>
      </w:r>
    </w:p>
    <w:p w:rsidR="00737335" w:rsidRDefault="007C392A" w:rsidP="00604236">
      <w:pPr>
        <w:pStyle w:val="Ttulo3"/>
      </w:pPr>
      <w:bookmarkStart w:id="60" w:name="_Toc201338386"/>
      <w:commentRangeStart w:id="61"/>
      <w:r>
        <w:t>OSC</w:t>
      </w:r>
      <w:commentRangeEnd w:id="61"/>
      <w:r w:rsidR="002D1A2E">
        <w:rPr>
          <w:rStyle w:val="Refdecomentrio"/>
          <w:rFonts w:ascii="Times New Roman" w:hAnsi="Times New Roman" w:cs="Times New Roman"/>
          <w:b w:val="0"/>
          <w:bCs w:val="0"/>
          <w:kern w:val="0"/>
        </w:rPr>
        <w:commentReference w:id="61"/>
      </w:r>
      <w:bookmarkEnd w:id="60"/>
    </w:p>
    <w:p w:rsidR="004556D4" w:rsidRPr="004556D4" w:rsidRDefault="004556D4" w:rsidP="006C2F42">
      <w:pPr>
        <w:pStyle w:val="Corpodetexto"/>
      </w:pPr>
      <w:r>
        <w:t xml:space="preserve">O </w:t>
      </w:r>
      <w:r w:rsidRPr="004556D4">
        <w:rPr>
          <w:i/>
        </w:rPr>
        <w:t xml:space="preserve">Open Sound </w:t>
      </w:r>
      <w:r w:rsidR="002D1A2E">
        <w:rPr>
          <w:i/>
        </w:rPr>
        <w:t>Control</w:t>
      </w:r>
      <w:r w:rsidRPr="004556D4">
        <w:rPr>
          <w:i/>
        </w:rPr>
        <w:t xml:space="preserve"> (OSC)</w:t>
      </w:r>
      <w:r>
        <w:t xml:space="preserve"> é um protocolo desenvolvido para a comunicação entre computadores, sintetizadores de som e outros dispositivos multimídia. É utilizado em diversas áreas, como Realidade Virtual, Interfaces Web</w:t>
      </w:r>
      <w:r w:rsidR="006C2F42">
        <w:t xml:space="preserve"> e</w:t>
      </w:r>
      <w:r>
        <w:t xml:space="preserve"> meio de transporte </w:t>
      </w:r>
      <w:r w:rsidR="006C2F42">
        <w:t>para outros protocolos que não possuem facilidade de comunicação.</w:t>
      </w:r>
    </w:p>
    <w:p w:rsidR="004556D4" w:rsidRDefault="004556D4" w:rsidP="00604236">
      <w:pPr>
        <w:pStyle w:val="Ttulo4"/>
      </w:pPr>
      <w:r>
        <w:lastRenderedPageBreak/>
        <w:t>OSCpack</w:t>
      </w:r>
    </w:p>
    <w:p w:rsidR="006C2F42" w:rsidRDefault="006C2F42" w:rsidP="003E6882">
      <w:pPr>
        <w:pStyle w:val="Corpodetexto"/>
      </w:pPr>
      <w:r>
        <w:t xml:space="preserve">É um conjunto de classes em C++ responsáveis por criar e ler pacotes do protocolo OSC, incluindo as funcionalidades mínimas para a comunicação utilizando UDP nas plataformas </w:t>
      </w:r>
      <w:r w:rsidRPr="006C2F42">
        <w:rPr>
          <w:i/>
        </w:rPr>
        <w:t>Windows</w:t>
      </w:r>
      <w:r>
        <w:t xml:space="preserve"> e </w:t>
      </w:r>
      <w:r w:rsidRPr="006C2F42">
        <w:rPr>
          <w:i/>
        </w:rPr>
        <w:t>POSIX</w:t>
      </w:r>
      <w:r>
        <w:t>.</w:t>
      </w:r>
    </w:p>
    <w:p w:rsidR="006C2F42" w:rsidRPr="004556D4" w:rsidRDefault="006C2F42" w:rsidP="003E6882">
      <w:pPr>
        <w:pStyle w:val="Corpodetexto"/>
      </w:pPr>
      <w:r>
        <w:t xml:space="preserve">Atualmente é utilizada em diversos projetos, como o </w:t>
      </w:r>
      <w:r w:rsidRPr="00F61B3B">
        <w:rPr>
          <w:i/>
        </w:rPr>
        <w:t>ReacTIVision</w:t>
      </w:r>
      <w:r>
        <w:t xml:space="preserve">, </w:t>
      </w:r>
      <w:r w:rsidRPr="00F61B3B">
        <w:rPr>
          <w:i/>
        </w:rPr>
        <w:t>Touchlib</w:t>
      </w:r>
      <w:r>
        <w:t xml:space="preserve">, </w:t>
      </w:r>
      <w:r w:rsidRPr="00F61B3B">
        <w:rPr>
          <w:i/>
        </w:rPr>
        <w:t>AudioMulch</w:t>
      </w:r>
      <w:r>
        <w:t xml:space="preserve">, entre outros; </w:t>
      </w:r>
      <w:r w:rsidR="00F61B3B">
        <w:t xml:space="preserve">principalmente pela capacidade de prover a comunicação entre as plataformas </w:t>
      </w:r>
      <w:r w:rsidR="00F61B3B" w:rsidRPr="00F61B3B">
        <w:rPr>
          <w:i/>
        </w:rPr>
        <w:t>Windows</w:t>
      </w:r>
      <w:r w:rsidR="00F61B3B">
        <w:t xml:space="preserve">, </w:t>
      </w:r>
      <w:r w:rsidR="00F61B3B" w:rsidRPr="00F61B3B">
        <w:rPr>
          <w:i/>
        </w:rPr>
        <w:t>Linux</w:t>
      </w:r>
      <w:r w:rsidR="00F61B3B">
        <w:t xml:space="preserve"> e </w:t>
      </w:r>
      <w:r w:rsidR="00F61B3B" w:rsidRPr="00F61B3B">
        <w:rPr>
          <w:i/>
        </w:rPr>
        <w:t>Mac</w:t>
      </w:r>
      <w:r w:rsidR="00F61B3B">
        <w:t>.</w:t>
      </w:r>
    </w:p>
    <w:p w:rsidR="0027472C" w:rsidRDefault="007C392A" w:rsidP="00604236">
      <w:pPr>
        <w:pStyle w:val="Ttulo3"/>
      </w:pPr>
      <w:bookmarkStart w:id="62" w:name="_Toc201338387"/>
      <w:commentRangeStart w:id="63"/>
      <w:r>
        <w:t>TUIO</w:t>
      </w:r>
      <w:commentRangeEnd w:id="63"/>
      <w:r w:rsidR="002D1A2E">
        <w:rPr>
          <w:rStyle w:val="Refdecomentrio"/>
          <w:rFonts w:ascii="Times New Roman" w:hAnsi="Times New Roman" w:cs="Times New Roman"/>
          <w:b w:val="0"/>
          <w:bCs w:val="0"/>
          <w:kern w:val="0"/>
        </w:rPr>
        <w:commentReference w:id="63"/>
      </w:r>
      <w:bookmarkEnd w:id="62"/>
    </w:p>
    <w:p w:rsidR="007C392A" w:rsidRDefault="007C392A" w:rsidP="007C392A">
      <w:pPr>
        <w:pStyle w:val="Corpodetexto"/>
      </w:pPr>
      <w:r>
        <w:t>É um p</w:t>
      </w:r>
      <w:r w:rsidRPr="007C392A">
        <w:t xml:space="preserve">rotocolo </w:t>
      </w:r>
      <w:r>
        <w:t xml:space="preserve">de comunicação desenvolvido com a finalidade </w:t>
      </w:r>
      <w:r w:rsidR="00BC2638">
        <w:t xml:space="preserve">de atender os requisitos de comunicação entre interfaces tangíveis. Define propriedades comuns de baseado no controle de objetos, toques e gestos. Foi criado pela equipe de desenvolvimento do projeto </w:t>
      </w:r>
      <w:r w:rsidR="00BC2638" w:rsidRPr="00BC2638">
        <w:rPr>
          <w:i/>
        </w:rPr>
        <w:t>ReacTable</w:t>
      </w:r>
      <w:r w:rsidR="00BC2638">
        <w:t xml:space="preserve">  e implementado sobre o protocolo de comunicação </w:t>
      </w:r>
      <w:r w:rsidR="00BC2638" w:rsidRPr="00BC2638">
        <w:rPr>
          <w:i/>
        </w:rPr>
        <w:t>OSC</w:t>
      </w:r>
      <w:r w:rsidR="00BC2638">
        <w:t>. Hoje, possui diversas implementações nas linguagens Java, C, C++, Flash, entre outras.</w:t>
      </w:r>
    </w:p>
    <w:p w:rsidR="00BC2638" w:rsidRDefault="00BC2638" w:rsidP="004556D4">
      <w:pPr>
        <w:pStyle w:val="Corpodetexto"/>
      </w:pPr>
      <w:r>
        <w:t xml:space="preserve">As mensagens são divididas em </w:t>
      </w:r>
      <w:r w:rsidRPr="00BC2638">
        <w:rPr>
          <w:i/>
        </w:rPr>
        <w:t>profiles</w:t>
      </w:r>
      <w:r>
        <w:t xml:space="preserve">, baseados na interação com a interface tangível. Atualmente, </w:t>
      </w:r>
      <w:r w:rsidR="00CE01EB">
        <w:t xml:space="preserve">possui </w:t>
      </w:r>
      <w:r w:rsidR="00CE01EB" w:rsidRPr="00CE01EB">
        <w:rPr>
          <w:i/>
        </w:rPr>
        <w:t>profiles</w:t>
      </w:r>
      <w:r w:rsidR="00CE01EB">
        <w:t xml:space="preserve"> para interfaces 2D, 3D e customizadas. Cada um, por sua vez, possui dois tipos de mensagens diferentes, usadas na representação da interação de objetos e toques com o dispositivo.</w:t>
      </w:r>
    </w:p>
    <w:p w:rsidR="003E6882" w:rsidRDefault="00CE01EB" w:rsidP="003E6882">
      <w:pPr>
        <w:pStyle w:val="Corpodetexto"/>
      </w:pPr>
      <w:r>
        <w:t>A mensagem carrega diversas informações sobre a interação. As principais são: sessão, identificador da interação, posição no espaço 2D ou 3D, ângulo, vetor de movimento, vetor de rotação, aceleração de movimento, aceleração de rotação.</w:t>
      </w:r>
    </w:p>
    <w:p w:rsidR="00AF506E" w:rsidRDefault="00B16D21" w:rsidP="00604236">
      <w:pPr>
        <w:pStyle w:val="Ttulo3"/>
      </w:pPr>
      <w:bookmarkStart w:id="64" w:name="_Toc201338388"/>
      <w:commentRangeStart w:id="65"/>
      <w:r>
        <w:t>ReacTIVision</w:t>
      </w:r>
      <w:commentRangeEnd w:id="65"/>
      <w:r w:rsidR="006734D9">
        <w:rPr>
          <w:rStyle w:val="Refdecomentrio"/>
          <w:rFonts w:ascii="Times New Roman" w:hAnsi="Times New Roman" w:cs="Times New Roman"/>
          <w:b w:val="0"/>
          <w:bCs w:val="0"/>
          <w:kern w:val="0"/>
        </w:rPr>
        <w:commentReference w:id="65"/>
      </w:r>
      <w:bookmarkEnd w:id="64"/>
    </w:p>
    <w:p w:rsidR="00B16D21" w:rsidRPr="00B76648" w:rsidRDefault="00B16D21" w:rsidP="001D60CB">
      <w:pPr>
        <w:pStyle w:val="Corpodetexto"/>
      </w:pPr>
      <w:r>
        <w:t xml:space="preserve">O </w:t>
      </w:r>
      <w:r w:rsidRPr="00B16D21">
        <w:rPr>
          <w:i/>
        </w:rPr>
        <w:t>ReacTIVision</w:t>
      </w:r>
      <w:r>
        <w:t xml:space="preserve"> é um aplicativo </w:t>
      </w:r>
      <w:r w:rsidRPr="00547FAC">
        <w:rPr>
          <w:i/>
        </w:rPr>
        <w:t>open source</w:t>
      </w:r>
      <w:r>
        <w:t xml:space="preserve"> de visão computacional voltado para reconhecimento de marcadores fiduciais. </w:t>
      </w:r>
      <w:r w:rsidR="00B76648">
        <w:t>Criado</w:t>
      </w:r>
      <w:r>
        <w:t xml:space="preserve"> pelo </w:t>
      </w:r>
      <w:r w:rsidRPr="00B16D21">
        <w:rPr>
          <w:i/>
        </w:rPr>
        <w:t>Music Technology Group</w:t>
      </w:r>
      <w:r>
        <w:t xml:space="preserve"> da universidade </w:t>
      </w:r>
      <w:r w:rsidRPr="00B76648">
        <w:rPr>
          <w:i/>
        </w:rPr>
        <w:t>Pompeu Fabra</w:t>
      </w:r>
      <w:r>
        <w:t xml:space="preserve"> de </w:t>
      </w:r>
      <w:r w:rsidRPr="00B76648">
        <w:rPr>
          <w:i/>
        </w:rPr>
        <w:t>Barcelona</w:t>
      </w:r>
      <w:r w:rsidR="00B76648">
        <w:t xml:space="preserve">, </w:t>
      </w:r>
      <w:r>
        <w:t xml:space="preserve">como parte do projeto </w:t>
      </w:r>
      <w:r w:rsidRPr="00737335">
        <w:rPr>
          <w:i/>
        </w:rPr>
        <w:t>ReacTable</w:t>
      </w:r>
      <w:r w:rsidR="00B76648">
        <w:t xml:space="preserve">; foi desenvolvido em </w:t>
      </w:r>
      <w:r w:rsidR="00652F22">
        <w:rPr>
          <w:i/>
        </w:rPr>
        <w:t>C</w:t>
      </w:r>
      <w:r w:rsidR="00B76648" w:rsidRPr="00B76648">
        <w:rPr>
          <w:i/>
        </w:rPr>
        <w:t>++</w:t>
      </w:r>
      <w:r w:rsidR="00B76648">
        <w:t>, com a finalidade de obter imagens de um dispositivo de captura (no caso uma webcam)</w:t>
      </w:r>
      <w:r w:rsidR="003166BD">
        <w:t xml:space="preserve">, e </w:t>
      </w:r>
      <w:r w:rsidR="00B76648">
        <w:t xml:space="preserve">reconhecer </w:t>
      </w:r>
      <w:r w:rsidR="003166BD">
        <w:t>marcadores fiduciais. Baseado na arquitetura cliente-servidor atua como servidor, obtendo as informações dos fiduciais, como identificador, posição e orientação; enviando-os em seguida às aplicações cliente.</w:t>
      </w:r>
    </w:p>
    <w:p w:rsidR="00D03BCB" w:rsidRPr="00E0517D" w:rsidRDefault="00E0517D" w:rsidP="00E0517D">
      <w:pPr>
        <w:pStyle w:val="Figura"/>
      </w:pPr>
      <w:r w:rsidRPr="00E0517D">
        <w:rPr>
          <w:noProof/>
          <w:lang w:eastAsia="pt-BR"/>
        </w:rPr>
        <w:lastRenderedPageBreak/>
        <w:drawing>
          <wp:inline distT="0" distB="0" distL="0" distR="0">
            <wp:extent cx="3810000" cy="2800350"/>
            <wp:effectExtent l="1905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clrChange>
                        <a:clrFrom>
                          <a:srgbClr val="FF8040"/>
                        </a:clrFrom>
                        <a:clrTo>
                          <a:srgbClr val="FF8040">
                            <a:alpha val="0"/>
                          </a:srgbClr>
                        </a:clrTo>
                      </a:clrChange>
                    </a:blip>
                    <a:srcRect/>
                    <a:stretch>
                      <a:fillRect/>
                    </a:stretch>
                  </pic:blipFill>
                  <pic:spPr bwMode="auto">
                    <a:xfrm>
                      <a:off x="0" y="0"/>
                      <a:ext cx="3810000" cy="2800350"/>
                    </a:xfrm>
                    <a:prstGeom prst="rect">
                      <a:avLst/>
                    </a:prstGeom>
                    <a:noFill/>
                    <a:ln w="9525">
                      <a:noFill/>
                      <a:miter lim="800000"/>
                      <a:headEnd/>
                      <a:tailEnd/>
                    </a:ln>
                  </pic:spPr>
                </pic:pic>
              </a:graphicData>
            </a:graphic>
          </wp:inline>
        </w:drawing>
      </w:r>
    </w:p>
    <w:p w:rsidR="00DE45CC" w:rsidRPr="00E0517D" w:rsidRDefault="00D03BCB" w:rsidP="00E0517D">
      <w:pPr>
        <w:pStyle w:val="Figura"/>
      </w:pPr>
      <w:bookmarkStart w:id="66" w:name="_Toc201338437"/>
      <w:r w:rsidRPr="00E0517D">
        <w:t xml:space="preserve">Figura </w:t>
      </w:r>
      <w:fldSimple w:instr=" SEQ Figura \* ARABIC ">
        <w:r w:rsidR="00376E4B">
          <w:rPr>
            <w:noProof/>
          </w:rPr>
          <w:t>25</w:t>
        </w:r>
      </w:fldSimple>
      <w:r w:rsidRPr="00E0517D">
        <w:t xml:space="preserve"> </w:t>
      </w:r>
      <w:r w:rsidR="005122C3">
        <w:t>-</w:t>
      </w:r>
      <w:r w:rsidRPr="00E0517D">
        <w:t xml:space="preserve"> ReacTIVision reconhecendo um fiducial</w:t>
      </w:r>
      <w:bookmarkEnd w:id="66"/>
    </w:p>
    <w:p w:rsidR="00E0517D" w:rsidRDefault="00737335" w:rsidP="001D60CB">
      <w:pPr>
        <w:pStyle w:val="Corpodetexto"/>
      </w:pPr>
      <w:r>
        <w:t xml:space="preserve">Os marcadores fiduciais reconhecidos pelo </w:t>
      </w:r>
      <w:r w:rsidRPr="00737335">
        <w:rPr>
          <w:i/>
        </w:rPr>
        <w:t>ReacTIVision</w:t>
      </w:r>
      <w:r>
        <w:t>, são gerados por um algoritmo. O software, através de imagens enviadas por uma câmera, aplica diversos filtros, um algoritmo de segmentação e em seguida um algoritmo reverso ao de criação dos fiduciais. Com isso</w:t>
      </w:r>
      <w:r w:rsidR="00AE32CC">
        <w:t xml:space="preserve">, o marcador é identificado e sua posição, inclinação e direção são </w:t>
      </w:r>
      <w:r>
        <w:t>obtida</w:t>
      </w:r>
      <w:r w:rsidR="00AE32CC">
        <w:t>s.</w:t>
      </w:r>
    </w:p>
    <w:p w:rsidR="001D1EF9" w:rsidRDefault="001D1EF9" w:rsidP="001D1EF9">
      <w:pPr>
        <w:pStyle w:val="Figura"/>
      </w:pPr>
      <w:r>
        <w:rPr>
          <w:noProof/>
          <w:lang w:eastAsia="pt-BR"/>
        </w:rPr>
        <w:drawing>
          <wp:inline distT="0" distB="0" distL="0" distR="0">
            <wp:extent cx="3267075" cy="2457450"/>
            <wp:effectExtent l="19050" t="19050" r="28575" b="190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3"/>
                    <a:srcRect/>
                    <a:stretch>
                      <a:fillRect/>
                    </a:stretch>
                  </pic:blipFill>
                  <pic:spPr bwMode="auto">
                    <a:xfrm>
                      <a:off x="0" y="0"/>
                      <a:ext cx="3267075" cy="2457450"/>
                    </a:xfrm>
                    <a:prstGeom prst="rect">
                      <a:avLst/>
                    </a:prstGeom>
                    <a:noFill/>
                    <a:ln w="9525">
                      <a:solidFill>
                        <a:schemeClr val="tx1"/>
                      </a:solidFill>
                      <a:miter lim="800000"/>
                      <a:headEnd/>
                      <a:tailEnd/>
                    </a:ln>
                  </pic:spPr>
                </pic:pic>
              </a:graphicData>
            </a:graphic>
          </wp:inline>
        </w:drawing>
      </w:r>
    </w:p>
    <w:p w:rsidR="001D1EF9" w:rsidRPr="001D1EF9" w:rsidRDefault="001D1EF9" w:rsidP="001D1EF9">
      <w:pPr>
        <w:pStyle w:val="Figura"/>
      </w:pPr>
      <w:bookmarkStart w:id="67" w:name="_Toc201338438"/>
      <w:r>
        <w:t xml:space="preserve">Figura </w:t>
      </w:r>
      <w:fldSimple w:instr=" SEQ Figura \* ARABIC ">
        <w:r w:rsidR="00376E4B">
          <w:rPr>
            <w:noProof/>
          </w:rPr>
          <w:t>26</w:t>
        </w:r>
      </w:fldSimple>
      <w:r>
        <w:t xml:space="preserve"> - Marcadores fiduciais</w:t>
      </w:r>
      <w:bookmarkEnd w:id="67"/>
    </w:p>
    <w:p w:rsidR="00B16D21" w:rsidRPr="00737335" w:rsidRDefault="00AE32CC" w:rsidP="001D60CB">
      <w:pPr>
        <w:pStyle w:val="Corpodetexto"/>
      </w:pPr>
      <w:r>
        <w:t>E</w:t>
      </w:r>
      <w:r w:rsidR="00737335">
        <w:t>stes dado</w:t>
      </w:r>
      <w:r>
        <w:t xml:space="preserve">s, juntamente com informações históricas, são utilizados na formação de mensagens </w:t>
      </w:r>
      <w:r w:rsidRPr="00AE32CC">
        <w:rPr>
          <w:i/>
        </w:rPr>
        <w:t>TUIO</w:t>
      </w:r>
      <w:r w:rsidR="003166BD">
        <w:t xml:space="preserve">. Estas mensagens, padrão de comunicação entre dispositivos multi-toque, </w:t>
      </w:r>
      <w:r>
        <w:t xml:space="preserve">são enviadas para as aplicações cliente, através do protocolo </w:t>
      </w:r>
      <w:r w:rsidRPr="00AE32CC">
        <w:rPr>
          <w:i/>
        </w:rPr>
        <w:t>OSC</w:t>
      </w:r>
      <w:r w:rsidR="003166BD">
        <w:t xml:space="preserve">, utilizando as bibliotecas do </w:t>
      </w:r>
      <w:r w:rsidR="003166BD" w:rsidRPr="003166BD">
        <w:rPr>
          <w:i/>
        </w:rPr>
        <w:t>oscpack</w:t>
      </w:r>
      <w:r w:rsidR="003166BD">
        <w:t>.</w:t>
      </w:r>
    </w:p>
    <w:p w:rsidR="00AF506E" w:rsidRDefault="00B16D21" w:rsidP="00604236">
      <w:pPr>
        <w:pStyle w:val="Ttulo3"/>
      </w:pPr>
      <w:bookmarkStart w:id="68" w:name="_Toc201338389"/>
      <w:commentRangeStart w:id="69"/>
      <w:r>
        <w:lastRenderedPageBreak/>
        <w:t>Touch</w:t>
      </w:r>
      <w:r w:rsidR="00B075E3">
        <w:t>l</w:t>
      </w:r>
      <w:r>
        <w:t>ib</w:t>
      </w:r>
      <w:commentRangeEnd w:id="69"/>
      <w:r w:rsidR="003B4EBB">
        <w:rPr>
          <w:rStyle w:val="Refdecomentrio"/>
          <w:rFonts w:ascii="Times New Roman" w:hAnsi="Times New Roman" w:cs="Times New Roman"/>
          <w:b w:val="0"/>
          <w:bCs w:val="0"/>
          <w:kern w:val="0"/>
        </w:rPr>
        <w:commentReference w:id="69"/>
      </w:r>
      <w:bookmarkEnd w:id="68"/>
    </w:p>
    <w:p w:rsidR="00652F22" w:rsidRDefault="00F4416D" w:rsidP="00F4416D">
      <w:pPr>
        <w:pStyle w:val="Corpodetexto"/>
      </w:pPr>
      <w:r>
        <w:t xml:space="preserve">O </w:t>
      </w:r>
      <w:r w:rsidRPr="00F4416D">
        <w:rPr>
          <w:i/>
        </w:rPr>
        <w:t>Touchlib</w:t>
      </w:r>
      <w:r w:rsidRPr="00683B20">
        <w:t xml:space="preserve"> é uma biblioteca </w:t>
      </w:r>
      <w:r w:rsidRPr="00276B93">
        <w:t>que permite a detecção de toques em superfícies multi-toque</w:t>
      </w:r>
      <w:r>
        <w:t xml:space="preserve"> que utilizam o princípio da </w:t>
      </w:r>
      <w:r w:rsidRPr="00F4416D">
        <w:rPr>
          <w:i/>
        </w:rPr>
        <w:t>Reflexão Total Interna Frustrada da Luz</w:t>
      </w:r>
      <w:r>
        <w:t xml:space="preserve">, </w:t>
      </w:r>
      <w:r w:rsidRPr="00F4416D">
        <w:rPr>
          <w:i/>
        </w:rPr>
        <w:t>Iluminação Traseira</w:t>
      </w:r>
      <w:r>
        <w:t xml:space="preserve"> ou </w:t>
      </w:r>
      <w:r w:rsidRPr="00F4416D">
        <w:rPr>
          <w:i/>
        </w:rPr>
        <w:t>Iluminação Frontal</w:t>
      </w:r>
      <w:r>
        <w:t xml:space="preserve">. </w:t>
      </w:r>
      <w:r w:rsidR="00652F22">
        <w:t xml:space="preserve">Desenvolvido </w:t>
      </w:r>
      <w:r w:rsidR="00221E1E">
        <w:t xml:space="preserve">pela </w:t>
      </w:r>
      <w:r w:rsidR="00221E1E" w:rsidRPr="00221E1E">
        <w:rPr>
          <w:i/>
        </w:rPr>
        <w:t>N</w:t>
      </w:r>
      <w:r w:rsidR="00221E1E">
        <w:rPr>
          <w:i/>
        </w:rPr>
        <w:t xml:space="preserve">atural User Interface </w:t>
      </w:r>
      <w:r w:rsidR="00221E1E" w:rsidRPr="00221E1E">
        <w:rPr>
          <w:i/>
        </w:rPr>
        <w:t>Group</w:t>
      </w:r>
      <w:r w:rsidR="00221E1E">
        <w:rPr>
          <w:rStyle w:val="Refdenotaderodap"/>
          <w:i/>
        </w:rPr>
        <w:footnoteReference w:id="7"/>
      </w:r>
      <w:r w:rsidR="00221E1E">
        <w:t xml:space="preserve"> em parceria com a </w:t>
      </w:r>
      <w:r w:rsidR="00221E1E" w:rsidRPr="00221E1E">
        <w:rPr>
          <w:i/>
        </w:rPr>
        <w:t>White</w:t>
      </w:r>
      <w:r w:rsidR="00221E1E">
        <w:rPr>
          <w:i/>
        </w:rPr>
        <w:t xml:space="preserve"> </w:t>
      </w:r>
      <w:r w:rsidR="00221E1E" w:rsidRPr="00221E1E">
        <w:rPr>
          <w:i/>
        </w:rPr>
        <w:t>Noise</w:t>
      </w:r>
      <w:r w:rsidR="00221E1E">
        <w:rPr>
          <w:i/>
        </w:rPr>
        <w:t xml:space="preserve"> </w:t>
      </w:r>
      <w:r w:rsidR="00221E1E" w:rsidRPr="00221E1E">
        <w:rPr>
          <w:i/>
        </w:rPr>
        <w:t>Audio</w:t>
      </w:r>
      <w:r w:rsidR="00221E1E">
        <w:rPr>
          <w:rStyle w:val="Refdenotaderodap"/>
          <w:i/>
        </w:rPr>
        <w:footnoteReference w:id="8"/>
      </w:r>
      <w:r w:rsidR="00B075E3">
        <w:t>;</w:t>
      </w:r>
      <w:r w:rsidR="00221E1E">
        <w:t xml:space="preserve"> </w:t>
      </w:r>
      <w:r w:rsidR="00B075E3">
        <w:t xml:space="preserve">é </w:t>
      </w:r>
      <w:r w:rsidR="00221E1E">
        <w:t>bastante utilizada em aplicações multi-toque devido ao grande número de funcionalidades.</w:t>
      </w:r>
    </w:p>
    <w:p w:rsidR="00F4416D" w:rsidRPr="00683B20" w:rsidRDefault="00652F22" w:rsidP="00F4416D">
      <w:pPr>
        <w:pStyle w:val="Corpodetexto"/>
      </w:pPr>
      <w:r>
        <w:t>A</w:t>
      </w:r>
      <w:r w:rsidR="00F4416D">
        <w:t xml:space="preserve">través de </w:t>
      </w:r>
      <w:r w:rsidR="005B6168">
        <w:t>algoritmos</w:t>
      </w:r>
      <w:r w:rsidR="00F4416D">
        <w:t xml:space="preserve"> de </w:t>
      </w:r>
      <w:r w:rsidR="005B6168">
        <w:t xml:space="preserve">divisão e </w:t>
      </w:r>
      <w:r w:rsidR="00F4416D">
        <w:t xml:space="preserve">comparação, </w:t>
      </w:r>
      <w:r w:rsidR="00F4416D" w:rsidRPr="008B1EEF">
        <w:t>detecta realces no histograma d</w:t>
      </w:r>
      <w:r w:rsidR="00F4416D">
        <w:t>as imagens</w:t>
      </w:r>
      <w:r w:rsidR="00F4416D" w:rsidRPr="008B1EEF">
        <w:t xml:space="preserve"> </w:t>
      </w:r>
      <w:r w:rsidR="00F4416D">
        <w:t xml:space="preserve">enviadas por uma </w:t>
      </w:r>
      <w:r w:rsidR="00F4416D" w:rsidRPr="005B6168">
        <w:rPr>
          <w:i/>
        </w:rPr>
        <w:t>webcam</w:t>
      </w:r>
      <w:r w:rsidR="00F4416D">
        <w:t xml:space="preserve">; </w:t>
      </w:r>
      <w:r w:rsidR="00F4416D" w:rsidRPr="008B1EEF">
        <w:t>tran</w:t>
      </w:r>
      <w:r w:rsidR="005B6168">
        <w:t xml:space="preserve">sformando-os </w:t>
      </w:r>
      <w:r w:rsidR="00F4416D">
        <w:t xml:space="preserve">em informações sobre </w:t>
      </w:r>
      <w:r w:rsidR="00F4416D" w:rsidRPr="008B1EEF">
        <w:t>cursores</w:t>
      </w:r>
      <w:r w:rsidR="00F4416D">
        <w:t xml:space="preserve">, e </w:t>
      </w:r>
      <w:r w:rsidR="005B6168">
        <w:t xml:space="preserve">disparando </w:t>
      </w:r>
      <w:r w:rsidR="00F4416D">
        <w:t xml:space="preserve">eventos que podem ser </w:t>
      </w:r>
      <w:r w:rsidR="005B6168">
        <w:t xml:space="preserve">tratados em aplicações </w:t>
      </w:r>
      <w:r w:rsidR="005B6168" w:rsidRPr="00652F22">
        <w:rPr>
          <w:i/>
        </w:rPr>
        <w:t>C/C++</w:t>
      </w:r>
      <w:r w:rsidR="005B6168">
        <w:t xml:space="preserve">. </w:t>
      </w:r>
      <w:r w:rsidR="00F4416D">
        <w:t xml:space="preserve">Estes eventos são disparados </w:t>
      </w:r>
      <w:r w:rsidR="00F4416D" w:rsidRPr="00276B93">
        <w:t>quando um d</w:t>
      </w:r>
      <w:r w:rsidR="00F4416D">
        <w:t>edo toca, percorre ou é retirado</w:t>
      </w:r>
      <w:r w:rsidR="00F4416D" w:rsidRPr="00276B93">
        <w:t xml:space="preserve"> da superfície</w:t>
      </w:r>
      <w:r w:rsidR="00F4416D">
        <w:t xml:space="preserve"> multi-toque</w:t>
      </w:r>
      <w:r w:rsidR="00F4416D" w:rsidRPr="00683B20">
        <w:t>.</w:t>
      </w:r>
      <w:r w:rsidR="00F4416D">
        <w:t xml:space="preserve"> </w:t>
      </w:r>
      <w:r w:rsidR="005B6168">
        <w:t xml:space="preserve">Esta biblioteca </w:t>
      </w:r>
      <w:r w:rsidR="00221E1E">
        <w:t>permite a integração</w:t>
      </w:r>
      <w:r w:rsidR="0061533E">
        <w:t xml:space="preserve"> com demais aplicativos</w:t>
      </w:r>
      <w:r w:rsidR="00221E1E">
        <w:t xml:space="preserve"> através do protocolo </w:t>
      </w:r>
      <w:r w:rsidR="00221E1E" w:rsidRPr="00A04C6C">
        <w:rPr>
          <w:i/>
        </w:rPr>
        <w:t>TUIO</w:t>
      </w:r>
      <w:r w:rsidR="00221E1E">
        <w:t xml:space="preserve">, sob o protocolo OSC, utilizando a biblioteca </w:t>
      </w:r>
      <w:r w:rsidR="00221E1E" w:rsidRPr="00221E1E">
        <w:rPr>
          <w:i/>
        </w:rPr>
        <w:t>oscpack</w:t>
      </w:r>
      <w:r w:rsidR="00221E1E">
        <w:t>.</w:t>
      </w:r>
    </w:p>
    <w:p w:rsidR="00F4416D" w:rsidRDefault="0061533E" w:rsidP="00F4416D">
      <w:pPr>
        <w:pStyle w:val="Corpodetexto"/>
      </w:pPr>
      <w:r>
        <w:t xml:space="preserve">O </w:t>
      </w:r>
      <w:r w:rsidRPr="0061533E">
        <w:rPr>
          <w:i/>
        </w:rPr>
        <w:t>Touchlib</w:t>
      </w:r>
      <w:r w:rsidR="005B6168">
        <w:t xml:space="preserve"> aplica filtros nas imagens recebidas, a fim de melhorar a percepção de toques. </w:t>
      </w:r>
      <w:r w:rsidR="00F4416D" w:rsidRPr="00683B20">
        <w:t xml:space="preserve">Atualmente esta biblioteca trabalha apenas </w:t>
      </w:r>
      <w:r w:rsidR="005B6168">
        <w:t xml:space="preserve">na plataforma </w:t>
      </w:r>
      <w:r w:rsidR="00F4416D" w:rsidRPr="00652F22">
        <w:rPr>
          <w:i/>
        </w:rPr>
        <w:t>Windows</w:t>
      </w:r>
      <w:r w:rsidR="005B6168">
        <w:t xml:space="preserve">, porém </w:t>
      </w:r>
      <w:r w:rsidR="00001E9C">
        <w:t xml:space="preserve">existem </w:t>
      </w:r>
      <w:r w:rsidR="005B6168">
        <w:t xml:space="preserve">esforços sendo realizados </w:t>
      </w:r>
      <w:r w:rsidR="00F4416D" w:rsidRPr="00683B20">
        <w:t>para portá</w:t>
      </w:r>
      <w:r w:rsidR="00F4416D">
        <w:t>-</w:t>
      </w:r>
      <w:r w:rsidR="00F4416D" w:rsidRPr="00683B20">
        <w:t>la para outras plataformas</w:t>
      </w:r>
      <w:r w:rsidR="005B6168">
        <w:t xml:space="preserve">, como </w:t>
      </w:r>
      <w:r w:rsidR="005B6168" w:rsidRPr="00652F22">
        <w:rPr>
          <w:i/>
        </w:rPr>
        <w:t>Mac</w:t>
      </w:r>
      <w:r w:rsidR="005B6168">
        <w:t xml:space="preserve"> e </w:t>
      </w:r>
      <w:r w:rsidR="005B6168" w:rsidRPr="00652F22">
        <w:rPr>
          <w:i/>
        </w:rPr>
        <w:t>Linux</w:t>
      </w:r>
      <w:r w:rsidR="00F4416D" w:rsidRPr="00683B20">
        <w:t>.</w:t>
      </w:r>
    </w:p>
    <w:p w:rsidR="00961F47" w:rsidRDefault="005B6168" w:rsidP="00A60E9F">
      <w:pPr>
        <w:pStyle w:val="Ttulo4"/>
      </w:pPr>
      <w:r>
        <w:t>Configuração</w:t>
      </w:r>
      <w:r w:rsidR="00AC3DDB">
        <w:t xml:space="preserve"> e Calibração</w:t>
      </w:r>
    </w:p>
    <w:p w:rsidR="00AC3DDB" w:rsidRDefault="00AC3DDB" w:rsidP="00AC3DDB">
      <w:pPr>
        <w:pStyle w:val="Corpodetexto"/>
      </w:pPr>
      <w:r>
        <w:t xml:space="preserve">Para que o software funcione corretamente, é necessário que sua configuração seja feita, através de um aplicativo de calibração pronto enviado junto com o </w:t>
      </w:r>
      <w:r w:rsidRPr="00AC3DDB">
        <w:rPr>
          <w:i/>
        </w:rPr>
        <w:t>Touchlib</w:t>
      </w:r>
      <w:r>
        <w:t xml:space="preserve">. </w:t>
      </w:r>
      <w:r w:rsidR="00B159DF">
        <w:t>A configuração</w:t>
      </w:r>
      <w:r>
        <w:t xml:space="preserve"> define a área aplicável do software sobre a superfície multi-toque</w:t>
      </w:r>
      <w:r w:rsidR="00B159DF">
        <w:t>, os filtros que serão utilizados e seus valores</w:t>
      </w:r>
      <w:r>
        <w:t>.</w:t>
      </w:r>
    </w:p>
    <w:p w:rsidR="00B159DF" w:rsidRDefault="005B6168" w:rsidP="00B159DF">
      <w:pPr>
        <w:pStyle w:val="Corpodetexto"/>
      </w:pPr>
      <w:r>
        <w:t xml:space="preserve">Ao executar o aplicativo de </w:t>
      </w:r>
      <w:r w:rsidR="00486C1D">
        <w:t>calibração</w:t>
      </w:r>
      <w:r>
        <w:t>, divers</w:t>
      </w:r>
      <w:r w:rsidR="00486C1D">
        <w:t>a</w:t>
      </w:r>
      <w:r>
        <w:t xml:space="preserve">s </w:t>
      </w:r>
      <w:r w:rsidR="00486C1D">
        <w:t xml:space="preserve">janelas exibem </w:t>
      </w:r>
      <w:r w:rsidR="00B159DF">
        <w:t xml:space="preserve">cada um dos filtros disponíveis aplicados à imagem obtida pela </w:t>
      </w:r>
      <w:r w:rsidR="00B159DF" w:rsidRPr="00B159DF">
        <w:rPr>
          <w:i/>
        </w:rPr>
        <w:t>webcam</w:t>
      </w:r>
      <w:r w:rsidR="00B159DF">
        <w:t>.</w:t>
      </w:r>
      <w:r w:rsidR="00486C1D">
        <w:t xml:space="preserve"> Alterando-se os valores dos filtros é possível obter uma imagem nítida do toque.</w:t>
      </w:r>
      <w:r w:rsidR="00B159DF">
        <w:t xml:space="preserve"> Após a configuração dos filtros, o aplicativo de calibração é iniciado. </w:t>
      </w:r>
    </w:p>
    <w:p w:rsidR="00513AAC" w:rsidRDefault="00486C1D" w:rsidP="004556D4">
      <w:pPr>
        <w:pStyle w:val="Corpodetexto"/>
      </w:pPr>
      <w:r>
        <w:t xml:space="preserve">O </w:t>
      </w:r>
      <w:r w:rsidRPr="00486C1D">
        <w:rPr>
          <w:i/>
        </w:rPr>
        <w:t>Touch</w:t>
      </w:r>
      <w:r w:rsidR="00B075E3">
        <w:rPr>
          <w:i/>
        </w:rPr>
        <w:t>l</w:t>
      </w:r>
      <w:r w:rsidRPr="00486C1D">
        <w:rPr>
          <w:i/>
        </w:rPr>
        <w:t>ib</w:t>
      </w:r>
      <w:r>
        <w:t xml:space="preserve"> trabalha em uma escala que vai de zero até um. O canto superior esquerdo da imagem é o ponto (0, 0), enquanto o inferior direito é o (1, 1). </w:t>
      </w:r>
      <w:r w:rsidR="002D1A2E">
        <w:t xml:space="preserve">O </w:t>
      </w:r>
      <w:r w:rsidR="002D1A2E" w:rsidRPr="002D1A2E">
        <w:rPr>
          <w:i/>
        </w:rPr>
        <w:t>Touchlib</w:t>
      </w:r>
      <w:r w:rsidR="002D1A2E">
        <w:t xml:space="preserve"> limiariza e segmenta a imagem obtida pela </w:t>
      </w:r>
      <w:r w:rsidR="002D1A2E" w:rsidRPr="002D1A2E">
        <w:rPr>
          <w:i/>
        </w:rPr>
        <w:t>webcam</w:t>
      </w:r>
      <w:r w:rsidR="002D1A2E">
        <w:t xml:space="preserve"> e a divide em 20 imagens menores.</w:t>
      </w:r>
      <w:r w:rsidR="00513AAC">
        <w:t xml:space="preserve"> </w:t>
      </w:r>
      <w:r w:rsidR="00513AAC" w:rsidRPr="00513AAC">
        <w:t xml:space="preserve">Quando um toque é detectado, sua posição é calculada através </w:t>
      </w:r>
      <w:r w:rsidR="00513AAC" w:rsidRPr="00513AAC">
        <w:lastRenderedPageBreak/>
        <w:t>de uma interpolação linear apenas na respectiva fatia de imagem. Isso permite que a câmera não necessite estar perpendicular à superfície de projeção, pois a distorção provocada é compensada via software.</w:t>
      </w:r>
    </w:p>
    <w:p w:rsidR="0027468E" w:rsidRPr="00F25AAC" w:rsidRDefault="00F25AAC" w:rsidP="00F25AAC">
      <w:pPr>
        <w:pStyle w:val="Figura"/>
      </w:pPr>
      <w:r w:rsidRPr="00F25AAC">
        <w:rPr>
          <w:noProof/>
          <w:lang w:eastAsia="pt-BR"/>
        </w:rPr>
        <w:drawing>
          <wp:inline distT="0" distB="0" distL="0" distR="0">
            <wp:extent cx="3486150" cy="4019550"/>
            <wp:effectExtent l="1905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4"/>
                    <a:srcRect/>
                    <a:stretch>
                      <a:fillRect/>
                    </a:stretch>
                  </pic:blipFill>
                  <pic:spPr bwMode="auto">
                    <a:xfrm>
                      <a:off x="0" y="0"/>
                      <a:ext cx="3486150" cy="4019550"/>
                    </a:xfrm>
                    <a:prstGeom prst="rect">
                      <a:avLst/>
                    </a:prstGeom>
                    <a:noFill/>
                    <a:ln w="9525">
                      <a:noFill/>
                      <a:miter lim="800000"/>
                      <a:headEnd/>
                      <a:tailEnd/>
                    </a:ln>
                  </pic:spPr>
                </pic:pic>
              </a:graphicData>
            </a:graphic>
          </wp:inline>
        </w:drawing>
      </w:r>
    </w:p>
    <w:p w:rsidR="00AA0254" w:rsidRPr="00F25AAC" w:rsidRDefault="0027468E" w:rsidP="00F25AAC">
      <w:pPr>
        <w:pStyle w:val="Figura"/>
      </w:pPr>
      <w:bookmarkStart w:id="70" w:name="_Toc201338439"/>
      <w:r w:rsidRPr="00F25AAC">
        <w:t xml:space="preserve">Figura </w:t>
      </w:r>
      <w:fldSimple w:instr=" SEQ Figura \* ARABIC ">
        <w:r w:rsidR="00376E4B">
          <w:rPr>
            <w:noProof/>
          </w:rPr>
          <w:t>27</w:t>
        </w:r>
      </w:fldSimple>
      <w:r w:rsidRPr="00F25AAC">
        <w:t xml:space="preserve"> - Exemplo de interpolação no cálculo da posição do toque</w:t>
      </w:r>
      <w:bookmarkEnd w:id="70"/>
    </w:p>
    <w:p w:rsidR="00AA0254" w:rsidRDefault="00513AAC" w:rsidP="004556D4">
      <w:pPr>
        <w:pStyle w:val="Corpodetexto"/>
      </w:pPr>
      <w:r>
        <w:t xml:space="preserve">Ao executar o aplicativo de calibração, </w:t>
      </w:r>
      <w:r w:rsidR="00AA0254">
        <w:t xml:space="preserve">uma representação dessas </w:t>
      </w:r>
      <w:r>
        <w:t xml:space="preserve">20 </w:t>
      </w:r>
      <w:r w:rsidR="00AA0254">
        <w:t>subdivisões é exibida</w:t>
      </w:r>
      <w:r w:rsidR="002316C4">
        <w:t>, através de cruzes verdes</w:t>
      </w:r>
      <w:r>
        <w:t xml:space="preserve">. Projetando-se essa </w:t>
      </w:r>
      <w:r w:rsidR="00AA0254">
        <w:t>representação</w:t>
      </w:r>
      <w:r>
        <w:t xml:space="preserve"> sobre a superfície multi-toqu</w:t>
      </w:r>
      <w:r w:rsidR="00AA0254">
        <w:t>e que deverá ser controlada</w:t>
      </w:r>
      <w:r>
        <w:t xml:space="preserve">, é possível </w:t>
      </w:r>
      <w:r w:rsidR="00AA0254">
        <w:t xml:space="preserve">relacionar determinada posição da mesa com os diversos </w:t>
      </w:r>
      <w:r>
        <w:t xml:space="preserve">vértices destas </w:t>
      </w:r>
      <w:r w:rsidR="00AA0254">
        <w:t>subdivisões</w:t>
      </w:r>
      <w:r w:rsidR="002316C4">
        <w:t xml:space="preserve">, </w:t>
      </w:r>
      <w:r w:rsidR="00C50AA1">
        <w:t>parametrizando a interpolação realizada.</w:t>
      </w:r>
    </w:p>
    <w:p w:rsidR="002316C4" w:rsidRDefault="002316C4" w:rsidP="002316C4">
      <w:pPr>
        <w:pStyle w:val="Figura"/>
      </w:pPr>
      <w:r>
        <w:rPr>
          <w:noProof/>
          <w:lang w:eastAsia="pt-BR"/>
        </w:rPr>
        <w:lastRenderedPageBreak/>
        <w:drawing>
          <wp:inline distT="0" distB="0" distL="0" distR="0">
            <wp:extent cx="3414286" cy="2550675"/>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5"/>
                    <a:srcRect/>
                    <a:stretch>
                      <a:fillRect/>
                    </a:stretch>
                  </pic:blipFill>
                  <pic:spPr bwMode="auto">
                    <a:xfrm>
                      <a:off x="0" y="0"/>
                      <a:ext cx="3414286" cy="2550675"/>
                    </a:xfrm>
                    <a:prstGeom prst="rect">
                      <a:avLst/>
                    </a:prstGeom>
                    <a:noFill/>
                    <a:ln w="9525">
                      <a:noFill/>
                      <a:miter lim="800000"/>
                      <a:headEnd/>
                      <a:tailEnd/>
                    </a:ln>
                  </pic:spPr>
                </pic:pic>
              </a:graphicData>
            </a:graphic>
          </wp:inline>
        </w:drawing>
      </w:r>
    </w:p>
    <w:p w:rsidR="00C60C85" w:rsidRDefault="002316C4" w:rsidP="002316C4">
      <w:pPr>
        <w:pStyle w:val="Figura"/>
      </w:pPr>
      <w:bookmarkStart w:id="71" w:name="_Toc201338440"/>
      <w:r>
        <w:t xml:space="preserve">Figura </w:t>
      </w:r>
      <w:fldSimple w:instr=" SEQ Figura \* ARABIC ">
        <w:r w:rsidR="00376E4B">
          <w:rPr>
            <w:noProof/>
          </w:rPr>
          <w:t>28</w:t>
        </w:r>
      </w:fldSimple>
      <w:r>
        <w:t xml:space="preserve"> - Demonstração do software de calibração</w:t>
      </w:r>
      <w:bookmarkEnd w:id="71"/>
    </w:p>
    <w:p w:rsidR="00C60C85" w:rsidRPr="00C60C85" w:rsidRDefault="00AA0254" w:rsidP="0001638B">
      <w:pPr>
        <w:pStyle w:val="Corpodetexto"/>
      </w:pPr>
      <w:r>
        <w:t xml:space="preserve">O resultado final da configuração é um arquivo XML, com os valores de todos os vértices e os filtros e seus respectivos valores. Este arquivo deve </w:t>
      </w:r>
      <w:r w:rsidR="00C60C85">
        <w:t xml:space="preserve">ser movido para o mesmo diretório onde se encontra o </w:t>
      </w:r>
      <w:r w:rsidR="00C60C85" w:rsidRPr="00C60C85">
        <w:rPr>
          <w:i/>
        </w:rPr>
        <w:t>Touchlib</w:t>
      </w:r>
      <w:r w:rsidR="00C60C85">
        <w:t>, de forma que este leia as novas configurações quando executado.</w:t>
      </w:r>
      <w:r w:rsidR="0001638B">
        <w:t xml:space="preserve"> Um exemplo deste arquivo encontra-se nos anexos.</w:t>
      </w:r>
    </w:p>
    <w:p w:rsidR="00B16D21" w:rsidRDefault="00B16D21" w:rsidP="00604236">
      <w:pPr>
        <w:pStyle w:val="Ttulo3"/>
      </w:pPr>
      <w:bookmarkStart w:id="72" w:name="_Toc201338390"/>
      <w:commentRangeStart w:id="73"/>
      <w:commentRangeStart w:id="74"/>
      <w:commentRangeStart w:id="75"/>
      <w:r>
        <w:t xml:space="preserve">Microsoft </w:t>
      </w:r>
      <w:commentRangeEnd w:id="73"/>
      <w:r w:rsidR="00684F9E">
        <w:rPr>
          <w:rStyle w:val="Refdecomentrio"/>
          <w:rFonts w:ascii="Times New Roman" w:hAnsi="Times New Roman" w:cs="Times New Roman"/>
          <w:b w:val="0"/>
          <w:bCs w:val="0"/>
          <w:kern w:val="0"/>
        </w:rPr>
        <w:commentReference w:id="73"/>
      </w:r>
      <w:r>
        <w:t>XNA</w:t>
      </w:r>
      <w:commentRangeEnd w:id="74"/>
      <w:r w:rsidR="003B4EBB">
        <w:rPr>
          <w:rStyle w:val="Refdecomentrio"/>
          <w:rFonts w:ascii="Times New Roman" w:hAnsi="Times New Roman" w:cs="Times New Roman"/>
          <w:b w:val="0"/>
          <w:bCs w:val="0"/>
          <w:kern w:val="0"/>
        </w:rPr>
        <w:commentReference w:id="74"/>
      </w:r>
      <w:bookmarkEnd w:id="72"/>
    </w:p>
    <w:p w:rsidR="0027472C" w:rsidRPr="00ED0DB2" w:rsidRDefault="0027472C" w:rsidP="0027472C">
      <w:pPr>
        <w:pStyle w:val="AFazer"/>
      </w:pPr>
      <w:r>
        <w:t>A fazer...</w:t>
      </w:r>
    </w:p>
    <w:commentRangeEnd w:id="75"/>
    <w:p w:rsidR="00B16D21" w:rsidRDefault="00684F9E" w:rsidP="003C5A3B">
      <w:pPr>
        <w:pStyle w:val="Ttulo1"/>
      </w:pPr>
      <w:r>
        <w:rPr>
          <w:rStyle w:val="Refdecomentrio"/>
          <w:rFonts w:ascii="Times New Roman" w:hAnsi="Times New Roman" w:cs="Times New Roman"/>
          <w:b w:val="0"/>
          <w:bCs w:val="0"/>
          <w:caps w:val="0"/>
          <w:kern w:val="0"/>
        </w:rPr>
        <w:lastRenderedPageBreak/>
        <w:commentReference w:id="75"/>
      </w:r>
      <w:bookmarkStart w:id="76" w:name="_Toc201338391"/>
      <w:commentRangeStart w:id="77"/>
      <w:r w:rsidR="00C27EB2">
        <w:t>PROJETO</w:t>
      </w:r>
      <w:commentRangeEnd w:id="77"/>
      <w:r w:rsidR="004526D4">
        <w:rPr>
          <w:rStyle w:val="Refdecomentrio"/>
          <w:rFonts w:ascii="Times New Roman" w:hAnsi="Times New Roman" w:cs="Times New Roman"/>
          <w:b w:val="0"/>
          <w:bCs w:val="0"/>
          <w:caps w:val="0"/>
          <w:kern w:val="0"/>
        </w:rPr>
        <w:commentReference w:id="77"/>
      </w:r>
      <w:bookmarkEnd w:id="76"/>
    </w:p>
    <w:p w:rsidR="004526D4" w:rsidRDefault="004526D4" w:rsidP="004526D4">
      <w:pPr>
        <w:pStyle w:val="Corpodetexto"/>
      </w:pPr>
      <w:r>
        <w:t xml:space="preserve">Este capítulo aborda </w:t>
      </w:r>
      <w:r w:rsidR="00446CA7">
        <w:t>questões sobre o desenvolvimento do projeto, sua concepção, arquitetura, dificuldades e soluções encontradas.</w:t>
      </w:r>
    </w:p>
    <w:p w:rsidR="004526D4" w:rsidRDefault="004526D4" w:rsidP="004526D4">
      <w:pPr>
        <w:pStyle w:val="Ttulo2"/>
      </w:pPr>
      <w:bookmarkStart w:id="78" w:name="_Toc201338392"/>
      <w:r>
        <w:t>Concepção</w:t>
      </w:r>
      <w:bookmarkEnd w:id="78"/>
    </w:p>
    <w:p w:rsidR="0078154E" w:rsidRDefault="00446CA7" w:rsidP="0078154E">
      <w:pPr>
        <w:pStyle w:val="Corpodetexto"/>
        <w:rPr>
          <w:szCs w:val="16"/>
        </w:rPr>
      </w:pPr>
      <w:r w:rsidRPr="00446CA7">
        <w:rPr>
          <w:szCs w:val="16"/>
        </w:rPr>
        <w:t xml:space="preserve">O jogo desenvolvido é um </w:t>
      </w:r>
      <w:r w:rsidRPr="002D2F43">
        <w:rPr>
          <w:i/>
          <w:szCs w:val="16"/>
        </w:rPr>
        <w:t>RPG</w:t>
      </w:r>
      <w:r w:rsidRPr="00446CA7">
        <w:rPr>
          <w:szCs w:val="16"/>
        </w:rPr>
        <w:t xml:space="preserve"> tático semelhante ao </w:t>
      </w:r>
      <w:r w:rsidRPr="00D64ACA">
        <w:rPr>
          <w:i/>
          <w:szCs w:val="16"/>
        </w:rPr>
        <w:t>Final Fantasy Tactics</w:t>
      </w:r>
      <w:r w:rsidRPr="00446CA7">
        <w:rPr>
          <w:szCs w:val="16"/>
        </w:rPr>
        <w:t>, onde o jogador controla vários personagens com características diferentes, cujo objetivo é derrotar o inimigo através de ataques, magias e itens, utilizando táticas, como por exemplo, se beneficiar de uma determinada posição no campo de batalha para obter vantagens sobre o inimigo.</w:t>
      </w:r>
    </w:p>
    <w:p w:rsidR="002D2F43" w:rsidRDefault="002D2F43" w:rsidP="0078154E">
      <w:pPr>
        <w:pStyle w:val="Corpodetexto"/>
        <w:rPr>
          <w:noProof/>
          <w:lang w:eastAsia="pt-BR"/>
        </w:rPr>
      </w:pPr>
      <w:r>
        <w:rPr>
          <w:szCs w:val="16"/>
        </w:rPr>
        <w:t>O jogo d</w:t>
      </w:r>
      <w:r w:rsidR="0078154E" w:rsidRPr="00446CA7">
        <w:rPr>
          <w:szCs w:val="16"/>
        </w:rPr>
        <w:t>eve ser jogado por dois jogadores, sendo que cada jogador terá várias unidades de combate. Cada uma possui diversos atributos que quando configurados tornam-na única e diferente das demais em vários aspectos. Além de atributos, as unidades possuem classes que lhe</w:t>
      </w:r>
      <w:r w:rsidR="0078154E" w:rsidRPr="00D64ACA">
        <w:t>s</w:t>
      </w:r>
      <w:r w:rsidR="0078154E" w:rsidRPr="00446CA7">
        <w:rPr>
          <w:szCs w:val="16"/>
        </w:rPr>
        <w:t xml:space="preserve"> dão características, vantagens, desvantagens e ações diferentes ampliando as possibilidades de estratégia de cada um dos times. O objetivo é derrotar todas as unidades do jogador adversário, utilizando as características de cada unidade de combate e suas respectivas ações</w:t>
      </w:r>
      <w:r w:rsidR="0078154E">
        <w:rPr>
          <w:szCs w:val="16"/>
        </w:rPr>
        <w:t xml:space="preserve"> em conjunto com o cenário onde a batalha acontece.</w:t>
      </w:r>
    </w:p>
    <w:p w:rsidR="002D2F43" w:rsidRPr="002D2F43" w:rsidRDefault="002D2F43" w:rsidP="002D2F43">
      <w:pPr>
        <w:pStyle w:val="Figura"/>
      </w:pPr>
      <w:r w:rsidRPr="002D2F43">
        <w:rPr>
          <w:noProof/>
          <w:lang w:eastAsia="pt-BR"/>
        </w:rPr>
        <w:drawing>
          <wp:inline distT="0" distB="0" distL="0" distR="0">
            <wp:extent cx="5121355" cy="3205715"/>
            <wp:effectExtent l="19050" t="19050" r="22145" b="13735"/>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srcRect/>
                    <a:stretch>
                      <a:fillRect/>
                    </a:stretch>
                  </pic:blipFill>
                  <pic:spPr bwMode="auto">
                    <a:xfrm>
                      <a:off x="0" y="0"/>
                      <a:ext cx="5121355" cy="3205715"/>
                    </a:xfrm>
                    <a:prstGeom prst="rect">
                      <a:avLst/>
                    </a:prstGeom>
                    <a:noFill/>
                    <a:ln w="9525">
                      <a:solidFill>
                        <a:schemeClr val="tx1"/>
                      </a:solidFill>
                      <a:miter lim="800000"/>
                      <a:headEnd/>
                      <a:tailEnd/>
                    </a:ln>
                  </pic:spPr>
                </pic:pic>
              </a:graphicData>
            </a:graphic>
          </wp:inline>
        </w:drawing>
      </w:r>
      <w:r w:rsidRPr="002D2F43">
        <w:t xml:space="preserve"> </w:t>
      </w:r>
    </w:p>
    <w:p w:rsidR="002D2F43" w:rsidRPr="002D2F43" w:rsidRDefault="002D2F43" w:rsidP="002D2F43">
      <w:pPr>
        <w:pStyle w:val="Figura"/>
      </w:pPr>
      <w:bookmarkStart w:id="79" w:name="_Toc201338441"/>
      <w:r w:rsidRPr="002D2F43">
        <w:t xml:space="preserve">Figura </w:t>
      </w:r>
      <w:fldSimple w:instr=" SEQ Figura \* ARABIC ">
        <w:r w:rsidR="00376E4B">
          <w:rPr>
            <w:noProof/>
          </w:rPr>
          <w:t>29</w:t>
        </w:r>
      </w:fldSimple>
      <w:r w:rsidRPr="002D2F43">
        <w:t xml:space="preserve"> - Elementos do jogo</w:t>
      </w:r>
      <w:bookmarkEnd w:id="79"/>
    </w:p>
    <w:p w:rsidR="00446CA7" w:rsidRPr="00446CA7" w:rsidRDefault="00446CA7" w:rsidP="00446CA7">
      <w:pPr>
        <w:pStyle w:val="Corpodetexto"/>
      </w:pPr>
      <w:r w:rsidRPr="00446CA7">
        <w:rPr>
          <w:szCs w:val="16"/>
        </w:rPr>
        <w:lastRenderedPageBreak/>
        <w:t xml:space="preserve">Transpondo a idéia do jogo para uma mesa multi-toque, decidimos utilizar objetos físicos para representar os personagens no campo de batalha e o toque seria utilizado para interagir com as ações que os personagens deveriam executar. </w:t>
      </w:r>
      <w:r w:rsidR="00D64ACA">
        <w:rPr>
          <w:szCs w:val="16"/>
        </w:rPr>
        <w:t>P</w:t>
      </w:r>
      <w:r w:rsidRPr="00446CA7">
        <w:rPr>
          <w:szCs w:val="16"/>
        </w:rPr>
        <w:t xml:space="preserve">ara a detecção de objetos utilizaríamos </w:t>
      </w:r>
      <w:r w:rsidR="00D64ACA">
        <w:rPr>
          <w:szCs w:val="16"/>
        </w:rPr>
        <w:t xml:space="preserve">os </w:t>
      </w:r>
      <w:r w:rsidRPr="00446CA7">
        <w:rPr>
          <w:szCs w:val="16"/>
        </w:rPr>
        <w:t>fiduciais</w:t>
      </w:r>
      <w:r w:rsidR="00D64ACA">
        <w:rPr>
          <w:szCs w:val="16"/>
        </w:rPr>
        <w:t xml:space="preserve"> utilizados pela </w:t>
      </w:r>
      <w:r w:rsidR="00D64ACA" w:rsidRPr="00D64ACA">
        <w:rPr>
          <w:i/>
          <w:szCs w:val="16"/>
        </w:rPr>
        <w:t>reacTable</w:t>
      </w:r>
      <w:r w:rsidRPr="00446CA7">
        <w:rPr>
          <w:szCs w:val="16"/>
        </w:rPr>
        <w:t>,</w:t>
      </w:r>
      <w:r w:rsidR="00D64ACA">
        <w:rPr>
          <w:szCs w:val="16"/>
        </w:rPr>
        <w:t xml:space="preserve"> porém </w:t>
      </w:r>
      <w:r w:rsidRPr="00446CA7">
        <w:rPr>
          <w:szCs w:val="16"/>
        </w:rPr>
        <w:t>devido a problemas em sua detecção</w:t>
      </w:r>
      <w:r w:rsidR="00D64ACA">
        <w:rPr>
          <w:szCs w:val="16"/>
        </w:rPr>
        <w:t>, explicados neste capítulo</w:t>
      </w:r>
      <w:r w:rsidRPr="00446CA7">
        <w:rPr>
          <w:szCs w:val="16"/>
        </w:rPr>
        <w:t>, o controle dos personagens também ficou a cargo do toque.</w:t>
      </w:r>
      <w:r w:rsidR="00D64ACA">
        <w:rPr>
          <w:szCs w:val="16"/>
        </w:rPr>
        <w:t xml:space="preserve"> Já para o toque, utilizamos o software </w:t>
      </w:r>
      <w:r w:rsidR="00D64ACA" w:rsidRPr="00D64ACA">
        <w:rPr>
          <w:i/>
          <w:szCs w:val="16"/>
        </w:rPr>
        <w:t>Touchlib</w:t>
      </w:r>
      <w:r w:rsidR="00D64ACA">
        <w:rPr>
          <w:szCs w:val="16"/>
        </w:rPr>
        <w:t>.</w:t>
      </w:r>
    </w:p>
    <w:p w:rsidR="00446CA7" w:rsidRPr="00446CA7" w:rsidRDefault="00D64ACA" w:rsidP="00D30396">
      <w:pPr>
        <w:pStyle w:val="Corpodetexto"/>
      </w:pPr>
      <w:r>
        <w:t>I</w:t>
      </w:r>
      <w:r w:rsidR="00446CA7" w:rsidRPr="00446CA7">
        <w:t>sso</w:t>
      </w:r>
      <w:r>
        <w:t xml:space="preserve"> deu a</w:t>
      </w:r>
      <w:r w:rsidR="00446CA7" w:rsidRPr="00446CA7">
        <w:t xml:space="preserve">o jogo portabilidade, uma vez que não é </w:t>
      </w:r>
      <w:r>
        <w:t xml:space="preserve">mais </w:t>
      </w:r>
      <w:r w:rsidR="00446CA7" w:rsidRPr="00446CA7">
        <w:t>necessário utilizar</w:t>
      </w:r>
      <w:r>
        <w:t>-se</w:t>
      </w:r>
      <w:r w:rsidR="00446CA7" w:rsidRPr="00446CA7">
        <w:t xml:space="preserve"> </w:t>
      </w:r>
      <w:r>
        <w:t xml:space="preserve">de </w:t>
      </w:r>
      <w:r w:rsidR="00446CA7" w:rsidRPr="00446CA7">
        <w:t xml:space="preserve">uma mesa para jogá-lo. Qualquer </w:t>
      </w:r>
      <w:r>
        <w:t>interface</w:t>
      </w:r>
      <w:r w:rsidR="00446CA7" w:rsidRPr="00446CA7">
        <w:t xml:space="preserve"> multi-toque em qualquer posição é suficiente para interagir com o jogo.</w:t>
      </w:r>
    </w:p>
    <w:p w:rsidR="005908F4" w:rsidRDefault="002D2F43" w:rsidP="005908F4">
      <w:pPr>
        <w:pStyle w:val="Corpodetexto"/>
      </w:pPr>
      <w:r>
        <w:t xml:space="preserve">A mesa </w:t>
      </w:r>
      <w:r w:rsidR="00227EDC">
        <w:t xml:space="preserve">multi-toque é controlada </w:t>
      </w:r>
      <w:r w:rsidR="003224DA">
        <w:t xml:space="preserve">pelo software de reconhecimento de toques, </w:t>
      </w:r>
      <w:r w:rsidR="003224DA" w:rsidRPr="003224DA">
        <w:rPr>
          <w:i/>
        </w:rPr>
        <w:t>Touchlib</w:t>
      </w:r>
      <w:r w:rsidR="003224DA">
        <w:t xml:space="preserve">. Como dito anteriormente, </w:t>
      </w:r>
      <w:r w:rsidR="005908F4">
        <w:t xml:space="preserve">utiliza o protocolo </w:t>
      </w:r>
      <w:r w:rsidR="005908F4" w:rsidRPr="00FF17BD">
        <w:rPr>
          <w:i/>
        </w:rPr>
        <w:t>TUIO</w:t>
      </w:r>
      <w:r w:rsidR="005908F4">
        <w:t xml:space="preserve"> juntamente com o protocolo </w:t>
      </w:r>
      <w:r w:rsidR="005908F4" w:rsidRPr="00FF17BD">
        <w:rPr>
          <w:i/>
        </w:rPr>
        <w:t>OSC</w:t>
      </w:r>
      <w:r w:rsidR="005908F4">
        <w:t xml:space="preserve"> para se comunicar com </w:t>
      </w:r>
      <w:r w:rsidR="003224DA">
        <w:t xml:space="preserve">aplicativos externos, no caso </w:t>
      </w:r>
      <w:r w:rsidR="005908F4">
        <w:t xml:space="preserve">o jogo. O conjunto de bibliotecas </w:t>
      </w:r>
      <w:r w:rsidR="005908F4">
        <w:rPr>
          <w:i/>
        </w:rPr>
        <w:t>oscp</w:t>
      </w:r>
      <w:r w:rsidR="005908F4" w:rsidRPr="00B16D21">
        <w:rPr>
          <w:i/>
        </w:rPr>
        <w:t>ack</w:t>
      </w:r>
      <w:r w:rsidR="005908F4">
        <w:t xml:space="preserve">, que implementa o protocolo </w:t>
      </w:r>
      <w:r w:rsidR="005908F4" w:rsidRPr="00B16D21">
        <w:rPr>
          <w:i/>
        </w:rPr>
        <w:t>OSC</w:t>
      </w:r>
      <w:r w:rsidR="005908F4">
        <w:t xml:space="preserve">, será utilizado para efetuar a comunicação </w:t>
      </w:r>
      <w:r w:rsidR="003224DA">
        <w:t>entre</w:t>
      </w:r>
      <w:r w:rsidR="00DC36C3">
        <w:t xml:space="preserve"> os </w:t>
      </w:r>
      <w:r w:rsidR="005908F4">
        <w:t>softwares envolvidos</w:t>
      </w:r>
      <w:r w:rsidR="003224DA">
        <w:t xml:space="preserve"> (</w:t>
      </w:r>
      <w:r w:rsidR="003224DA" w:rsidRPr="003224DA">
        <w:rPr>
          <w:i/>
        </w:rPr>
        <w:t>Touchlib</w:t>
      </w:r>
      <w:r w:rsidR="003224DA">
        <w:t xml:space="preserve"> e jogo)</w:t>
      </w:r>
      <w:r w:rsidR="005908F4">
        <w:t>.</w:t>
      </w:r>
    </w:p>
    <w:p w:rsidR="005908F4" w:rsidRDefault="005908F4" w:rsidP="005908F4">
      <w:pPr>
        <w:pStyle w:val="Corpodetexto"/>
      </w:pPr>
      <w:r>
        <w:t xml:space="preserve">O desenvolvimento do jogo se dará através do desenvolvimento de um protótipo inicial e uma versão final. Para agilizar o desenvolvimento do jogo, facilitar </w:t>
      </w:r>
      <w:r w:rsidR="003224DA">
        <w:t>su</w:t>
      </w:r>
      <w:r>
        <w:t xml:space="preserve">a integração e deixá-lo mais robusto, confiável e </w:t>
      </w:r>
      <w:r w:rsidR="003224DA">
        <w:t>de rápida manutenção</w:t>
      </w:r>
      <w:r w:rsidRPr="00DC36C3">
        <w:t xml:space="preserve">, </w:t>
      </w:r>
      <w:r w:rsidR="00DC36C3" w:rsidRPr="00DC36C3">
        <w:t xml:space="preserve">o </w:t>
      </w:r>
      <w:r w:rsidR="00DC36C3" w:rsidRPr="00DC36C3">
        <w:rPr>
          <w:i/>
        </w:rPr>
        <w:t>framework</w:t>
      </w:r>
      <w:r w:rsidRPr="00DC36C3">
        <w:t xml:space="preserve">, </w:t>
      </w:r>
      <w:r w:rsidRPr="00DC36C3">
        <w:rPr>
          <w:i/>
        </w:rPr>
        <w:t>Microsoft XNA 2.0</w:t>
      </w:r>
      <w:r w:rsidRPr="00DC36C3">
        <w:t xml:space="preserve"> foi utilizad</w:t>
      </w:r>
      <w:r w:rsidR="003224DA">
        <w:t>o</w:t>
      </w:r>
      <w:r w:rsidRPr="00DC36C3">
        <w:t>.</w:t>
      </w:r>
    </w:p>
    <w:p w:rsidR="00D30396" w:rsidRDefault="005908F4" w:rsidP="005908F4">
      <w:pPr>
        <w:pStyle w:val="Corpodetexto"/>
      </w:pPr>
      <w:r>
        <w:t>As ações que os usuários executarem sobre a mesa, como o toque de um ou mais dedos sobre sua superfície</w:t>
      </w:r>
      <w:r w:rsidR="00D30396">
        <w:t>,</w:t>
      </w:r>
      <w:r>
        <w:t xml:space="preserve"> será reconhecida pelo </w:t>
      </w:r>
      <w:r w:rsidR="00206E17" w:rsidRPr="00206E17">
        <w:rPr>
          <w:i/>
        </w:rPr>
        <w:t>Touchlib</w:t>
      </w:r>
      <w:r>
        <w:t xml:space="preserve"> através da análise das imagens enviadas por uma </w:t>
      </w:r>
      <w:r w:rsidRPr="00B76648">
        <w:rPr>
          <w:i/>
        </w:rPr>
        <w:t>webcam</w:t>
      </w:r>
      <w:r>
        <w:t xml:space="preserve">. </w:t>
      </w:r>
      <w:r w:rsidR="00D30396">
        <w:t xml:space="preserve">o </w:t>
      </w:r>
      <w:r w:rsidR="00D30396" w:rsidRPr="00D30396">
        <w:rPr>
          <w:i/>
        </w:rPr>
        <w:t>Touchlib</w:t>
      </w:r>
      <w:r>
        <w:t xml:space="preserve"> processa as informações e envia uma mensagem </w:t>
      </w:r>
      <w:r w:rsidRPr="00FF17BD">
        <w:rPr>
          <w:i/>
        </w:rPr>
        <w:t>TUIO</w:t>
      </w:r>
      <w:r>
        <w:t xml:space="preserve"> para cada dedo sobre a mesa, contendo as informações como posição, ângulo de movimentação, velocidades calculadas entre outras</w:t>
      </w:r>
      <w:r w:rsidR="00D30396">
        <w:t>.</w:t>
      </w:r>
    </w:p>
    <w:p w:rsidR="00455D2F" w:rsidRDefault="005908F4" w:rsidP="005908F4">
      <w:pPr>
        <w:pStyle w:val="Corpodetexto"/>
      </w:pPr>
      <w:r>
        <w:t xml:space="preserve">Estas mensagens </w:t>
      </w:r>
      <w:r w:rsidRPr="00FF17BD">
        <w:rPr>
          <w:i/>
        </w:rPr>
        <w:t>TUIO</w:t>
      </w:r>
      <w:r>
        <w:t xml:space="preserve"> são empacotadas </w:t>
      </w:r>
      <w:r w:rsidR="00206E17">
        <w:t xml:space="preserve">dentro de </w:t>
      </w:r>
      <w:r>
        <w:t xml:space="preserve">envelopes </w:t>
      </w:r>
      <w:r w:rsidRPr="00FF17BD">
        <w:rPr>
          <w:i/>
        </w:rPr>
        <w:t>OSC</w:t>
      </w:r>
      <w:r>
        <w:t xml:space="preserve"> e enviadas </w:t>
      </w:r>
      <w:r w:rsidR="00206E17">
        <w:t xml:space="preserve">através da biblioteca </w:t>
      </w:r>
      <w:r w:rsidR="00206E17" w:rsidRPr="00206E17">
        <w:rPr>
          <w:i/>
        </w:rPr>
        <w:t>oscpack</w:t>
      </w:r>
      <w:r w:rsidR="00206E17">
        <w:t xml:space="preserve">, </w:t>
      </w:r>
      <w:r>
        <w:t xml:space="preserve">para a </w:t>
      </w:r>
      <w:r w:rsidR="00EC789B">
        <w:t>aplicação cliente, no caso o j</w:t>
      </w:r>
      <w:r w:rsidR="00455D2F">
        <w:t>ogo</w:t>
      </w:r>
      <w:r>
        <w:t>.</w:t>
      </w:r>
      <w:r w:rsidR="00455D2F">
        <w:t xml:space="preserve"> </w:t>
      </w:r>
      <w:r>
        <w:t xml:space="preserve">O jogo </w:t>
      </w:r>
      <w:r w:rsidR="00D30396">
        <w:t>decodifica</w:t>
      </w:r>
      <w:r>
        <w:t xml:space="preserve"> </w:t>
      </w:r>
      <w:r w:rsidR="00206E17">
        <w:t xml:space="preserve">o envelope </w:t>
      </w:r>
      <w:r w:rsidR="00206E17" w:rsidRPr="00206E17">
        <w:rPr>
          <w:i/>
        </w:rPr>
        <w:t>OSC</w:t>
      </w:r>
      <w:r w:rsidR="00455D2F">
        <w:t>,</w:t>
      </w:r>
      <w:r w:rsidR="00D30396">
        <w:t xml:space="preserve"> </w:t>
      </w:r>
      <w:r w:rsidR="00455D2F">
        <w:t xml:space="preserve">utilizando também a biblioteca </w:t>
      </w:r>
      <w:r w:rsidR="00455D2F" w:rsidRPr="00455D2F">
        <w:rPr>
          <w:i/>
        </w:rPr>
        <w:t>oscpack</w:t>
      </w:r>
      <w:r w:rsidR="00455D2F">
        <w:t xml:space="preserve">; </w:t>
      </w:r>
      <w:r w:rsidR="00D30396">
        <w:t>e</w:t>
      </w:r>
      <w:r w:rsidR="00206E17">
        <w:t xml:space="preserve"> obtém a mensagem </w:t>
      </w:r>
      <w:r w:rsidR="00206E17" w:rsidRPr="00206E17">
        <w:rPr>
          <w:i/>
        </w:rPr>
        <w:t>TUIO</w:t>
      </w:r>
      <w:r w:rsidR="00206E17">
        <w:t xml:space="preserve"> </w:t>
      </w:r>
      <w:r w:rsidR="00455D2F">
        <w:t xml:space="preserve">original, </w:t>
      </w:r>
      <w:r w:rsidR="00206E17">
        <w:t xml:space="preserve">juntamente com as </w:t>
      </w:r>
      <w:r>
        <w:t xml:space="preserve">informações </w:t>
      </w:r>
      <w:r w:rsidR="00206E17">
        <w:t>sobre os toques</w:t>
      </w:r>
      <w:r w:rsidR="00455D2F">
        <w:t xml:space="preserve">. </w:t>
      </w:r>
    </w:p>
    <w:p w:rsidR="005908F4" w:rsidRDefault="00455D2F" w:rsidP="005908F4">
      <w:pPr>
        <w:pStyle w:val="Corpodetexto"/>
      </w:pPr>
      <w:r>
        <w:t xml:space="preserve">Para cada ação efetuada na mesa, um evento é disparado pelo módulo </w:t>
      </w:r>
      <w:r w:rsidRPr="00455D2F">
        <w:rPr>
          <w:i/>
        </w:rPr>
        <w:t>Input</w:t>
      </w:r>
      <w:r>
        <w:t xml:space="preserve">. </w:t>
      </w:r>
      <w:r w:rsidR="00082986">
        <w:t>Estes eventos sensibilizam os diversos componentes do jogo que se atualizam.</w:t>
      </w:r>
      <w:r w:rsidR="00206E17">
        <w:t xml:space="preserve"> </w:t>
      </w:r>
      <w:r w:rsidR="00082986">
        <w:t>Finalmente, o</w:t>
      </w:r>
      <w:r w:rsidR="00206E17">
        <w:t xml:space="preserve"> jogo é </w:t>
      </w:r>
      <w:r w:rsidR="005908F4">
        <w:t xml:space="preserve">projetado </w:t>
      </w:r>
      <w:r w:rsidR="00206E17">
        <w:t xml:space="preserve">com o auxílio de um </w:t>
      </w:r>
      <w:r w:rsidR="005908F4">
        <w:t xml:space="preserve">projetor sob a </w:t>
      </w:r>
      <w:r w:rsidR="00082986">
        <w:t xml:space="preserve">superfície da </w:t>
      </w:r>
      <w:r w:rsidR="005908F4">
        <w:lastRenderedPageBreak/>
        <w:t>mesa. Com isso</w:t>
      </w:r>
      <w:r w:rsidR="00727567">
        <w:t>,</w:t>
      </w:r>
      <w:r w:rsidR="005908F4">
        <w:t xml:space="preserve"> o usuário possui a impressão de estar manipulando diretamente os objetos do jogo.</w:t>
      </w:r>
    </w:p>
    <w:p w:rsidR="005908F4" w:rsidRDefault="00EC789B" w:rsidP="005908F4">
      <w:pPr>
        <w:pStyle w:val="Figura"/>
      </w:pPr>
      <w:r>
        <w:rPr>
          <w:noProof/>
          <w:lang w:eastAsia="pt-BR"/>
        </w:rPr>
        <w:drawing>
          <wp:inline distT="0" distB="0" distL="0" distR="0">
            <wp:extent cx="4435459" cy="6300953"/>
            <wp:effectExtent l="19050" t="19050" r="22241" b="23647"/>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a:srcRect/>
                    <a:stretch>
                      <a:fillRect/>
                    </a:stretch>
                  </pic:blipFill>
                  <pic:spPr bwMode="auto">
                    <a:xfrm>
                      <a:off x="0" y="0"/>
                      <a:ext cx="4435459" cy="6300953"/>
                    </a:xfrm>
                    <a:prstGeom prst="rect">
                      <a:avLst/>
                    </a:prstGeom>
                    <a:noFill/>
                    <a:ln w="9525">
                      <a:solidFill>
                        <a:schemeClr val="tx1"/>
                      </a:solidFill>
                      <a:miter lim="800000"/>
                      <a:headEnd/>
                      <a:tailEnd/>
                    </a:ln>
                  </pic:spPr>
                </pic:pic>
              </a:graphicData>
            </a:graphic>
          </wp:inline>
        </w:drawing>
      </w:r>
    </w:p>
    <w:p w:rsidR="005908F4" w:rsidRDefault="005908F4" w:rsidP="005908F4">
      <w:pPr>
        <w:pStyle w:val="Figura"/>
      </w:pPr>
      <w:bookmarkStart w:id="80" w:name="_Toc200128375"/>
      <w:bookmarkStart w:id="81" w:name="_Toc201338442"/>
      <w:r>
        <w:t xml:space="preserve">Figura </w:t>
      </w:r>
      <w:fldSimple w:instr=" SEQ Figura \* ARABIC ">
        <w:r w:rsidR="00376E4B">
          <w:rPr>
            <w:noProof/>
          </w:rPr>
          <w:t>30</w:t>
        </w:r>
      </w:fldSimple>
      <w:r>
        <w:t xml:space="preserve"> - </w:t>
      </w:r>
      <w:r w:rsidR="00EC789B">
        <w:t xml:space="preserve">Arquitetura </w:t>
      </w:r>
      <w:r>
        <w:t>do sistema</w:t>
      </w:r>
      <w:bookmarkEnd w:id="80"/>
      <w:bookmarkEnd w:id="81"/>
    </w:p>
    <w:p w:rsidR="00AF506E" w:rsidRDefault="009B3867" w:rsidP="001D60CB">
      <w:pPr>
        <w:pStyle w:val="Corpodetexto"/>
      </w:pPr>
      <w:r>
        <w:t>O desenvolvimento do projeto foi dividido em duas frentes. A primeira foi responsável pela adequação da mesa às necessidades do jogo, enquanto a segunda, r</w:t>
      </w:r>
      <w:r w:rsidR="00C0331A">
        <w:t>esponsável pela criação do jogo.</w:t>
      </w:r>
    </w:p>
    <w:p w:rsidR="00AF506E" w:rsidRDefault="00C0331A" w:rsidP="001D60CB">
      <w:pPr>
        <w:pStyle w:val="Corpodetexto"/>
      </w:pPr>
      <w:r>
        <w:t>As melhorias na atual mesa iniciaram com a reestruturação de sua parte elétrica, de modo a facilitar sua posterior manutenção</w:t>
      </w:r>
      <w:r w:rsidR="00C72B70">
        <w:t xml:space="preserve"> e melhorar o contraste entre as regiões detectáveis como toques</w:t>
      </w:r>
      <w:r>
        <w:t xml:space="preserve">. </w:t>
      </w:r>
      <w:r w:rsidR="00C72B70">
        <w:t>Também fo</w:t>
      </w:r>
      <w:r w:rsidR="006F3795">
        <w:t>ram</w:t>
      </w:r>
      <w:r w:rsidR="00C72B70">
        <w:t xml:space="preserve"> parte</w:t>
      </w:r>
      <w:r w:rsidR="006F3795">
        <w:t>s</w:t>
      </w:r>
      <w:r w:rsidR="00C72B70">
        <w:t xml:space="preserve"> da reestruturação, a</w:t>
      </w:r>
      <w:r>
        <w:t xml:space="preserve"> incorporação </w:t>
      </w:r>
      <w:r>
        <w:lastRenderedPageBreak/>
        <w:t>de uma superfície</w:t>
      </w:r>
      <w:r w:rsidR="00C72B70">
        <w:t xml:space="preserve"> difusora</w:t>
      </w:r>
      <w:r>
        <w:t xml:space="preserve"> de projeção</w:t>
      </w:r>
      <w:r w:rsidR="00C72B70">
        <w:t>, necessária para a visualização da projeção do jogo;</w:t>
      </w:r>
      <w:r>
        <w:t xml:space="preserve"> alteração da </w:t>
      </w:r>
      <w:r w:rsidRPr="00252E64">
        <w:rPr>
          <w:i/>
        </w:rPr>
        <w:t>webcam</w:t>
      </w:r>
      <w:r>
        <w:t>, responsável pela captura de ima</w:t>
      </w:r>
      <w:r w:rsidR="00527297">
        <w:t>gens para a visão computacional,</w:t>
      </w:r>
      <w:r w:rsidR="006F3795">
        <w:t xml:space="preserve"> pa</w:t>
      </w:r>
      <w:r w:rsidR="00C51D3F">
        <w:t xml:space="preserve">ra uma com maior campo de visão; </w:t>
      </w:r>
      <w:r w:rsidR="00527297">
        <w:t>e adição e configuração d</w:t>
      </w:r>
      <w:r w:rsidR="00C51D3F">
        <w:t>o</w:t>
      </w:r>
      <w:r w:rsidR="00527297">
        <w:t xml:space="preserve"> software responsáve</w:t>
      </w:r>
      <w:r w:rsidR="00C51D3F">
        <w:t>l</w:t>
      </w:r>
      <w:r w:rsidR="006F3795">
        <w:t xml:space="preserve"> pelo reconhecimento d</w:t>
      </w:r>
      <w:r w:rsidR="00C51D3F">
        <w:t>os</w:t>
      </w:r>
      <w:r w:rsidR="006F3795">
        <w:t xml:space="preserve"> toques</w:t>
      </w:r>
      <w:r w:rsidR="00527297">
        <w:t>.</w:t>
      </w:r>
    </w:p>
    <w:p w:rsidR="00527297" w:rsidRDefault="00527297" w:rsidP="001D60CB">
      <w:pPr>
        <w:pStyle w:val="Corpodetexto"/>
      </w:pPr>
      <w:r>
        <w:t xml:space="preserve">O desenvolvimento do jogo aconteceu através de um protótipo inicial, com a finalidade de validar a arquitetura, as tecnologias empregadas, softwares e </w:t>
      </w:r>
      <w:r w:rsidRPr="00252E64">
        <w:rPr>
          <w:i/>
        </w:rPr>
        <w:t>frameworks</w:t>
      </w:r>
      <w:r>
        <w:t xml:space="preserve"> utilizados; seguido da versão final onde os requisitos e objetivos foram </w:t>
      </w:r>
      <w:r w:rsidR="00D800F3">
        <w:t>atingidos</w:t>
      </w:r>
      <w:r>
        <w:t>.</w:t>
      </w:r>
    </w:p>
    <w:p w:rsidR="00737335" w:rsidRDefault="00527297" w:rsidP="00527297">
      <w:pPr>
        <w:pStyle w:val="Ttulo2"/>
      </w:pPr>
      <w:bookmarkStart w:id="82" w:name="_Toc201338393"/>
      <w:r>
        <w:t>Adequação da Mesa</w:t>
      </w:r>
      <w:bookmarkEnd w:id="82"/>
    </w:p>
    <w:p w:rsidR="00C27352" w:rsidRDefault="00C27352" w:rsidP="00C27352">
      <w:pPr>
        <w:pStyle w:val="Ttulo3"/>
      </w:pPr>
      <w:bookmarkStart w:id="83" w:name="_Toc201338394"/>
      <w:commentRangeStart w:id="84"/>
      <w:r>
        <w:t>Estrutura</w:t>
      </w:r>
      <w:commentRangeEnd w:id="84"/>
      <w:r w:rsidR="00F92616">
        <w:rPr>
          <w:rStyle w:val="Refdecomentrio"/>
          <w:rFonts w:ascii="Times New Roman" w:hAnsi="Times New Roman" w:cs="Times New Roman"/>
          <w:b w:val="0"/>
          <w:bCs w:val="0"/>
          <w:kern w:val="0"/>
        </w:rPr>
        <w:commentReference w:id="84"/>
      </w:r>
      <w:bookmarkEnd w:id="83"/>
    </w:p>
    <w:p w:rsidR="003E6882" w:rsidRDefault="00480393" w:rsidP="003E6882">
      <w:pPr>
        <w:pStyle w:val="Corpodetexto"/>
      </w:pPr>
      <w:r>
        <w:t xml:space="preserve">A mesa multi-toque é formada por uma superfície de acrílico transparente de aproximadamente 1,2m x 1,6m, acoplada a um suporte de madeira sobre rodas, </w:t>
      </w:r>
      <w:r w:rsidR="000558FD">
        <w:t xml:space="preserve">que </w:t>
      </w:r>
      <w:r>
        <w:t>facilita seu deslocamento. Possui 47 entradas para</w:t>
      </w:r>
      <w:r w:rsidR="001F0E20">
        <w:t xml:space="preserve"> </w:t>
      </w:r>
      <w:r w:rsidR="00C51D3F" w:rsidRPr="00C51D3F">
        <w:rPr>
          <w:i/>
        </w:rPr>
        <w:t>LED</w:t>
      </w:r>
      <w:r w:rsidR="001F0E20" w:rsidRPr="00C51D3F">
        <w:rPr>
          <w:i/>
        </w:rPr>
        <w:t>s</w:t>
      </w:r>
      <w:r w:rsidR="001F0E20">
        <w:t xml:space="preserve"> infrave</w:t>
      </w:r>
      <w:r w:rsidR="00864005">
        <w:t xml:space="preserve">rmelhos, de modo que </w:t>
      </w:r>
      <w:r w:rsidR="00E2040F">
        <w:t>a luz percorra o interior do acrílico</w:t>
      </w:r>
      <w:r w:rsidR="00D51ADB">
        <w:t xml:space="preserve"> capturada de acordo </w:t>
      </w:r>
      <w:r w:rsidR="00C51D3F">
        <w:t xml:space="preserve">com </w:t>
      </w:r>
      <w:r w:rsidR="00D51ADB">
        <w:t>o</w:t>
      </w:r>
      <w:r w:rsidR="00E2040F">
        <w:t xml:space="preserve"> princípio da reflexão total interna frustrada da luz.</w:t>
      </w:r>
      <w:r w:rsidR="006E29DC">
        <w:t xml:space="preserve"> Estas entradas são dispostas pelos quatro lados da mesa, intensificando a propagação da iluminação dos </w:t>
      </w:r>
      <w:r w:rsidR="00C51D3F" w:rsidRPr="00C51D3F">
        <w:rPr>
          <w:i/>
        </w:rPr>
        <w:t>LEDs</w:t>
      </w:r>
      <w:r w:rsidR="004166D5">
        <w:t>, em direção ao centro do acrílico.</w:t>
      </w:r>
    </w:p>
    <w:p w:rsidR="00A51C35" w:rsidRDefault="00A51C35" w:rsidP="00C51D3F">
      <w:pPr>
        <w:pStyle w:val="Figura"/>
      </w:pPr>
      <w:r w:rsidRPr="00A51C35">
        <w:rPr>
          <w:noProof/>
          <w:lang w:eastAsia="pt-BR"/>
        </w:rPr>
        <w:drawing>
          <wp:inline distT="0" distB="0" distL="0" distR="0">
            <wp:extent cx="2286000" cy="1717040"/>
            <wp:effectExtent l="19050" t="0" r="0" b="0"/>
            <wp:docPr id="15" name="Imagem 2" descr="IMG_6337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IMG_6337_2"/>
                    <pic:cNvPicPr>
                      <a:picLocks noChangeAspect="1" noChangeArrowheads="1"/>
                    </pic:cNvPicPr>
                  </pic:nvPicPr>
                  <pic:blipFill>
                    <a:blip r:embed="rId38">
                      <a:lum bright="6000"/>
                    </a:blip>
                    <a:srcRect/>
                    <a:stretch>
                      <a:fillRect/>
                    </a:stretch>
                  </pic:blipFill>
                  <pic:spPr bwMode="auto">
                    <a:xfrm>
                      <a:off x="0" y="0"/>
                      <a:ext cx="2286000" cy="1717040"/>
                    </a:xfrm>
                    <a:prstGeom prst="rect">
                      <a:avLst/>
                    </a:prstGeom>
                    <a:noFill/>
                    <a:ln w="9525">
                      <a:noFill/>
                      <a:miter lim="800000"/>
                      <a:headEnd/>
                      <a:tailEnd/>
                    </a:ln>
                  </pic:spPr>
                </pic:pic>
              </a:graphicData>
            </a:graphic>
          </wp:inline>
        </w:drawing>
      </w:r>
    </w:p>
    <w:p w:rsidR="00C51D3F" w:rsidRPr="00C51D3F" w:rsidRDefault="00C51D3F" w:rsidP="00C51D3F">
      <w:pPr>
        <w:pStyle w:val="Figura"/>
      </w:pPr>
      <w:bookmarkStart w:id="85" w:name="_Toc201338443"/>
      <w:r>
        <w:t xml:space="preserve">Figura </w:t>
      </w:r>
      <w:fldSimple w:instr=" SEQ Figura \* ARABIC ">
        <w:r w:rsidR="00376E4B">
          <w:rPr>
            <w:noProof/>
          </w:rPr>
          <w:t>31</w:t>
        </w:r>
      </w:fldSimple>
      <w:r>
        <w:t xml:space="preserve"> - Mesa multi-toque</w:t>
      </w:r>
      <w:r w:rsidR="00A51C35">
        <w:t xml:space="preserve"> utilizada no projeto</w:t>
      </w:r>
      <w:bookmarkEnd w:id="85"/>
    </w:p>
    <w:p w:rsidR="00881491" w:rsidRDefault="00D05CAF" w:rsidP="00BD5501">
      <w:pPr>
        <w:pStyle w:val="Corpodetexto"/>
      </w:pPr>
      <w:r>
        <w:t xml:space="preserve">Anteriormente, a mesa não atendia todas as necessidades do projeto, pois o reconhecimento do toque somente era possível pressionando o dedo </w:t>
      </w:r>
      <w:r w:rsidR="00D51ADB">
        <w:t xml:space="preserve">com </w:t>
      </w:r>
      <w:r>
        <w:t>força</w:t>
      </w:r>
      <w:r w:rsidR="006E29DC">
        <w:t xml:space="preserve"> considerável</w:t>
      </w:r>
      <w:r>
        <w:t xml:space="preserve"> sobre sua superfície</w:t>
      </w:r>
      <w:r w:rsidR="002B3F13">
        <w:t>, próximo às suas laterais</w:t>
      </w:r>
      <w:r>
        <w:t xml:space="preserve">. Isso acontecia devido à intensidade da iluminação dos </w:t>
      </w:r>
      <w:r w:rsidR="00D51ADB" w:rsidRPr="00881491">
        <w:rPr>
          <w:i/>
        </w:rPr>
        <w:t>LEDs</w:t>
      </w:r>
      <w:r w:rsidR="00D51ADB">
        <w:t xml:space="preserve"> </w:t>
      </w:r>
      <w:r>
        <w:t>ser insuficiente para percorrer toda a superfície</w:t>
      </w:r>
      <w:r w:rsidR="006E29DC">
        <w:t xml:space="preserve"> do acrílico</w:t>
      </w:r>
      <w:r w:rsidR="00881491">
        <w:t xml:space="preserve"> e formar um bom contraste nas áreas detectáveis como toque</w:t>
      </w:r>
      <w:r>
        <w:t xml:space="preserve">. </w:t>
      </w:r>
    </w:p>
    <w:p w:rsidR="007435D1" w:rsidRDefault="00E32396" w:rsidP="00BD5501">
      <w:pPr>
        <w:pStyle w:val="Corpodetexto"/>
      </w:pPr>
      <w:r>
        <w:lastRenderedPageBreak/>
        <w:t>A</w:t>
      </w:r>
      <w:r w:rsidR="00881491">
        <w:t xml:space="preserve"> mesa possuía 47</w:t>
      </w:r>
      <w:r w:rsidR="007435D1">
        <w:t xml:space="preserve"> </w:t>
      </w:r>
      <w:r w:rsidR="007435D1" w:rsidRPr="007435D1">
        <w:rPr>
          <w:i/>
        </w:rPr>
        <w:t>LEDs</w:t>
      </w:r>
      <w:r w:rsidR="007435D1">
        <w:t xml:space="preserve"> </w:t>
      </w:r>
      <w:r>
        <w:t xml:space="preserve">com </w:t>
      </w:r>
      <w:r w:rsidR="001E144C" w:rsidRPr="001E144C">
        <w:t>tensão de barreira de potencial de 1,</w:t>
      </w:r>
      <w:r w:rsidR="001E144C">
        <w:t>5</w:t>
      </w:r>
      <w:r w:rsidR="001E144C" w:rsidRPr="001E144C">
        <w:t>V</w:t>
      </w:r>
      <w:r w:rsidR="001E144C">
        <w:t xml:space="preserve">, </w:t>
      </w:r>
      <w:r w:rsidR="007435D1">
        <w:t xml:space="preserve">alimentados por uma fonte de 9V. Para cada </w:t>
      </w:r>
      <w:r w:rsidR="007435D1" w:rsidRPr="007435D1">
        <w:rPr>
          <w:i/>
        </w:rPr>
        <w:t>LED</w:t>
      </w:r>
      <w:r w:rsidR="007435D1">
        <w:t>, existia um resistor de 150</w:t>
      </w:r>
      <w:r w:rsidR="007435D1">
        <w:rPr>
          <w:rFonts w:cs="Arial"/>
        </w:rPr>
        <w:t>Ω</w:t>
      </w:r>
      <w:r w:rsidR="007435D1">
        <w:t xml:space="preserve"> ligado em série. Todos os ramos formados </w:t>
      </w:r>
      <w:r w:rsidR="00F92616">
        <w:t>estavam ligados em paralelo, limitando a corrente elétrica em cada ramo em torno de 52mA.</w:t>
      </w:r>
    </w:p>
    <w:p w:rsidR="006A34E6" w:rsidRPr="006A34E6" w:rsidRDefault="006A34E6" w:rsidP="006A34E6">
      <w:pPr>
        <w:pStyle w:val="Figura"/>
      </w:pPr>
      <w:r w:rsidRPr="006A34E6">
        <w:rPr>
          <w:noProof/>
          <w:lang w:eastAsia="pt-BR"/>
        </w:rPr>
        <w:drawing>
          <wp:inline distT="0" distB="0" distL="0" distR="0">
            <wp:extent cx="2952750" cy="2038350"/>
            <wp:effectExtent l="19050" t="0" r="0" b="0"/>
            <wp:docPr id="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srcRect/>
                    <a:stretch>
                      <a:fillRect/>
                    </a:stretch>
                  </pic:blipFill>
                  <pic:spPr bwMode="auto">
                    <a:xfrm>
                      <a:off x="0" y="0"/>
                      <a:ext cx="2952750" cy="2038350"/>
                    </a:xfrm>
                    <a:prstGeom prst="rect">
                      <a:avLst/>
                    </a:prstGeom>
                    <a:noFill/>
                    <a:ln w="9525">
                      <a:noFill/>
                      <a:miter lim="800000"/>
                      <a:headEnd/>
                      <a:tailEnd/>
                    </a:ln>
                  </pic:spPr>
                </pic:pic>
              </a:graphicData>
            </a:graphic>
          </wp:inline>
        </w:drawing>
      </w:r>
    </w:p>
    <w:p w:rsidR="006A34E6" w:rsidRPr="006A34E6" w:rsidRDefault="006A34E6" w:rsidP="006A34E6">
      <w:pPr>
        <w:pStyle w:val="Figura"/>
      </w:pPr>
      <w:bookmarkStart w:id="86" w:name="_Toc201338444"/>
      <w:r w:rsidRPr="006A34E6">
        <w:t xml:space="preserve">Figura </w:t>
      </w:r>
      <w:fldSimple w:instr=" SEQ Figura \* ARABIC ">
        <w:r w:rsidR="00376E4B">
          <w:rPr>
            <w:noProof/>
          </w:rPr>
          <w:t>32</w:t>
        </w:r>
      </w:fldSimple>
      <w:r w:rsidRPr="006A34E6">
        <w:t xml:space="preserve"> - Contraste do toque na mesa antes da reestruturação</w:t>
      </w:r>
      <w:bookmarkEnd w:id="86"/>
    </w:p>
    <w:p w:rsidR="00C27352" w:rsidRDefault="00D93512" w:rsidP="00355DC6">
      <w:pPr>
        <w:pStyle w:val="Corpodetexto"/>
      </w:pPr>
      <w:r>
        <w:t xml:space="preserve">Para </w:t>
      </w:r>
      <w:r w:rsidR="004F7DED">
        <w:t>melhorar o contraste no centro da mesa e facilitar a manutenção</w:t>
      </w:r>
      <w:r>
        <w:t xml:space="preserve">, a parte elétrica </w:t>
      </w:r>
      <w:r w:rsidR="002B3F13">
        <w:t xml:space="preserve">foi completamente reestruturada. </w:t>
      </w:r>
      <w:r w:rsidR="00DA4D58">
        <w:t xml:space="preserve">Inicialmente, </w:t>
      </w:r>
      <w:r w:rsidR="004F7DED">
        <w:t xml:space="preserve">tínhamos o objetivo de apenas substituir os componentes eletrônicos utilizados. </w:t>
      </w:r>
      <w:r w:rsidR="002E6ED2">
        <w:t>Os novos resistores teriam menos resistência que os de 150</w:t>
      </w:r>
      <w:r w:rsidR="002E6ED2" w:rsidRPr="002E6ED2">
        <w:t>Ω</w:t>
      </w:r>
      <w:r w:rsidR="002E6ED2">
        <w:t xml:space="preserve">, </w:t>
      </w:r>
      <w:r w:rsidR="002C33B0">
        <w:t xml:space="preserve">a fonte teria de maior tensão e potência. Com isso, </w:t>
      </w:r>
      <w:r w:rsidR="002E6ED2">
        <w:t xml:space="preserve">a corrente elétrica nos </w:t>
      </w:r>
      <w:r w:rsidR="002E6ED2" w:rsidRPr="002E6ED2">
        <w:rPr>
          <w:i/>
        </w:rPr>
        <w:t>LEDs</w:t>
      </w:r>
      <w:r w:rsidR="00355DC6">
        <w:t xml:space="preserve"> aumentaria e c</w:t>
      </w:r>
      <w:r w:rsidR="000C3249">
        <w:t>onseq</w:t>
      </w:r>
      <w:r w:rsidR="008B2724">
        <w:t>ü</w:t>
      </w:r>
      <w:r w:rsidR="000C3249">
        <w:t>entemente</w:t>
      </w:r>
      <w:r w:rsidR="005B5900">
        <w:t xml:space="preserve"> a intensidade da iluminação.</w:t>
      </w:r>
    </w:p>
    <w:p w:rsidR="00355DC6" w:rsidRDefault="00DA4D58" w:rsidP="001D60CB">
      <w:pPr>
        <w:pStyle w:val="Corpodetexto"/>
      </w:pPr>
      <w:r>
        <w:t xml:space="preserve">Devido </w:t>
      </w:r>
      <w:r w:rsidR="00355DC6">
        <w:t>a</w:t>
      </w:r>
      <w:r>
        <w:t xml:space="preserve"> problemas de destruição por parte de terceiros</w:t>
      </w:r>
      <w:r w:rsidR="006E368F">
        <w:t xml:space="preserve"> </w:t>
      </w:r>
      <w:r w:rsidR="0024442E" w:rsidRPr="00355DC6">
        <w:t>não-identificados</w:t>
      </w:r>
      <w:r w:rsidR="00355DC6">
        <w:t>,</w:t>
      </w:r>
      <w:r w:rsidR="0024442E" w:rsidRPr="00355DC6">
        <w:t xml:space="preserve"> que esporadicamente freqüentavam o laboratório em que o projeto era desenvolvido</w:t>
      </w:r>
      <w:r w:rsidRPr="00355DC6">
        <w:t>, fios e co</w:t>
      </w:r>
      <w:r>
        <w:t xml:space="preserve">nexões </w:t>
      </w:r>
      <w:r w:rsidR="000C3249">
        <w:t xml:space="preserve">também </w:t>
      </w:r>
      <w:r>
        <w:t xml:space="preserve">tiveram que ser </w:t>
      </w:r>
      <w:r w:rsidR="008A3891">
        <w:t>trocados</w:t>
      </w:r>
      <w:r>
        <w:t>.</w:t>
      </w:r>
      <w:r w:rsidR="00C27352">
        <w:t xml:space="preserve"> </w:t>
      </w:r>
      <w:r w:rsidR="00355DC6">
        <w:t xml:space="preserve">Para evitar novas depredações, uma capa protetora de tecido foi providenciada </w:t>
      </w:r>
      <w:r w:rsidR="004B7682">
        <w:t>pelo Centro Universitário Senac.</w:t>
      </w:r>
    </w:p>
    <w:p w:rsidR="00D05CAF" w:rsidRDefault="00DA4D58" w:rsidP="001D60CB">
      <w:pPr>
        <w:pStyle w:val="Corpodetexto"/>
      </w:pPr>
      <w:r>
        <w:t>P</w:t>
      </w:r>
      <w:r w:rsidR="000C3249">
        <w:t xml:space="preserve">ara facilitar a manutenção, </w:t>
      </w:r>
      <w:r w:rsidR="008A3891">
        <w:t xml:space="preserve">evitando dificuldades de reparos após eventuais </w:t>
      </w:r>
      <w:r w:rsidR="000C3249">
        <w:t>novas depredações</w:t>
      </w:r>
      <w:r w:rsidR="004B7682">
        <w:t>;</w:t>
      </w:r>
      <w:r w:rsidR="000C3249">
        <w:t xml:space="preserve"> decidimos tornar todas as ligações completamente modulares</w:t>
      </w:r>
      <w:r w:rsidR="004B7682">
        <w:t xml:space="preserve"> e</w:t>
      </w:r>
      <w:r w:rsidR="000C3249">
        <w:t xml:space="preserve"> de fácil substituição, pois não seria utilizada nenhuma solda ou cola na fixação dos componentes.</w:t>
      </w:r>
    </w:p>
    <w:p w:rsidR="006E1295" w:rsidRPr="00CA5CE7" w:rsidRDefault="006E1295" w:rsidP="00CA5CE7">
      <w:pPr>
        <w:pStyle w:val="Figura"/>
      </w:pPr>
    </w:p>
    <w:p w:rsidR="00CA5CE7" w:rsidRPr="00CA5CE7" w:rsidRDefault="006E1295" w:rsidP="00CA5CE7">
      <w:pPr>
        <w:pStyle w:val="Figura"/>
      </w:pPr>
      <w:bookmarkStart w:id="87" w:name="_Toc200128377"/>
      <w:bookmarkStart w:id="88" w:name="_Toc201338445"/>
      <w:r w:rsidRPr="00CA5CE7">
        <w:t xml:space="preserve">Figura </w:t>
      </w:r>
      <w:fldSimple w:instr=" SEQ Figura \* ARABIC ">
        <w:r w:rsidR="00376E4B">
          <w:rPr>
            <w:noProof/>
          </w:rPr>
          <w:t>33</w:t>
        </w:r>
      </w:fldSimple>
      <w:r w:rsidR="00CA5CE7" w:rsidRPr="00CA5CE7">
        <w:t xml:space="preserve"> </w:t>
      </w:r>
      <w:r w:rsidR="00DE66C3">
        <w:t>-</w:t>
      </w:r>
      <w:r w:rsidR="00CA5CE7" w:rsidRPr="00CA5CE7">
        <w:t xml:space="preserve"> </w:t>
      </w:r>
      <w:r w:rsidR="004B7682">
        <w:t>P</w:t>
      </w:r>
      <w:r w:rsidR="00CA5CE7" w:rsidRPr="00CA5CE7">
        <w:t>arte elétrica</w:t>
      </w:r>
      <w:bookmarkEnd w:id="87"/>
      <w:r w:rsidR="004B7682">
        <w:t xml:space="preserve"> após a reestruturação</w:t>
      </w:r>
      <w:bookmarkEnd w:id="88"/>
    </w:p>
    <w:p w:rsidR="00720B1C" w:rsidRDefault="00A51C35" w:rsidP="001D60CB">
      <w:pPr>
        <w:pStyle w:val="Corpodetexto"/>
      </w:pPr>
      <w:r>
        <w:t>Após a reestruturação</w:t>
      </w:r>
      <w:r w:rsidR="006B2008">
        <w:t xml:space="preserve">, a mesa conta com 47 </w:t>
      </w:r>
      <w:r w:rsidRPr="00A51C35">
        <w:rPr>
          <w:i/>
        </w:rPr>
        <w:t>LED</w:t>
      </w:r>
      <w:r w:rsidR="006B2008" w:rsidRPr="00A51C35">
        <w:rPr>
          <w:i/>
        </w:rPr>
        <w:t>s</w:t>
      </w:r>
      <w:r w:rsidR="006B2008">
        <w:t xml:space="preserve"> infravermelhos de alto brilho, com corrente elétrica de trabalho de 100mA</w:t>
      </w:r>
      <w:r w:rsidR="008436B3">
        <w:t xml:space="preserve"> e tensão de barreira de potencial de 1,2V</w:t>
      </w:r>
      <w:r w:rsidR="006B2008">
        <w:t xml:space="preserve">, subdivididos em 10 </w:t>
      </w:r>
      <w:r w:rsidR="001E144C">
        <w:t>ramos</w:t>
      </w:r>
      <w:r w:rsidR="006B2008">
        <w:t xml:space="preserve">. Cada </w:t>
      </w:r>
      <w:r w:rsidR="001E144C">
        <w:t>ramo</w:t>
      </w:r>
      <w:r w:rsidR="006B2008">
        <w:t xml:space="preserve"> </w:t>
      </w:r>
      <w:r w:rsidR="008436B3">
        <w:t>possui</w:t>
      </w:r>
      <w:r w:rsidR="006B2008">
        <w:t xml:space="preserve"> dois resistores</w:t>
      </w:r>
      <w:r w:rsidR="001E144C">
        <w:t>:</w:t>
      </w:r>
      <w:r w:rsidR="006B2008">
        <w:t xml:space="preserve"> um de 56</w:t>
      </w:r>
      <w:r w:rsidR="006B2008">
        <w:rPr>
          <w:rFonts w:cs="Arial"/>
        </w:rPr>
        <w:t>Ω</w:t>
      </w:r>
      <w:r w:rsidR="006B2008">
        <w:t xml:space="preserve"> e outro de 5,6</w:t>
      </w:r>
      <w:r w:rsidR="006B2008">
        <w:rPr>
          <w:rFonts w:cs="Arial"/>
        </w:rPr>
        <w:t>Ω</w:t>
      </w:r>
      <w:r w:rsidR="006B2008">
        <w:t xml:space="preserve"> ligados em s</w:t>
      </w:r>
      <w:r w:rsidR="008436B3">
        <w:t>é</w:t>
      </w:r>
      <w:r w:rsidR="006B2008">
        <w:t>rie</w:t>
      </w:r>
      <w:r w:rsidR="008436B3">
        <w:t xml:space="preserve">, limitando a corrente de 5 </w:t>
      </w:r>
      <w:r w:rsidR="00F57918" w:rsidRPr="00F57918">
        <w:rPr>
          <w:i/>
        </w:rPr>
        <w:t>LEDs</w:t>
      </w:r>
      <w:r w:rsidR="008436B3">
        <w:t xml:space="preserve"> ligados em série. </w:t>
      </w:r>
      <w:r w:rsidR="006E0150">
        <w:t xml:space="preserve">O </w:t>
      </w:r>
      <w:r w:rsidR="006E0150">
        <w:lastRenderedPageBreak/>
        <w:t>último ramo</w:t>
      </w:r>
      <w:r w:rsidR="004A0042">
        <w:t xml:space="preserve"> </w:t>
      </w:r>
      <w:r w:rsidR="008436B3">
        <w:t xml:space="preserve">por possuir </w:t>
      </w:r>
      <w:r w:rsidR="004A0042">
        <w:t>apenas 2</w:t>
      </w:r>
      <w:r w:rsidR="008436B3">
        <w:t xml:space="preserve"> </w:t>
      </w:r>
      <w:r w:rsidR="004A0042" w:rsidRPr="004A0042">
        <w:rPr>
          <w:i/>
        </w:rPr>
        <w:t>LED</w:t>
      </w:r>
      <w:r w:rsidR="008436B3" w:rsidRPr="004A0042">
        <w:rPr>
          <w:i/>
        </w:rPr>
        <w:t>s</w:t>
      </w:r>
      <w:r w:rsidR="008436B3">
        <w:t xml:space="preserve">, </w:t>
      </w:r>
      <w:r w:rsidR="004A0042">
        <w:t xml:space="preserve">conta com </w:t>
      </w:r>
      <w:r w:rsidR="008436B3">
        <w:t xml:space="preserve">dois resistores </w:t>
      </w:r>
      <w:r w:rsidR="00720B1C">
        <w:t>de 56</w:t>
      </w:r>
      <w:r w:rsidR="00720B1C">
        <w:rPr>
          <w:rFonts w:cs="Arial"/>
        </w:rPr>
        <w:t>Ω</w:t>
      </w:r>
      <w:r w:rsidR="004A0042">
        <w:rPr>
          <w:rFonts w:cs="Arial"/>
        </w:rPr>
        <w:t xml:space="preserve"> ligados em série</w:t>
      </w:r>
      <w:r w:rsidR="00720B1C">
        <w:t>.</w:t>
      </w:r>
    </w:p>
    <w:p w:rsidR="005B5900" w:rsidRPr="005B5900" w:rsidRDefault="00466C02" w:rsidP="005B5900">
      <w:pPr>
        <w:pStyle w:val="Figura"/>
      </w:pPr>
      <w:r>
        <w:rPr>
          <w:noProof/>
          <w:lang w:eastAsia="pt-BR"/>
        </w:rPr>
        <w:drawing>
          <wp:inline distT="0" distB="0" distL="0" distR="0">
            <wp:extent cx="5500000" cy="5193334"/>
            <wp:effectExtent l="19050" t="0" r="54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a:srcRect/>
                    <a:stretch>
                      <a:fillRect/>
                    </a:stretch>
                  </pic:blipFill>
                  <pic:spPr bwMode="auto">
                    <a:xfrm>
                      <a:off x="0" y="0"/>
                      <a:ext cx="5500000" cy="5193334"/>
                    </a:xfrm>
                    <a:prstGeom prst="rect">
                      <a:avLst/>
                    </a:prstGeom>
                    <a:noFill/>
                    <a:ln w="9525">
                      <a:noFill/>
                      <a:miter lim="800000"/>
                      <a:headEnd/>
                      <a:tailEnd/>
                    </a:ln>
                  </pic:spPr>
                </pic:pic>
              </a:graphicData>
            </a:graphic>
          </wp:inline>
        </w:drawing>
      </w:r>
    </w:p>
    <w:p w:rsidR="005B5900" w:rsidRPr="005B5900" w:rsidRDefault="005B5900" w:rsidP="005B5900">
      <w:pPr>
        <w:pStyle w:val="Figura"/>
      </w:pPr>
      <w:bookmarkStart w:id="89" w:name="_Toc200128378"/>
      <w:bookmarkStart w:id="90" w:name="_Toc201338446"/>
      <w:r w:rsidRPr="005B5900">
        <w:t xml:space="preserve">Figura </w:t>
      </w:r>
      <w:fldSimple w:instr=" SEQ Figura \* ARABIC ">
        <w:r w:rsidR="00376E4B">
          <w:rPr>
            <w:noProof/>
          </w:rPr>
          <w:t>34</w:t>
        </w:r>
      </w:fldSimple>
      <w:r w:rsidRPr="005B5900">
        <w:t xml:space="preserve"> </w:t>
      </w:r>
      <w:r w:rsidR="00DE66C3">
        <w:t>-</w:t>
      </w:r>
      <w:r w:rsidRPr="005B5900">
        <w:t xml:space="preserve"> Representação </w:t>
      </w:r>
      <w:r>
        <w:t>d</w:t>
      </w:r>
      <w:r w:rsidRPr="005B5900">
        <w:t>o circuito elétrico da mesa</w:t>
      </w:r>
      <w:bookmarkEnd w:id="89"/>
      <w:bookmarkEnd w:id="90"/>
    </w:p>
    <w:p w:rsidR="00E258FF" w:rsidRDefault="00720B1C" w:rsidP="001D60CB">
      <w:pPr>
        <w:pStyle w:val="Corpodetexto"/>
      </w:pPr>
      <w:r>
        <w:t>N</w:t>
      </w:r>
      <w:r w:rsidR="003C3B80">
        <w:t xml:space="preserve">o ramo </w:t>
      </w:r>
      <w:r w:rsidR="0024538C">
        <w:t>que possui</w:t>
      </w:r>
      <w:r>
        <w:t xml:space="preserve"> 5 </w:t>
      </w:r>
      <w:r w:rsidR="003C3B80" w:rsidRPr="003C3B80">
        <w:rPr>
          <w:i/>
        </w:rPr>
        <w:t>LED</w:t>
      </w:r>
      <w:r w:rsidRPr="003C3B80">
        <w:rPr>
          <w:i/>
        </w:rPr>
        <w:t>s</w:t>
      </w:r>
      <w:r>
        <w:t xml:space="preserve">, a corrente elétrica aumentou para 97mA, enquanto na </w:t>
      </w:r>
      <w:r w:rsidR="00567380">
        <w:t>de</w:t>
      </w:r>
      <w:r>
        <w:t xml:space="preserve"> 2 </w:t>
      </w:r>
      <w:r w:rsidR="003C3B80" w:rsidRPr="003C3B80">
        <w:rPr>
          <w:i/>
        </w:rPr>
        <w:t>LEDs</w:t>
      </w:r>
      <w:r>
        <w:t xml:space="preserve">, </w:t>
      </w:r>
      <w:r w:rsidR="00567380">
        <w:t>para</w:t>
      </w:r>
      <w:r>
        <w:t xml:space="preserve"> 84mA.</w:t>
      </w:r>
      <w:r w:rsidR="0080081C">
        <w:t xml:space="preserve"> Como a intensidade de iluminação aumenta de forma linear com o aumento de sua corrente elétrica, podemos considerar que a iluminação da mesa </w:t>
      </w:r>
      <w:r w:rsidR="008B2724">
        <w:t xml:space="preserve">teve um aumento de </w:t>
      </w:r>
      <w:r w:rsidR="005B5900">
        <w:t>53%</w:t>
      </w:r>
      <w:r w:rsidR="0080081C">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05"/>
        <w:gridCol w:w="4605"/>
      </w:tblGrid>
      <w:tr w:rsidR="005B5900" w:rsidTr="005B5900">
        <w:tc>
          <w:tcPr>
            <w:tcW w:w="4605" w:type="dxa"/>
          </w:tcPr>
          <w:p w:rsidR="005B5900" w:rsidRDefault="00846B7D" w:rsidP="00DE43CD">
            <w:pPr>
              <w:pStyle w:val="Corpodetexto"/>
              <w:rPr>
                <w:rStyle w:val="Refdecomentrio1"/>
              </w:rPr>
            </w:pPr>
            <w:r w:rsidRPr="00846B7D">
              <w:rPr>
                <w:rStyle w:val="Refdecomentrio1"/>
                <w:position w:val="-48"/>
              </w:rPr>
              <w:object w:dxaOrig="2299" w:dyaOrig="10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75pt;height:54pt" o:ole="">
                  <v:imagedata r:id="rId41" o:title=""/>
                </v:shape>
                <o:OLEObject Type="Embed" ProgID="Equation.3" ShapeID="_x0000_i1025" DrawAspect="Content" ObjectID="_1275131494" r:id="rId42"/>
              </w:object>
            </w:r>
          </w:p>
          <w:p w:rsidR="00846B7D" w:rsidRPr="00846B7D" w:rsidRDefault="00846B7D" w:rsidP="00846B7D">
            <w:r w:rsidRPr="005F5B07">
              <w:rPr>
                <w:position w:val="-100"/>
              </w:rPr>
              <w:object w:dxaOrig="3640" w:dyaOrig="2100">
                <v:shape id="_x0000_i1026" type="#_x0000_t75" style="width:182.25pt;height:105pt" o:ole="">
                  <v:imagedata r:id="rId43" o:title=""/>
                </v:shape>
                <o:OLEObject Type="Embed" ProgID="Equation.3" ShapeID="_x0000_i1026" DrawAspect="Content" ObjectID="_1275131495" r:id="rId44"/>
              </w:object>
            </w:r>
          </w:p>
        </w:tc>
        <w:tc>
          <w:tcPr>
            <w:tcW w:w="4605" w:type="dxa"/>
          </w:tcPr>
          <w:p w:rsidR="005B5900" w:rsidRDefault="00846B7D" w:rsidP="00DE43CD">
            <w:pPr>
              <w:pStyle w:val="Corpodetexto"/>
              <w:rPr>
                <w:rStyle w:val="Refdecomentrio1"/>
              </w:rPr>
            </w:pPr>
            <w:r w:rsidRPr="00DE43CD">
              <w:rPr>
                <w:rStyle w:val="Refdecomentrio1"/>
                <w:position w:val="-28"/>
              </w:rPr>
              <w:object w:dxaOrig="1900" w:dyaOrig="680">
                <v:shape id="_x0000_i1027" type="#_x0000_t75" style="width:94.5pt;height:33.75pt" o:ole="">
                  <v:imagedata r:id="rId45" o:title=""/>
                </v:shape>
                <o:OLEObject Type="Embed" ProgID="Equation.3" ShapeID="_x0000_i1027" DrawAspect="Content" ObjectID="_1275131496" r:id="rId46"/>
              </w:object>
            </w:r>
          </w:p>
          <w:p w:rsidR="005B5900" w:rsidRDefault="00846B7D" w:rsidP="00DE43CD">
            <w:pPr>
              <w:pStyle w:val="Corpodetexto"/>
              <w:rPr>
                <w:rStyle w:val="Refdecomentrio1"/>
              </w:rPr>
            </w:pPr>
            <w:r w:rsidRPr="00DE43CD">
              <w:rPr>
                <w:rStyle w:val="Refdecomentrio1"/>
                <w:position w:val="-28"/>
              </w:rPr>
              <w:object w:dxaOrig="2100" w:dyaOrig="680">
                <v:shape id="_x0000_i1028" type="#_x0000_t75" style="width:105pt;height:33.75pt" o:ole="">
                  <v:imagedata r:id="rId47" o:title=""/>
                </v:shape>
                <o:OLEObject Type="Embed" ProgID="Equation.3" ShapeID="_x0000_i1028" DrawAspect="Content" ObjectID="_1275131497" r:id="rId48"/>
              </w:object>
            </w:r>
          </w:p>
          <w:p w:rsidR="00DE43CD" w:rsidRDefault="00846B7D" w:rsidP="00DE43CD">
            <w:pPr>
              <w:pStyle w:val="Corpodetexto"/>
              <w:rPr>
                <w:rStyle w:val="Refdecomentrio1"/>
              </w:rPr>
            </w:pPr>
            <w:r w:rsidRPr="004166D5">
              <w:rPr>
                <w:rStyle w:val="Refdecomentrio1"/>
                <w:position w:val="-78"/>
              </w:rPr>
              <w:object w:dxaOrig="4060" w:dyaOrig="1719">
                <v:shape id="_x0000_i1029" type="#_x0000_t75" style="width:202.5pt;height:86.25pt" o:ole="">
                  <v:imagedata r:id="rId49" o:title=""/>
                </v:shape>
                <o:OLEObject Type="Embed" ProgID="Equation.3" ShapeID="_x0000_i1029" DrawAspect="Content" ObjectID="_1275131498" r:id="rId50"/>
              </w:object>
            </w:r>
          </w:p>
        </w:tc>
      </w:tr>
    </w:tbl>
    <w:p w:rsidR="00D01882" w:rsidRDefault="00D01882" w:rsidP="00D01882">
      <w:pPr>
        <w:pStyle w:val="Figura"/>
      </w:pPr>
      <w:r>
        <w:rPr>
          <w:noProof/>
          <w:lang w:eastAsia="pt-BR"/>
        </w:rPr>
        <w:lastRenderedPageBreak/>
        <w:drawing>
          <wp:inline distT="0" distB="0" distL="0" distR="0">
            <wp:extent cx="3209925" cy="2390775"/>
            <wp:effectExtent l="1905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a:srcRect/>
                    <a:stretch>
                      <a:fillRect/>
                    </a:stretch>
                  </pic:blipFill>
                  <pic:spPr bwMode="auto">
                    <a:xfrm>
                      <a:off x="0" y="0"/>
                      <a:ext cx="3209925" cy="2390775"/>
                    </a:xfrm>
                    <a:prstGeom prst="rect">
                      <a:avLst/>
                    </a:prstGeom>
                    <a:noFill/>
                    <a:ln w="9525">
                      <a:noFill/>
                      <a:miter lim="800000"/>
                      <a:headEnd/>
                      <a:tailEnd/>
                    </a:ln>
                  </pic:spPr>
                </pic:pic>
              </a:graphicData>
            </a:graphic>
          </wp:inline>
        </w:drawing>
      </w:r>
    </w:p>
    <w:p w:rsidR="006A34E6" w:rsidRDefault="00D01882" w:rsidP="00D01882">
      <w:pPr>
        <w:pStyle w:val="Figura"/>
      </w:pPr>
      <w:bookmarkStart w:id="91" w:name="_Toc201338447"/>
      <w:r>
        <w:t xml:space="preserve">Figura </w:t>
      </w:r>
      <w:fldSimple w:instr=" SEQ Figura \* ARABIC ">
        <w:r w:rsidR="00376E4B">
          <w:rPr>
            <w:noProof/>
          </w:rPr>
          <w:t>35</w:t>
        </w:r>
      </w:fldSimple>
      <w:r>
        <w:t xml:space="preserve"> - </w:t>
      </w:r>
      <w:r w:rsidR="006A34E6" w:rsidRPr="00D01882">
        <w:t xml:space="preserve">Contraste do toque na mesa </w:t>
      </w:r>
      <w:r>
        <w:t>após</w:t>
      </w:r>
      <w:r w:rsidR="006A34E6" w:rsidRPr="00D01882">
        <w:t xml:space="preserve"> reestruturação</w:t>
      </w:r>
      <w:bookmarkEnd w:id="91"/>
    </w:p>
    <w:p w:rsidR="00E258FF" w:rsidRDefault="008B2724" w:rsidP="00BD5501">
      <w:pPr>
        <w:pStyle w:val="Corpodetexto"/>
      </w:pPr>
      <w:r>
        <w:t xml:space="preserve">Para cada </w:t>
      </w:r>
      <w:r w:rsidR="00567380">
        <w:t>ramo do circuito elétrico,</w:t>
      </w:r>
      <w:r>
        <w:t xml:space="preserve"> o</w:t>
      </w:r>
      <w:r w:rsidR="00846B7D">
        <w:t xml:space="preserve">s resistores em série foram montados sobre uma placa de circuito impresso, de modo a facilitar </w:t>
      </w:r>
      <w:r w:rsidR="00BC230B">
        <w:t xml:space="preserve">seu acoplamento </w:t>
      </w:r>
      <w:r w:rsidR="006E1295">
        <w:t>à me</w:t>
      </w:r>
      <w:r>
        <w:t xml:space="preserve">sa e eliminar </w:t>
      </w:r>
      <w:r w:rsidR="00567380">
        <w:t xml:space="preserve">as </w:t>
      </w:r>
      <w:r>
        <w:t>ligações feitas através de soldagem.</w:t>
      </w:r>
    </w:p>
    <w:p w:rsidR="001A24EB" w:rsidRDefault="001A24EB" w:rsidP="001A24EB">
      <w:pPr>
        <w:pStyle w:val="Figura"/>
      </w:pPr>
    </w:p>
    <w:p w:rsidR="00567380" w:rsidRDefault="001A24EB" w:rsidP="00567380">
      <w:pPr>
        <w:pStyle w:val="Figura"/>
      </w:pPr>
      <w:bookmarkStart w:id="92" w:name="_Toc200128379"/>
      <w:bookmarkStart w:id="93" w:name="_Toc201338448"/>
      <w:r>
        <w:t xml:space="preserve">Figura </w:t>
      </w:r>
      <w:fldSimple w:instr=" SEQ Figura \* ARABIC ">
        <w:r w:rsidR="00376E4B">
          <w:rPr>
            <w:noProof/>
          </w:rPr>
          <w:t>36</w:t>
        </w:r>
      </w:fldSimple>
      <w:r>
        <w:t xml:space="preserve"> </w:t>
      </w:r>
      <w:r w:rsidR="00DE66C3">
        <w:t>-</w:t>
      </w:r>
      <w:r>
        <w:t xml:space="preserve"> Pl</w:t>
      </w:r>
      <w:r w:rsidR="00E47AD3">
        <w:t>aca de circuito impresso</w:t>
      </w:r>
      <w:r w:rsidR="006E1295">
        <w:t xml:space="preserve"> com os</w:t>
      </w:r>
      <w:r>
        <w:t xml:space="preserve"> resistores de 56</w:t>
      </w:r>
      <w:r w:rsidRPr="001A24EB">
        <w:t>Ω</w:t>
      </w:r>
      <w:r>
        <w:t xml:space="preserve"> e 5,6</w:t>
      </w:r>
      <w:r w:rsidRPr="001A24EB">
        <w:t>Ω</w:t>
      </w:r>
      <w:bookmarkEnd w:id="92"/>
      <w:bookmarkEnd w:id="93"/>
    </w:p>
    <w:p w:rsidR="00567380" w:rsidRDefault="00567380" w:rsidP="00567380">
      <w:r>
        <w:t xml:space="preserve">Os </w:t>
      </w:r>
      <w:r w:rsidRPr="00567380">
        <w:rPr>
          <w:i/>
        </w:rPr>
        <w:t>LEDs</w:t>
      </w:r>
      <w:r>
        <w:t xml:space="preserve"> foram acoplados à mesa </w:t>
      </w:r>
      <w:r w:rsidR="006A34E6">
        <w:t xml:space="preserve">utilizando conectores modulares. Com isso, quando houver alguma queima, é possível efetuar a troca sem maiores problemas e ferramentas, como um ferro de solda, por exemplo. Estes conectores são ligados à fiação elétrica e à placa de circuito impresso através de </w:t>
      </w:r>
      <w:r w:rsidR="006A34E6" w:rsidRPr="006A34E6">
        <w:rPr>
          <w:i/>
        </w:rPr>
        <w:t>plugs</w:t>
      </w:r>
      <w:r w:rsidR="006A34E6">
        <w:t>.</w:t>
      </w:r>
    </w:p>
    <w:p w:rsidR="006A34E6" w:rsidRDefault="006A34E6" w:rsidP="006A34E6">
      <w:pPr>
        <w:pStyle w:val="Figura"/>
      </w:pPr>
    </w:p>
    <w:p w:rsidR="006A34E6" w:rsidRPr="006A34E6" w:rsidRDefault="006A34E6" w:rsidP="006A34E6">
      <w:pPr>
        <w:pStyle w:val="Figura"/>
      </w:pPr>
      <w:bookmarkStart w:id="94" w:name="_Toc201338449"/>
      <w:r>
        <w:t xml:space="preserve">Figura </w:t>
      </w:r>
      <w:fldSimple w:instr=" SEQ Figura \* ARABIC ">
        <w:r w:rsidR="00376E4B">
          <w:rPr>
            <w:noProof/>
          </w:rPr>
          <w:t>37</w:t>
        </w:r>
      </w:fldSimple>
      <w:r>
        <w:t xml:space="preserve"> - Conector com LED e </w:t>
      </w:r>
      <w:r w:rsidRPr="006A34E6">
        <w:t>plug</w:t>
      </w:r>
      <w:r>
        <w:t xml:space="preserve"> de conexão</w:t>
      </w:r>
      <w:bookmarkEnd w:id="94"/>
    </w:p>
    <w:p w:rsidR="00CA5CE7" w:rsidRDefault="00CA5CE7" w:rsidP="00CA5CE7">
      <w:pPr>
        <w:pStyle w:val="Ttulo3"/>
      </w:pPr>
      <w:bookmarkStart w:id="95" w:name="_Toc201338395"/>
      <w:r>
        <w:t>Visão Computacional</w:t>
      </w:r>
      <w:bookmarkEnd w:id="95"/>
    </w:p>
    <w:p w:rsidR="00E258FF" w:rsidRDefault="00A33FBC" w:rsidP="008A1201">
      <w:pPr>
        <w:pStyle w:val="Corpodetexto"/>
      </w:pPr>
      <w:r w:rsidRPr="008A1201">
        <w:t>Pa</w:t>
      </w:r>
      <w:r w:rsidR="008A1201" w:rsidRPr="008A1201">
        <w:t xml:space="preserve">ra obter as imagens dos toques </w:t>
      </w:r>
      <w:r w:rsidRPr="008A1201">
        <w:t xml:space="preserve">foi utilizada uma webcam </w:t>
      </w:r>
      <w:r w:rsidRPr="00271D5E">
        <w:rPr>
          <w:i/>
        </w:rPr>
        <w:t>Microsoft LifeCam VX-6000</w:t>
      </w:r>
      <w:r w:rsidRPr="008A1201">
        <w:t xml:space="preserve">. A escolha desta </w:t>
      </w:r>
      <w:r w:rsidR="007C4B86" w:rsidRPr="008A1201">
        <w:rPr>
          <w:i/>
          <w:szCs w:val="16"/>
        </w:rPr>
        <w:t>webcam</w:t>
      </w:r>
      <w:r w:rsidRPr="008A1201">
        <w:t xml:space="preserve"> se deu ao fato de possuir </w:t>
      </w:r>
      <w:r w:rsidR="00D21062" w:rsidRPr="008A1201">
        <w:t xml:space="preserve">ângulo de </w:t>
      </w:r>
      <w:r w:rsidRPr="008A1201">
        <w:t xml:space="preserve">visão </w:t>
      </w:r>
      <w:r w:rsidR="008A1201" w:rsidRPr="008A1201">
        <w:t xml:space="preserve">com </w:t>
      </w:r>
      <w:r w:rsidRPr="008A1201">
        <w:t>71º</w:t>
      </w:r>
      <w:r w:rsidR="00C6046F" w:rsidRPr="008A1201">
        <w:t xml:space="preserve">, sensor CCD </w:t>
      </w:r>
      <w:r w:rsidR="00D21062" w:rsidRPr="008A1201">
        <w:t>(</w:t>
      </w:r>
      <w:r w:rsidR="007C4B86" w:rsidRPr="008A1201">
        <w:rPr>
          <w:i/>
          <w:szCs w:val="16"/>
        </w:rPr>
        <w:t>charge coupled device</w:t>
      </w:r>
      <w:r w:rsidR="007C4B86" w:rsidRPr="008A1201">
        <w:rPr>
          <w:szCs w:val="16"/>
        </w:rPr>
        <w:t>)</w:t>
      </w:r>
      <w:r w:rsidR="00D21062" w:rsidRPr="008A1201">
        <w:t xml:space="preserve"> </w:t>
      </w:r>
      <w:r w:rsidR="00C6046F" w:rsidRPr="008A1201">
        <w:t xml:space="preserve">com resolução de 800px por 600px e taxa de </w:t>
      </w:r>
      <w:r w:rsidR="008A1201">
        <w:t>atualização</w:t>
      </w:r>
      <w:r w:rsidR="00C6046F" w:rsidRPr="008A1201">
        <w:t xml:space="preserve"> de 30fps</w:t>
      </w:r>
      <w:r w:rsidR="00D21062" w:rsidRPr="008A1201">
        <w:t xml:space="preserve"> (</w:t>
      </w:r>
      <w:r w:rsidR="007C4B86" w:rsidRPr="008A1201">
        <w:rPr>
          <w:i/>
        </w:rPr>
        <w:t>quadros por segundo</w:t>
      </w:r>
      <w:r w:rsidR="00D21062" w:rsidRPr="008A1201">
        <w:t>)</w:t>
      </w:r>
      <w:r w:rsidR="00C6046F" w:rsidRPr="008A1201">
        <w:t>.</w:t>
      </w:r>
    </w:p>
    <w:p w:rsidR="00271D5E" w:rsidRDefault="00271D5E" w:rsidP="001D60CB">
      <w:pPr>
        <w:pStyle w:val="Corpodetexto"/>
      </w:pPr>
      <w:r>
        <w:lastRenderedPageBreak/>
        <w:t xml:space="preserve">Esta </w:t>
      </w:r>
      <w:r w:rsidRPr="00271D5E">
        <w:rPr>
          <w:i/>
        </w:rPr>
        <w:t>webcam</w:t>
      </w:r>
      <w:r>
        <w:t xml:space="preserve"> veio de fábrica com um filtro que inicia a passagem da luz infravermelha. Para a correta utilização neste projeto, este filtro teve que ser removido para que as imagens dos toques, que somente são visíveis ao espectro de luz infravermelha; pudessem ser passadas ao </w:t>
      </w:r>
      <w:r w:rsidRPr="00271D5E">
        <w:rPr>
          <w:i/>
        </w:rPr>
        <w:t>Touchlib</w:t>
      </w:r>
      <w:r>
        <w:t>.</w:t>
      </w:r>
    </w:p>
    <w:p w:rsidR="004F3DF4" w:rsidRDefault="004F3DF4" w:rsidP="004F3DF4">
      <w:pPr>
        <w:pStyle w:val="Figura"/>
      </w:pPr>
    </w:p>
    <w:p w:rsidR="00E3422D" w:rsidRDefault="00E3422D" w:rsidP="004F3DF4">
      <w:pPr>
        <w:pStyle w:val="Figura"/>
      </w:pPr>
      <w:bookmarkStart w:id="96" w:name="_Toc201338450"/>
      <w:r>
        <w:t xml:space="preserve">Figura </w:t>
      </w:r>
      <w:fldSimple w:instr=" SEQ Figura \* ARABIC ">
        <w:r w:rsidR="00376E4B">
          <w:rPr>
            <w:noProof/>
          </w:rPr>
          <w:t>38</w:t>
        </w:r>
      </w:fldSimple>
      <w:r>
        <w:t xml:space="preserve"> - </w:t>
      </w:r>
      <w:r w:rsidR="004A589C">
        <w:t>Toque</w:t>
      </w:r>
      <w:r>
        <w:t xml:space="preserve"> com e sem o filtro </w:t>
      </w:r>
      <w:r w:rsidR="004F3DF4">
        <w:t>inibidor d</w:t>
      </w:r>
      <w:r w:rsidR="00532C41">
        <w:t>a</w:t>
      </w:r>
      <w:r w:rsidR="004F3DF4">
        <w:t xml:space="preserve"> luz infravermelha</w:t>
      </w:r>
      <w:bookmarkEnd w:id="96"/>
    </w:p>
    <w:p w:rsidR="00271D5E" w:rsidRPr="00271D5E" w:rsidRDefault="00271D5E" w:rsidP="00271D5E">
      <w:r>
        <w:t xml:space="preserve">Para que pudéssemos ter uma imagem dos toques sem influências da iluminação externa, foi </w:t>
      </w:r>
      <w:r w:rsidR="00E3422D">
        <w:t xml:space="preserve">adicionado à câmera um filtro que somente permite a passagem do espectro de luz infravermelha. </w:t>
      </w:r>
      <w:r w:rsidR="004F3DF4">
        <w:t>O</w:t>
      </w:r>
      <w:r w:rsidR="00E3422D">
        <w:t xml:space="preserve"> filtro </w:t>
      </w:r>
      <w:r w:rsidR="004F3DF4">
        <w:t xml:space="preserve">utilizado foi um </w:t>
      </w:r>
      <w:r w:rsidR="00E3422D">
        <w:t>filme fotográfico.</w:t>
      </w:r>
    </w:p>
    <w:p w:rsidR="00532C41" w:rsidRDefault="00532C41" w:rsidP="00532C41">
      <w:pPr>
        <w:pStyle w:val="Figura"/>
      </w:pPr>
    </w:p>
    <w:p w:rsidR="004F3DF4" w:rsidRDefault="004F3DF4" w:rsidP="00532C41">
      <w:pPr>
        <w:pStyle w:val="Figura"/>
      </w:pPr>
      <w:bookmarkStart w:id="97" w:name="_Toc201338451"/>
      <w:r>
        <w:t xml:space="preserve">Figura </w:t>
      </w:r>
      <w:fldSimple w:instr=" SEQ Figura \* ARABIC ">
        <w:r w:rsidR="00376E4B">
          <w:rPr>
            <w:noProof/>
          </w:rPr>
          <w:t>39</w:t>
        </w:r>
      </w:fldSimple>
      <w:r>
        <w:t xml:space="preserve"> - </w:t>
      </w:r>
      <w:r w:rsidR="004A589C">
        <w:t>Toque</w:t>
      </w:r>
      <w:r>
        <w:t xml:space="preserve"> com e sem o filtro </w:t>
      </w:r>
      <w:r w:rsidR="00532C41">
        <w:t>inibidor da luz visível</w:t>
      </w:r>
      <w:bookmarkEnd w:id="97"/>
    </w:p>
    <w:p w:rsidR="004A589C" w:rsidRPr="004A589C" w:rsidRDefault="004A589C" w:rsidP="004A589C">
      <w:pPr>
        <w:pStyle w:val="Figura"/>
      </w:pPr>
    </w:p>
    <w:p w:rsidR="00E258FF" w:rsidRPr="004A589C" w:rsidRDefault="004A589C" w:rsidP="004A589C">
      <w:pPr>
        <w:pStyle w:val="Figura"/>
      </w:pPr>
      <w:bookmarkStart w:id="98" w:name="_Toc201338452"/>
      <w:r w:rsidRPr="004A589C">
        <w:t xml:space="preserve">Figura </w:t>
      </w:r>
      <w:fldSimple w:instr=" SEQ Figura \* ARABIC ">
        <w:r w:rsidR="00376E4B">
          <w:rPr>
            <w:noProof/>
          </w:rPr>
          <w:t>40</w:t>
        </w:r>
      </w:fldSimple>
      <w:r w:rsidRPr="004A589C">
        <w:t xml:space="preserve"> - Microsoft LifeCam VX 6000</w:t>
      </w:r>
      <w:bookmarkEnd w:id="98"/>
    </w:p>
    <w:p w:rsidR="000558FD" w:rsidRDefault="000558FD" w:rsidP="001D60CB">
      <w:pPr>
        <w:pStyle w:val="Corpodetexto"/>
      </w:pPr>
      <w:r>
        <w:t xml:space="preserve">A </w:t>
      </w:r>
      <w:r w:rsidRPr="000558FD">
        <w:rPr>
          <w:i/>
        </w:rPr>
        <w:t>webcam</w:t>
      </w:r>
      <w:r>
        <w:t xml:space="preserve"> </w:t>
      </w:r>
      <w:r w:rsidR="004A3670">
        <w:t>fica</w:t>
      </w:r>
      <w:r>
        <w:t xml:space="preserve"> posiciona sob a mesa olhando para o acrílico, de modo a obter as imagens dos toques.</w:t>
      </w:r>
      <w:r w:rsidR="00A428B5">
        <w:t xml:space="preserve"> Por possuir um ângulo de visão maior que às convencionais, pode ser colocada a uma distância maior em relação ao acrílico e mesmo assim cobrir uma área da mesa maior ou equivalente.</w:t>
      </w:r>
    </w:p>
    <w:p w:rsidR="001C099D" w:rsidRDefault="001C099D" w:rsidP="00BD5501">
      <w:pPr>
        <w:pStyle w:val="Corpodetexto"/>
      </w:pPr>
      <w:r>
        <w:t xml:space="preserve">A </w:t>
      </w:r>
      <w:r w:rsidR="00E258FF">
        <w:t xml:space="preserve">projeção </w:t>
      </w:r>
      <w:r>
        <w:t xml:space="preserve">é feita </w:t>
      </w:r>
      <w:r w:rsidR="004A3670">
        <w:t>com</w:t>
      </w:r>
      <w:r>
        <w:t xml:space="preserve"> um projetor de resolução </w:t>
      </w:r>
      <w:r w:rsidR="004A3670">
        <w:t>800</w:t>
      </w:r>
      <w:r>
        <w:t xml:space="preserve">px por </w:t>
      </w:r>
      <w:r w:rsidR="004A3670">
        <w:t>600</w:t>
      </w:r>
      <w:r>
        <w:t xml:space="preserve">px e um espelho. A imagem é </w:t>
      </w:r>
      <w:r w:rsidR="004A3670">
        <w:t xml:space="preserve">projetada no espelho que </w:t>
      </w:r>
      <w:r w:rsidR="00D534C3">
        <w:t>re</w:t>
      </w:r>
      <w:r>
        <w:t>direciona</w:t>
      </w:r>
      <w:r w:rsidR="00D534C3">
        <w:t xml:space="preserve"> a imagem para a superfície inferior do acrílico. </w:t>
      </w:r>
      <w:r>
        <w:t>Para que a projeção possa ser vista pelo usuário da mesa</w:t>
      </w:r>
      <w:r w:rsidR="00120026">
        <w:t xml:space="preserve"> é necessário um material difusor posicionado sob a superfície do acrílico</w:t>
      </w:r>
      <w:r>
        <w:t>.</w:t>
      </w:r>
    </w:p>
    <w:p w:rsidR="00E258FF" w:rsidRDefault="001C099D" w:rsidP="004F7149">
      <w:pPr>
        <w:pStyle w:val="Corpodetexto"/>
      </w:pPr>
      <w:r>
        <w:t xml:space="preserve">O material ideal para este tipo de mesa é um </w:t>
      </w:r>
      <w:r w:rsidR="00C65278">
        <w:t xml:space="preserve">polímero para projeções, fabricado pela </w:t>
      </w:r>
      <w:r w:rsidR="00C65278" w:rsidRPr="00C65278">
        <w:rPr>
          <w:i/>
        </w:rPr>
        <w:t>Rosco</w:t>
      </w:r>
      <w:r w:rsidR="004A3670">
        <w:rPr>
          <w:rStyle w:val="Refdenotaderodap"/>
        </w:rPr>
        <w:footnoteReference w:id="9"/>
      </w:r>
      <w:r w:rsidR="00C65278">
        <w:t xml:space="preserve">. </w:t>
      </w:r>
      <w:r w:rsidR="00955343">
        <w:t>Como e</w:t>
      </w:r>
      <w:r w:rsidR="00C65278">
        <w:t xml:space="preserve">ste material não </w:t>
      </w:r>
      <w:r w:rsidR="00955343">
        <w:t xml:space="preserve">é </w:t>
      </w:r>
      <w:r w:rsidR="00B26FA3">
        <w:t xml:space="preserve">encontrado </w:t>
      </w:r>
      <w:r w:rsidR="00C65278">
        <w:t xml:space="preserve">facilmente no Brasil, sua utilização </w:t>
      </w:r>
      <w:r w:rsidR="00955343">
        <w:t xml:space="preserve">foi </w:t>
      </w:r>
      <w:r w:rsidR="00C65278">
        <w:t xml:space="preserve">descartada. </w:t>
      </w:r>
      <w:r w:rsidR="00955343">
        <w:t>Para substituir o material difusor, f</w:t>
      </w:r>
      <w:r w:rsidR="00B26FA3">
        <w:t>oram realizados testes</w:t>
      </w:r>
      <w:r w:rsidR="00955343">
        <w:t xml:space="preserve"> </w:t>
      </w:r>
      <w:r w:rsidR="00B26FA3">
        <w:t>utilizando papel vegetal e sacolas plásticas</w:t>
      </w:r>
      <w:r w:rsidR="002B0366">
        <w:t xml:space="preserve"> brancas</w:t>
      </w:r>
      <w:r w:rsidR="00240A74">
        <w:t xml:space="preserve"> de polietileno</w:t>
      </w:r>
      <w:r w:rsidR="00B26FA3">
        <w:t xml:space="preserve">. </w:t>
      </w:r>
      <w:r w:rsidR="00C65278">
        <w:t>Testes</w:t>
      </w:r>
      <w:r w:rsidR="00240A74" w:rsidRPr="00240A74">
        <w:t xml:space="preserve"> </w:t>
      </w:r>
      <w:r w:rsidR="00240A74">
        <w:t>realizados, descritos a seguir,</w:t>
      </w:r>
      <w:r w:rsidR="00F76AB5">
        <w:t xml:space="preserve"> </w:t>
      </w:r>
      <w:r w:rsidR="00C65278">
        <w:t xml:space="preserve">indicaram que </w:t>
      </w:r>
      <w:r w:rsidR="00240A74">
        <w:t xml:space="preserve">os </w:t>
      </w:r>
      <w:r w:rsidR="00120026">
        <w:t>sacos plásticos forneceram</w:t>
      </w:r>
      <w:r w:rsidR="00C65278">
        <w:t xml:space="preserve"> </w:t>
      </w:r>
      <w:r w:rsidR="00120026">
        <w:t>maior nitidez na</w:t>
      </w:r>
      <w:r w:rsidR="00240A74">
        <w:t xml:space="preserve"> detecção dos toques</w:t>
      </w:r>
      <w:r w:rsidR="00B26FA3">
        <w:t>, em relação ao papel vegetal</w:t>
      </w:r>
      <w:r w:rsidR="00C65278">
        <w:t xml:space="preserve">. </w:t>
      </w:r>
      <w:r w:rsidR="003C7395">
        <w:t>E</w:t>
      </w:r>
      <w:r w:rsidR="00120026">
        <w:t xml:space="preserve">ste material </w:t>
      </w:r>
      <w:r w:rsidR="00C65278">
        <w:t xml:space="preserve">não </w:t>
      </w:r>
      <w:r w:rsidR="00120026">
        <w:t>foi encontrado no tamanho necessário</w:t>
      </w:r>
      <w:r w:rsidR="003C7395">
        <w:t xml:space="preserve"> para cobrir uma área razoável da mesa</w:t>
      </w:r>
      <w:r w:rsidR="00CB57FC">
        <w:t xml:space="preserve"> e foi também descartado.</w:t>
      </w:r>
      <w:r w:rsidR="003C7395">
        <w:t xml:space="preserve"> </w:t>
      </w:r>
      <w:r w:rsidR="00CB57FC">
        <w:t xml:space="preserve">Com isso, </w:t>
      </w:r>
      <w:r w:rsidR="00B26FA3">
        <w:t xml:space="preserve">o papel vegetal foi adotado como </w:t>
      </w:r>
      <w:r w:rsidR="00D130CC">
        <w:t>anteparo de projeção</w:t>
      </w:r>
      <w:r w:rsidR="00B26FA3">
        <w:t>.</w:t>
      </w:r>
    </w:p>
    <w:p w:rsidR="00CB57FC" w:rsidRDefault="00CB57FC" w:rsidP="00CB57FC">
      <w:pPr>
        <w:pStyle w:val="Figura"/>
      </w:pPr>
    </w:p>
    <w:p w:rsidR="00A428B5" w:rsidRPr="00A428B5" w:rsidRDefault="00CB57FC" w:rsidP="00CB57FC">
      <w:pPr>
        <w:pStyle w:val="Figura"/>
      </w:pPr>
      <w:bookmarkStart w:id="99" w:name="_Toc201338453"/>
      <w:r>
        <w:t xml:space="preserve">Figura </w:t>
      </w:r>
      <w:fldSimple w:instr=" SEQ Figura \* ARABIC ">
        <w:r w:rsidR="00376E4B">
          <w:rPr>
            <w:noProof/>
          </w:rPr>
          <w:t>41</w:t>
        </w:r>
      </w:fldSimple>
      <w:r>
        <w:t xml:space="preserve"> - Sistema de projeção</w:t>
      </w:r>
      <w:bookmarkEnd w:id="99"/>
    </w:p>
    <w:p w:rsidR="00737335" w:rsidRDefault="00FD3ADF" w:rsidP="00FD3ADF">
      <w:pPr>
        <w:pStyle w:val="Ttulo3"/>
      </w:pPr>
      <w:bookmarkStart w:id="100" w:name="_Toc201338396"/>
      <w:r>
        <w:lastRenderedPageBreak/>
        <w:t>Testes e Dificuldades Encontradas</w:t>
      </w:r>
      <w:bookmarkEnd w:id="100"/>
    </w:p>
    <w:p w:rsidR="00297085" w:rsidRDefault="00297085" w:rsidP="003E6882">
      <w:pPr>
        <w:pStyle w:val="Corpodetexto"/>
      </w:pPr>
      <w:r>
        <w:t>A primeira dificuldade encontrada no desenvolvimento do projeto foi o baixo contraste entre as regiões compreendidas como toques na mesa desenvolvida pelos ex-alunos do Centro Universitário Senac. Optou-se por reestruturar toda a parte elétrica, trocando os seus componentes elétricos de modo a melhorar este contraste. Com um contraste maior, não é necessária força para interagir</w:t>
      </w:r>
      <w:r w:rsidR="00BA45F6">
        <w:t xml:space="preserve"> com a superfície, além de permitir uma leitura mais precisa por parte do software </w:t>
      </w:r>
      <w:r w:rsidR="00BA45F6" w:rsidRPr="00BA45F6">
        <w:rPr>
          <w:i/>
        </w:rPr>
        <w:t>Touchlib</w:t>
      </w:r>
      <w:r w:rsidR="00BA45F6">
        <w:t>.</w:t>
      </w:r>
    </w:p>
    <w:p w:rsidR="00623825" w:rsidRPr="00CB57FC" w:rsidRDefault="00CB57FC" w:rsidP="00CB57FC">
      <w:pPr>
        <w:pStyle w:val="Figura"/>
      </w:pPr>
      <w:r w:rsidRPr="00CB57FC">
        <w:rPr>
          <w:noProof/>
          <w:lang w:eastAsia="pt-BR"/>
        </w:rPr>
        <w:drawing>
          <wp:inline distT="0" distB="0" distL="0" distR="0">
            <wp:extent cx="5753100" cy="2466975"/>
            <wp:effectExtent l="19050" t="0" r="0" b="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srcRect/>
                    <a:stretch>
                      <a:fillRect/>
                    </a:stretch>
                  </pic:blipFill>
                  <pic:spPr bwMode="auto">
                    <a:xfrm>
                      <a:off x="0" y="0"/>
                      <a:ext cx="5753100" cy="2466975"/>
                    </a:xfrm>
                    <a:prstGeom prst="rect">
                      <a:avLst/>
                    </a:prstGeom>
                    <a:noFill/>
                    <a:ln w="9525">
                      <a:noFill/>
                      <a:miter lim="800000"/>
                      <a:headEnd/>
                      <a:tailEnd/>
                    </a:ln>
                  </pic:spPr>
                </pic:pic>
              </a:graphicData>
            </a:graphic>
          </wp:inline>
        </w:drawing>
      </w:r>
    </w:p>
    <w:p w:rsidR="00737335" w:rsidRPr="00CB57FC" w:rsidRDefault="00623825" w:rsidP="00CB57FC">
      <w:pPr>
        <w:pStyle w:val="Figura"/>
      </w:pPr>
      <w:bookmarkStart w:id="101" w:name="_Toc200128381"/>
      <w:bookmarkStart w:id="102" w:name="_Toc201338454"/>
      <w:r w:rsidRPr="00CB57FC">
        <w:t xml:space="preserve">Figura </w:t>
      </w:r>
      <w:fldSimple w:instr=" SEQ Figura \* ARABIC ">
        <w:r w:rsidR="00376E4B">
          <w:rPr>
            <w:noProof/>
          </w:rPr>
          <w:t>42</w:t>
        </w:r>
      </w:fldSimple>
      <w:r w:rsidRPr="00CB57FC">
        <w:t xml:space="preserve"> </w:t>
      </w:r>
      <w:r w:rsidR="00DE66C3" w:rsidRPr="00CB57FC">
        <w:t>-</w:t>
      </w:r>
      <w:r w:rsidR="00E47AD3" w:rsidRPr="00CB57FC">
        <w:t xml:space="preserve"> </w:t>
      </w:r>
      <w:r w:rsidR="00BA45F6">
        <w:t>Comparativo do t</w:t>
      </w:r>
      <w:r w:rsidRPr="00CB57FC">
        <w:t>oque antes e depois da reestruturação</w:t>
      </w:r>
      <w:bookmarkEnd w:id="101"/>
      <w:bookmarkEnd w:id="102"/>
    </w:p>
    <w:p w:rsidR="00BA45F6" w:rsidRDefault="0076337F" w:rsidP="001D60CB">
      <w:pPr>
        <w:pStyle w:val="Corpodetexto"/>
      </w:pPr>
      <w:r>
        <w:t>Uma</w:t>
      </w:r>
      <w:r w:rsidR="00BA45F6">
        <w:t xml:space="preserve"> das maiores </w:t>
      </w:r>
      <w:r>
        <w:t>dificuldade</w:t>
      </w:r>
      <w:r w:rsidR="00BA45F6">
        <w:t>s</w:t>
      </w:r>
      <w:r>
        <w:t xml:space="preserve"> </w:t>
      </w:r>
      <w:r w:rsidR="00BA45F6">
        <w:t xml:space="preserve">encontradas </w:t>
      </w:r>
      <w:r>
        <w:t>no desenvolvimento d</w:t>
      </w:r>
      <w:r w:rsidR="00BA45F6">
        <w:t>o</w:t>
      </w:r>
      <w:r>
        <w:t xml:space="preserve"> </w:t>
      </w:r>
      <w:r w:rsidR="00BA45F6">
        <w:t>projeto</w:t>
      </w:r>
      <w:r>
        <w:t xml:space="preserve"> foi o reconhecimento de </w:t>
      </w:r>
      <w:r w:rsidR="0005023C">
        <w:t xml:space="preserve">marcadores </w:t>
      </w:r>
      <w:r>
        <w:t>fiduciais</w:t>
      </w:r>
      <w:r w:rsidR="0005023C">
        <w:t xml:space="preserve"> d</w:t>
      </w:r>
      <w:r w:rsidR="00BA45F6">
        <w:t>o</w:t>
      </w:r>
      <w:r w:rsidR="0005023C">
        <w:t xml:space="preserve"> </w:t>
      </w:r>
      <w:r w:rsidR="00BA45F6" w:rsidRPr="00BA45F6">
        <w:rPr>
          <w:i/>
        </w:rPr>
        <w:t>R</w:t>
      </w:r>
      <w:r w:rsidR="0005023C" w:rsidRPr="00BA45F6">
        <w:rPr>
          <w:i/>
        </w:rPr>
        <w:t>eac</w:t>
      </w:r>
      <w:r w:rsidR="00BA45F6" w:rsidRPr="00BA45F6">
        <w:rPr>
          <w:i/>
        </w:rPr>
        <w:t>TIV</w:t>
      </w:r>
      <w:r w:rsidR="0005023C" w:rsidRPr="00BA45F6">
        <w:rPr>
          <w:i/>
        </w:rPr>
        <w:t>ision</w:t>
      </w:r>
      <w:r w:rsidR="0005023C">
        <w:t>, que acabaram sendo eliminados da concepção do projeto</w:t>
      </w:r>
      <w:r>
        <w:t xml:space="preserve">. A projeção sobre o acrílico </w:t>
      </w:r>
      <w:r w:rsidR="0005023C">
        <w:t xml:space="preserve">causa muitas variações de iluminação, o que </w:t>
      </w:r>
      <w:r>
        <w:t xml:space="preserve">inviabilizava a detecção </w:t>
      </w:r>
      <w:r w:rsidR="0005023C">
        <w:t>destes fiduciais em imagens de uma câmera captando luz no espectro visível</w:t>
      </w:r>
      <w:r w:rsidR="00BA45F6">
        <w:t>.</w:t>
      </w:r>
    </w:p>
    <w:p w:rsidR="00737335" w:rsidRDefault="00903D22" w:rsidP="001D60CB">
      <w:pPr>
        <w:pStyle w:val="Corpodetexto"/>
      </w:pPr>
      <w:r>
        <w:t xml:space="preserve">Para resolver este problema, os fiduciais seriam </w:t>
      </w:r>
      <w:r w:rsidR="0005023C">
        <w:t xml:space="preserve">eram </w:t>
      </w:r>
      <w:r>
        <w:t xml:space="preserve">iluminados por </w:t>
      </w:r>
      <w:r w:rsidR="00BA45F6">
        <w:t xml:space="preserve">um </w:t>
      </w:r>
      <w:r w:rsidR="0005023C" w:rsidRPr="00BA45F6">
        <w:rPr>
          <w:i/>
        </w:rPr>
        <w:t>LED</w:t>
      </w:r>
      <w:r w:rsidR="0005023C">
        <w:t xml:space="preserve"> </w:t>
      </w:r>
      <w:r>
        <w:t>infravermelho</w:t>
      </w:r>
      <w:r w:rsidR="0005023C">
        <w:t xml:space="preserve">, de maneira a </w:t>
      </w:r>
      <w:r w:rsidR="00BA45F6">
        <w:t xml:space="preserve">deixar o marcador </w:t>
      </w:r>
      <w:r w:rsidR="0005023C">
        <w:t xml:space="preserve">discernível na imagem </w:t>
      </w:r>
      <w:r w:rsidR="00BA45F6">
        <w:t xml:space="preserve">obtida pela </w:t>
      </w:r>
      <w:r w:rsidR="000E795C" w:rsidRPr="000E795C">
        <w:rPr>
          <w:i/>
        </w:rPr>
        <w:t>webcam</w:t>
      </w:r>
      <w:r w:rsidR="000E795C">
        <w:t>,</w:t>
      </w:r>
      <w:r w:rsidR="0005023C">
        <w:t xml:space="preserve"> mesmo quando há incidência de luz do projetor sobre ele</w:t>
      </w:r>
      <w:r w:rsidR="002E0C6D">
        <w:t>.</w:t>
      </w:r>
      <w:r w:rsidR="00C26F31">
        <w:t xml:space="preserve"> </w:t>
      </w:r>
      <w:r w:rsidR="0005023C">
        <w:t xml:space="preserve">Um circuito com </w:t>
      </w:r>
      <w:r w:rsidR="000E795C">
        <w:t>o</w:t>
      </w:r>
      <w:r w:rsidR="0005023C">
        <w:t xml:space="preserve"> </w:t>
      </w:r>
      <w:r w:rsidR="0005023C" w:rsidRPr="000E795C">
        <w:rPr>
          <w:i/>
        </w:rPr>
        <w:t>LED</w:t>
      </w:r>
      <w:r w:rsidR="0005023C">
        <w:t xml:space="preserve"> infravermelho foi encaixado no fundo de um copo de isopor, que funciona como difusor da luz e auxilia na iluminação</w:t>
      </w:r>
      <w:r w:rsidR="00F76AB5">
        <w:t xml:space="preserve">. O fiducial fica sobre a mesa, dentro do copo, sendo iluminado pelo </w:t>
      </w:r>
      <w:r w:rsidR="000E795C" w:rsidRPr="000E795C">
        <w:rPr>
          <w:i/>
        </w:rPr>
        <w:t>LED</w:t>
      </w:r>
      <w:r w:rsidR="00F76AB5">
        <w:t>, através de um furo no topo do copo.</w:t>
      </w:r>
    </w:p>
    <w:p w:rsidR="002E0C6D" w:rsidRDefault="002C102D" w:rsidP="002E0C6D">
      <w:pPr>
        <w:pStyle w:val="Figura"/>
      </w:pPr>
      <w:r>
        <w:rPr>
          <w:noProof/>
          <w:lang w:eastAsia="pt-BR"/>
        </w:rPr>
        <w:lastRenderedPageBreak/>
        <w:drawing>
          <wp:inline distT="0" distB="0" distL="0" distR="0">
            <wp:extent cx="3886200" cy="2914650"/>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3"/>
                    <a:srcRect/>
                    <a:stretch>
                      <a:fillRect/>
                    </a:stretch>
                  </pic:blipFill>
                  <pic:spPr bwMode="auto">
                    <a:xfrm>
                      <a:off x="0" y="0"/>
                      <a:ext cx="3886200" cy="2914650"/>
                    </a:xfrm>
                    <a:prstGeom prst="rect">
                      <a:avLst/>
                    </a:prstGeom>
                    <a:noFill/>
                    <a:ln w="9525">
                      <a:noFill/>
                      <a:miter lim="800000"/>
                      <a:headEnd/>
                      <a:tailEnd/>
                    </a:ln>
                  </pic:spPr>
                </pic:pic>
              </a:graphicData>
            </a:graphic>
          </wp:inline>
        </w:drawing>
      </w:r>
    </w:p>
    <w:p w:rsidR="00A030CB" w:rsidRDefault="002E0C6D" w:rsidP="00CF1492">
      <w:pPr>
        <w:pStyle w:val="Figura"/>
      </w:pPr>
      <w:bookmarkStart w:id="103" w:name="_Toc200128382"/>
      <w:bookmarkStart w:id="104" w:name="_Toc201338455"/>
      <w:r>
        <w:t xml:space="preserve">Figura </w:t>
      </w:r>
      <w:fldSimple w:instr=" SEQ Figura \* ARABIC ">
        <w:r w:rsidR="00376E4B">
          <w:rPr>
            <w:noProof/>
          </w:rPr>
          <w:t>43</w:t>
        </w:r>
      </w:fldSimple>
      <w:r>
        <w:t xml:space="preserve"> </w:t>
      </w:r>
      <w:r w:rsidR="00DE66C3">
        <w:t>-</w:t>
      </w:r>
      <w:r>
        <w:t xml:space="preserve"> </w:t>
      </w:r>
      <w:r w:rsidR="000E795C">
        <w:t>Copo e circuito com LED</w:t>
      </w:r>
      <w:r w:rsidR="002C102D">
        <w:t xml:space="preserve"> </w:t>
      </w:r>
      <w:r w:rsidR="00C26F31">
        <w:t>usado na iluminação</w:t>
      </w:r>
      <w:bookmarkEnd w:id="103"/>
      <w:r w:rsidR="000E795C">
        <w:t xml:space="preserve"> do fiducial</w:t>
      </w:r>
      <w:bookmarkEnd w:id="104"/>
    </w:p>
    <w:p w:rsidR="002B0366" w:rsidRDefault="006947C5" w:rsidP="006947C5">
      <w:r w:rsidRPr="006947C5">
        <w:t xml:space="preserve">Utilizando este </w:t>
      </w:r>
      <w:r>
        <w:t>circuito</w:t>
      </w:r>
      <w:r w:rsidRPr="006947C5">
        <w:t>, os testes utilizando anteparos</w:t>
      </w:r>
      <w:r w:rsidR="007E52A9">
        <w:t xml:space="preserve"> difusores</w:t>
      </w:r>
      <w:r w:rsidRPr="006947C5">
        <w:t xml:space="preserve"> de projeção </w:t>
      </w:r>
      <w:r>
        <w:t xml:space="preserve">que ficam sob a superfície do </w:t>
      </w:r>
      <w:r w:rsidRPr="006947C5">
        <w:t>acrílico</w:t>
      </w:r>
      <w:r>
        <w:t>,</w:t>
      </w:r>
      <w:r w:rsidRPr="006947C5">
        <w:t xml:space="preserve"> de maneira a que os usuários possam ver as imagens </w:t>
      </w:r>
      <w:r>
        <w:t xml:space="preserve">projetadas </w:t>
      </w:r>
      <w:r w:rsidRPr="006947C5">
        <w:t xml:space="preserve">do jogo puderam ser iniciados. </w:t>
      </w:r>
      <w:r w:rsidR="002B0366">
        <w:t xml:space="preserve">Foram utilizados dois materiais nos testes: papel vegetal e sacos plásticos brancos de polietileno. Estes anteparos </w:t>
      </w:r>
      <w:r w:rsidR="007E52A9">
        <w:t xml:space="preserve">difusores são </w:t>
      </w:r>
      <w:r w:rsidR="002B0366">
        <w:t xml:space="preserve">colocados sob a superfície de acrílico. </w:t>
      </w:r>
      <w:r w:rsidR="000733AE">
        <w:t>Caso fosse</w:t>
      </w:r>
      <w:r w:rsidR="007E52A9">
        <w:t>m</w:t>
      </w:r>
      <w:r w:rsidR="000733AE">
        <w:t xml:space="preserve"> colocado</w:t>
      </w:r>
      <w:r w:rsidR="007E52A9">
        <w:t>s</w:t>
      </w:r>
      <w:r w:rsidR="000733AE">
        <w:t xml:space="preserve"> sobre a superfície, a frustração da luz refletida dentro do acrílico não aconteceria.</w:t>
      </w:r>
      <w:r w:rsidR="00D76626">
        <w:t xml:space="preserve"> Estes materiais foram escolhidos devido ao fato de serem semitransparentes, permitindo que a luz infravermelha o ultrapasse e que a projeção seja visível.</w:t>
      </w:r>
    </w:p>
    <w:p w:rsidR="002A5836" w:rsidRDefault="00EA623E" w:rsidP="002A5836">
      <w:pPr>
        <w:pStyle w:val="Figura"/>
      </w:pPr>
      <w:r>
        <w:rPr>
          <w:noProof/>
          <w:lang w:eastAsia="pt-BR"/>
        </w:rPr>
        <w:drawing>
          <wp:inline distT="0" distB="0" distL="0" distR="0">
            <wp:extent cx="5200650" cy="2667000"/>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4"/>
                    <a:srcRect/>
                    <a:stretch>
                      <a:fillRect/>
                    </a:stretch>
                  </pic:blipFill>
                  <pic:spPr bwMode="auto">
                    <a:xfrm>
                      <a:off x="0" y="0"/>
                      <a:ext cx="5200650" cy="2667000"/>
                    </a:xfrm>
                    <a:prstGeom prst="rect">
                      <a:avLst/>
                    </a:prstGeom>
                    <a:noFill/>
                    <a:ln w="9525">
                      <a:noFill/>
                      <a:miter lim="800000"/>
                      <a:headEnd/>
                      <a:tailEnd/>
                    </a:ln>
                  </pic:spPr>
                </pic:pic>
              </a:graphicData>
            </a:graphic>
          </wp:inline>
        </w:drawing>
      </w:r>
    </w:p>
    <w:p w:rsidR="000733AE" w:rsidRDefault="002A5836" w:rsidP="002A5836">
      <w:pPr>
        <w:pStyle w:val="Figura"/>
      </w:pPr>
      <w:bookmarkStart w:id="105" w:name="_Toc201338456"/>
      <w:r>
        <w:t xml:space="preserve">Figura </w:t>
      </w:r>
      <w:fldSimple w:instr=" SEQ Figura \* ARABIC ">
        <w:r w:rsidR="00376E4B">
          <w:rPr>
            <w:noProof/>
          </w:rPr>
          <w:t>44</w:t>
        </w:r>
      </w:fldSimple>
      <w:r>
        <w:t xml:space="preserve"> - FTIR utiliza</w:t>
      </w:r>
      <w:r w:rsidR="00EA623E">
        <w:t xml:space="preserve">ndo </w:t>
      </w:r>
      <w:r>
        <w:t>anteparo difusor para projeção</w:t>
      </w:r>
      <w:bookmarkEnd w:id="105"/>
    </w:p>
    <w:p w:rsidR="00301B85" w:rsidRDefault="006947C5" w:rsidP="0052616C">
      <w:pPr>
        <w:pStyle w:val="Corpodetexto"/>
      </w:pPr>
      <w:r w:rsidRPr="006947C5">
        <w:t xml:space="preserve">A detecção do fiducial </w:t>
      </w:r>
      <w:r w:rsidR="00803001">
        <w:t>foi</w:t>
      </w:r>
      <w:r w:rsidRPr="006947C5">
        <w:t xml:space="preserve"> apenas possível nas imagens captadas pela </w:t>
      </w:r>
      <w:r w:rsidRPr="002B0366">
        <w:rPr>
          <w:i/>
        </w:rPr>
        <w:t>webcam</w:t>
      </w:r>
      <w:r w:rsidRPr="006947C5">
        <w:t xml:space="preserve"> quando foi usado como </w:t>
      </w:r>
      <w:r w:rsidR="00803001">
        <w:t xml:space="preserve">material de </w:t>
      </w:r>
      <w:r w:rsidRPr="006947C5">
        <w:t xml:space="preserve">anteparo </w:t>
      </w:r>
      <w:r w:rsidR="00803001">
        <w:t xml:space="preserve">os </w:t>
      </w:r>
      <w:r w:rsidRPr="006947C5">
        <w:t xml:space="preserve">sacos plásticos brancos </w:t>
      </w:r>
      <w:r w:rsidR="00803001">
        <w:t xml:space="preserve">de </w:t>
      </w:r>
      <w:r w:rsidRPr="006947C5">
        <w:lastRenderedPageBreak/>
        <w:t>polietileno</w:t>
      </w:r>
      <w:r w:rsidR="00803001">
        <w:t>. Utilizando o papel vegetal, a imagem do fiducial era distorcida e borrada, inviabilizando a sua detecção</w:t>
      </w:r>
      <w:r w:rsidR="00F56E1D">
        <w:t>.</w:t>
      </w:r>
      <w:r w:rsidRPr="006947C5">
        <w:t xml:space="preserve"> Outra limitação </w:t>
      </w:r>
      <w:r w:rsidR="00F56E1D">
        <w:t xml:space="preserve">da utilização </w:t>
      </w:r>
      <w:r w:rsidRPr="006947C5">
        <w:t>dos fiduciais foi a distância que a câmera deveria estar d</w:t>
      </w:r>
      <w:r w:rsidR="0004335D">
        <w:t xml:space="preserve">a superfície do acrílico para reconhecer </w:t>
      </w:r>
      <w:r w:rsidRPr="006947C5">
        <w:t>o fiducial</w:t>
      </w:r>
      <w:r w:rsidR="0004335D">
        <w:t xml:space="preserve">. Utilizando uma câmera convencional de resolução de 640px por 480px, com ângulo de visão de 45º, essa distância era de </w:t>
      </w:r>
      <w:r w:rsidRPr="006947C5">
        <w:t>25 cm</w:t>
      </w:r>
      <w:r w:rsidR="0052616C">
        <w:t>.</w:t>
      </w:r>
    </w:p>
    <w:p w:rsidR="00301B85" w:rsidRDefault="006947C5" w:rsidP="00301B85">
      <w:r w:rsidRPr="006947C5">
        <w:t xml:space="preserve">A essa distância é </w:t>
      </w:r>
      <w:r w:rsidR="0004335D">
        <w:t xml:space="preserve">inviável a </w:t>
      </w:r>
      <w:r w:rsidRPr="006947C5">
        <w:t>execu</w:t>
      </w:r>
      <w:r w:rsidR="0004335D">
        <w:t>ção de</w:t>
      </w:r>
      <w:r w:rsidRPr="006947C5">
        <w:t xml:space="preserve"> qualquer aplicação, pois a área </w:t>
      </w:r>
      <w:r w:rsidR="0004335D">
        <w:t xml:space="preserve">útil da mesa ficaria em torno de </w:t>
      </w:r>
      <w:r w:rsidR="008E2F0A">
        <w:t>625</w:t>
      </w:r>
      <w:r w:rsidR="0004335D">
        <w:t>cm²</w:t>
      </w:r>
      <w:r w:rsidR="008E2F0A">
        <w:t xml:space="preserve"> (25 cm x 25 cm); muito pouco quando comparado à área total da mesa que é de </w:t>
      </w:r>
      <w:r w:rsidR="008E2F0A" w:rsidRPr="008E2F0A">
        <w:t>1920</w:t>
      </w:r>
      <w:r w:rsidR="007D0DE5">
        <w:t>c</w:t>
      </w:r>
      <w:r w:rsidR="008E2F0A">
        <w:t>m².</w:t>
      </w:r>
      <w:r w:rsidR="007D0DE5">
        <w:t xml:space="preserve"> Este teste não foi refeito utilizando a </w:t>
      </w:r>
      <w:r w:rsidR="007C4134">
        <w:t xml:space="preserve">webcam VX 6000, pois </w:t>
      </w:r>
      <w:r w:rsidR="00D76626">
        <w:t>esta apenas esteve disponível após grande parte do desenvolvimento do jogo baseando-se apenas em toques.</w:t>
      </w:r>
    </w:p>
    <w:p w:rsidR="0052616C" w:rsidRDefault="006947C5" w:rsidP="00301B85">
      <w:r w:rsidRPr="006947C5">
        <w:t>Com base nestes testes</w:t>
      </w:r>
      <w:r w:rsidR="007423B0">
        <w:t xml:space="preserve"> realizados </w:t>
      </w:r>
      <w:r w:rsidRPr="006947C5">
        <w:t>e n</w:t>
      </w:r>
      <w:r w:rsidR="007423B0">
        <w:t>a</w:t>
      </w:r>
      <w:r w:rsidRPr="006947C5">
        <w:t>s limitações</w:t>
      </w:r>
      <w:r w:rsidR="007423B0">
        <w:t xml:space="preserve"> encontradas</w:t>
      </w:r>
      <w:r w:rsidRPr="006947C5">
        <w:t>, o uso de fiduciais foi descartado d</w:t>
      </w:r>
      <w:r w:rsidR="007423B0">
        <w:t xml:space="preserve">a concepção do </w:t>
      </w:r>
      <w:r w:rsidRPr="006947C5">
        <w:t>projeto</w:t>
      </w:r>
      <w:r w:rsidR="007423B0">
        <w:t xml:space="preserve"> e decidimos apenas utilizar os toques como modo de interação</w:t>
      </w:r>
      <w:r w:rsidRPr="006947C5">
        <w:t>.</w:t>
      </w:r>
    </w:p>
    <w:p w:rsidR="0052616C" w:rsidRPr="0052616C" w:rsidRDefault="0052616C" w:rsidP="0052616C">
      <w:pPr>
        <w:pStyle w:val="Figura"/>
      </w:pPr>
      <w:r w:rsidRPr="0052616C">
        <w:rPr>
          <w:noProof/>
          <w:lang w:eastAsia="pt-BR"/>
        </w:rPr>
        <w:drawing>
          <wp:inline distT="0" distB="0" distL="0" distR="0">
            <wp:extent cx="5314950" cy="2238375"/>
            <wp:effectExtent l="19050" t="0" r="0" b="0"/>
            <wp:docPr id="2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5"/>
                    <a:srcRect/>
                    <a:stretch>
                      <a:fillRect/>
                    </a:stretch>
                  </pic:blipFill>
                  <pic:spPr bwMode="auto">
                    <a:xfrm>
                      <a:off x="0" y="0"/>
                      <a:ext cx="5314950" cy="2238375"/>
                    </a:xfrm>
                    <a:prstGeom prst="rect">
                      <a:avLst/>
                    </a:prstGeom>
                    <a:noFill/>
                    <a:ln w="9525">
                      <a:noFill/>
                      <a:miter lim="800000"/>
                      <a:headEnd/>
                      <a:tailEnd/>
                    </a:ln>
                  </pic:spPr>
                </pic:pic>
              </a:graphicData>
            </a:graphic>
          </wp:inline>
        </w:drawing>
      </w:r>
      <w:bookmarkStart w:id="106" w:name="_Toc200128383"/>
      <w:r w:rsidRPr="0052616C">
        <w:t xml:space="preserve"> </w:t>
      </w:r>
    </w:p>
    <w:p w:rsidR="0052616C" w:rsidRPr="0052616C" w:rsidRDefault="0052616C" w:rsidP="0052616C">
      <w:pPr>
        <w:pStyle w:val="Figura"/>
      </w:pPr>
      <w:bookmarkStart w:id="107" w:name="_Toc201338457"/>
      <w:r w:rsidRPr="0052616C">
        <w:t xml:space="preserve">Figura </w:t>
      </w:r>
      <w:fldSimple w:instr=" SEQ Figura \* ARABIC ">
        <w:r w:rsidR="00376E4B">
          <w:rPr>
            <w:noProof/>
          </w:rPr>
          <w:t>45</w:t>
        </w:r>
      </w:fldSimple>
      <w:r w:rsidRPr="0052616C">
        <w:t xml:space="preserve"> - Fiduciais sobre papel vegetal e</w:t>
      </w:r>
      <w:r w:rsidR="00710EF7">
        <w:t xml:space="preserve"> saco</w:t>
      </w:r>
      <w:r w:rsidRPr="0052616C">
        <w:t xml:space="preserve"> plástico</w:t>
      </w:r>
      <w:bookmarkEnd w:id="106"/>
      <w:bookmarkEnd w:id="107"/>
    </w:p>
    <w:p w:rsidR="00A030CB" w:rsidRDefault="00F56E1D" w:rsidP="00301B85">
      <w:r>
        <w:t xml:space="preserve">Em relação ao toque não </w:t>
      </w:r>
      <w:r w:rsidR="005F775B">
        <w:t>houve</w:t>
      </w:r>
      <w:r>
        <w:t xml:space="preserve"> problemas</w:t>
      </w:r>
      <w:r w:rsidR="000C144D">
        <w:t xml:space="preserve"> de detecção utilizando </w:t>
      </w:r>
      <w:r w:rsidR="005F775B">
        <w:t>anteparos difusores</w:t>
      </w:r>
      <w:r>
        <w:t xml:space="preserve">, pois </w:t>
      </w:r>
      <w:r w:rsidR="005F775B">
        <w:t xml:space="preserve">em </w:t>
      </w:r>
      <w:r>
        <w:t xml:space="preserve">ambos </w:t>
      </w:r>
      <w:r w:rsidR="005F775B">
        <w:t xml:space="preserve">os materiais (papel vegetal e saco plástico) </w:t>
      </w:r>
      <w:r>
        <w:t>foram detectados</w:t>
      </w:r>
      <w:r w:rsidR="005F775B">
        <w:t xml:space="preserve"> corretamente com a </w:t>
      </w:r>
      <w:r w:rsidR="005F775B" w:rsidRPr="005F775B">
        <w:rPr>
          <w:i/>
        </w:rPr>
        <w:t>webcam</w:t>
      </w:r>
      <w:r w:rsidR="005F775B">
        <w:t xml:space="preserve"> </w:t>
      </w:r>
      <w:r w:rsidR="001B034E">
        <w:t xml:space="preserve">convencional. </w:t>
      </w:r>
      <w:commentRangeStart w:id="108"/>
      <w:r w:rsidR="001B034E">
        <w:t xml:space="preserve">Utilizando a VX 6000, a distância em relação à superfície do acrílico em que utilizamos a </w:t>
      </w:r>
      <w:r w:rsidR="001B034E" w:rsidRPr="001B034E">
        <w:t>webcam</w:t>
      </w:r>
      <w:r w:rsidR="001B034E">
        <w:t xml:space="preserve"> foi </w:t>
      </w:r>
      <w:r w:rsidR="00A650AE">
        <w:t>de . A esta distância a área útil da mesa ficou em torno de cm² (cm x cm</w:t>
      </w:r>
      <w:commentRangeEnd w:id="108"/>
      <w:r w:rsidR="00A650AE">
        <w:t xml:space="preserve">). </w:t>
      </w:r>
      <w:r w:rsidR="00A650AE">
        <w:rPr>
          <w:rStyle w:val="Refdecomentrio"/>
          <w:rFonts w:ascii="Times New Roman" w:hAnsi="Times New Roman"/>
        </w:rPr>
        <w:commentReference w:id="108"/>
      </w:r>
    </w:p>
    <w:p w:rsidR="00710EF7" w:rsidRDefault="00710EF7" w:rsidP="00710EF7">
      <w:pPr>
        <w:pStyle w:val="Figura"/>
      </w:pPr>
      <w:r>
        <w:rPr>
          <w:noProof/>
          <w:lang w:eastAsia="pt-BR"/>
        </w:rPr>
        <w:lastRenderedPageBreak/>
        <w:drawing>
          <wp:inline distT="0" distB="0" distL="0" distR="0">
            <wp:extent cx="4381500" cy="1695450"/>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6"/>
                    <a:srcRect/>
                    <a:stretch>
                      <a:fillRect/>
                    </a:stretch>
                  </pic:blipFill>
                  <pic:spPr bwMode="auto">
                    <a:xfrm>
                      <a:off x="0" y="0"/>
                      <a:ext cx="4381500" cy="1695450"/>
                    </a:xfrm>
                    <a:prstGeom prst="rect">
                      <a:avLst/>
                    </a:prstGeom>
                    <a:noFill/>
                    <a:ln w="9525">
                      <a:noFill/>
                      <a:miter lim="800000"/>
                      <a:headEnd/>
                      <a:tailEnd/>
                    </a:ln>
                  </pic:spPr>
                </pic:pic>
              </a:graphicData>
            </a:graphic>
          </wp:inline>
        </w:drawing>
      </w:r>
    </w:p>
    <w:p w:rsidR="00A650AE" w:rsidRPr="00A650AE" w:rsidRDefault="00710EF7" w:rsidP="00710EF7">
      <w:pPr>
        <w:pStyle w:val="Figura"/>
      </w:pPr>
      <w:bookmarkStart w:id="109" w:name="_Toc201338458"/>
      <w:r>
        <w:t xml:space="preserve">Figura </w:t>
      </w:r>
      <w:fldSimple w:instr=" SEQ Figura \* ARABIC ">
        <w:r w:rsidR="00376E4B">
          <w:rPr>
            <w:noProof/>
          </w:rPr>
          <w:t>46</w:t>
        </w:r>
      </w:fldSimple>
      <w:r>
        <w:t xml:space="preserve"> - Toque sobre papel vegetal e saco plástico</w:t>
      </w:r>
      <w:bookmarkEnd w:id="109"/>
    </w:p>
    <w:p w:rsidR="00FD2D6A" w:rsidRPr="00FD2D6A" w:rsidRDefault="00D559C4" w:rsidP="00FD2D6A">
      <w:pPr>
        <w:pStyle w:val="Ttulo2"/>
      </w:pPr>
      <w:bookmarkStart w:id="110" w:name="_Toc201338397"/>
      <w:r>
        <w:t>Jogo</w:t>
      </w:r>
      <w:bookmarkEnd w:id="110"/>
    </w:p>
    <w:p w:rsidR="00FD2D6A" w:rsidRPr="00FD2D6A" w:rsidRDefault="00D800F3" w:rsidP="001D60CB">
      <w:pPr>
        <w:pStyle w:val="Corpodetexto"/>
      </w:pPr>
      <w:r>
        <w:t>Uma</w:t>
      </w:r>
      <w:r w:rsidR="00FD2D6A" w:rsidRPr="00FD2D6A">
        <w:t xml:space="preserve"> </w:t>
      </w:r>
      <w:r>
        <w:t xml:space="preserve">das </w:t>
      </w:r>
      <w:r w:rsidR="00FD2D6A" w:rsidRPr="00FD2D6A">
        <w:t>primeira</w:t>
      </w:r>
      <w:r>
        <w:t>s</w:t>
      </w:r>
      <w:r w:rsidR="00FD2D6A" w:rsidRPr="00FD2D6A">
        <w:t xml:space="preserve"> etapa</w:t>
      </w:r>
      <w:r>
        <w:t>s n</w:t>
      </w:r>
      <w:r w:rsidR="00FD2D6A" w:rsidRPr="00FD2D6A">
        <w:t xml:space="preserve">o desenvolvimento do jogo foi escolher qual seria o ambiente de desenvolvimento. A escolha deveria ser baseada nas funcionalidades de comunicação das bibliotecas utilizadas para o reconhecimento dos toques e objetos sobre a mesa. </w:t>
      </w:r>
    </w:p>
    <w:p w:rsidR="00FD2D6A" w:rsidRDefault="00FD2D6A" w:rsidP="001D60CB">
      <w:pPr>
        <w:pStyle w:val="Corpodetexto"/>
        <w:rPr>
          <w:ins w:id="111" w:author="Fabio R. de Miranda" w:date="2008-06-12T01:14:00Z"/>
          <w:i/>
        </w:rPr>
      </w:pPr>
      <w:r w:rsidRPr="00FD2D6A">
        <w:t xml:space="preserve">Como utilizamos o software </w:t>
      </w:r>
      <w:r w:rsidRPr="00FD2D6A">
        <w:rPr>
          <w:i/>
        </w:rPr>
        <w:t>Touchlib</w:t>
      </w:r>
      <w:r w:rsidRPr="00FD2D6A">
        <w:t xml:space="preserve"> para o reconhecimento de toques e o </w:t>
      </w:r>
      <w:r w:rsidRPr="00FD2D6A">
        <w:rPr>
          <w:i/>
        </w:rPr>
        <w:t>Reactivision</w:t>
      </w:r>
      <w:r w:rsidRPr="00FD2D6A">
        <w:t xml:space="preserve"> para o reconhecimento de fiduciais, e pelo fato de ambos utilizarem a mesma arquitetura de comunicação, bem como a mesma biblioteca, </w:t>
      </w:r>
      <w:r w:rsidRPr="00FD2D6A">
        <w:rPr>
          <w:i/>
        </w:rPr>
        <w:t>oscpack</w:t>
      </w:r>
      <w:r w:rsidRPr="00FD2D6A">
        <w:t xml:space="preserve">, </w:t>
      </w:r>
      <w:commentRangeStart w:id="112"/>
      <w:r w:rsidRPr="00FD2D6A">
        <w:t>o jogo poderia ser desenvolvido em praticamente qualquer ambiente</w:t>
      </w:r>
      <w:commentRangeEnd w:id="112"/>
      <w:r w:rsidR="00BE45FA">
        <w:rPr>
          <w:rStyle w:val="Refdecomentrio"/>
          <w:rFonts w:ascii="Times New Roman" w:hAnsi="Times New Roman"/>
        </w:rPr>
        <w:commentReference w:id="112"/>
      </w:r>
      <w:r w:rsidRPr="00FD2D6A">
        <w:t xml:space="preserve">. Dessa forma a escolha foi baseada apenas em qual ambiente a produtividade seria maior e qual teria mais </w:t>
      </w:r>
      <w:commentRangeStart w:id="113"/>
      <w:r w:rsidRPr="00FD2D6A">
        <w:t>recursos</w:t>
      </w:r>
      <w:commentRangeEnd w:id="113"/>
      <w:r w:rsidR="00BE45FA">
        <w:rPr>
          <w:rStyle w:val="Refdecomentrio"/>
          <w:rFonts w:ascii="Times New Roman" w:hAnsi="Times New Roman"/>
        </w:rPr>
        <w:commentReference w:id="113"/>
      </w:r>
      <w:r w:rsidR="009172F1">
        <w:t xml:space="preserve">, como controle de versões, manuseio de objetos 3D, </w:t>
      </w:r>
      <w:r w:rsidRPr="00FD2D6A">
        <w:t xml:space="preserve">. Dentre </w:t>
      </w:r>
      <w:r w:rsidRPr="00FD2D6A">
        <w:rPr>
          <w:i/>
        </w:rPr>
        <w:t>frameworks</w:t>
      </w:r>
      <w:r w:rsidRPr="00FD2D6A">
        <w:t xml:space="preserve"> existentes, escolhemos o </w:t>
      </w:r>
      <w:r w:rsidRPr="00FD2D6A">
        <w:rPr>
          <w:i/>
        </w:rPr>
        <w:t>Microsoft® XNA 2.0</w:t>
      </w:r>
      <w:r w:rsidRPr="00FD2D6A">
        <w:t xml:space="preserve">, devido à enorme variedade de recursos disponíveis, documentação, desempenho e ganho de produtividade, </w:t>
      </w:r>
      <w:commentRangeStart w:id="114"/>
      <w:r w:rsidRPr="00FD2D6A">
        <w:t xml:space="preserve">uma vez que a linguagem de programação adotada seria </w:t>
      </w:r>
      <w:r w:rsidRPr="00FD2D6A">
        <w:rPr>
          <w:i/>
        </w:rPr>
        <w:t>C#.</w:t>
      </w:r>
      <w:commentRangeEnd w:id="114"/>
      <w:r w:rsidR="00BE45FA">
        <w:rPr>
          <w:rStyle w:val="Refdecomentrio"/>
          <w:rFonts w:ascii="Times New Roman" w:hAnsi="Times New Roman"/>
        </w:rPr>
        <w:commentReference w:id="114"/>
      </w:r>
    </w:p>
    <w:p w:rsidR="00FD2D6A" w:rsidRPr="001D60CB" w:rsidRDefault="00FD2D6A" w:rsidP="001D60CB">
      <w:pPr>
        <w:pStyle w:val="Corpodetexto"/>
      </w:pPr>
      <w:r w:rsidRPr="00FD2D6A">
        <w:t xml:space="preserve">O projeto do jogo, como dito anteriormente, consistiu no desenvolvimento de um protótipo seguido da versão final. Antes do desenvolvimento do protótipo, um módulo de comunicação entre o jogo e a </w:t>
      </w:r>
      <w:commentRangeStart w:id="115"/>
      <w:r w:rsidRPr="00FD2D6A">
        <w:t>mesa</w:t>
      </w:r>
      <w:commentRangeEnd w:id="115"/>
      <w:r w:rsidR="00CF17C2">
        <w:rPr>
          <w:rStyle w:val="Refdecomentrio"/>
          <w:rFonts w:ascii="Times New Roman" w:hAnsi="Times New Roman"/>
        </w:rPr>
        <w:commentReference w:id="115"/>
      </w:r>
      <w:r w:rsidRPr="00FD2D6A">
        <w:t xml:space="preserve"> foi projetado e desenvolvido. Dessa forma, futuros problemas de integração seriam eliminados, uma vez que a construção do jogo levaria este módulo de comunicação em consideração.</w:t>
      </w:r>
    </w:p>
    <w:p w:rsidR="00FD2D6A" w:rsidRDefault="00FD2D6A" w:rsidP="001D60CB">
      <w:pPr>
        <w:pStyle w:val="Corpodetexto"/>
      </w:pPr>
      <w:r w:rsidRPr="00FD2D6A">
        <w:t xml:space="preserve">Foi decidido que este módulo utilizaria eventos para representar as interações dos usuários com a mesa. Com isso, o projeto do jogo foi simplificado e modularizado. O serviço que lê as mensagens </w:t>
      </w:r>
      <w:r w:rsidRPr="00FD2D6A">
        <w:rPr>
          <w:i/>
        </w:rPr>
        <w:t>TUIO</w:t>
      </w:r>
      <w:r w:rsidRPr="00FD2D6A">
        <w:t xml:space="preserve">, e dispara os eventos, é executado em uma </w:t>
      </w:r>
      <w:r w:rsidRPr="00FD2D6A">
        <w:rPr>
          <w:i/>
        </w:rPr>
        <w:t>thread</w:t>
      </w:r>
      <w:r w:rsidRPr="00FD2D6A">
        <w:t xml:space="preserve"> apartada</w:t>
      </w:r>
      <w:r w:rsidR="009172F1">
        <w:t>,</w:t>
      </w:r>
      <w:r w:rsidRPr="00FD2D6A">
        <w:t xml:space="preserve"> aumentando o desempenho do sistema de comunicação.</w:t>
      </w:r>
    </w:p>
    <w:p w:rsidR="00FD2D6A" w:rsidRPr="00FD2D6A" w:rsidRDefault="00CF17C2" w:rsidP="00076E68">
      <w:pPr>
        <w:pStyle w:val="Ttulo3"/>
      </w:pPr>
      <w:r>
        <w:rPr>
          <w:rStyle w:val="Refdecomentrio"/>
          <w:rFonts w:ascii="Times New Roman" w:hAnsi="Times New Roman" w:cs="Times New Roman"/>
          <w:b w:val="0"/>
          <w:bCs w:val="0"/>
          <w:kern w:val="0"/>
        </w:rPr>
        <w:lastRenderedPageBreak/>
        <w:commentReference w:id="116"/>
      </w:r>
      <w:bookmarkStart w:id="117" w:name="_Toc201338398"/>
      <w:r w:rsidR="00FD2D6A" w:rsidRPr="00FD2D6A">
        <w:t>Protótipo</w:t>
      </w:r>
      <w:bookmarkEnd w:id="117"/>
    </w:p>
    <w:p w:rsidR="00FD2D6A" w:rsidRPr="00FD2D6A" w:rsidRDefault="00FD2D6A" w:rsidP="001D60CB">
      <w:pPr>
        <w:pStyle w:val="Corpodetexto"/>
      </w:pPr>
      <w:r w:rsidRPr="00FD2D6A">
        <w:t xml:space="preserve">O protótipo foi desenvolvido com o intuito de validar as </w:t>
      </w:r>
      <w:commentRangeStart w:id="118"/>
      <w:r w:rsidRPr="00FD2D6A">
        <w:t>tecnologias</w:t>
      </w:r>
      <w:commentRangeEnd w:id="118"/>
      <w:r w:rsidR="00F949FD">
        <w:rPr>
          <w:rStyle w:val="Refdecomentrio"/>
          <w:rFonts w:ascii="Times New Roman" w:hAnsi="Times New Roman"/>
        </w:rPr>
        <w:commentReference w:id="118"/>
      </w:r>
      <w:r w:rsidRPr="00FD2D6A">
        <w:t xml:space="preserve"> empregadas na concepção do projeto. Teve como foco de desenvolvimento a </w:t>
      </w:r>
      <w:commentRangeStart w:id="119"/>
      <w:r w:rsidRPr="00FD2D6A">
        <w:t xml:space="preserve">decodificação de mensagens </w:t>
      </w:r>
      <w:r w:rsidRPr="00FD2D6A">
        <w:rPr>
          <w:i/>
        </w:rPr>
        <w:t>TUIO</w:t>
      </w:r>
      <w:commentRangeEnd w:id="119"/>
      <w:r w:rsidR="00762220">
        <w:rPr>
          <w:rStyle w:val="Refdecomentrio"/>
          <w:rFonts w:ascii="Times New Roman" w:hAnsi="Times New Roman"/>
        </w:rPr>
        <w:commentReference w:id="119"/>
      </w:r>
      <w:r w:rsidRPr="00FD2D6A">
        <w:t xml:space="preserve">, geração de eventos </w:t>
      </w:r>
      <w:ins w:id="120" w:author="Fabio R. de Miranda" w:date="2008-06-12T01:33:00Z">
        <w:r w:rsidR="00F949FD">
          <w:t xml:space="preserve">no software em decorrência de </w:t>
        </w:r>
      </w:ins>
      <w:del w:id="121" w:author="Fabio R. de Miranda" w:date="2008-06-12T01:33:00Z">
        <w:r w:rsidRPr="00FD2D6A" w:rsidDel="00F949FD">
          <w:delText>respectivos à a</w:delText>
        </w:r>
      </w:del>
      <w:ins w:id="122" w:author="Fabio R. de Miranda" w:date="2008-06-12T01:33:00Z">
        <w:r w:rsidR="00F949FD">
          <w:t>a</w:t>
        </w:r>
      </w:ins>
      <w:r w:rsidRPr="00FD2D6A">
        <w:t>ç</w:t>
      </w:r>
      <w:del w:id="123" w:author="Fabio R. de Miranda" w:date="2008-06-12T01:33:00Z">
        <w:r w:rsidRPr="00FD2D6A" w:rsidDel="00F949FD">
          <w:delText>ão</w:delText>
        </w:r>
      </w:del>
      <w:ins w:id="124" w:author="Fabio R. de Miranda" w:date="2008-06-12T01:33:00Z">
        <w:r w:rsidR="00F949FD">
          <w:t>ões</w:t>
        </w:r>
      </w:ins>
      <w:r w:rsidRPr="00FD2D6A">
        <w:t xml:space="preserve"> realizada</w:t>
      </w:r>
      <w:ins w:id="125" w:author="Fabio R. de Miranda" w:date="2008-06-12T01:33:00Z">
        <w:r w:rsidR="00F949FD">
          <w:t>s</w:t>
        </w:r>
      </w:ins>
      <w:r w:rsidRPr="00FD2D6A">
        <w:t xml:space="preserve"> na mesa</w:t>
      </w:r>
      <w:ins w:id="126" w:author="Fabio R. de Miranda" w:date="2008-06-12T01:33:00Z">
        <w:r w:rsidR="00F949FD">
          <w:t xml:space="preserve"> pelos usuários</w:t>
        </w:r>
      </w:ins>
      <w:r w:rsidRPr="00FD2D6A">
        <w:t xml:space="preserve">, e criação de um simples jogo utilizando o </w:t>
      </w:r>
      <w:r w:rsidR="0065708A">
        <w:rPr>
          <w:i/>
        </w:rPr>
        <w:t>Microsoft</w:t>
      </w:r>
      <w:r w:rsidRPr="00FD2D6A">
        <w:rPr>
          <w:i/>
        </w:rPr>
        <w:t xml:space="preserve"> XNA</w:t>
      </w:r>
      <w:r w:rsidRPr="00FD2D6A">
        <w:t xml:space="preserve">. Desta forma, após o desenvolvimento do protótipo, estaríamos seguros quanto à escolha dos softwares escolhidos para o reconhecimento dos toques e fiduciais, bem como </w:t>
      </w:r>
      <w:commentRangeStart w:id="127"/>
      <w:r w:rsidRPr="00FD2D6A">
        <w:t xml:space="preserve">da tecnologia empregada para o desenvolvimento do jogo. </w:t>
      </w:r>
      <w:commentRangeEnd w:id="127"/>
      <w:r w:rsidR="007C6144">
        <w:rPr>
          <w:rStyle w:val="Refdecomentrio"/>
          <w:rFonts w:ascii="Times New Roman" w:hAnsi="Times New Roman"/>
        </w:rPr>
        <w:commentReference w:id="127"/>
      </w:r>
    </w:p>
    <w:p w:rsidR="00FD2D6A" w:rsidRPr="00FD2D6A" w:rsidRDefault="00F166D4" w:rsidP="001D60CB">
      <w:pPr>
        <w:pStyle w:val="Corpodetexto"/>
      </w:pPr>
      <w:ins w:id="128" w:author="Fabio R. de Miranda" w:date="2008-06-12T01:38:00Z">
        <w:r>
          <w:t>O desenvolvimento deste prot</w:t>
        </w:r>
      </w:ins>
      <w:ins w:id="129" w:author="Fabio R. de Miranda" w:date="2008-06-12T01:39:00Z">
        <w:r>
          <w:t xml:space="preserve">ótipo </w:t>
        </w:r>
      </w:ins>
      <w:del w:id="130" w:author="Fabio R. de Miranda" w:date="2008-06-12T01:39:00Z">
        <w:r w:rsidR="00FD2D6A" w:rsidRPr="00FD2D6A" w:rsidDel="00F166D4">
          <w:delText>F</w:delText>
        </w:r>
      </w:del>
      <w:ins w:id="131" w:author="Fabio R. de Miranda" w:date="2008-06-12T01:39:00Z">
        <w:r>
          <w:t>f</w:t>
        </w:r>
      </w:ins>
      <w:r w:rsidR="00FD2D6A" w:rsidRPr="00FD2D6A">
        <w:t xml:space="preserve">oi de extrema importância, pois possibilitou uma visão geral do problema que seria </w:t>
      </w:r>
      <w:del w:id="132" w:author="Fabio R. de Miranda" w:date="2008-06-12T01:39:00Z">
        <w:r w:rsidR="00FD2D6A" w:rsidRPr="00FD2D6A" w:rsidDel="00F166D4">
          <w:delText>d</w:delText>
        </w:r>
      </w:del>
      <w:ins w:id="133" w:author="Fabio R. de Miranda" w:date="2008-06-12T01:39:00Z">
        <w:r>
          <w:t>d</w:t>
        </w:r>
      </w:ins>
      <w:r w:rsidR="00FD2D6A" w:rsidRPr="00FD2D6A">
        <w:t>esenvolver um jogo com inúmeras regras</w:t>
      </w:r>
      <w:ins w:id="134" w:author="Fabio R. de Miranda" w:date="2008-06-12T01:39:00Z">
        <w:r>
          <w:t xml:space="preserve"> -&gt; </w:t>
        </w:r>
        <w:r w:rsidR="00F42388" w:rsidRPr="00F42388">
          <w:rPr>
            <w:color w:val="FF0000"/>
            <w:rPrChange w:id="135" w:author="Fabio R. de Miranda" w:date="2008-06-12T01:43:00Z">
              <w:rPr>
                <w:rFonts w:cs="Arial"/>
                <w:i/>
                <w:sz w:val="16"/>
                <w:szCs w:val="16"/>
              </w:rPr>
            </w:rPrChange>
          </w:rPr>
          <w:t>estas regras são regras de gameplay ou regras de desenvolvimento de software?</w:t>
        </w:r>
      </w:ins>
      <w:ins w:id="136" w:author="Fabio R. de Miranda" w:date="2008-06-12T01:43:00Z">
        <w:r w:rsidR="00F42388" w:rsidRPr="00F42388">
          <w:rPr>
            <w:color w:val="FF0000"/>
            <w:rPrChange w:id="137" w:author="Fabio R. de Miranda" w:date="2008-06-12T01:43:00Z">
              <w:rPr>
                <w:rFonts w:cs="Arial"/>
                <w:i/>
                <w:sz w:val="16"/>
                <w:szCs w:val="16"/>
              </w:rPr>
            </w:rPrChange>
          </w:rPr>
          <w:t xml:space="preserve"> Esclarecer melhor o que isto quer dizer e fornecer exemplos.</w:t>
        </w:r>
      </w:ins>
      <w:ins w:id="138" w:author="Fabio R. de Miranda" w:date="2008-06-12T01:39:00Z">
        <w:r w:rsidR="00F42388" w:rsidRPr="00F42388">
          <w:rPr>
            <w:color w:val="FF0000"/>
            <w:rPrChange w:id="139" w:author="Fabio R. de Miranda" w:date="2008-06-12T01:43:00Z">
              <w:rPr>
                <w:rFonts w:cs="Arial"/>
                <w:i/>
                <w:sz w:val="16"/>
                <w:szCs w:val="16"/>
              </w:rPr>
            </w:rPrChange>
          </w:rPr>
          <w:t xml:space="preserve"> Que tipo de esclarecimento ou problema o protótipo permitiu ver melhor?</w:t>
        </w:r>
      </w:ins>
      <w:r w:rsidR="00F42388" w:rsidRPr="00F42388">
        <w:rPr>
          <w:color w:val="FF0000"/>
          <w:rPrChange w:id="140" w:author="Fabio R. de Miranda" w:date="2008-06-12T01:43:00Z">
            <w:rPr>
              <w:rFonts w:cs="Arial"/>
              <w:i/>
              <w:sz w:val="16"/>
              <w:szCs w:val="16"/>
            </w:rPr>
          </w:rPrChange>
        </w:rPr>
        <w:t>.</w:t>
      </w:r>
      <w:r w:rsidR="00FD2D6A" w:rsidRPr="00FD2D6A">
        <w:t xml:space="preserve"> </w:t>
      </w:r>
      <w:commentRangeStart w:id="141"/>
      <w:r w:rsidR="00FD2D6A" w:rsidRPr="00FD2D6A">
        <w:t>Com isso, sua arquitetura deveria ser bem planejada, ou então teríamos um jogo de fraco desempenho e de grande tempo de resposta.</w:t>
      </w:r>
      <w:commentRangeEnd w:id="141"/>
      <w:r w:rsidR="00CD786B">
        <w:rPr>
          <w:rStyle w:val="Refdecomentrio"/>
          <w:rFonts w:ascii="Times New Roman" w:hAnsi="Times New Roman"/>
        </w:rPr>
        <w:commentReference w:id="141"/>
      </w:r>
    </w:p>
    <w:p w:rsidR="00FD2D6A" w:rsidRPr="00FD2D6A" w:rsidRDefault="00FD2D6A" w:rsidP="001D60CB">
      <w:pPr>
        <w:pStyle w:val="Corpodetexto"/>
      </w:pPr>
      <w:commentRangeStart w:id="142"/>
      <w:r w:rsidRPr="00FD2D6A">
        <w:t xml:space="preserve">Os testes realizados em cima do protótipo se mostraram bastante satisfatórios, uma vez que o tempo de resposta de uma ação foi praticamente instantâneo, </w:t>
      </w:r>
      <w:commentRangeEnd w:id="142"/>
      <w:r w:rsidR="00CD786B">
        <w:rPr>
          <w:rStyle w:val="Refdecomentrio"/>
          <w:rFonts w:ascii="Times New Roman" w:hAnsi="Times New Roman"/>
        </w:rPr>
        <w:commentReference w:id="142"/>
      </w:r>
      <w:r w:rsidRPr="00FD2D6A">
        <w:t>que se trata de um requisito muito importante a este tipo de sistemas, já que a sensação de estar manipulando o objeto diretamente tem que ser sentida pelos usuários de qualquer aplicação em superfícies multi-toque.</w:t>
      </w:r>
    </w:p>
    <w:p w:rsidR="00B94D7A" w:rsidRDefault="00FD2D6A" w:rsidP="00B94D7A">
      <w:pPr>
        <w:pStyle w:val="Figura"/>
      </w:pPr>
      <w:r w:rsidRPr="00FD2D6A">
        <w:rPr>
          <w:noProof/>
          <w:lang w:eastAsia="pt-BR"/>
        </w:rPr>
        <w:drawing>
          <wp:inline distT="0" distB="0" distL="0" distR="0">
            <wp:extent cx="3838575" cy="3009265"/>
            <wp:effectExtent l="19050" t="0" r="9525" b="0"/>
            <wp:docPr id="53" name="Picture 6" descr="Protót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tótipo"/>
                    <pic:cNvPicPr>
                      <a:picLocks noChangeAspect="1" noChangeArrowheads="1"/>
                    </pic:cNvPicPr>
                  </pic:nvPicPr>
                  <pic:blipFill>
                    <a:blip r:embed="rId57"/>
                    <a:srcRect/>
                    <a:stretch>
                      <a:fillRect/>
                    </a:stretch>
                  </pic:blipFill>
                  <pic:spPr bwMode="auto">
                    <a:xfrm>
                      <a:off x="0" y="0"/>
                      <a:ext cx="3838575" cy="3009265"/>
                    </a:xfrm>
                    <a:prstGeom prst="rect">
                      <a:avLst/>
                    </a:prstGeom>
                    <a:noFill/>
                    <a:ln w="9525">
                      <a:noFill/>
                      <a:miter lim="800000"/>
                      <a:headEnd/>
                      <a:tailEnd/>
                    </a:ln>
                  </pic:spPr>
                </pic:pic>
              </a:graphicData>
            </a:graphic>
          </wp:inline>
        </w:drawing>
      </w:r>
    </w:p>
    <w:p w:rsidR="00B94D7A" w:rsidRDefault="00B94D7A" w:rsidP="00B94D7A">
      <w:pPr>
        <w:pStyle w:val="Figura"/>
      </w:pPr>
      <w:bookmarkStart w:id="143" w:name="_Toc200128385"/>
      <w:bookmarkStart w:id="144" w:name="_Toc201338459"/>
      <w:r>
        <w:lastRenderedPageBreak/>
        <w:t xml:space="preserve">Figura </w:t>
      </w:r>
      <w:fldSimple w:instr=" SEQ Figura \* ARABIC ">
        <w:r w:rsidR="00376E4B">
          <w:rPr>
            <w:noProof/>
          </w:rPr>
          <w:t>47</w:t>
        </w:r>
      </w:fldSimple>
      <w:r>
        <w:t xml:space="preserve"> - Protótipo</w:t>
      </w:r>
      <w:bookmarkEnd w:id="143"/>
      <w:bookmarkEnd w:id="144"/>
    </w:p>
    <w:p w:rsidR="00FD2D6A" w:rsidRDefault="00FD2D6A" w:rsidP="001D60CB">
      <w:pPr>
        <w:pStyle w:val="Corpodetexto"/>
        <w:rPr>
          <w:ins w:id="145" w:author="Fabio R. de Miranda" w:date="2008-06-12T02:06:00Z"/>
        </w:rPr>
      </w:pPr>
      <w:r w:rsidRPr="00FD2D6A">
        <w:t xml:space="preserve">A arquitetura do protótipo </w:t>
      </w:r>
      <w:del w:id="146" w:author="Fabio R. de Miranda" w:date="2008-06-12T02:05:00Z">
        <w:r w:rsidRPr="00FD2D6A" w:rsidDel="00227DE5">
          <w:delText>não será explicada, pois grande parte foi reaproveitada no desenvolvimento do</w:delText>
        </w:r>
      </w:del>
      <w:ins w:id="147" w:author="Fabio R. de Miranda" w:date="2008-06-12T02:05:00Z">
        <w:r w:rsidR="00227DE5">
          <w:t xml:space="preserve">doe similar  à adotada no </w:t>
        </w:r>
      </w:ins>
      <w:del w:id="148" w:author="Fabio R. de Miranda" w:date="2008-06-12T02:05:00Z">
        <w:r w:rsidRPr="00FD2D6A" w:rsidDel="00227DE5">
          <w:delText xml:space="preserve"> </w:delText>
        </w:r>
      </w:del>
      <w:r w:rsidRPr="00FD2D6A">
        <w:t xml:space="preserve">segundo protótipo, </w:t>
      </w:r>
      <w:del w:id="149" w:author="Fabio R. de Miranda" w:date="2008-06-12T02:06:00Z">
        <w:r w:rsidRPr="00FD2D6A" w:rsidDel="00227DE5">
          <w:delText>sendo mais apropriado o comentário apenas da</w:delText>
        </w:r>
      </w:del>
      <w:ins w:id="150" w:author="Fabio R. de Miranda" w:date="2008-06-12T02:06:00Z">
        <w:r w:rsidR="00227DE5">
          <w:t xml:space="preserve">que se manteve até a </w:t>
        </w:r>
      </w:ins>
      <w:r w:rsidRPr="00FD2D6A">
        <w:t xml:space="preserve"> arquitetura final</w:t>
      </w:r>
      <w:ins w:id="151" w:author="Fabio R. de Miranda" w:date="2008-06-12T02:06:00Z">
        <w:r w:rsidR="00227DE5">
          <w:t xml:space="preserve"> e que será comentada no item </w:t>
        </w:r>
        <w:commentRangeStart w:id="152"/>
        <w:r w:rsidR="00227DE5">
          <w:t>X.y.z</w:t>
        </w:r>
        <w:commentRangeEnd w:id="152"/>
        <w:r w:rsidR="00227DE5">
          <w:rPr>
            <w:rStyle w:val="Refdecomentrio"/>
            <w:rFonts w:ascii="Times New Roman" w:hAnsi="Times New Roman"/>
          </w:rPr>
          <w:commentReference w:id="152"/>
        </w:r>
      </w:ins>
      <w:r w:rsidRPr="00FD2D6A">
        <w:t>.</w:t>
      </w:r>
    </w:p>
    <w:p w:rsidR="003E6882" w:rsidRDefault="003E6882" w:rsidP="003E6882">
      <w:pPr>
        <w:pStyle w:val="Corpodetexto"/>
        <w:rPr>
          <w:ins w:id="153" w:author="Fabio R. de Miranda" w:date="2008-06-12T02:06:00Z"/>
        </w:rPr>
      </w:pPr>
    </w:p>
    <w:p w:rsidR="003E6882" w:rsidRDefault="00F42388" w:rsidP="003E6882">
      <w:pPr>
        <w:pStyle w:val="Corpodetexto"/>
        <w:rPr>
          <w:ins w:id="154" w:author="Fabio R. de Miranda" w:date="2008-06-12T02:06:00Z"/>
        </w:rPr>
      </w:pPr>
      <w:ins w:id="155" w:author="Fabio R. de Miranda" w:date="2008-06-12T02:06:00Z">
        <w:r w:rsidRPr="00F42388">
          <w:rPr>
            <w:rPrChange w:id="156" w:author="Fabio R. de Miranda" w:date="2008-06-12T02:07:00Z">
              <w:rPr>
                <w:rFonts w:cs="Arial"/>
                <w:i/>
                <w:sz w:val="16"/>
                <w:szCs w:val="16"/>
              </w:rPr>
            </w:rPrChange>
          </w:rPr>
          <w:t xml:space="preserve">Este trecho do texto de vocês ficou </w:t>
        </w:r>
        <w:r w:rsidRPr="00F42388">
          <w:rPr>
            <w:i/>
            <w:rPrChange w:id="157" w:author="Fabio R. de Miranda" w:date="2008-06-12T02:07:00Z">
              <w:rPr>
                <w:rFonts w:cs="Arial"/>
                <w:i/>
                <w:sz w:val="16"/>
                <w:szCs w:val="16"/>
              </w:rPr>
            </w:rPrChange>
          </w:rPr>
          <w:t xml:space="preserve">chato. </w:t>
        </w:r>
        <w:r w:rsidRPr="00F42388">
          <w:rPr>
            <w:rPrChange w:id="158" w:author="Fabio R. de Miranda" w:date="2008-06-12T02:07:00Z">
              <w:rPr>
                <w:rFonts w:cs="Arial"/>
                <w:i/>
                <w:sz w:val="16"/>
                <w:szCs w:val="16"/>
              </w:rPr>
            </w:rPrChange>
          </w:rPr>
          <w:t>Vocês não explicaram</w:t>
        </w:r>
        <w:r w:rsidRPr="00F42388">
          <w:rPr>
            <w:i/>
            <w:rPrChange w:id="159" w:author="Fabio R. de Miranda" w:date="2008-06-12T02:07:00Z">
              <w:rPr>
                <w:rFonts w:cs="Arial"/>
                <w:i/>
                <w:sz w:val="16"/>
                <w:szCs w:val="16"/>
              </w:rPr>
            </w:rPrChange>
          </w:rPr>
          <w:t xml:space="preserve"> </w:t>
        </w:r>
      </w:ins>
      <w:ins w:id="160" w:author="Fabio R. de Miranda" w:date="2008-06-12T02:07:00Z">
        <w:r w:rsidRPr="00F42388">
          <w:rPr>
            <w:rPrChange w:id="161" w:author="Fabio R. de Miranda" w:date="2008-06-12T02:07:00Z">
              <w:rPr>
                <w:rFonts w:cs="Arial"/>
                <w:i/>
                <w:sz w:val="16"/>
                <w:szCs w:val="16"/>
              </w:rPr>
            </w:rPrChange>
          </w:rPr>
          <w:t>direito como é o protótipo e o que ele fazia, nem incluíram uma foto dele projetado na mesa, por exemplo.</w:t>
        </w:r>
        <w:r w:rsidR="00227DE5">
          <w:t xml:space="preserve"> Se eu não tivesse visto alguma coisa no lab diria que parece que vocês </w:t>
        </w:r>
      </w:ins>
      <w:ins w:id="162" w:author="Fabio R. de Miranda" w:date="2008-06-12T02:12:00Z">
        <w:r w:rsidR="003F5C4A">
          <w:t>não obtiveram resultados com ele</w:t>
        </w:r>
      </w:ins>
    </w:p>
    <w:p w:rsidR="003E6882" w:rsidRDefault="003E6882" w:rsidP="003E6882">
      <w:pPr>
        <w:pStyle w:val="Corpodetexto"/>
        <w:rPr>
          <w:ins w:id="163" w:author="Fabio R. de Miranda" w:date="2008-06-12T02:06:00Z"/>
        </w:rPr>
      </w:pPr>
    </w:p>
    <w:p w:rsidR="003E6882" w:rsidRDefault="003E6882" w:rsidP="003E6882">
      <w:pPr>
        <w:pStyle w:val="Corpodetexto"/>
        <w:rPr>
          <w:ins w:id="164" w:author="Fabio R. de Miranda" w:date="2008-06-12T02:06:00Z"/>
        </w:rPr>
      </w:pPr>
    </w:p>
    <w:p w:rsidR="003E6882" w:rsidRDefault="003E6882" w:rsidP="003E6882">
      <w:pPr>
        <w:pStyle w:val="Corpodetexto"/>
      </w:pPr>
    </w:p>
    <w:p w:rsidR="00FD2D6A" w:rsidRPr="00FD2D6A" w:rsidRDefault="00FD2D6A" w:rsidP="00076E68">
      <w:pPr>
        <w:pStyle w:val="Ttulo3"/>
      </w:pPr>
      <w:bookmarkStart w:id="165" w:name="_Toc201338399"/>
      <w:r w:rsidRPr="00FD2D6A">
        <w:t>Versão Final</w:t>
      </w:r>
      <w:bookmarkEnd w:id="165"/>
    </w:p>
    <w:p w:rsidR="00FD2D6A" w:rsidRPr="00FD2D6A" w:rsidRDefault="00FD2D6A" w:rsidP="001D60CB">
      <w:pPr>
        <w:pStyle w:val="Corpodetexto"/>
      </w:pPr>
      <w:r w:rsidRPr="00FD2D6A">
        <w:t xml:space="preserve">O desenvolvimento da versão final teve como foco principal sua arquitetura. </w:t>
      </w:r>
      <w:commentRangeStart w:id="166"/>
      <w:r w:rsidRPr="00FD2D6A">
        <w:t>Foi trabalhada de modo a deixar o jogo o mais rápido possível, sem comprometer a qualidade e os requisitos propostos</w:t>
      </w:r>
      <w:commentRangeEnd w:id="166"/>
      <w:r w:rsidR="003F5C4A">
        <w:rPr>
          <w:rStyle w:val="Refdecomentrio"/>
          <w:rFonts w:ascii="Times New Roman" w:hAnsi="Times New Roman"/>
        </w:rPr>
        <w:commentReference w:id="166"/>
      </w:r>
      <w:r w:rsidRPr="00FD2D6A">
        <w:t>. A arquitetura foi dividida em diversos módulos, a fim de facilitar a implementação e extensão de funcionalidades, uma vez que com padrões definidos, a adição de novas funcionalidades é bastante fácil e ágil.</w:t>
      </w:r>
    </w:p>
    <w:p w:rsidR="00B94D7A" w:rsidRDefault="00FD2D6A" w:rsidP="00B94D7A">
      <w:pPr>
        <w:pStyle w:val="Figura"/>
      </w:pPr>
      <w:commentRangeStart w:id="167"/>
      <w:r w:rsidRPr="00FD2D6A">
        <w:rPr>
          <w:noProof/>
          <w:lang w:eastAsia="pt-BR"/>
        </w:rPr>
        <w:lastRenderedPageBreak/>
        <w:drawing>
          <wp:inline distT="0" distB="0" distL="0" distR="0">
            <wp:extent cx="5358765" cy="4412615"/>
            <wp:effectExtent l="19050" t="0" r="0" b="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srcRect/>
                    <a:stretch>
                      <a:fillRect/>
                    </a:stretch>
                  </pic:blipFill>
                  <pic:spPr bwMode="auto">
                    <a:xfrm>
                      <a:off x="0" y="0"/>
                      <a:ext cx="5358765" cy="4412615"/>
                    </a:xfrm>
                    <a:prstGeom prst="rect">
                      <a:avLst/>
                    </a:prstGeom>
                    <a:noFill/>
                    <a:ln w="9525">
                      <a:noFill/>
                      <a:miter lim="800000"/>
                      <a:headEnd/>
                      <a:tailEnd/>
                    </a:ln>
                  </pic:spPr>
                </pic:pic>
              </a:graphicData>
            </a:graphic>
          </wp:inline>
        </w:drawing>
      </w:r>
    </w:p>
    <w:p w:rsidR="00B94D7A" w:rsidRDefault="00B94D7A" w:rsidP="00B94D7A">
      <w:pPr>
        <w:pStyle w:val="Figura"/>
      </w:pPr>
      <w:bookmarkStart w:id="168" w:name="_Toc200128386"/>
      <w:bookmarkStart w:id="169" w:name="_Toc201338460"/>
      <w:r>
        <w:t xml:space="preserve">Figura </w:t>
      </w:r>
      <w:fldSimple w:instr=" SEQ Figura \* ARABIC ">
        <w:r w:rsidR="00376E4B">
          <w:rPr>
            <w:noProof/>
          </w:rPr>
          <w:t>48</w:t>
        </w:r>
      </w:fldSimple>
      <w:r>
        <w:t xml:space="preserve"> - Versão </w:t>
      </w:r>
      <w:r w:rsidR="00E47AD3">
        <w:t>f</w:t>
      </w:r>
      <w:r>
        <w:t>inal</w:t>
      </w:r>
      <w:bookmarkEnd w:id="168"/>
      <w:bookmarkEnd w:id="169"/>
    </w:p>
    <w:commentRangeEnd w:id="167"/>
    <w:p w:rsidR="00FD2D6A" w:rsidRPr="001D60CB" w:rsidRDefault="003C3E3B" w:rsidP="001D60CB">
      <w:pPr>
        <w:pStyle w:val="Corpodetexto"/>
      </w:pPr>
      <w:r>
        <w:rPr>
          <w:rStyle w:val="Refdecomentrio"/>
          <w:rFonts w:ascii="Times New Roman" w:hAnsi="Times New Roman"/>
        </w:rPr>
        <w:commentReference w:id="167"/>
      </w:r>
      <w:r w:rsidR="00FD2D6A" w:rsidRPr="00FD2D6A">
        <w:t xml:space="preserve">A arquitetura interna no </w:t>
      </w:r>
      <w:r w:rsidR="00FD2D6A" w:rsidRPr="00FD2D6A">
        <w:rPr>
          <w:i/>
        </w:rPr>
        <w:t>XNA</w:t>
      </w:r>
      <w:r w:rsidR="00FD2D6A" w:rsidRPr="00FD2D6A">
        <w:t xml:space="preserve"> é centralizada na classe </w:t>
      </w:r>
      <w:r w:rsidR="00FD2D6A" w:rsidRPr="00FD2D6A">
        <w:rPr>
          <w:i/>
        </w:rPr>
        <w:t>Game</w:t>
      </w:r>
      <w:r w:rsidR="00FD2D6A" w:rsidRPr="00FD2D6A">
        <w:t xml:space="preserve">, que provê métodos para atualização e desenho de objetos, além de possuir uma lista de </w:t>
      </w:r>
      <w:r w:rsidR="00FD2D6A" w:rsidRPr="00FD2D6A">
        <w:rPr>
          <w:i/>
        </w:rPr>
        <w:t>GameComponents</w:t>
      </w:r>
      <w:r w:rsidR="00FD2D6A" w:rsidRPr="00FD2D6A">
        <w:t xml:space="preserve"> e </w:t>
      </w:r>
      <w:r w:rsidR="00FD2D6A" w:rsidRPr="00FD2D6A">
        <w:rPr>
          <w:i/>
        </w:rPr>
        <w:t>Services</w:t>
      </w:r>
      <w:r w:rsidR="00FD2D6A" w:rsidRPr="00FD2D6A">
        <w:t xml:space="preserve">, que são atualizados e desenhados automaticamente pela classe </w:t>
      </w:r>
      <w:r w:rsidR="00FD2D6A" w:rsidRPr="00FD2D6A">
        <w:rPr>
          <w:i/>
        </w:rPr>
        <w:t>Game</w:t>
      </w:r>
      <w:r w:rsidR="00FD2D6A" w:rsidRPr="00FD2D6A">
        <w:t xml:space="preserve">. Internamente, o </w:t>
      </w:r>
      <w:r w:rsidR="00FD2D6A" w:rsidRPr="00FD2D6A">
        <w:rPr>
          <w:i/>
        </w:rPr>
        <w:t>XNA</w:t>
      </w:r>
      <w:r w:rsidR="00FD2D6A" w:rsidRPr="00FD2D6A">
        <w:t xml:space="preserve"> cria uma </w:t>
      </w:r>
      <w:r w:rsidR="00FD2D6A" w:rsidRPr="00FD2D6A">
        <w:rPr>
          <w:i/>
        </w:rPr>
        <w:t>thread</w:t>
      </w:r>
      <w:r w:rsidR="00FD2D6A" w:rsidRPr="00FD2D6A">
        <w:t xml:space="preserve"> para cada componente e serviço, não havendo, portanto, uma ordem prevista de execução. A vantagem desta arquitetura é a velocidade na execução, uma vez que várias </w:t>
      </w:r>
      <w:r w:rsidR="00FD2D6A" w:rsidRPr="00FD2D6A">
        <w:rPr>
          <w:i/>
        </w:rPr>
        <w:t>threads</w:t>
      </w:r>
      <w:r w:rsidR="00FD2D6A" w:rsidRPr="00FD2D6A">
        <w:t xml:space="preserve"> executando paralelamente se beneficiam dos processadores </w:t>
      </w:r>
      <w:r w:rsidR="00FD2D6A" w:rsidRPr="00FD2D6A">
        <w:rPr>
          <w:i/>
        </w:rPr>
        <w:t>multi-</w:t>
      </w:r>
      <w:r w:rsidR="00B94D7A" w:rsidRPr="00FD2D6A">
        <w:rPr>
          <w:i/>
        </w:rPr>
        <w:t>core</w:t>
      </w:r>
      <w:r w:rsidR="00B94D7A">
        <w:rPr>
          <w:i/>
        </w:rPr>
        <w:t xml:space="preserve">, </w:t>
      </w:r>
      <w:r w:rsidR="00FD2D6A" w:rsidRPr="00FD2D6A">
        <w:t>bastante comuns hoje em dia.</w:t>
      </w:r>
    </w:p>
    <w:p w:rsidR="00E7712A" w:rsidRPr="00E7712A" w:rsidRDefault="00FD2D6A" w:rsidP="0024538C">
      <w:pPr>
        <w:pStyle w:val="Figura"/>
      </w:pPr>
      <w:r w:rsidRPr="00FD2D6A">
        <w:rPr>
          <w:noProof/>
          <w:lang w:eastAsia="pt-BR"/>
        </w:rPr>
        <w:lastRenderedPageBreak/>
        <w:drawing>
          <wp:inline distT="0" distB="0" distL="0" distR="0">
            <wp:extent cx="4880610" cy="5826760"/>
            <wp:effectExtent l="19050" t="19050" r="15240" b="2159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srcRect/>
                    <a:stretch>
                      <a:fillRect/>
                    </a:stretch>
                  </pic:blipFill>
                  <pic:spPr bwMode="auto">
                    <a:xfrm>
                      <a:off x="0" y="0"/>
                      <a:ext cx="4880610" cy="5826760"/>
                    </a:xfrm>
                    <a:prstGeom prst="rect">
                      <a:avLst/>
                    </a:prstGeom>
                    <a:noFill/>
                    <a:ln w="6350" cmpd="sng">
                      <a:solidFill>
                        <a:srgbClr val="000000"/>
                      </a:solidFill>
                      <a:miter lim="800000"/>
                      <a:headEnd/>
                      <a:tailEnd/>
                    </a:ln>
                    <a:effectLst/>
                  </pic:spPr>
                </pic:pic>
              </a:graphicData>
            </a:graphic>
          </wp:inline>
        </w:drawing>
      </w:r>
    </w:p>
    <w:p w:rsidR="00B94D7A" w:rsidRDefault="00B94D7A" w:rsidP="00B94D7A">
      <w:pPr>
        <w:pStyle w:val="Figura"/>
        <w:rPr>
          <w:ins w:id="170" w:author="Fabio R. de Miranda" w:date="2008-06-12T02:23:00Z"/>
        </w:rPr>
      </w:pPr>
      <w:bookmarkStart w:id="171" w:name="_Toc200128387"/>
      <w:bookmarkStart w:id="172" w:name="_Toc201338461"/>
      <w:r>
        <w:t xml:space="preserve">Figura </w:t>
      </w:r>
      <w:fldSimple w:instr=" SEQ Figura \* ARABIC ">
        <w:r w:rsidR="00376E4B">
          <w:rPr>
            <w:noProof/>
          </w:rPr>
          <w:t>49</w:t>
        </w:r>
      </w:fldSimple>
      <w:r>
        <w:t xml:space="preserve"> - Arquitetura da </w:t>
      </w:r>
      <w:r w:rsidR="00E47AD3">
        <w:t>v</w:t>
      </w:r>
      <w:r>
        <w:t xml:space="preserve">ersão </w:t>
      </w:r>
      <w:r w:rsidR="00E47AD3">
        <w:t>f</w:t>
      </w:r>
      <w:r>
        <w:t>inal</w:t>
      </w:r>
      <w:bookmarkEnd w:id="171"/>
      <w:bookmarkEnd w:id="172"/>
    </w:p>
    <w:p w:rsidR="000C6407" w:rsidRDefault="000C6407">
      <w:pPr>
        <w:pStyle w:val="Corpodetexto"/>
        <w:rPr>
          <w:ins w:id="173" w:author="Fabio R. de Miranda" w:date="2008-06-12T02:23:00Z"/>
        </w:rPr>
        <w:pPrChange w:id="174" w:author="Fabio R. de Miranda" w:date="2008-06-12T02:23:00Z">
          <w:pPr>
            <w:pStyle w:val="Figura"/>
          </w:pPr>
        </w:pPrChange>
      </w:pPr>
    </w:p>
    <w:p w:rsidR="000C6407" w:rsidRDefault="00F42388">
      <w:pPr>
        <w:pStyle w:val="Corpodetexto"/>
        <w:rPr>
          <w:ins w:id="175" w:author="Fabio R. de Miranda" w:date="2008-06-12T02:23:00Z"/>
        </w:rPr>
        <w:pPrChange w:id="176" w:author="Fabio R. de Miranda" w:date="2008-06-12T02:23:00Z">
          <w:pPr>
            <w:pStyle w:val="Figura"/>
          </w:pPr>
        </w:pPrChange>
      </w:pPr>
      <w:ins w:id="177" w:author="Fabio R. de Miranda" w:date="2008-06-12T02:23:00Z">
        <w:r w:rsidRPr="00F42388">
          <w:rPr>
            <w:rPrChange w:id="178" w:author="Fabio R. de Miranda" w:date="2008-06-12T02:24:00Z">
              <w:rPr>
                <w:i w:val="0"/>
                <w:sz w:val="16"/>
                <w:szCs w:val="16"/>
              </w:rPr>
            </w:rPrChange>
          </w:rPr>
          <w:t xml:space="preserve">Coloquem aqui um ou dois parágrafos fazendo </w:t>
        </w:r>
      </w:ins>
      <w:ins w:id="179" w:author="Fabio R. de Miranda" w:date="2008-06-12T02:24:00Z">
        <w:r w:rsidRPr="00F42388">
          <w:rPr>
            <w:rPrChange w:id="180" w:author="Fabio R. de Miranda" w:date="2008-06-12T02:24:00Z">
              <w:rPr>
                <w:i w:val="0"/>
                <w:sz w:val="16"/>
                <w:szCs w:val="16"/>
              </w:rPr>
            </w:rPrChange>
          </w:rPr>
          <w:t>referência à figura 23 e comentando em linhas gerais a arquitetura, antes de entrar na discussão de cada módulo como vem a seguir</w:t>
        </w:r>
      </w:ins>
    </w:p>
    <w:p w:rsidR="000C6407" w:rsidRDefault="000C6407">
      <w:pPr>
        <w:pStyle w:val="Corpodetexto"/>
        <w:pPrChange w:id="181" w:author="Fabio R. de Miranda" w:date="2008-06-12T02:23:00Z">
          <w:pPr>
            <w:pStyle w:val="Figura"/>
          </w:pPr>
        </w:pPrChange>
      </w:pPr>
    </w:p>
    <w:p w:rsidR="00FD2D6A" w:rsidRPr="00FD2D6A" w:rsidRDefault="00FD2D6A" w:rsidP="00076E68">
      <w:pPr>
        <w:pStyle w:val="Ttulo4"/>
      </w:pPr>
      <w:r w:rsidRPr="00FD2D6A">
        <w:t>Módulo Listener</w:t>
      </w:r>
    </w:p>
    <w:p w:rsidR="00FD2D6A" w:rsidRPr="00FD2D6A" w:rsidRDefault="00FD2D6A" w:rsidP="001D60CB">
      <w:pPr>
        <w:pStyle w:val="Corpodetexto"/>
      </w:pPr>
      <w:r w:rsidRPr="00FD2D6A">
        <w:t xml:space="preserve">Construído utilizando as bibliotecas do </w:t>
      </w:r>
      <w:r w:rsidRPr="00FD2D6A">
        <w:rPr>
          <w:i/>
        </w:rPr>
        <w:t>oscpack</w:t>
      </w:r>
      <w:r w:rsidRPr="00FD2D6A">
        <w:t xml:space="preserve">, é responsável por obter as mensagens </w:t>
      </w:r>
      <w:r w:rsidRPr="00FD2D6A">
        <w:rPr>
          <w:i/>
        </w:rPr>
        <w:t>TUIO</w:t>
      </w:r>
      <w:r w:rsidRPr="00FD2D6A">
        <w:t xml:space="preserve"> enviadas pela mesa, decodificá-las e transformá-las em entradas </w:t>
      </w:r>
      <w:r w:rsidRPr="00FD2D6A">
        <w:lastRenderedPageBreak/>
        <w:t>para o jogo através da comunicação com o módulo Input. Baseia-se em uma arquitetura cliente-servidor, exercendo a função de cliente.</w:t>
      </w:r>
    </w:p>
    <w:p w:rsidR="00B94D7A" w:rsidRDefault="00FD2D6A" w:rsidP="00B94D7A">
      <w:pPr>
        <w:pStyle w:val="Figura"/>
      </w:pPr>
      <w:r w:rsidRPr="00FD2D6A">
        <w:rPr>
          <w:noProof/>
          <w:lang w:eastAsia="pt-BR"/>
        </w:rPr>
        <w:drawing>
          <wp:inline distT="0" distB="0" distL="0" distR="0">
            <wp:extent cx="5401310" cy="1690370"/>
            <wp:effectExtent l="19050" t="19050" r="27940" b="24130"/>
            <wp:docPr id="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srcRect/>
                    <a:stretch>
                      <a:fillRect/>
                    </a:stretch>
                  </pic:blipFill>
                  <pic:spPr bwMode="auto">
                    <a:xfrm>
                      <a:off x="0" y="0"/>
                      <a:ext cx="5401310" cy="1690370"/>
                    </a:xfrm>
                    <a:prstGeom prst="rect">
                      <a:avLst/>
                    </a:prstGeom>
                    <a:noFill/>
                    <a:ln w="6350" cmpd="sng">
                      <a:solidFill>
                        <a:srgbClr val="000000"/>
                      </a:solidFill>
                      <a:miter lim="800000"/>
                      <a:headEnd/>
                      <a:tailEnd/>
                    </a:ln>
                    <a:effectLst/>
                  </pic:spPr>
                </pic:pic>
              </a:graphicData>
            </a:graphic>
          </wp:inline>
        </w:drawing>
      </w:r>
    </w:p>
    <w:p w:rsidR="00B94D7A" w:rsidRDefault="00B94D7A" w:rsidP="00B94D7A">
      <w:pPr>
        <w:pStyle w:val="Figura"/>
      </w:pPr>
      <w:bookmarkStart w:id="182" w:name="_Toc200128388"/>
      <w:bookmarkStart w:id="183" w:name="_Toc201338462"/>
      <w:r>
        <w:t xml:space="preserve">Figura </w:t>
      </w:r>
      <w:fldSimple w:instr=" SEQ Figura \* ARABIC ">
        <w:r w:rsidR="00376E4B">
          <w:rPr>
            <w:noProof/>
          </w:rPr>
          <w:t>50</w:t>
        </w:r>
      </w:fldSimple>
      <w:r>
        <w:t xml:space="preserve"> - Visão do </w:t>
      </w:r>
      <w:r w:rsidR="00E47AD3">
        <w:t>m</w:t>
      </w:r>
      <w:r>
        <w:t>ódulo Listener</w:t>
      </w:r>
      <w:bookmarkEnd w:id="182"/>
      <w:ins w:id="184" w:author="Fabio R. de Miranda" w:date="2008-06-12T02:28:00Z">
        <w:r w:rsidR="001C083F">
          <w:t xml:space="preserve"> :</w:t>
        </w:r>
        <w:r w:rsidR="00F42388" w:rsidRPr="00F42388">
          <w:rPr>
            <w:b/>
            <w:color w:val="FF0000"/>
            <w:rPrChange w:id="185" w:author="Fabio R. de Miranda" w:date="2008-06-12T02:35:00Z">
              <w:rPr>
                <w:sz w:val="16"/>
                <w:szCs w:val="16"/>
              </w:rPr>
            </w:rPrChange>
          </w:rPr>
          <w:t xml:space="preserve"> esta notação híbrida está um pouco estranha. Isto que vocês precisam representar seria melhor atendido por um diagrama de implantaç</w:t>
        </w:r>
      </w:ins>
      <w:ins w:id="186" w:author="Fabio R. de Miranda" w:date="2008-06-12T02:29:00Z">
        <w:r w:rsidR="00F42388" w:rsidRPr="00F42388">
          <w:rPr>
            <w:b/>
            <w:color w:val="FF0000"/>
            <w:rPrChange w:id="187" w:author="Fabio R. de Miranda" w:date="2008-06-12T02:35:00Z">
              <w:rPr>
                <w:sz w:val="16"/>
                <w:szCs w:val="16"/>
              </w:rPr>
            </w:rPrChange>
          </w:rPr>
          <w:t>ão ou por um diagrama de colaboração (o irmão do diag. Seqüência). As setas num diagrama em que os pacotes são mostrados significariam relações entre os pacotes, e não os tipos de métodos que são chamados. Ou vocês poderiam partir para diagramas 100% criados s</w:t>
        </w:r>
      </w:ins>
      <w:ins w:id="188" w:author="Fabio R. de Miranda" w:date="2008-06-12T02:30:00Z">
        <w:r w:rsidR="00F42388" w:rsidRPr="00F42388">
          <w:rPr>
            <w:b/>
            <w:color w:val="FF0000"/>
            <w:rPrChange w:id="189" w:author="Fabio R. de Miranda" w:date="2008-06-12T02:35:00Z">
              <w:rPr>
                <w:sz w:val="16"/>
                <w:szCs w:val="16"/>
              </w:rPr>
            </w:rPrChange>
          </w:rPr>
          <w:t>ó para suas necessidades e usar uma notação de blocos comum</w:t>
        </w:r>
      </w:ins>
      <w:bookmarkEnd w:id="183"/>
    </w:p>
    <w:p w:rsidR="00FD2D6A" w:rsidRPr="00FD2D6A" w:rsidRDefault="00FD2D6A" w:rsidP="001D60CB">
      <w:pPr>
        <w:pStyle w:val="Corpodetexto"/>
      </w:pPr>
      <w:r w:rsidRPr="00FD2D6A">
        <w:t xml:space="preserve">As mensagens </w:t>
      </w:r>
      <w:r w:rsidRPr="00FD2D6A">
        <w:rPr>
          <w:i/>
        </w:rPr>
        <w:t>TUIO</w:t>
      </w:r>
      <w:r w:rsidRPr="00FD2D6A">
        <w:t xml:space="preserve"> possuem informações sobre cada um dos toques e objetos que estão sobre a mesa. Estas mensagens tratam toques sobre a mesa como cursores e </w:t>
      </w:r>
      <w:commentRangeStart w:id="190"/>
      <w:r w:rsidRPr="00FD2D6A">
        <w:t>objetos</w:t>
      </w:r>
      <w:ins w:id="191" w:author="Fabio R. de Miranda" w:date="2008-06-12T02:35:00Z">
        <w:r w:rsidR="00642E86">
          <w:t xml:space="preserve"> identificados por fiduciais</w:t>
        </w:r>
      </w:ins>
      <w:r w:rsidRPr="00FD2D6A">
        <w:t xml:space="preserve"> como objetos</w:t>
      </w:r>
      <w:ins w:id="192" w:author="Fabio R. de Miranda" w:date="2008-06-12T02:35:00Z">
        <w:r w:rsidR="00642E86">
          <w:t xml:space="preserve"> do TUIO</w:t>
        </w:r>
        <w:commentRangeEnd w:id="190"/>
        <w:r w:rsidR="00642E86">
          <w:rPr>
            <w:rStyle w:val="Refdecomentrio"/>
            <w:rFonts w:ascii="Times New Roman" w:hAnsi="Times New Roman"/>
          </w:rPr>
          <w:commentReference w:id="190"/>
        </w:r>
      </w:ins>
      <w:r w:rsidRPr="00FD2D6A">
        <w:t xml:space="preserve">. Cada cursor ou objeto possui um identificador, servido de base para o reconhecimento de ações mais complexas como funcionalidades </w:t>
      </w:r>
      <w:r w:rsidRPr="00FD2D6A">
        <w:rPr>
          <w:i/>
        </w:rPr>
        <w:t>drag-and-drop</w:t>
      </w:r>
      <w:r w:rsidRPr="00FD2D6A">
        <w:t xml:space="preserve">, ou simplesmente arrastar e soltar. Além de identificadores, cada cursor e objeto possuem três tipos de mensagens diferentes: </w:t>
      </w:r>
      <w:r w:rsidRPr="00FD2D6A">
        <w:rPr>
          <w:i/>
        </w:rPr>
        <w:t>Down</w:t>
      </w:r>
      <w:r w:rsidRPr="00FD2D6A">
        <w:t xml:space="preserve">, </w:t>
      </w:r>
      <w:r w:rsidRPr="00FD2D6A">
        <w:rPr>
          <w:i/>
        </w:rPr>
        <w:t>Update</w:t>
      </w:r>
      <w:r w:rsidRPr="00FD2D6A">
        <w:t xml:space="preserve"> e </w:t>
      </w:r>
      <w:r w:rsidRPr="00FD2D6A">
        <w:rPr>
          <w:i/>
        </w:rPr>
        <w:t>Up</w:t>
      </w:r>
      <w:r w:rsidRPr="00FD2D6A">
        <w:t>.</w:t>
      </w:r>
    </w:p>
    <w:p w:rsidR="00FD2D6A" w:rsidRPr="001D60CB" w:rsidRDefault="00FD2D6A" w:rsidP="001D60CB">
      <w:pPr>
        <w:pStyle w:val="Corpodetexto"/>
      </w:pPr>
      <w:r w:rsidRPr="00FD2D6A">
        <w:t xml:space="preserve">As mensagens </w:t>
      </w:r>
      <w:r w:rsidRPr="00FD2D6A">
        <w:rPr>
          <w:i/>
        </w:rPr>
        <w:t>Down</w:t>
      </w:r>
      <w:r w:rsidRPr="00FD2D6A">
        <w:t xml:space="preserve"> são enviadas quando o objeto ou o cursor são criados, ou seja, quando o objeto é colocado sobre a mesa ou quando o dedo encosta sua superfície. As mensagens </w:t>
      </w:r>
      <w:r w:rsidRPr="00FD2D6A">
        <w:rPr>
          <w:i/>
        </w:rPr>
        <w:t>Update</w:t>
      </w:r>
      <w:r w:rsidRPr="00FD2D6A">
        <w:t xml:space="preserve"> são enviadas para informar que o cursor ou o objeto estão ativos, em outras palavras, servem para informar que o objeto continua sobre a mesa, parado ou em movimento, ou ainda para informar que o mesmo dedo encontra-se sobre a mesa, também parado ou em movimento. Já as mensagens to tipo </w:t>
      </w:r>
      <w:r w:rsidRPr="00FD2D6A">
        <w:rPr>
          <w:i/>
        </w:rPr>
        <w:t>Up</w:t>
      </w:r>
      <w:r w:rsidRPr="00FD2D6A">
        <w:t xml:space="preserve"> são enviadas quando o objeto ou o cursor são removidos, ou seja, quando removidos da superfície da mesa. Com estes três tipos de mensagens é possível rastrear qualquer tipo de movimento sobre a mesa, seja ele usando objetos, toques, ou até mesmo uma combinação de ambos.</w:t>
      </w:r>
    </w:p>
    <w:p w:rsidR="00FD2D6A" w:rsidRPr="00FD2D6A" w:rsidRDefault="00FD2D6A" w:rsidP="00076E68">
      <w:pPr>
        <w:pStyle w:val="Ttulo4"/>
      </w:pPr>
      <w:r w:rsidRPr="00FD2D6A">
        <w:lastRenderedPageBreak/>
        <w:t>Módulo Input</w:t>
      </w:r>
    </w:p>
    <w:p w:rsidR="00FD2D6A" w:rsidRPr="00FD2D6A" w:rsidRDefault="00FD2D6A" w:rsidP="001D60CB">
      <w:pPr>
        <w:pStyle w:val="Corpodetexto"/>
      </w:pPr>
      <w:r w:rsidRPr="00FD2D6A">
        <w:t>É responsável por gerenciar as entradas de ações por todo o jogo. Para isso, utiliza uma arquitetura que distribui eventos comuns a todos os componentes do jogo. Dessa forma, não existem problemas de integração, uma vez que a comunicação entre mesa e jogo é centralizada. Após a definição dos eventos e dos dados que estes enviam a quem os trata, bastou apenas utilizar este módulo para obter as informações sobre toques e objetos sobre a mesa.</w:t>
      </w:r>
    </w:p>
    <w:p w:rsidR="00FD2D6A" w:rsidRPr="00FD2D6A" w:rsidRDefault="00FD2D6A" w:rsidP="001D60CB">
      <w:pPr>
        <w:pStyle w:val="Corpodetexto"/>
      </w:pPr>
      <w:r w:rsidRPr="00FD2D6A">
        <w:t xml:space="preserve">Inicialmente foram projetados seis eventos. Três representariam as ações possíveis com objetos sobre a mesa e três, os toques. Com o descarte do uso de fiduciais e conseqüentemente de objetos, o modelo final dispõe apenas de três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todos estes enviando em seus argumentos o identificador do cursor, ou dedo, e a posição em que se encontra.</w:t>
      </w:r>
    </w:p>
    <w:p w:rsidR="00365C52" w:rsidRDefault="00FD2D6A" w:rsidP="00365C52">
      <w:pPr>
        <w:pStyle w:val="Figura"/>
      </w:pPr>
      <w:r w:rsidRPr="00FD2D6A">
        <w:rPr>
          <w:noProof/>
          <w:lang w:eastAsia="pt-BR"/>
        </w:rPr>
        <w:drawing>
          <wp:inline distT="0" distB="0" distL="0" distR="0">
            <wp:extent cx="3881120" cy="3678555"/>
            <wp:effectExtent l="19050" t="19050" r="24130" b="17145"/>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srcRect/>
                    <a:stretch>
                      <a:fillRect/>
                    </a:stretch>
                  </pic:blipFill>
                  <pic:spPr bwMode="auto">
                    <a:xfrm>
                      <a:off x="0" y="0"/>
                      <a:ext cx="3881120" cy="367855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193" w:name="_Toc200128389"/>
      <w:bookmarkStart w:id="194" w:name="_Toc201338463"/>
      <w:r>
        <w:t xml:space="preserve">Figura </w:t>
      </w:r>
      <w:fldSimple w:instr=" SEQ Figura \* ARABIC ">
        <w:r w:rsidR="00376E4B">
          <w:rPr>
            <w:noProof/>
          </w:rPr>
          <w:t>51</w:t>
        </w:r>
      </w:fldSimple>
      <w:r>
        <w:t xml:space="preserve"> - </w:t>
      </w:r>
      <w:r w:rsidR="00FD2D6A" w:rsidRPr="00FD2D6A">
        <w:t xml:space="preserve">Exemplo de </w:t>
      </w:r>
      <w:r w:rsidR="00E47AD3">
        <w:t>e</w:t>
      </w:r>
      <w:r w:rsidR="00FD2D6A" w:rsidRPr="00FD2D6A">
        <w:t xml:space="preserve">ventos do </w:t>
      </w:r>
      <w:r w:rsidR="00E47AD3">
        <w:t>m</w:t>
      </w:r>
      <w:r w:rsidR="00FD2D6A" w:rsidRPr="00FD2D6A">
        <w:t>ódulo Input</w:t>
      </w:r>
      <w:bookmarkEnd w:id="193"/>
      <w:bookmarkEnd w:id="194"/>
    </w:p>
    <w:p w:rsidR="00FD2D6A" w:rsidRPr="00FD2D6A" w:rsidRDefault="00FD2D6A" w:rsidP="001D60CB">
      <w:pPr>
        <w:pStyle w:val="Corpodetexto"/>
      </w:pPr>
      <w:r w:rsidRPr="00FD2D6A">
        <w:t xml:space="preserve">O identificador trata-se de um número inteiro gerado automaticamente pelo software </w:t>
      </w:r>
      <w:r w:rsidRPr="00FD2D6A">
        <w:rPr>
          <w:i/>
        </w:rPr>
        <w:t>Touchlib</w:t>
      </w:r>
      <w:r w:rsidRPr="00FD2D6A">
        <w:t xml:space="preserve"> enviado dentro da mensagem </w:t>
      </w:r>
      <w:r w:rsidRPr="00FD2D6A">
        <w:rPr>
          <w:i/>
        </w:rPr>
        <w:t>TUIO</w:t>
      </w:r>
      <w:r w:rsidRPr="00FD2D6A">
        <w:t xml:space="preserve">. A posição também é enviada nesta mensagem, porém escalonada em valores entre zero e um, permitindo fácil conversão. Com estes dois parâmetros, é possível rastrear seqüências de movimentos, como arraste e rotacionamento. O movimento de arrastar é dado como </w:t>
      </w:r>
      <w:r w:rsidRPr="00FD2D6A">
        <w:lastRenderedPageBreak/>
        <w:t xml:space="preserve">um evento </w:t>
      </w:r>
      <w:r w:rsidRPr="00FD2D6A">
        <w:rPr>
          <w:i/>
        </w:rPr>
        <w:t>CursorDown</w:t>
      </w:r>
      <w:r w:rsidRPr="00FD2D6A">
        <w:t xml:space="preserve">, seguido de inúmeros eventos </w:t>
      </w:r>
      <w:r w:rsidRPr="00FD2D6A">
        <w:rPr>
          <w:i/>
        </w:rPr>
        <w:t>CursorUpdate</w:t>
      </w:r>
      <w:r w:rsidRPr="00FD2D6A">
        <w:t xml:space="preserve">, encerrando com um evento </w:t>
      </w:r>
      <w:r w:rsidRPr="00FD2D6A">
        <w:rPr>
          <w:i/>
        </w:rPr>
        <w:t>CursorUp</w:t>
      </w:r>
      <w:r w:rsidRPr="00FD2D6A">
        <w:t>.</w:t>
      </w:r>
    </w:p>
    <w:p w:rsidR="00FD2D6A" w:rsidRPr="00FD2D6A" w:rsidRDefault="00FD2D6A" w:rsidP="00076E68">
      <w:pPr>
        <w:pStyle w:val="Ttulo4"/>
      </w:pPr>
      <w:r w:rsidRPr="00FD2D6A">
        <w:t>Módulo Resource</w:t>
      </w:r>
    </w:p>
    <w:p w:rsidR="00FD2D6A" w:rsidRPr="00FD2D6A" w:rsidRDefault="00FD2D6A" w:rsidP="001D60CB">
      <w:pPr>
        <w:pStyle w:val="Corpodetexto"/>
      </w:pPr>
      <w:r w:rsidRPr="00FD2D6A">
        <w:t xml:space="preserve">É o módulo responsável por gerenciar os recursos utilizados pelo jogo, como texturas, fontes, mapas, imagens e efeitos. Baseia-se em gerenciadores, que são responsáveis por carregar os recursos a partir de arquivos e transformá-los em objetos manuseáveis dentro do </w:t>
      </w:r>
      <w:r w:rsidRPr="00FD2D6A">
        <w:rPr>
          <w:i/>
        </w:rPr>
        <w:t>framework</w:t>
      </w:r>
      <w:r w:rsidRPr="00FD2D6A">
        <w:t xml:space="preserve"> </w:t>
      </w:r>
      <w:r w:rsidRPr="00FD2D6A">
        <w:rPr>
          <w:i/>
        </w:rPr>
        <w:t>XNA</w:t>
      </w:r>
      <w:r w:rsidRPr="00FD2D6A">
        <w:t xml:space="preserve">. Existem três tipos de recursos utilizados pelo jogo: texturas, efeitos e fontes. </w:t>
      </w:r>
    </w:p>
    <w:p w:rsidR="00FD2D6A" w:rsidRPr="00FD2D6A" w:rsidRDefault="00FD2D6A" w:rsidP="001D60CB">
      <w:pPr>
        <w:pStyle w:val="Corpodetexto"/>
      </w:pPr>
      <w:r w:rsidRPr="00FD2D6A">
        <w:t>Texturas são imagens, em diversos formatos e codificações. São utilizadas no desenho das estruturas dos menus, imagens de fundo, personagens do jogo entre outros. São usadas também na geração do mapa e na criação de partículas.</w:t>
      </w:r>
    </w:p>
    <w:p w:rsidR="00FD2D6A" w:rsidRPr="00FD2D6A" w:rsidRDefault="00FD2D6A" w:rsidP="001D60CB">
      <w:pPr>
        <w:pStyle w:val="Corpodetexto"/>
      </w:pPr>
      <w:r w:rsidRPr="00FD2D6A">
        <w:t xml:space="preserve">Efeitos, por sua vez, são códigos em </w:t>
      </w:r>
      <w:r w:rsidRPr="00FD2D6A">
        <w:rPr>
          <w:i/>
        </w:rPr>
        <w:t>HLSL</w:t>
      </w:r>
      <w:r w:rsidRPr="00FD2D6A">
        <w:t xml:space="preserve"> (</w:t>
      </w:r>
      <w:r w:rsidRPr="00FD2D6A">
        <w:rPr>
          <w:i/>
        </w:rPr>
        <w:t>High Level Shader Language</w:t>
      </w:r>
      <w:r w:rsidRPr="00FD2D6A">
        <w:t xml:space="preserve">), utilizados para aplicar efeitos específicos, píxel a píxel, durante a renderização de uma cena. A aplicação destes efeitos acontece dentro da própria placa de vídeo, não consumindo assim tempo de </w:t>
      </w:r>
      <w:r w:rsidRPr="00FD2D6A">
        <w:rPr>
          <w:i/>
        </w:rPr>
        <w:t>CPU</w:t>
      </w:r>
      <w:r w:rsidRPr="00FD2D6A">
        <w:t xml:space="preserve"> da máquina que executa o jogo, mas por sua vez, requer uma placa de vídeo que possua suporte. </w:t>
      </w:r>
    </w:p>
    <w:p w:rsidR="00FD2D6A" w:rsidRPr="00FD2D6A" w:rsidRDefault="00FD2D6A" w:rsidP="001D60CB">
      <w:pPr>
        <w:pStyle w:val="Corpodetexto"/>
      </w:pPr>
      <w:r w:rsidRPr="00FD2D6A">
        <w:t xml:space="preserve">Por utilizar na renderização do mapa mesclagem de texturas, a fim de obter um mapa mais realista, instruções </w:t>
      </w:r>
      <w:r w:rsidRPr="00FD2D6A">
        <w:rPr>
          <w:i/>
        </w:rPr>
        <w:t>HLSL</w:t>
      </w:r>
      <w:r w:rsidRPr="00FD2D6A">
        <w:t xml:space="preserve"> mais complexas foram utilizadas. Com isso, a placa de vídeo necessária deve ser capaz de compilar estas instruções utilizando </w:t>
      </w:r>
      <w:r w:rsidRPr="00FD2D6A">
        <w:rPr>
          <w:i/>
        </w:rPr>
        <w:t>PixelShader</w:t>
      </w:r>
      <w:r w:rsidR="0065708A">
        <w:rPr>
          <w:rStyle w:val="Refdenotaderodap"/>
          <w:i/>
        </w:rPr>
        <w:footnoteReference w:id="10"/>
      </w:r>
      <w:r w:rsidRPr="00FD2D6A">
        <w:t xml:space="preserve"> </w:t>
      </w:r>
      <w:r w:rsidRPr="00FD2D6A">
        <w:rPr>
          <w:i/>
        </w:rPr>
        <w:t xml:space="preserve">3.0 </w:t>
      </w:r>
      <w:r w:rsidRPr="00FD2D6A">
        <w:t xml:space="preserve">e </w:t>
      </w:r>
      <w:r w:rsidRPr="00FD2D6A">
        <w:rPr>
          <w:i/>
        </w:rPr>
        <w:t>VertexShader</w:t>
      </w:r>
      <w:r w:rsidR="0065708A">
        <w:rPr>
          <w:rStyle w:val="Refdenotaderodap"/>
          <w:i/>
        </w:rPr>
        <w:footnoteReference w:id="11"/>
      </w:r>
      <w:r w:rsidRPr="00FD2D6A">
        <w:t xml:space="preserve"> </w:t>
      </w:r>
      <w:r w:rsidRPr="00FD2D6A">
        <w:rPr>
          <w:i/>
        </w:rPr>
        <w:t>3.0</w:t>
      </w:r>
      <w:r w:rsidRPr="00FD2D6A">
        <w:t xml:space="preserve">. Placas de vídeo com suporte nativo ao </w:t>
      </w:r>
      <w:r w:rsidRPr="00FD2D6A">
        <w:rPr>
          <w:i/>
        </w:rPr>
        <w:t>DirectX</w:t>
      </w:r>
      <w:r w:rsidR="00B578A9">
        <w:rPr>
          <w:rStyle w:val="Refdenotaderodap"/>
          <w:i/>
        </w:rPr>
        <w:footnoteReference w:id="12"/>
      </w:r>
      <w:r w:rsidRPr="00FD2D6A">
        <w:rPr>
          <w:i/>
        </w:rPr>
        <w:t xml:space="preserve"> 9.0c</w:t>
      </w:r>
      <w:r w:rsidRPr="00FD2D6A">
        <w:t>, possuem esta característica.</w:t>
      </w:r>
    </w:p>
    <w:p w:rsidR="00365C52" w:rsidRDefault="00FD2D6A" w:rsidP="00365C52">
      <w:pPr>
        <w:pStyle w:val="Figura"/>
      </w:pPr>
      <w:r w:rsidRPr="00FD2D6A">
        <w:rPr>
          <w:noProof/>
          <w:lang w:eastAsia="pt-BR"/>
        </w:rPr>
        <w:lastRenderedPageBreak/>
        <w:drawing>
          <wp:inline distT="0" distB="0" distL="0" distR="0">
            <wp:extent cx="3806190" cy="2849245"/>
            <wp:effectExtent l="19050" t="19050" r="22860" b="27305"/>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srcRect/>
                    <a:stretch>
                      <a:fillRect/>
                    </a:stretch>
                  </pic:blipFill>
                  <pic:spPr bwMode="auto">
                    <a:xfrm>
                      <a:off x="0" y="0"/>
                      <a:ext cx="3806190" cy="284924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195" w:name="_Toc200128390"/>
      <w:bookmarkStart w:id="196" w:name="_Toc201338464"/>
      <w:r>
        <w:t xml:space="preserve">Figura </w:t>
      </w:r>
      <w:fldSimple w:instr=" SEQ Figura \* ARABIC ">
        <w:r w:rsidR="00376E4B">
          <w:rPr>
            <w:noProof/>
          </w:rPr>
          <w:t>52</w:t>
        </w:r>
      </w:fldSimple>
      <w:r>
        <w:t xml:space="preserve"> - </w:t>
      </w:r>
      <w:r w:rsidR="00FD2D6A" w:rsidRPr="00FD2D6A">
        <w:t xml:space="preserve">Exemplo de </w:t>
      </w:r>
      <w:r w:rsidR="00E47AD3">
        <w:t>u</w:t>
      </w:r>
      <w:r w:rsidR="00FD2D6A" w:rsidRPr="00FD2D6A">
        <w:t xml:space="preserve">tilização de </w:t>
      </w:r>
      <w:r w:rsidR="00E47AD3">
        <w:t>e</w:t>
      </w:r>
      <w:r w:rsidR="00FD2D6A" w:rsidRPr="00FD2D6A">
        <w:t xml:space="preserve">feitos </w:t>
      </w:r>
      <w:bookmarkEnd w:id="195"/>
      <w:r w:rsidR="00E47AD3">
        <w:t>hlsl</w:t>
      </w:r>
      <w:bookmarkEnd w:id="196"/>
    </w:p>
    <w:p w:rsidR="00FD2D6A" w:rsidRPr="00FD2D6A" w:rsidRDefault="00FD2D6A" w:rsidP="001D60CB">
      <w:pPr>
        <w:pStyle w:val="Corpodetexto"/>
      </w:pPr>
      <w:r w:rsidRPr="00FD2D6A">
        <w:t>Já as fontes</w:t>
      </w:r>
      <w:del w:id="197" w:author="Fabio R. de Miranda" w:date="2008-06-12T02:52:00Z">
        <w:r w:rsidRPr="00FD2D6A" w:rsidDel="00995E53">
          <w:delText>,</w:delText>
        </w:r>
      </w:del>
      <w:r w:rsidRPr="00FD2D6A">
        <w:t xml:space="preserve"> são utilizadas na escrita de textos no jogo. Existem dois tipos de fontes utilizadas no desenvolvimento do jogo. A primeira é baseada em uma estrutura XML, onde as propriedades como espaçamento vertical, espaçamento horizontal, tamanho, cor e fonte são informados. Este tipo de fonte é a que consome menos memória, porém não é possível aplicar nenhum efeito.</w:t>
      </w:r>
    </w:p>
    <w:p w:rsidR="00365C52" w:rsidRDefault="00FD2D6A" w:rsidP="00365C52">
      <w:pPr>
        <w:pStyle w:val="Figura"/>
      </w:pPr>
      <w:r w:rsidRPr="00FD2D6A">
        <w:rPr>
          <w:noProof/>
          <w:lang w:eastAsia="pt-BR"/>
        </w:rPr>
        <w:drawing>
          <wp:inline distT="0" distB="0" distL="0" distR="0">
            <wp:extent cx="4199890" cy="988695"/>
            <wp:effectExtent l="19050" t="19050" r="10160" b="20955"/>
            <wp:docPr id="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srcRect/>
                    <a:stretch>
                      <a:fillRect/>
                    </a:stretch>
                  </pic:blipFill>
                  <pic:spPr bwMode="auto">
                    <a:xfrm>
                      <a:off x="0" y="0"/>
                      <a:ext cx="4199890" cy="98869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198" w:name="_Toc200128391"/>
      <w:bookmarkStart w:id="199" w:name="_Toc201338465"/>
      <w:r>
        <w:t xml:space="preserve">Figura </w:t>
      </w:r>
      <w:fldSimple w:instr=" SEQ Figura \* ARABIC ">
        <w:r w:rsidR="00376E4B">
          <w:rPr>
            <w:noProof/>
          </w:rPr>
          <w:t>53</w:t>
        </w:r>
      </w:fldSimple>
      <w:r>
        <w:t xml:space="preserve"> - </w:t>
      </w:r>
      <w:r w:rsidR="00FD2D6A" w:rsidRPr="00FD2D6A">
        <w:t xml:space="preserve">Exemplo de </w:t>
      </w:r>
      <w:r w:rsidR="00E47AD3">
        <w:t>u</w:t>
      </w:r>
      <w:r>
        <w:t>tilização</w:t>
      </w:r>
      <w:r w:rsidR="00FD2D6A" w:rsidRPr="00FD2D6A">
        <w:t xml:space="preserve"> de </w:t>
      </w:r>
      <w:r w:rsidR="00E47AD3">
        <w:t>f</w:t>
      </w:r>
      <w:r w:rsidR="00FD2D6A" w:rsidRPr="00FD2D6A">
        <w:t>onte XML</w:t>
      </w:r>
      <w:bookmarkEnd w:id="198"/>
      <w:bookmarkEnd w:id="199"/>
    </w:p>
    <w:p w:rsidR="00FD2D6A" w:rsidRPr="00FD2D6A" w:rsidRDefault="00FD2D6A" w:rsidP="001D60CB">
      <w:pPr>
        <w:pStyle w:val="Corpodetexto"/>
      </w:pPr>
      <w:r w:rsidRPr="00FD2D6A">
        <w:t xml:space="preserve">Quando se deseja que o texto escrito possua efeitos, como sombreamento, brilho, chanfros, contornos e texturas; é necessário o uso de fontes-textura. A fonte-textura trata-se de uma imagem que possui a seqüência os caracteres ASCII, já com os efeitos desejados, do número 32 aos 127. Cada caractere deve estar dentro de uma área de fundo totalmente transparente e entre elas deve existir em todas as direções, no mínimo, um píxel na cor magenta (R: 255; G: 0; B: 255; A: 255), para definir a separação dos caracteres, pelo </w:t>
      </w:r>
      <w:r w:rsidRPr="00FD2D6A">
        <w:rPr>
          <w:i/>
        </w:rPr>
        <w:t>ContentProcessor</w:t>
      </w:r>
      <w:r w:rsidR="00B578A9">
        <w:rPr>
          <w:rStyle w:val="Refdenotaderodap"/>
          <w:i/>
        </w:rPr>
        <w:footnoteReference w:id="13"/>
      </w:r>
      <w:r w:rsidRPr="00FD2D6A">
        <w:t xml:space="preserve"> do framework </w:t>
      </w:r>
      <w:r w:rsidRPr="00FD2D6A">
        <w:rPr>
          <w:i/>
        </w:rPr>
        <w:t>XNA</w:t>
      </w:r>
      <w:r w:rsidRPr="00FD2D6A">
        <w:t>.</w:t>
      </w:r>
    </w:p>
    <w:p w:rsidR="00365C52" w:rsidRDefault="00FD2D6A" w:rsidP="00365C52">
      <w:pPr>
        <w:pStyle w:val="Figura"/>
      </w:pPr>
      <w:r w:rsidRPr="00FD2D6A">
        <w:rPr>
          <w:noProof/>
          <w:lang w:eastAsia="pt-BR"/>
        </w:rPr>
        <w:lastRenderedPageBreak/>
        <w:drawing>
          <wp:inline distT="0" distB="0" distL="0" distR="0">
            <wp:extent cx="4838065" cy="935355"/>
            <wp:effectExtent l="19050" t="0" r="635"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srcRect/>
                    <a:stretch>
                      <a:fillRect/>
                    </a:stretch>
                  </pic:blipFill>
                  <pic:spPr bwMode="auto">
                    <a:xfrm>
                      <a:off x="0" y="0"/>
                      <a:ext cx="4838065" cy="935355"/>
                    </a:xfrm>
                    <a:prstGeom prst="rect">
                      <a:avLst/>
                    </a:prstGeom>
                    <a:noFill/>
                    <a:ln w="9525">
                      <a:noFill/>
                      <a:miter lim="800000"/>
                      <a:headEnd/>
                      <a:tailEnd/>
                    </a:ln>
                  </pic:spPr>
                </pic:pic>
              </a:graphicData>
            </a:graphic>
          </wp:inline>
        </w:drawing>
      </w:r>
    </w:p>
    <w:p w:rsidR="00FD2D6A" w:rsidRPr="00FD2D6A" w:rsidRDefault="00365C52" w:rsidP="00365C52">
      <w:pPr>
        <w:pStyle w:val="Figura"/>
      </w:pPr>
      <w:bookmarkStart w:id="200" w:name="_Toc200128392"/>
      <w:bookmarkStart w:id="201" w:name="_Toc201338466"/>
      <w:r>
        <w:t xml:space="preserve">Figura </w:t>
      </w:r>
      <w:fldSimple w:instr=" SEQ Figura \* ARABIC ">
        <w:r w:rsidR="00376E4B">
          <w:rPr>
            <w:noProof/>
          </w:rPr>
          <w:t>54</w:t>
        </w:r>
      </w:fldSimple>
      <w:r>
        <w:t xml:space="preserve"> - Exemplo de </w:t>
      </w:r>
      <w:r w:rsidR="002F3906">
        <w:t>f</w:t>
      </w:r>
      <w:r>
        <w:t>onte-</w:t>
      </w:r>
      <w:r w:rsidR="002F3906">
        <w:t>t</w:t>
      </w:r>
      <w:r>
        <w:t>extura</w:t>
      </w:r>
      <w:bookmarkEnd w:id="200"/>
      <w:bookmarkEnd w:id="201"/>
    </w:p>
    <w:p w:rsidR="00FD2D6A" w:rsidRPr="00FD2D6A" w:rsidRDefault="00FD2D6A" w:rsidP="001D60CB">
      <w:pPr>
        <w:pStyle w:val="Corpodetexto"/>
      </w:pPr>
      <w:r w:rsidRPr="00FD2D6A">
        <w:t xml:space="preserve">Com isso, é possível desenvolver os caracteres em qualquer software gráfico, como por exemplo, o </w:t>
      </w:r>
      <w:r w:rsidRPr="00FD2D6A">
        <w:rPr>
          <w:i/>
        </w:rPr>
        <w:t>Adobe Photoshop</w:t>
      </w:r>
      <w:r w:rsidRPr="00FD2D6A">
        <w:t>; e em seguida aplicar as regras acima de forma a utilizar a fonte no jogo. Como a aplicação das regras é algo trabalhoso e repetitivo, foi desenvolvido um programa que aplica as regras tendo como fonte o arquivo com os caracteres sobre um fundo transparente, facilitando o desenvolvimento de texturas para utilização no jogo.</w:t>
      </w:r>
    </w:p>
    <w:p w:rsidR="00445552" w:rsidRDefault="00FD2D6A" w:rsidP="00445552">
      <w:pPr>
        <w:pStyle w:val="Figura"/>
      </w:pPr>
      <w:r w:rsidRPr="00FD2D6A">
        <w:rPr>
          <w:noProof/>
          <w:lang w:eastAsia="pt-BR"/>
        </w:rPr>
        <w:drawing>
          <wp:inline distT="0" distB="0" distL="0" distR="0">
            <wp:extent cx="3912870" cy="605790"/>
            <wp:effectExtent l="19050" t="19050" r="11430" b="2286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srcRect/>
                    <a:stretch>
                      <a:fillRect/>
                    </a:stretch>
                  </pic:blipFill>
                  <pic:spPr bwMode="auto">
                    <a:xfrm>
                      <a:off x="0" y="0"/>
                      <a:ext cx="3912870" cy="605790"/>
                    </a:xfrm>
                    <a:prstGeom prst="rect">
                      <a:avLst/>
                    </a:prstGeom>
                    <a:noFill/>
                    <a:ln w="6350" cmpd="sng">
                      <a:solidFill>
                        <a:srgbClr val="000000"/>
                      </a:solidFill>
                      <a:miter lim="800000"/>
                      <a:headEnd/>
                      <a:tailEnd/>
                    </a:ln>
                    <a:effectLst/>
                  </pic:spPr>
                </pic:pic>
              </a:graphicData>
            </a:graphic>
          </wp:inline>
        </w:drawing>
      </w:r>
    </w:p>
    <w:p w:rsidR="00FD2D6A" w:rsidRPr="00FD2D6A" w:rsidRDefault="00445552" w:rsidP="00445552">
      <w:pPr>
        <w:pStyle w:val="Figura"/>
      </w:pPr>
      <w:bookmarkStart w:id="202" w:name="_Toc200128393"/>
      <w:bookmarkStart w:id="203" w:name="_Toc201338467"/>
      <w:r>
        <w:t xml:space="preserve">Figura </w:t>
      </w:r>
      <w:fldSimple w:instr=" SEQ Figura \* ARABIC ">
        <w:r w:rsidR="00376E4B">
          <w:rPr>
            <w:noProof/>
          </w:rPr>
          <w:t>55</w:t>
        </w:r>
      </w:fldSimple>
      <w:r>
        <w:t xml:space="preserve"> - </w:t>
      </w:r>
      <w:r w:rsidR="00FD2D6A" w:rsidRPr="00FD2D6A">
        <w:t xml:space="preserve">Exemplo de </w:t>
      </w:r>
      <w:r w:rsidR="002F3906">
        <w:t>u</w:t>
      </w:r>
      <w:r w:rsidR="00FD2D6A" w:rsidRPr="00FD2D6A">
        <w:t xml:space="preserve">so de </w:t>
      </w:r>
      <w:r w:rsidR="002F3906">
        <w:t>f</w:t>
      </w:r>
      <w:r w:rsidR="00FD2D6A" w:rsidRPr="00FD2D6A">
        <w:t>onte-</w:t>
      </w:r>
      <w:r w:rsidR="002F3906">
        <w:t>t</w:t>
      </w:r>
      <w:r w:rsidR="00FD2D6A" w:rsidRPr="00FD2D6A">
        <w:t>extura</w:t>
      </w:r>
      <w:bookmarkEnd w:id="202"/>
      <w:bookmarkEnd w:id="203"/>
    </w:p>
    <w:p w:rsidR="00FD2D6A" w:rsidRPr="00FD2D6A" w:rsidRDefault="00FD2D6A" w:rsidP="001D60CB">
      <w:pPr>
        <w:pStyle w:val="Corpodetexto"/>
      </w:pPr>
      <w:r w:rsidRPr="00FD2D6A">
        <w:t xml:space="preserve">Os gerenciadores de recursos trabalham com </w:t>
      </w:r>
      <w:r w:rsidR="007C4B86" w:rsidRPr="007C4B86">
        <w:rPr>
          <w:i/>
        </w:rPr>
        <w:t>cache</w:t>
      </w:r>
      <w:r w:rsidRPr="00FD2D6A">
        <w:t>. O carregamento dos recursos é feito apenas quando a primeira solicitação acontece, e a partir disso, qualquer uso ao recurso será imediato, pois o mesmo estará já estará alocado em memória, sendo desalocado apenas ao fim do jogo.</w:t>
      </w:r>
    </w:p>
    <w:p w:rsidR="00FD2D6A" w:rsidRPr="00FD2D6A" w:rsidRDefault="00FD2D6A" w:rsidP="00076E68">
      <w:pPr>
        <w:pStyle w:val="Ttulo4"/>
      </w:pPr>
      <w:r w:rsidRPr="00FD2D6A">
        <w:t>Módulo Drawable</w:t>
      </w:r>
    </w:p>
    <w:p w:rsidR="00FD2D6A" w:rsidRPr="00FD2D6A" w:rsidRDefault="00FD2D6A" w:rsidP="001D60CB">
      <w:pPr>
        <w:pStyle w:val="Corpodetexto"/>
      </w:pPr>
      <w:r w:rsidRPr="00FD2D6A">
        <w:t xml:space="preserve">É o módulo responsável por gerenciar todas as operações de desenho do jogo, desde textos e texturas a mapas e animações. É subdividido em seis submódulos, cada um responsável pelo gerenciamento de uma entidade: </w:t>
      </w:r>
      <w:r w:rsidRPr="00FD2D6A">
        <w:rPr>
          <w:i/>
        </w:rPr>
        <w:t>Camera</w:t>
      </w:r>
      <w:r w:rsidRPr="00FD2D6A">
        <w:t xml:space="preserve">, </w:t>
      </w:r>
      <w:r w:rsidRPr="00FD2D6A">
        <w:rPr>
          <w:i/>
        </w:rPr>
        <w:t>Sprite</w:t>
      </w:r>
      <w:r w:rsidRPr="00FD2D6A">
        <w:t xml:space="preserve">, </w:t>
      </w:r>
      <w:r w:rsidRPr="00FD2D6A">
        <w:rPr>
          <w:i/>
        </w:rPr>
        <w:t>Map</w:t>
      </w:r>
      <w:r w:rsidRPr="00FD2D6A">
        <w:t xml:space="preserve">, </w:t>
      </w:r>
      <w:r w:rsidRPr="00FD2D6A">
        <w:rPr>
          <w:i/>
        </w:rPr>
        <w:t>Area</w:t>
      </w:r>
      <w:r w:rsidRPr="00FD2D6A">
        <w:t xml:space="preserve">, </w:t>
      </w:r>
      <w:r w:rsidRPr="00FD2D6A">
        <w:rPr>
          <w:i/>
        </w:rPr>
        <w:t>Animation</w:t>
      </w:r>
      <w:r w:rsidRPr="00FD2D6A">
        <w:t xml:space="preserve"> e </w:t>
      </w:r>
      <w:r w:rsidRPr="00FD2D6A">
        <w:rPr>
          <w:i/>
        </w:rPr>
        <w:t>Damage</w:t>
      </w:r>
      <w:r w:rsidRPr="00FD2D6A">
        <w:t>.</w:t>
      </w:r>
    </w:p>
    <w:p w:rsidR="00FD2D6A" w:rsidRPr="00FD2D6A" w:rsidRDefault="00FD2D6A" w:rsidP="001D60CB">
      <w:pPr>
        <w:pStyle w:val="Corpodetexto"/>
      </w:pPr>
      <w:r w:rsidRPr="00FD2D6A">
        <w:t>Parte desse gerenciamento é feita utilizando uma lista de tarefas. Como a execução da atualização dos componentes não segue uma ordem específica, utilizando o mesmo gerenciador, é possível ordenar os componentes, através de uma prioridade, quando necessário.</w:t>
      </w:r>
    </w:p>
    <w:p w:rsidR="00FD2D6A" w:rsidRPr="00FD2D6A" w:rsidRDefault="00FD2D6A" w:rsidP="00076E68">
      <w:pPr>
        <w:pStyle w:val="Ttulo5"/>
      </w:pPr>
      <w:r w:rsidRPr="00FD2D6A">
        <w:t>Submódulo Camera</w:t>
      </w:r>
    </w:p>
    <w:p w:rsidR="00FD2D6A" w:rsidRPr="00FD2D6A" w:rsidRDefault="00FD2D6A" w:rsidP="001D60CB">
      <w:pPr>
        <w:pStyle w:val="Corpodetexto"/>
      </w:pPr>
      <w:r w:rsidRPr="00FD2D6A">
        <w:t xml:space="preserve">Representa a câmera do jogo, provendo matrizes de visão e projeção, ângulo de visão e posição do observador dentro da cena. Cada objeto 3D, como o mapa, áreas </w:t>
      </w:r>
      <w:r w:rsidRPr="00FD2D6A">
        <w:lastRenderedPageBreak/>
        <w:t xml:space="preserve">e animações, necessitam de uma matriz de projeção e visão para serem projetadas na tela de forma correta. A matriz de projeção define a área visível da cena, ou </w:t>
      </w:r>
      <w:r w:rsidRPr="00FD2D6A">
        <w:rPr>
          <w:i/>
        </w:rPr>
        <w:t>frustum</w:t>
      </w:r>
      <w:r w:rsidRPr="00FD2D6A">
        <w:t>; enquanto a matriz de visão representa as transformações que devem ser aplicadas para os objetos serem projetados corretamente na tela.</w:t>
      </w:r>
    </w:p>
    <w:p w:rsidR="00FD2D6A" w:rsidRPr="00FD2D6A" w:rsidRDefault="00FD2D6A" w:rsidP="001D60CB">
      <w:pPr>
        <w:pStyle w:val="Corpodetexto"/>
      </w:pPr>
      <w:r w:rsidRPr="00FD2D6A">
        <w:t xml:space="preserve">A área visível é representada de maneira semelhante a uma pirâmide, cortada por dois planos. O plano mais próximo da posição do observador é chamado de </w:t>
      </w:r>
      <w:r w:rsidRPr="00FD2D6A">
        <w:rPr>
          <w:i/>
        </w:rPr>
        <w:t>near plane</w:t>
      </w:r>
      <w:r w:rsidRPr="00FD2D6A">
        <w:t xml:space="preserve">, enquanto o mais afastado de </w:t>
      </w:r>
      <w:r w:rsidRPr="00FD2D6A">
        <w:rPr>
          <w:i/>
        </w:rPr>
        <w:t>far plane</w:t>
      </w:r>
      <w:r w:rsidRPr="00FD2D6A">
        <w:t>. Qualquer objeto que após a aplicação de suas transformações encontra-se fora desta “pirâmide” é automaticamente removido da renderização da cena.</w:t>
      </w:r>
    </w:p>
    <w:p w:rsidR="002F3906" w:rsidRDefault="00FD2D6A" w:rsidP="002F3906">
      <w:pPr>
        <w:pStyle w:val="Figura"/>
      </w:pPr>
      <w:r w:rsidRPr="00FD2D6A">
        <w:rPr>
          <w:noProof/>
          <w:lang w:eastAsia="pt-BR"/>
        </w:rPr>
        <w:drawing>
          <wp:inline distT="0" distB="0" distL="0" distR="0">
            <wp:extent cx="3594100" cy="2254250"/>
            <wp:effectExtent l="19050" t="19050" r="25400" b="12700"/>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srcRect/>
                    <a:stretch>
                      <a:fillRect/>
                    </a:stretch>
                  </pic:blipFill>
                  <pic:spPr bwMode="auto">
                    <a:xfrm>
                      <a:off x="0" y="0"/>
                      <a:ext cx="3594100" cy="2254250"/>
                    </a:xfrm>
                    <a:prstGeom prst="rect">
                      <a:avLst/>
                    </a:prstGeom>
                    <a:noFill/>
                    <a:ln w="6350" cmpd="sng">
                      <a:solidFill>
                        <a:srgbClr val="000000"/>
                      </a:solidFill>
                      <a:miter lim="800000"/>
                      <a:headEnd/>
                      <a:tailEnd/>
                    </a:ln>
                    <a:effectLst/>
                  </pic:spPr>
                </pic:pic>
              </a:graphicData>
            </a:graphic>
          </wp:inline>
        </w:drawing>
      </w:r>
    </w:p>
    <w:p w:rsidR="00FD2D6A" w:rsidRPr="00FD2D6A" w:rsidRDefault="002F3906" w:rsidP="002F3906">
      <w:pPr>
        <w:pStyle w:val="Figura"/>
      </w:pPr>
      <w:bookmarkStart w:id="204" w:name="_Toc200128394"/>
      <w:bookmarkStart w:id="205" w:name="_Toc201338468"/>
      <w:r>
        <w:t xml:space="preserve">Figura </w:t>
      </w:r>
      <w:fldSimple w:instr=" SEQ Figura \* ARABIC ">
        <w:r w:rsidR="00376E4B">
          <w:rPr>
            <w:noProof/>
          </w:rPr>
          <w:t>56</w:t>
        </w:r>
      </w:fldSimple>
      <w:r>
        <w:t xml:space="preserve"> - </w:t>
      </w:r>
      <w:r w:rsidR="00FD2D6A" w:rsidRPr="00FD2D6A">
        <w:t>Representação da área visível da cena</w:t>
      </w:r>
      <w:bookmarkEnd w:id="204"/>
      <w:bookmarkEnd w:id="205"/>
    </w:p>
    <w:p w:rsidR="00FD2D6A" w:rsidRPr="00FD2D6A" w:rsidRDefault="00FD2D6A" w:rsidP="001D60CB">
      <w:pPr>
        <w:pStyle w:val="Corpodetexto"/>
      </w:pPr>
      <w:r w:rsidRPr="00FD2D6A">
        <w:t xml:space="preserve">A altura e largura do </w:t>
      </w:r>
      <w:r w:rsidRPr="00FD2D6A">
        <w:rPr>
          <w:i/>
        </w:rPr>
        <w:t>viewport</w:t>
      </w:r>
      <w:r w:rsidRPr="00FD2D6A">
        <w:t xml:space="preserve"> da tela de jogo coincidem com as do </w:t>
      </w:r>
      <w:r w:rsidRPr="00FD2D6A">
        <w:rPr>
          <w:i/>
        </w:rPr>
        <w:t>near plane</w:t>
      </w:r>
      <w:r w:rsidRPr="00FD2D6A">
        <w:t>. Devido às especificidades de cada objeto 3D, decidiu-se por utilizar matrizes de projeção e visão individuais.</w:t>
      </w:r>
    </w:p>
    <w:p w:rsidR="00FD2D6A" w:rsidRPr="00FD2D6A" w:rsidRDefault="00FD2D6A" w:rsidP="00076E68">
      <w:pPr>
        <w:pStyle w:val="Ttulo5"/>
      </w:pPr>
      <w:r w:rsidRPr="00FD2D6A">
        <w:t>Submódulo Sprite</w:t>
      </w:r>
    </w:p>
    <w:p w:rsidR="00FD2D6A" w:rsidRPr="00FD2D6A" w:rsidRDefault="00FD2D6A" w:rsidP="001D60CB">
      <w:pPr>
        <w:pStyle w:val="Corpodetexto"/>
      </w:pPr>
      <w:r w:rsidRPr="00FD2D6A">
        <w:t xml:space="preserve">Gerencia o desenho de </w:t>
      </w:r>
      <w:r w:rsidRPr="00FD2D6A">
        <w:rPr>
          <w:i/>
        </w:rPr>
        <w:t>sprites</w:t>
      </w:r>
      <w:r w:rsidRPr="00FD2D6A">
        <w:t>, ou seja, textos e imagens, utilizando prioridades para ordenar os componentes que serão desenhados. Quando um objeto necessita se desenhar na tela, ele transfere esta responsabilidade ao gerenciador, que armazena o que deve ser desenhado, e a cada atualização do jogo, a lista é ordenada e os itens armazenados são desenhados.</w:t>
      </w:r>
    </w:p>
    <w:p w:rsidR="002F3906" w:rsidRDefault="00FD2D6A" w:rsidP="002F3906">
      <w:pPr>
        <w:pStyle w:val="Figura"/>
      </w:pPr>
      <w:r w:rsidRPr="00FD2D6A">
        <w:rPr>
          <w:noProof/>
          <w:lang w:eastAsia="pt-BR"/>
        </w:rPr>
        <w:lastRenderedPageBreak/>
        <w:drawing>
          <wp:inline distT="0" distB="0" distL="0" distR="0">
            <wp:extent cx="2945130" cy="3041015"/>
            <wp:effectExtent l="38100" t="19050" r="26670" b="26035"/>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srcRect/>
                    <a:stretch>
                      <a:fillRect/>
                    </a:stretch>
                  </pic:blipFill>
                  <pic:spPr bwMode="auto">
                    <a:xfrm>
                      <a:off x="0" y="0"/>
                      <a:ext cx="2945130" cy="3041015"/>
                    </a:xfrm>
                    <a:prstGeom prst="rect">
                      <a:avLst/>
                    </a:prstGeom>
                    <a:noFill/>
                    <a:ln w="6350" cmpd="sng">
                      <a:solidFill>
                        <a:srgbClr val="000000"/>
                      </a:solidFill>
                      <a:miter lim="800000"/>
                      <a:headEnd/>
                      <a:tailEnd/>
                    </a:ln>
                    <a:effectLst/>
                  </pic:spPr>
                </pic:pic>
              </a:graphicData>
            </a:graphic>
          </wp:inline>
        </w:drawing>
      </w:r>
    </w:p>
    <w:p w:rsidR="00FD2D6A" w:rsidRPr="00FD2D6A" w:rsidRDefault="002F3906" w:rsidP="002F3906">
      <w:pPr>
        <w:pStyle w:val="Figura"/>
      </w:pPr>
      <w:bookmarkStart w:id="206" w:name="_Toc200128395"/>
      <w:bookmarkStart w:id="207" w:name="_Toc201338469"/>
      <w:r>
        <w:t xml:space="preserve">Figura </w:t>
      </w:r>
      <w:fldSimple w:instr=" SEQ Figura \* ARABIC ">
        <w:r w:rsidR="00376E4B">
          <w:rPr>
            <w:noProof/>
          </w:rPr>
          <w:t>57</w:t>
        </w:r>
      </w:fldSimple>
      <w:r>
        <w:t xml:space="preserve"> - </w:t>
      </w:r>
      <w:r w:rsidR="00FD2D6A" w:rsidRPr="00FD2D6A">
        <w:t>Exemplo de sobreposição de sprites</w:t>
      </w:r>
      <w:bookmarkEnd w:id="206"/>
      <w:bookmarkEnd w:id="207"/>
    </w:p>
    <w:p w:rsidR="00FD2D6A" w:rsidRPr="00FD2D6A" w:rsidRDefault="00FD2D6A" w:rsidP="00076E68">
      <w:pPr>
        <w:pStyle w:val="Ttulo5"/>
      </w:pPr>
      <w:r w:rsidRPr="00FD2D6A">
        <w:t>Submódulo Map</w:t>
      </w:r>
    </w:p>
    <w:p w:rsidR="00FD2D6A" w:rsidRPr="00FD2D6A" w:rsidRDefault="00FD2D6A" w:rsidP="001D60CB">
      <w:pPr>
        <w:pStyle w:val="Corpodetexto"/>
      </w:pPr>
      <w:r w:rsidRPr="00FD2D6A">
        <w:t xml:space="preserve">Responsável pela criação e desenho do mapa sobre o qual o jogo acontece. O mapa, diferentemente dos </w:t>
      </w:r>
      <w:r w:rsidRPr="00FD2D6A">
        <w:rPr>
          <w:i/>
        </w:rPr>
        <w:t>sprites</w:t>
      </w:r>
      <w:r w:rsidRPr="00FD2D6A">
        <w:t xml:space="preserve">, trata-se de um objeto 3D, fazendo uso do submódulo </w:t>
      </w:r>
      <w:r w:rsidRPr="00FD2D6A">
        <w:rPr>
          <w:i/>
        </w:rPr>
        <w:t>Camera</w:t>
      </w:r>
      <w:r w:rsidRPr="00FD2D6A">
        <w:t xml:space="preserve">. </w:t>
      </w:r>
    </w:p>
    <w:p w:rsidR="00FD2D6A" w:rsidRPr="00FD2D6A" w:rsidRDefault="00FD2D6A" w:rsidP="001D60CB">
      <w:pPr>
        <w:pStyle w:val="Corpodetexto"/>
      </w:pPr>
      <w:r w:rsidRPr="00FD2D6A">
        <w:t>Não há gerenciadores que controlam o seu desenho, pois não existe a possibilidade de existirem dois mapas sendo desenhados ao mesmo tempo. O mapa é sempre o primeiro item a ser desenhado, uma vez que todos os personagens devem estar sobre ele.</w:t>
      </w:r>
    </w:p>
    <w:p w:rsidR="00FD2D6A" w:rsidRPr="00FD2D6A" w:rsidRDefault="00FD2D6A" w:rsidP="001D60CB">
      <w:pPr>
        <w:pStyle w:val="Corpodetexto"/>
      </w:pPr>
      <w:r w:rsidRPr="00FD2D6A">
        <w:t xml:space="preserve"> Inicialmente, optou-se por utilizar um arquivo de geometria para representar o mapa com suas texturas. Para sua criação, utilizou-se geradores automáticos de terrenos, como o </w:t>
      </w:r>
      <w:r w:rsidRPr="00FD2D6A">
        <w:rPr>
          <w:i/>
        </w:rPr>
        <w:t>Terragen 2</w:t>
      </w:r>
      <w:r w:rsidRPr="00FD2D6A">
        <w:t xml:space="preserve">, </w:t>
      </w:r>
      <w:r w:rsidRPr="00FD2D6A">
        <w:rPr>
          <w:i/>
        </w:rPr>
        <w:t>L3DT</w:t>
      </w:r>
      <w:r w:rsidRPr="00FD2D6A">
        <w:t>,</w:t>
      </w:r>
      <w:r w:rsidRPr="00FD2D6A">
        <w:rPr>
          <w:i/>
        </w:rPr>
        <w:t xml:space="preserve"> Nem's Mega 3D Terrain Generator</w:t>
      </w:r>
      <w:r w:rsidRPr="00FD2D6A">
        <w:t xml:space="preserve"> e o </w:t>
      </w:r>
      <w:r w:rsidRPr="00FD2D6A">
        <w:rPr>
          <w:i/>
        </w:rPr>
        <w:t>Vue xStream 6</w:t>
      </w:r>
      <w:r w:rsidRPr="00FD2D6A">
        <w:t xml:space="preserve">. Estes programas exportam arquivos em diversos formatos, com texturas embutidas, que são facilmente reconhecidos por diversos softwares de modelamento, como o </w:t>
      </w:r>
      <w:r w:rsidRPr="00FD2D6A">
        <w:rPr>
          <w:i/>
        </w:rPr>
        <w:t xml:space="preserve">Autodesk 3ds Max </w:t>
      </w:r>
      <w:r w:rsidRPr="00FD2D6A">
        <w:t xml:space="preserve">ou </w:t>
      </w:r>
      <w:r w:rsidRPr="00FD2D6A">
        <w:rPr>
          <w:i/>
        </w:rPr>
        <w:t>Softimage XSI</w:t>
      </w:r>
      <w:r w:rsidRPr="00FD2D6A">
        <w:t>.</w:t>
      </w:r>
    </w:p>
    <w:p w:rsidR="00FD2D6A" w:rsidRPr="00FD2D6A" w:rsidRDefault="00FD2D6A" w:rsidP="001D60CB">
      <w:pPr>
        <w:pStyle w:val="Corpodetexto"/>
      </w:pPr>
      <w:r w:rsidRPr="00FD2D6A">
        <w:t xml:space="preserve">O framework </w:t>
      </w:r>
      <w:r w:rsidRPr="00FD2D6A">
        <w:rPr>
          <w:i/>
        </w:rPr>
        <w:t>XNA</w:t>
      </w:r>
      <w:r w:rsidRPr="00FD2D6A">
        <w:t xml:space="preserve">, por trabalhar intimamente com o </w:t>
      </w:r>
      <w:r w:rsidRPr="00FD2D6A">
        <w:rPr>
          <w:i/>
        </w:rPr>
        <w:t>Microsoft DirectX</w:t>
      </w:r>
      <w:r w:rsidRPr="00FD2D6A">
        <w:t xml:space="preserve">, apenas é capaz de reconhecer arquivos de geometria de formato </w:t>
      </w:r>
      <w:r w:rsidRPr="00FD2D6A">
        <w:rPr>
          <w:i/>
        </w:rPr>
        <w:t>X</w:t>
      </w:r>
      <w:r w:rsidRPr="00FD2D6A">
        <w:t xml:space="preserve">. Para a geração destes arquivos foi utilizado o software </w:t>
      </w:r>
      <w:r w:rsidRPr="00FD2D6A">
        <w:rPr>
          <w:i/>
        </w:rPr>
        <w:t>Autodesk 3ds Max</w:t>
      </w:r>
      <w:r w:rsidRPr="00FD2D6A">
        <w:t xml:space="preserve">, que possui um </w:t>
      </w:r>
      <w:r w:rsidRPr="00FD2D6A">
        <w:rPr>
          <w:i/>
        </w:rPr>
        <w:t>plugin</w:t>
      </w:r>
      <w:r w:rsidRPr="00FD2D6A">
        <w:t xml:space="preserve"> otimizado para a integração com o </w:t>
      </w:r>
      <w:r w:rsidRPr="00FD2D6A">
        <w:rPr>
          <w:i/>
        </w:rPr>
        <w:t>XNA</w:t>
      </w:r>
      <w:r w:rsidRPr="00FD2D6A">
        <w:t xml:space="preserve">. O software escolhido para gerar os terrenos foi o </w:t>
      </w:r>
      <w:r w:rsidRPr="00FD2D6A">
        <w:rPr>
          <w:i/>
        </w:rPr>
        <w:t xml:space="preserve">Vue </w:t>
      </w:r>
      <w:r w:rsidRPr="00FD2D6A">
        <w:rPr>
          <w:i/>
        </w:rPr>
        <w:lastRenderedPageBreak/>
        <w:t>xStream 6</w:t>
      </w:r>
      <w:r w:rsidRPr="00FD2D6A">
        <w:t xml:space="preserve">, pois além de exportar a cena para o formato próprio do </w:t>
      </w:r>
      <w:r w:rsidRPr="00FD2D6A">
        <w:rPr>
          <w:i/>
        </w:rPr>
        <w:t>Autodesk 3ds Max</w:t>
      </w:r>
      <w:r w:rsidRPr="00FD2D6A">
        <w:t>, possui alta qualidade de geração, diversas texturas e algoritmos de geração.</w:t>
      </w:r>
    </w:p>
    <w:p w:rsidR="002F3906" w:rsidRDefault="00FD2D6A" w:rsidP="002F3906">
      <w:pPr>
        <w:pStyle w:val="Figura"/>
      </w:pPr>
      <w:r w:rsidRPr="00FD2D6A">
        <w:rPr>
          <w:noProof/>
          <w:lang w:eastAsia="pt-BR"/>
        </w:rPr>
        <w:drawing>
          <wp:inline distT="0" distB="0" distL="0" distR="0">
            <wp:extent cx="4114800" cy="2838450"/>
            <wp:effectExtent l="1905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srcRect/>
                    <a:stretch>
                      <a:fillRect/>
                    </a:stretch>
                  </pic:blipFill>
                  <pic:spPr bwMode="auto">
                    <a:xfrm>
                      <a:off x="0" y="0"/>
                      <a:ext cx="4114800" cy="2838450"/>
                    </a:xfrm>
                    <a:prstGeom prst="rect">
                      <a:avLst/>
                    </a:prstGeom>
                    <a:noFill/>
                    <a:ln w="9525">
                      <a:noFill/>
                      <a:miter lim="800000"/>
                      <a:headEnd/>
                      <a:tailEnd/>
                    </a:ln>
                  </pic:spPr>
                </pic:pic>
              </a:graphicData>
            </a:graphic>
          </wp:inline>
        </w:drawing>
      </w:r>
    </w:p>
    <w:p w:rsidR="00FD2D6A" w:rsidRPr="00FD2D6A" w:rsidRDefault="002F3906" w:rsidP="002F3906">
      <w:pPr>
        <w:pStyle w:val="Figura"/>
      </w:pPr>
      <w:bookmarkStart w:id="208" w:name="_Toc200128396"/>
      <w:bookmarkStart w:id="209" w:name="_Toc201338470"/>
      <w:r>
        <w:t xml:space="preserve">Figura </w:t>
      </w:r>
      <w:fldSimple w:instr=" SEQ Figura \* ARABIC ">
        <w:r w:rsidR="00376E4B">
          <w:rPr>
            <w:noProof/>
          </w:rPr>
          <w:t>58</w:t>
        </w:r>
      </w:fldSimple>
      <w:r>
        <w:t xml:space="preserve"> - </w:t>
      </w:r>
      <w:r w:rsidR="00FD2D6A" w:rsidRPr="00FD2D6A">
        <w:t>Software Vue xStream 6</w:t>
      </w:r>
      <w:bookmarkEnd w:id="208"/>
      <w:bookmarkEnd w:id="209"/>
    </w:p>
    <w:p w:rsidR="00FD2D6A" w:rsidRPr="00FD2D6A" w:rsidRDefault="00FD2D6A" w:rsidP="001D60CB">
      <w:pPr>
        <w:pStyle w:val="Corpodetexto"/>
      </w:pPr>
      <w:commentRangeStart w:id="210"/>
      <w:r w:rsidRPr="00FD2D6A">
        <w:t>Após a criação do mapa, este foi importado para dentro do jogo. Apesar de o arquivo exportado conter as texturas e estas estarem referenciadas o XNA não conseguia interpretá-las. Tentativas de aplicação da textura por código dentro no jogo também não surtiram efeitos</w:t>
      </w:r>
      <w:commentRangeEnd w:id="210"/>
      <w:r w:rsidR="00CA3908">
        <w:rPr>
          <w:rStyle w:val="Refdecomentrio"/>
          <w:rFonts w:ascii="Times New Roman" w:hAnsi="Times New Roman"/>
        </w:rPr>
        <w:commentReference w:id="210"/>
      </w:r>
      <w:r w:rsidRPr="00FD2D6A">
        <w:t xml:space="preserve">, e </w:t>
      </w:r>
      <w:commentRangeStart w:id="211"/>
      <w:r w:rsidRPr="00FD2D6A">
        <w:t>outra abordagem para a geração do mapa teve que ser pensada. Outro fator que nos levou a tomar esta decisão foi a quantidade de memória consumida (aproximadamente 50Mb) e o tamanho do arquivo de geometria (aproximadamente 40Mb).</w:t>
      </w:r>
      <w:commentRangeEnd w:id="211"/>
      <w:r w:rsidR="008B25F9">
        <w:rPr>
          <w:rStyle w:val="Refdecomentrio"/>
          <w:rFonts w:ascii="Times New Roman" w:hAnsi="Times New Roman"/>
        </w:rPr>
        <w:commentReference w:id="211"/>
      </w:r>
    </w:p>
    <w:p w:rsidR="002F3906" w:rsidRDefault="00FD2D6A" w:rsidP="002F3906">
      <w:pPr>
        <w:pStyle w:val="Figura"/>
      </w:pPr>
      <w:r w:rsidRPr="00FD2D6A">
        <w:rPr>
          <w:noProof/>
          <w:lang w:eastAsia="pt-BR"/>
        </w:rPr>
        <w:drawing>
          <wp:inline distT="0" distB="0" distL="0" distR="0">
            <wp:extent cx="3838096" cy="2995239"/>
            <wp:effectExtent l="19050" t="0" r="0" b="0"/>
            <wp:docPr id="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srcRect/>
                    <a:stretch>
                      <a:fillRect/>
                    </a:stretch>
                  </pic:blipFill>
                  <pic:spPr bwMode="auto">
                    <a:xfrm>
                      <a:off x="0" y="0"/>
                      <a:ext cx="3838096" cy="2995239"/>
                    </a:xfrm>
                    <a:prstGeom prst="rect">
                      <a:avLst/>
                    </a:prstGeom>
                    <a:noFill/>
                    <a:ln w="9525">
                      <a:noFill/>
                      <a:miter lim="800000"/>
                      <a:headEnd/>
                      <a:tailEnd/>
                    </a:ln>
                  </pic:spPr>
                </pic:pic>
              </a:graphicData>
            </a:graphic>
          </wp:inline>
        </w:drawing>
      </w:r>
    </w:p>
    <w:p w:rsidR="00FD2D6A" w:rsidRPr="00FD2D6A" w:rsidRDefault="002F3906" w:rsidP="002F3906">
      <w:pPr>
        <w:pStyle w:val="Figura"/>
      </w:pPr>
      <w:bookmarkStart w:id="212" w:name="_Toc200128397"/>
      <w:bookmarkStart w:id="213" w:name="_Toc201338471"/>
      <w:r>
        <w:t xml:space="preserve">Figura </w:t>
      </w:r>
      <w:fldSimple w:instr=" SEQ Figura \* ARABIC ">
        <w:r w:rsidR="00376E4B">
          <w:rPr>
            <w:noProof/>
          </w:rPr>
          <w:t>59</w:t>
        </w:r>
      </w:fldSimple>
      <w:r>
        <w:t xml:space="preserve"> - </w:t>
      </w:r>
      <w:r w:rsidR="00FD2D6A" w:rsidRPr="00FD2D6A">
        <w:t>Mapa utilizando arquivo de geometria (40Mb)</w:t>
      </w:r>
      <w:bookmarkEnd w:id="212"/>
      <w:bookmarkEnd w:id="213"/>
    </w:p>
    <w:p w:rsidR="00FD2D6A" w:rsidRPr="00FD2D6A" w:rsidRDefault="00FD2D6A" w:rsidP="001D60CB">
      <w:pPr>
        <w:pStyle w:val="Corpodetexto"/>
      </w:pPr>
      <w:r w:rsidRPr="00FD2D6A">
        <w:lastRenderedPageBreak/>
        <w:t xml:space="preserve">A segunda alternativa para a geração do terreno seria a utilização de um arquivo de imagem, monocromático chamado de </w:t>
      </w:r>
      <w:r w:rsidRPr="00FD2D6A">
        <w:rPr>
          <w:i/>
        </w:rPr>
        <w:t>heightmap</w:t>
      </w:r>
      <w:r w:rsidRPr="00FD2D6A">
        <w:t xml:space="preserve">, ou mapa de altura. Este arquivo também pode ser gerado através do </w:t>
      </w:r>
      <w:r w:rsidRPr="00FD2D6A">
        <w:rPr>
          <w:i/>
        </w:rPr>
        <w:t>Vue xStream 6</w:t>
      </w:r>
      <w:r w:rsidR="003C7619">
        <w:rPr>
          <w:rStyle w:val="Refdenotaderodap"/>
        </w:rPr>
        <w:footnoteReference w:id="14"/>
      </w:r>
      <w:r w:rsidRPr="00FD2D6A">
        <w:t xml:space="preserve">. </w:t>
      </w:r>
      <w:commentRangeStart w:id="214"/>
      <w:r w:rsidRPr="00FD2D6A">
        <w:t xml:space="preserve">O tamanho do arquivo determina o tamanho do terreno que é gerado, enquanto cada píxel determina um vértice do terreno. A altura de cada um destes vértices é dada pela intensidade da cor branca do píxel em questão. O jogo lê o arquivo, criando os vértices para cada píxel lido e um efeito </w:t>
      </w:r>
      <w:r w:rsidRPr="00FD2D6A">
        <w:rPr>
          <w:i/>
        </w:rPr>
        <w:t>hlsl</w:t>
      </w:r>
      <w:r w:rsidRPr="00FD2D6A">
        <w:t xml:space="preserve"> aplica uma textura sobre cada um destes vértices</w:t>
      </w:r>
      <w:commentRangeEnd w:id="214"/>
      <w:r w:rsidR="00CD713C">
        <w:rPr>
          <w:rStyle w:val="Refdecomentrio"/>
          <w:rFonts w:ascii="Times New Roman" w:hAnsi="Times New Roman"/>
        </w:rPr>
        <w:commentReference w:id="214"/>
      </w:r>
      <w:r w:rsidRPr="00FD2D6A">
        <w:t xml:space="preserve">. Para que o terreno tivesse bastante realismo, foi utilizado um efeito que mescla quatro texturas, baseando-se na altura do vértice. Para que este efeito rode corretamente, a placa de vídeo deve possuir suporte nativo ao </w:t>
      </w:r>
      <w:r w:rsidRPr="00FD2D6A">
        <w:rPr>
          <w:i/>
        </w:rPr>
        <w:t>DirectX 9.0c</w:t>
      </w:r>
      <w:r w:rsidRPr="00FD2D6A">
        <w:t>.</w:t>
      </w:r>
    </w:p>
    <w:p w:rsidR="00CA5C8E" w:rsidRDefault="00FD2D6A" w:rsidP="00CA5C8E">
      <w:pPr>
        <w:pStyle w:val="Figura"/>
      </w:pPr>
      <w:r w:rsidRPr="00FD2D6A">
        <w:rPr>
          <w:noProof/>
          <w:lang w:eastAsia="pt-BR"/>
        </w:rPr>
        <w:drawing>
          <wp:inline distT="0" distB="0" distL="0" distR="0">
            <wp:extent cx="3923323" cy="3264196"/>
            <wp:effectExtent l="19050" t="0" r="977" b="0"/>
            <wp:docPr id="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srcRect/>
                    <a:stretch>
                      <a:fillRect/>
                    </a:stretch>
                  </pic:blipFill>
                  <pic:spPr bwMode="auto">
                    <a:xfrm>
                      <a:off x="0" y="0"/>
                      <a:ext cx="3923665" cy="3264481"/>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215" w:name="_Toc200128398"/>
      <w:bookmarkStart w:id="216" w:name="_Toc201338472"/>
      <w:r>
        <w:t xml:space="preserve">Figura </w:t>
      </w:r>
      <w:fldSimple w:instr=" SEQ Figura \* ARABIC ">
        <w:r w:rsidR="00376E4B">
          <w:rPr>
            <w:noProof/>
          </w:rPr>
          <w:t>60</w:t>
        </w:r>
      </w:fldSimple>
      <w:r>
        <w:t xml:space="preserve"> - </w:t>
      </w:r>
      <w:r w:rsidR="00FD2D6A" w:rsidRPr="00FD2D6A">
        <w:t>Mapa usando heightmap e efeito hlsl de mesclagem</w:t>
      </w:r>
      <w:bookmarkEnd w:id="215"/>
      <w:bookmarkEnd w:id="216"/>
    </w:p>
    <w:p w:rsidR="00FD2D6A" w:rsidRPr="00FD2D6A" w:rsidRDefault="00FD2D6A" w:rsidP="00076E68">
      <w:pPr>
        <w:pStyle w:val="Ttulo5"/>
      </w:pPr>
      <w:r w:rsidRPr="00FD2D6A">
        <w:t>Submódulo Area</w:t>
      </w:r>
    </w:p>
    <w:p w:rsidR="00FD2D6A" w:rsidRPr="00FD2D6A" w:rsidRDefault="00FD2D6A" w:rsidP="001D60CB">
      <w:pPr>
        <w:pStyle w:val="Corpodetexto"/>
      </w:pPr>
      <w:r w:rsidRPr="00FD2D6A">
        <w:t>Responsável pela criação e representação de uma área circular sobre o mapa. É utilizado para impor limites nas ações dos jogadores. Assim como o mapa, também se trata de um objeto 3D, porém com uma das dimensões igual a 1.</w:t>
      </w:r>
    </w:p>
    <w:p w:rsidR="00FD2D6A" w:rsidRPr="00FD2D6A" w:rsidRDefault="00FD2D6A" w:rsidP="001D60CB">
      <w:pPr>
        <w:pStyle w:val="Corpodetexto"/>
      </w:pPr>
      <w:r w:rsidRPr="00FD2D6A">
        <w:t xml:space="preserve">Apesar de uma área circular não ser 3D, isso se deu ao fato do </w:t>
      </w:r>
      <w:r w:rsidRPr="00CE05CE">
        <w:rPr>
          <w:i/>
        </w:rPr>
        <w:t>framework</w:t>
      </w:r>
      <w:r w:rsidRPr="00FD2D6A">
        <w:t xml:space="preserve"> </w:t>
      </w:r>
      <w:r w:rsidRPr="00FD2D6A">
        <w:rPr>
          <w:i/>
        </w:rPr>
        <w:t>XNA</w:t>
      </w:r>
      <w:r w:rsidRPr="00FD2D6A">
        <w:t xml:space="preserve"> não desenhar nenhuma primitiva simples, retas, elipses e retângulos; além de triângulos, dada uma lista de pontos no espaço.</w:t>
      </w:r>
    </w:p>
    <w:p w:rsidR="00FD2D6A" w:rsidRPr="00FD2D6A" w:rsidRDefault="00FD2D6A" w:rsidP="001D60CB">
      <w:pPr>
        <w:pStyle w:val="Corpodetexto"/>
      </w:pPr>
      <w:r w:rsidRPr="00FD2D6A">
        <w:lastRenderedPageBreak/>
        <w:t xml:space="preserve">Da mesma maneira que o submódulo </w:t>
      </w:r>
      <w:r w:rsidRPr="00FD2D6A">
        <w:rPr>
          <w:i/>
        </w:rPr>
        <w:t>sprite</w:t>
      </w:r>
      <w:r w:rsidRPr="00FD2D6A">
        <w:t xml:space="preserve">, há um gerenciador para controlar o desenho das áreas, uma vez que pode existir mais de uma área sendo desenhada ao mesmo tempo. Este gerenciador também trabalha com uma fila de prioridades. Por decisão, todas as áreas são desenhadas após o desenho do mapa e antes de qualquer </w:t>
      </w:r>
      <w:r w:rsidRPr="00FD2D6A">
        <w:rPr>
          <w:i/>
        </w:rPr>
        <w:t>sprite</w:t>
      </w:r>
      <w:r w:rsidRPr="00FD2D6A">
        <w:t>, para que os personagens, textos e menus não sejam sobrepostos pelas áreas.</w:t>
      </w:r>
    </w:p>
    <w:p w:rsidR="00CA5C8E" w:rsidRDefault="00FD2D6A" w:rsidP="00CA5C8E">
      <w:pPr>
        <w:pStyle w:val="Figura"/>
      </w:pPr>
      <w:r w:rsidRPr="00FD2D6A">
        <w:rPr>
          <w:noProof/>
          <w:lang w:eastAsia="pt-BR"/>
        </w:rPr>
        <w:drawing>
          <wp:inline distT="0" distB="0" distL="0" distR="0">
            <wp:extent cx="2905531" cy="2538096"/>
            <wp:effectExtent l="19050" t="0" r="9119" b="0"/>
            <wp:docPr id="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srcRect/>
                    <a:stretch>
                      <a:fillRect/>
                    </a:stretch>
                  </pic:blipFill>
                  <pic:spPr bwMode="auto">
                    <a:xfrm>
                      <a:off x="0" y="0"/>
                      <a:ext cx="2905531" cy="2538096"/>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217" w:name="_Toc200128399"/>
      <w:bookmarkStart w:id="218" w:name="_Toc201338473"/>
      <w:r>
        <w:t xml:space="preserve">Figura </w:t>
      </w:r>
      <w:fldSimple w:instr=" SEQ Figura \* ARABIC ">
        <w:r w:rsidR="00376E4B">
          <w:rPr>
            <w:noProof/>
          </w:rPr>
          <w:t>61</w:t>
        </w:r>
      </w:fldSimple>
      <w:r>
        <w:t xml:space="preserve"> - </w:t>
      </w:r>
      <w:r w:rsidR="00FD2D6A" w:rsidRPr="00FD2D6A">
        <w:t>Exemplo de utilização de áreas</w:t>
      </w:r>
      <w:bookmarkEnd w:id="217"/>
      <w:bookmarkEnd w:id="218"/>
    </w:p>
    <w:p w:rsidR="00FD2D6A" w:rsidRPr="00FD2D6A" w:rsidRDefault="00FD2D6A" w:rsidP="001D60CB">
      <w:pPr>
        <w:pStyle w:val="Corpodetexto"/>
      </w:pPr>
      <w:r w:rsidRPr="00FD2D6A">
        <w:t xml:space="preserve">Da mesma maneira que o mapa, também utiliza um efeito </w:t>
      </w:r>
      <w:r w:rsidRPr="00FD2D6A">
        <w:rPr>
          <w:i/>
        </w:rPr>
        <w:t>hlsl</w:t>
      </w:r>
      <w:r w:rsidRPr="00FD2D6A">
        <w:t xml:space="preserve"> para definir uma cor para a área, e aplicar uma suavização no serrilhados do desenho de sua geometria. O preenchimento da cor acontece de maneira interpolada das bordas para o centro, aplicando um efeito de degradê. Já a suavização foi feita utilizando um algoritmo de </w:t>
      </w:r>
      <w:r w:rsidRPr="00FD2D6A">
        <w:rPr>
          <w:i/>
        </w:rPr>
        <w:t>anti-aliasing</w:t>
      </w:r>
      <w:r w:rsidRPr="00FD2D6A">
        <w:t xml:space="preserve"> com o canal </w:t>
      </w:r>
      <w:r w:rsidRPr="00FD2D6A">
        <w:rPr>
          <w:i/>
        </w:rPr>
        <w:t>alpha</w:t>
      </w:r>
      <w:r w:rsidRPr="00FD2D6A">
        <w:t xml:space="preserve"> da cor da área.</w:t>
      </w:r>
    </w:p>
    <w:p w:rsidR="00CA5C8E" w:rsidRDefault="00FD2D6A" w:rsidP="00CA5C8E">
      <w:pPr>
        <w:pStyle w:val="Figura"/>
      </w:pPr>
      <w:r w:rsidRPr="00FD2D6A">
        <w:rPr>
          <w:noProof/>
          <w:lang w:eastAsia="pt-BR"/>
        </w:rPr>
        <w:drawing>
          <wp:inline distT="0" distB="0" distL="0" distR="0">
            <wp:extent cx="4565494" cy="2100556"/>
            <wp:effectExtent l="19050" t="0" r="6506" b="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srcRect/>
                    <a:stretch>
                      <a:fillRect/>
                    </a:stretch>
                  </pic:blipFill>
                  <pic:spPr bwMode="auto">
                    <a:xfrm>
                      <a:off x="0" y="0"/>
                      <a:ext cx="4565494" cy="2100556"/>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219" w:name="_Toc200128400"/>
      <w:bookmarkStart w:id="220" w:name="_Toc201338474"/>
      <w:r>
        <w:t xml:space="preserve">Figura </w:t>
      </w:r>
      <w:fldSimple w:instr=" SEQ Figura \* ARABIC ">
        <w:r w:rsidR="00376E4B">
          <w:rPr>
            <w:noProof/>
          </w:rPr>
          <w:t>62</w:t>
        </w:r>
      </w:fldSimple>
      <w:r>
        <w:t xml:space="preserve"> - </w:t>
      </w:r>
      <w:r w:rsidR="00C84B89">
        <w:t>Á</w:t>
      </w:r>
      <w:r w:rsidR="00FD2D6A" w:rsidRPr="00FD2D6A">
        <w:t>reas com</w:t>
      </w:r>
      <w:r w:rsidR="00C84B89">
        <w:t xml:space="preserve"> e sem</w:t>
      </w:r>
      <w:r w:rsidR="00FD2D6A" w:rsidRPr="00FD2D6A">
        <w:t xml:space="preserve"> suavização</w:t>
      </w:r>
      <w:bookmarkEnd w:id="219"/>
      <w:bookmarkEnd w:id="220"/>
    </w:p>
    <w:p w:rsidR="00FD2D6A" w:rsidRPr="00FD2D6A" w:rsidRDefault="00FD2D6A" w:rsidP="00076E68">
      <w:pPr>
        <w:pStyle w:val="Ttulo5"/>
      </w:pPr>
      <w:r w:rsidRPr="00FD2D6A">
        <w:lastRenderedPageBreak/>
        <w:t>Submódulo Animation</w:t>
      </w:r>
    </w:p>
    <w:p w:rsidR="00FD2D6A" w:rsidRPr="00FD2D6A" w:rsidRDefault="00FD2D6A" w:rsidP="001D60CB">
      <w:pPr>
        <w:pStyle w:val="Corpodetexto"/>
      </w:pPr>
      <w:r w:rsidRPr="00FD2D6A">
        <w:t>É o responsável por executar animações em uma determinada posição no espaço. As animações são um ou mais efeitos de partículas executados ao longo do tempo. Efeitos de partículas são diversos pontos (partículas) que de movimentam no espaço, baseadas em fórmulas matemáticas que regem seu movimento.</w:t>
      </w:r>
    </w:p>
    <w:p w:rsidR="00FD2D6A" w:rsidRPr="00FD2D6A" w:rsidRDefault="00FD2D6A" w:rsidP="001D60CB">
      <w:pPr>
        <w:pStyle w:val="Corpodetexto"/>
      </w:pPr>
      <w:r w:rsidRPr="00FD2D6A">
        <w:t xml:space="preserve">A cada ação executada no jogo, uma animação é invocada, de modo a responder ao usuário um </w:t>
      </w:r>
      <w:r w:rsidRPr="00FD2D6A">
        <w:rPr>
          <w:i/>
        </w:rPr>
        <w:t>feedback</w:t>
      </w:r>
      <w:r w:rsidRPr="00FD2D6A">
        <w:t xml:space="preserve"> visual sobre a sua interação. Foram codificadas cerca de vinte animações diferentes, de modo que cada ação possua sua respectiva animação, permitindo a associação ação-animação por parte do jogador. </w:t>
      </w:r>
    </w:p>
    <w:p w:rsidR="00FD2D6A" w:rsidRPr="00FD2D6A" w:rsidRDefault="00FD2D6A" w:rsidP="001D60CB">
      <w:pPr>
        <w:pStyle w:val="Corpodetexto"/>
      </w:pPr>
      <w:r w:rsidRPr="00FD2D6A">
        <w:t xml:space="preserve">De modo a não comprometer a performance do jogo, cada animação é executada em uma </w:t>
      </w:r>
      <w:r w:rsidRPr="00FD2D6A">
        <w:rPr>
          <w:i/>
        </w:rPr>
        <w:t>thread</w:t>
      </w:r>
      <w:r w:rsidRPr="00FD2D6A">
        <w:t xml:space="preserve"> separada. Com isso, é possível iniciar efeitos em tempos diferentes, uma vez que enquanto a animação espera antes de iniciar um novo efeito, o jogo continua sua execução normalmente.</w:t>
      </w:r>
    </w:p>
    <w:p w:rsidR="00FD2D6A" w:rsidRPr="00FD2D6A" w:rsidRDefault="00FD2D6A" w:rsidP="001D60CB">
      <w:pPr>
        <w:pStyle w:val="Corpodetexto"/>
      </w:pPr>
      <w:r w:rsidRPr="00FD2D6A">
        <w:t>Como cada animação pode ser composta por um ou mais efeitos de partículas diferentes, o controle de cada um destes efeitos exigiu o desenvolvimento de um gerenciador de partículas. Este gerenciador é responsável por desenhar todas as partículas existentes no jogo em um determinado momento. A animação somente invoca os efeitos na ordem correta e no período de tempo calculado, enquanto o próprio efeito se encarrega de solicitar o desenho de suas partículas ao gerenciador.</w:t>
      </w:r>
    </w:p>
    <w:p w:rsidR="00FD2D6A" w:rsidRPr="00FD2D6A" w:rsidRDefault="00FD2D6A" w:rsidP="001D60CB">
      <w:pPr>
        <w:pStyle w:val="Corpodetexto"/>
      </w:pPr>
      <w:r w:rsidRPr="00FD2D6A">
        <w:t>Cada uma das partículas de um determinado efeito possui suas características próprias, como posição, cor, tempo de vida atual e tempo total de vida. Quando o tempo de vida de uma partícula atinge o tempo total de vida, ela automaticamente se destrói, não sobrecarregando o jogo, calculando posições de partículas de efeitos que não existem.</w:t>
      </w:r>
    </w:p>
    <w:p w:rsidR="00CA5C8E" w:rsidRDefault="00FD2D6A" w:rsidP="00CA5C8E">
      <w:pPr>
        <w:pStyle w:val="Figura"/>
      </w:pPr>
      <w:commentRangeStart w:id="221"/>
      <w:r w:rsidRPr="00FD2D6A">
        <w:rPr>
          <w:noProof/>
          <w:lang w:eastAsia="pt-BR"/>
        </w:rPr>
        <w:lastRenderedPageBreak/>
        <w:drawing>
          <wp:inline distT="0" distB="0" distL="0" distR="0">
            <wp:extent cx="5315692" cy="5485715"/>
            <wp:effectExtent l="19050" t="19050" r="18308" b="19735"/>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srcRect/>
                    <a:stretch>
                      <a:fillRect/>
                    </a:stretch>
                  </pic:blipFill>
                  <pic:spPr bwMode="auto">
                    <a:xfrm>
                      <a:off x="0" y="0"/>
                      <a:ext cx="5315692" cy="5485715"/>
                    </a:xfrm>
                    <a:prstGeom prst="rect">
                      <a:avLst/>
                    </a:prstGeom>
                    <a:noFill/>
                    <a:ln w="9525">
                      <a:solidFill>
                        <a:srgbClr val="000000"/>
                      </a:solidFill>
                      <a:miter lim="800000"/>
                      <a:headEnd/>
                      <a:tailEnd/>
                    </a:ln>
                  </pic:spPr>
                </pic:pic>
              </a:graphicData>
            </a:graphic>
          </wp:inline>
        </w:drawing>
      </w:r>
    </w:p>
    <w:p w:rsidR="00FD2D6A" w:rsidRPr="00FD2D6A" w:rsidRDefault="00CA5C8E" w:rsidP="00CA5C8E">
      <w:pPr>
        <w:pStyle w:val="Figura"/>
      </w:pPr>
      <w:bookmarkStart w:id="222" w:name="_Toc200128401"/>
      <w:bookmarkStart w:id="223" w:name="_Toc201338475"/>
      <w:r>
        <w:t xml:space="preserve">Figura </w:t>
      </w:r>
      <w:fldSimple w:instr=" SEQ Figura \* ARABIC ">
        <w:r w:rsidR="00376E4B">
          <w:rPr>
            <w:noProof/>
          </w:rPr>
          <w:t>63</w:t>
        </w:r>
      </w:fldSimple>
      <w:r>
        <w:t xml:space="preserve"> - </w:t>
      </w:r>
      <w:r w:rsidR="00FD2D6A" w:rsidRPr="00FD2D6A">
        <w:t>Fluxo de execução de uma animação</w:t>
      </w:r>
      <w:bookmarkEnd w:id="222"/>
      <w:bookmarkEnd w:id="223"/>
    </w:p>
    <w:commentRangeEnd w:id="221"/>
    <w:p w:rsidR="00FD2D6A" w:rsidRPr="00FD2D6A" w:rsidRDefault="00D94A13" w:rsidP="001D60CB">
      <w:pPr>
        <w:pStyle w:val="Corpodetexto"/>
      </w:pPr>
      <w:r>
        <w:rPr>
          <w:rStyle w:val="Refdecomentrio"/>
          <w:rFonts w:ascii="Times New Roman" w:hAnsi="Times New Roman"/>
        </w:rPr>
        <w:commentReference w:id="221"/>
      </w:r>
      <w:r w:rsidR="00FD2D6A" w:rsidRPr="00FD2D6A">
        <w:t xml:space="preserve">O gerenciador de partículas utiliza ainda, um efeito </w:t>
      </w:r>
      <w:r w:rsidR="00FD2D6A" w:rsidRPr="00FD2D6A">
        <w:rPr>
          <w:i/>
        </w:rPr>
        <w:t>hlsl</w:t>
      </w:r>
      <w:r w:rsidR="00FD2D6A" w:rsidRPr="00FD2D6A">
        <w:t xml:space="preserve"> para determinar a cor de cada um</w:t>
      </w:r>
      <w:r w:rsidR="00F62046">
        <w:t>a</w:t>
      </w:r>
      <w:r w:rsidR="00FD2D6A" w:rsidRPr="00FD2D6A">
        <w:t xml:space="preserve"> das partículas e sua escala. De acordo com o tempo de vida da partícula, a cor desta vai de tornando transparente, de modo a fazer uma transição suave durante o fim da animação. A escala é baseada na distância da partícula em relação ao observador da câmera. Quanto mais próxima a partícula estiver do observador, maior ela será, enquanto mais distante do observador, menor ela será; tornando o efeito o mais realístico possível.</w:t>
      </w:r>
    </w:p>
    <w:p w:rsidR="00CA5C8E" w:rsidRDefault="00FD2D6A" w:rsidP="00CA5C8E">
      <w:pPr>
        <w:pStyle w:val="Figura"/>
      </w:pPr>
      <w:r w:rsidRPr="00FD2D6A">
        <w:rPr>
          <w:noProof/>
          <w:lang w:eastAsia="pt-BR"/>
        </w:rPr>
        <w:lastRenderedPageBreak/>
        <w:drawing>
          <wp:inline distT="0" distB="0" distL="0" distR="0">
            <wp:extent cx="3076191" cy="2429214"/>
            <wp:effectExtent l="19050" t="0" r="0" b="0"/>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srcRect/>
                    <a:stretch>
                      <a:fillRect/>
                    </a:stretch>
                  </pic:blipFill>
                  <pic:spPr bwMode="auto">
                    <a:xfrm>
                      <a:off x="0" y="0"/>
                      <a:ext cx="3076191" cy="2429214"/>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224" w:name="_Toc200128402"/>
      <w:bookmarkStart w:id="225" w:name="_Toc201338476"/>
      <w:r>
        <w:t xml:space="preserve">Figura </w:t>
      </w:r>
      <w:fldSimple w:instr=" SEQ Figura \* ARABIC ">
        <w:r w:rsidR="00376E4B">
          <w:rPr>
            <w:noProof/>
          </w:rPr>
          <w:t>64</w:t>
        </w:r>
      </w:fldSimple>
      <w:r>
        <w:t xml:space="preserve"> - </w:t>
      </w:r>
      <w:r w:rsidR="00FD2D6A" w:rsidRPr="00FD2D6A">
        <w:t>Exemplo de efeito de partículas</w:t>
      </w:r>
      <w:bookmarkEnd w:id="224"/>
      <w:bookmarkEnd w:id="225"/>
    </w:p>
    <w:p w:rsidR="00FD2D6A" w:rsidRPr="00FD2D6A" w:rsidRDefault="00FD2D6A" w:rsidP="00076E68">
      <w:pPr>
        <w:pStyle w:val="Ttulo5"/>
      </w:pPr>
      <w:r w:rsidRPr="00FD2D6A">
        <w:t>Submódulo Damage</w:t>
      </w:r>
    </w:p>
    <w:p w:rsidR="00FD2D6A" w:rsidRPr="00FD2D6A" w:rsidRDefault="00FD2D6A" w:rsidP="001D60CB">
      <w:pPr>
        <w:pStyle w:val="Corpodetexto"/>
      </w:pPr>
      <w:r w:rsidRPr="00FD2D6A">
        <w:t xml:space="preserve">Responsável por exibir informações sobre os efeitos das ações entre as unidades. Exibe informações como: quantidade de dano sofrido, quantidade de mana utilizada, quantidade de pontos de vida recuperados e atributos que tiveram seu valor aumentado. </w:t>
      </w:r>
    </w:p>
    <w:p w:rsidR="00FD2D6A" w:rsidRPr="00FD2D6A" w:rsidRDefault="00FD2D6A" w:rsidP="001D60CB">
      <w:pPr>
        <w:pStyle w:val="Corpodetexto"/>
      </w:pPr>
      <w:r w:rsidRPr="00FD2D6A">
        <w:t>A exibição destas informações ajuda na visualização do andamento do jogo e da quantização por parte do jogador, da força que sua unidade possui. Todas as informações benéficas à unidade são informadas na cor verde, enquanto as maléficas, na cor vermelha.</w:t>
      </w:r>
    </w:p>
    <w:p w:rsidR="00CA5C8E" w:rsidRDefault="00FD2D6A" w:rsidP="00CA5C8E">
      <w:pPr>
        <w:pStyle w:val="Figura"/>
      </w:pPr>
      <w:r w:rsidRPr="00FD2D6A">
        <w:rPr>
          <w:noProof/>
          <w:lang w:eastAsia="pt-BR"/>
        </w:rPr>
        <w:drawing>
          <wp:inline distT="0" distB="0" distL="0" distR="0">
            <wp:extent cx="2823845" cy="1587500"/>
            <wp:effectExtent l="19050" t="0" r="0" b="0"/>
            <wp:docPr id="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srcRect/>
                    <a:stretch>
                      <a:fillRect/>
                    </a:stretch>
                  </pic:blipFill>
                  <pic:spPr bwMode="auto">
                    <a:xfrm>
                      <a:off x="0" y="0"/>
                      <a:ext cx="2823845" cy="1587500"/>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226" w:name="_Toc200128403"/>
      <w:bookmarkStart w:id="227" w:name="_Toc201338477"/>
      <w:r>
        <w:t xml:space="preserve">Figura </w:t>
      </w:r>
      <w:fldSimple w:instr=" SEQ Figura \* ARABIC ">
        <w:r w:rsidR="00376E4B">
          <w:rPr>
            <w:noProof/>
          </w:rPr>
          <w:t>65</w:t>
        </w:r>
      </w:fldSimple>
      <w:r>
        <w:t xml:space="preserve"> - </w:t>
      </w:r>
      <w:r w:rsidR="00FD2D6A" w:rsidRPr="00FD2D6A">
        <w:t>Exemplo de exibição de informações</w:t>
      </w:r>
      <w:bookmarkEnd w:id="226"/>
      <w:bookmarkEnd w:id="227"/>
    </w:p>
    <w:p w:rsidR="00FD2D6A" w:rsidRPr="00FD2D6A" w:rsidRDefault="00FD2D6A" w:rsidP="00076E68">
      <w:pPr>
        <w:pStyle w:val="Ttulo4"/>
      </w:pPr>
      <w:commentRangeStart w:id="228"/>
      <w:r w:rsidRPr="00FD2D6A">
        <w:t>Módulo Game</w:t>
      </w:r>
      <w:commentRangeEnd w:id="228"/>
      <w:r w:rsidR="00BF1778">
        <w:rPr>
          <w:rStyle w:val="Refdecomentrio"/>
          <w:rFonts w:ascii="Times New Roman" w:hAnsi="Times New Roman" w:cs="Times New Roman"/>
          <w:b w:val="0"/>
          <w:bCs w:val="0"/>
          <w:kern w:val="0"/>
        </w:rPr>
        <w:commentReference w:id="228"/>
      </w:r>
    </w:p>
    <w:p w:rsidR="00FD2D6A" w:rsidRPr="00FD2D6A" w:rsidRDefault="00FD2D6A" w:rsidP="00B578A9">
      <w:pPr>
        <w:pStyle w:val="Corpodetexto"/>
      </w:pPr>
      <w:r w:rsidRPr="00FD2D6A">
        <w:t>É o módulo central do jogo. Contém as classes que representam o jogo (</w:t>
      </w:r>
      <w:r w:rsidRPr="00FD2D6A">
        <w:rPr>
          <w:i/>
        </w:rPr>
        <w:t>IR</w:t>
      </w:r>
      <w:r w:rsidR="00B578A9">
        <w:rPr>
          <w:i/>
        </w:rPr>
        <w:t>T</w:t>
      </w:r>
      <w:r w:rsidRPr="00FD2D6A">
        <w:rPr>
          <w:i/>
        </w:rPr>
        <w:t>Game</w:t>
      </w:r>
      <w:r w:rsidRPr="00FD2D6A">
        <w:t>), os jogadores (</w:t>
      </w:r>
      <w:r w:rsidRPr="00FD2D6A">
        <w:rPr>
          <w:i/>
        </w:rPr>
        <w:t>Player</w:t>
      </w:r>
      <w:r w:rsidRPr="00FD2D6A">
        <w:t>) e as unidades (</w:t>
      </w:r>
      <w:r w:rsidRPr="00FD2D6A">
        <w:rPr>
          <w:i/>
        </w:rPr>
        <w:t>Unit</w:t>
      </w:r>
      <w:r w:rsidRPr="00FD2D6A">
        <w:t xml:space="preserve">), que são os personagens que o jogador controla. A classe que representa o jogo herda da classe </w:t>
      </w:r>
      <w:r w:rsidRPr="00FD2D6A">
        <w:rPr>
          <w:i/>
        </w:rPr>
        <w:t>Game</w:t>
      </w:r>
      <w:r w:rsidRPr="00FD2D6A">
        <w:t xml:space="preserve">, do </w:t>
      </w:r>
      <w:r w:rsidRPr="00FD2D6A">
        <w:rPr>
          <w:i/>
        </w:rPr>
        <w:lastRenderedPageBreak/>
        <w:t>framework XNA</w:t>
      </w:r>
      <w:r w:rsidRPr="00FD2D6A">
        <w:t xml:space="preserve">, possuindo funcionalidades de atualização e desenho. As classes que representam os jogadores e as unidades herdam da classe </w:t>
      </w:r>
      <w:r w:rsidRPr="00FD2D6A">
        <w:rPr>
          <w:i/>
        </w:rPr>
        <w:t>GameComponent</w:t>
      </w:r>
      <w:r w:rsidRPr="00FD2D6A">
        <w:t xml:space="preserve">. Com isso, ambas podem ser componentes da classe </w:t>
      </w:r>
      <w:r w:rsidRPr="00FD2D6A">
        <w:rPr>
          <w:i/>
        </w:rPr>
        <w:t>IRTGame</w:t>
      </w:r>
      <w:r w:rsidRPr="00FD2D6A">
        <w:t>.</w:t>
      </w:r>
    </w:p>
    <w:p w:rsidR="00FD2D6A" w:rsidRPr="00FD2D6A" w:rsidRDefault="00FD2D6A" w:rsidP="001D60CB">
      <w:pPr>
        <w:pStyle w:val="Corpodetexto"/>
      </w:pPr>
      <w:r w:rsidRPr="00FD2D6A">
        <w:t>Cada jogador possui nome, e uma lista de unidades que este irá controlar no jogo. Uma unidade possui diversas características, como nome, pontos de vida, pontos de mana, tempo de espera após a execução de uma ação, classe, atributos e ações. Os atributos foram separados em outro módulo, devido ao fato de serem utilizados em todos os cálculos do jogo. As ações, por sua vez, se subdividem em três tipos: Ataques, Habilidades e Itens. Cada unidade possui uma lista de cada um destes tipos de ações.</w:t>
      </w:r>
    </w:p>
    <w:p w:rsidR="00FD2D6A" w:rsidRPr="00FD2D6A" w:rsidRDefault="00FD2D6A" w:rsidP="001D60CB">
      <w:pPr>
        <w:pStyle w:val="Corpodetexto"/>
      </w:pPr>
      <w:r w:rsidRPr="00FD2D6A">
        <w:t>As ações, assim como os atributos, também foram implementados em outro módulo, responsável pela criação das ações, e pelo gerenciamento dos acontecimentos que a execução da ação provoca entre as unidades.</w:t>
      </w:r>
    </w:p>
    <w:p w:rsidR="00FD2D6A" w:rsidRPr="00FD2D6A" w:rsidRDefault="00FD2D6A" w:rsidP="001D60CB">
      <w:pPr>
        <w:pStyle w:val="Corpodetexto"/>
      </w:pPr>
      <w:r w:rsidRPr="00FD2D6A">
        <w:t>Ambos, jogadores e unidades, possuem menus, que informam o jogador real o estado atual de suas unidades, e propiciam a interação com o jogo, através da execução de ações. Todos os menus, assim como os atributos e ações, também foram implementados em um modulo separado, com seus respectivos gerenciadores.</w:t>
      </w:r>
    </w:p>
    <w:p w:rsidR="00FD2D6A" w:rsidRPr="00FD2D6A" w:rsidRDefault="00FD2D6A" w:rsidP="001D60CB">
      <w:pPr>
        <w:pStyle w:val="Corpodetexto"/>
      </w:pPr>
      <w:r w:rsidRPr="00FD2D6A">
        <w:t>Cada unidade possui indicadores, que auxiliam o jogador a ter uma visão geral sobre o jogo de maneira rápida e eficiente. Existem quatro indicadores, no total, para cada unidade dentro do jogo. Três delas se encarregam de mostrar, em forma de barras, a quantidade de pontos de vida, mana e tempo de espera após uma ação; enquanto a quarta se encarrega de indicar se a unidade está selecionada ou não. Quando o jogador seleciona uma unidade, ela pode executar ações; desde que o tempo de espera tenha de passado.</w:t>
      </w:r>
    </w:p>
    <w:p w:rsidR="00CA5C8E" w:rsidRDefault="00FD2D6A" w:rsidP="00CA5C8E">
      <w:pPr>
        <w:pStyle w:val="Figura"/>
      </w:pPr>
      <w:r w:rsidRPr="00FD2D6A">
        <w:rPr>
          <w:noProof/>
          <w:lang w:eastAsia="pt-BR"/>
        </w:rPr>
        <w:lastRenderedPageBreak/>
        <w:drawing>
          <wp:inline distT="0" distB="0" distL="0" distR="0">
            <wp:extent cx="3810000" cy="4914900"/>
            <wp:effectExtent l="38100" t="19050" r="19050" b="19050"/>
            <wp:docPr id="1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srcRect/>
                    <a:stretch>
                      <a:fillRect/>
                    </a:stretch>
                  </pic:blipFill>
                  <pic:spPr bwMode="auto">
                    <a:xfrm>
                      <a:off x="0" y="0"/>
                      <a:ext cx="3810000" cy="4914900"/>
                    </a:xfrm>
                    <a:prstGeom prst="rect">
                      <a:avLst/>
                    </a:prstGeom>
                    <a:noFill/>
                    <a:ln w="9525">
                      <a:solidFill>
                        <a:srgbClr val="000000"/>
                      </a:solidFill>
                      <a:miter lim="800000"/>
                      <a:headEnd/>
                      <a:tailEnd/>
                    </a:ln>
                  </pic:spPr>
                </pic:pic>
              </a:graphicData>
            </a:graphic>
          </wp:inline>
        </w:drawing>
      </w:r>
    </w:p>
    <w:p w:rsidR="00FD2D6A" w:rsidRPr="00FD2D6A" w:rsidRDefault="00CA5C8E" w:rsidP="00CA5C8E">
      <w:pPr>
        <w:pStyle w:val="Figura"/>
      </w:pPr>
      <w:bookmarkStart w:id="229" w:name="_Toc200128404"/>
      <w:bookmarkStart w:id="230" w:name="_Toc201338478"/>
      <w:commentRangeStart w:id="231"/>
      <w:r>
        <w:t xml:space="preserve">Figura </w:t>
      </w:r>
      <w:fldSimple w:instr=" SEQ Figura \* ARABIC ">
        <w:r w:rsidR="00376E4B">
          <w:rPr>
            <w:noProof/>
          </w:rPr>
          <w:t>66</w:t>
        </w:r>
      </w:fldSimple>
      <w:r>
        <w:t xml:space="preserve"> - </w:t>
      </w:r>
      <w:r w:rsidR="00FD2D6A" w:rsidRPr="00FD2D6A">
        <w:t>Estrutura organizacional do jogo</w:t>
      </w:r>
      <w:bookmarkEnd w:id="229"/>
      <w:commentRangeEnd w:id="231"/>
      <w:r w:rsidR="009E6A82">
        <w:rPr>
          <w:rStyle w:val="Refdecomentrio"/>
          <w:rFonts w:ascii="Times New Roman" w:hAnsi="Times New Roman" w:cs="Times New Roman"/>
          <w:i w:val="0"/>
        </w:rPr>
        <w:commentReference w:id="231"/>
      </w:r>
      <w:bookmarkEnd w:id="230"/>
    </w:p>
    <w:p w:rsidR="00FD2D6A" w:rsidRPr="00FD2D6A" w:rsidRDefault="00FD2D6A" w:rsidP="00076E68">
      <w:pPr>
        <w:pStyle w:val="Ttulo4"/>
      </w:pPr>
      <w:r w:rsidRPr="00FD2D6A">
        <w:t>Módulo Logic</w:t>
      </w:r>
    </w:p>
    <w:p w:rsidR="00FD2D6A" w:rsidRPr="00FD2D6A" w:rsidRDefault="00FD2D6A" w:rsidP="001D60CB">
      <w:pPr>
        <w:pStyle w:val="Corpodetexto"/>
      </w:pPr>
      <w:r w:rsidRPr="00FD2D6A">
        <w:t>Responsável pela representação lógica das unidades, como</w:t>
      </w:r>
      <w:r w:rsidR="00EF3394">
        <w:t xml:space="preserve"> por exemplo, </w:t>
      </w:r>
      <w:r w:rsidRPr="00FD2D6A">
        <w:t xml:space="preserve">orientação, atributos e classes. </w:t>
      </w:r>
    </w:p>
    <w:p w:rsidR="00FD2D6A" w:rsidRPr="00FD2D6A" w:rsidRDefault="00FD2D6A" w:rsidP="001D60CB">
      <w:pPr>
        <w:pStyle w:val="Corpodetexto"/>
      </w:pPr>
      <w:r w:rsidRPr="00FD2D6A">
        <w:t xml:space="preserve">A orientação indica em qual direção a unidade está olhando. Pode possuir os valores: </w:t>
      </w:r>
      <w:r w:rsidRPr="00FD2D6A">
        <w:rPr>
          <w:i/>
        </w:rPr>
        <w:t>Norte</w:t>
      </w:r>
      <w:r w:rsidRPr="00FD2D6A">
        <w:t xml:space="preserve">, </w:t>
      </w:r>
      <w:r w:rsidRPr="00FD2D6A">
        <w:rPr>
          <w:i/>
        </w:rPr>
        <w:t>Sul</w:t>
      </w:r>
      <w:r w:rsidRPr="00FD2D6A">
        <w:t xml:space="preserve">, </w:t>
      </w:r>
      <w:r w:rsidRPr="00FD2D6A">
        <w:rPr>
          <w:i/>
        </w:rPr>
        <w:t>Leste</w:t>
      </w:r>
      <w:r w:rsidRPr="00FD2D6A">
        <w:t xml:space="preserve"> ou </w:t>
      </w:r>
      <w:r w:rsidRPr="00FD2D6A">
        <w:rPr>
          <w:i/>
        </w:rPr>
        <w:t>Oeste</w:t>
      </w:r>
      <w:r w:rsidRPr="00FD2D6A">
        <w:t>.</w:t>
      </w:r>
    </w:p>
    <w:p w:rsidR="00FD2D6A" w:rsidRPr="00FD2D6A" w:rsidRDefault="00FD2D6A" w:rsidP="001D60CB">
      <w:pPr>
        <w:pStyle w:val="Corpodetexto"/>
      </w:pPr>
      <w:r w:rsidRPr="00FD2D6A">
        <w:t>Os atributos determinam as características da unidade, e são divididos em dois tipos: fixos e calculados. Os atributos fixos são formados por valores entre 1 e 99 e não dependem de nenhum outro fator para determinar seu valor. Os atributos calculados, por sua vez, são regidos por fórmulas baseadas nos atributos fixos e sofrem influências da classe a qual a unidade pertence. Uma classe que beneficia um determinado atributo terá neste um valor maior, do que uma classe que não o bonifica; para os mesmos valores de atributos fixos.</w:t>
      </w:r>
    </w:p>
    <w:p w:rsidR="00FD2D6A" w:rsidRPr="00FD2D6A" w:rsidRDefault="00FD2D6A" w:rsidP="001D60CB">
      <w:pPr>
        <w:pStyle w:val="Corpodetexto"/>
      </w:pPr>
      <w:r w:rsidRPr="00FD2D6A">
        <w:lastRenderedPageBreak/>
        <w:t>Os atributos fixos de uma unidade são:</w:t>
      </w:r>
    </w:p>
    <w:p w:rsidR="00FD2D6A" w:rsidRPr="00FD2D6A" w:rsidRDefault="00FD2D6A" w:rsidP="00306450">
      <w:pPr>
        <w:pStyle w:val="Corpodetexto"/>
        <w:numPr>
          <w:ilvl w:val="0"/>
          <w:numId w:val="19"/>
        </w:numPr>
      </w:pPr>
      <w:r w:rsidRPr="00FD2D6A">
        <w:t>Nível</w:t>
      </w:r>
    </w:p>
    <w:p w:rsidR="00FD2D6A" w:rsidRPr="00FD2D6A" w:rsidRDefault="00FD2D6A" w:rsidP="00306450">
      <w:pPr>
        <w:pStyle w:val="Corpodetexto"/>
        <w:numPr>
          <w:ilvl w:val="0"/>
          <w:numId w:val="19"/>
        </w:numPr>
      </w:pPr>
      <w:r w:rsidRPr="00FD2D6A">
        <w:t>Força</w:t>
      </w:r>
    </w:p>
    <w:p w:rsidR="00FD2D6A" w:rsidRPr="00FD2D6A" w:rsidRDefault="00FD2D6A" w:rsidP="00306450">
      <w:pPr>
        <w:pStyle w:val="Corpodetexto"/>
        <w:numPr>
          <w:ilvl w:val="0"/>
          <w:numId w:val="19"/>
        </w:numPr>
      </w:pPr>
      <w:r w:rsidRPr="00FD2D6A">
        <w:t>Agilidade</w:t>
      </w:r>
    </w:p>
    <w:p w:rsidR="00FD2D6A" w:rsidRPr="00FD2D6A" w:rsidRDefault="00FD2D6A" w:rsidP="00306450">
      <w:pPr>
        <w:pStyle w:val="Corpodetexto"/>
        <w:numPr>
          <w:ilvl w:val="0"/>
          <w:numId w:val="19"/>
        </w:numPr>
      </w:pPr>
      <w:r w:rsidRPr="00FD2D6A">
        <w:t>Vitalidade</w:t>
      </w:r>
    </w:p>
    <w:p w:rsidR="00FD2D6A" w:rsidRPr="00FD2D6A" w:rsidRDefault="00FD2D6A" w:rsidP="00306450">
      <w:pPr>
        <w:pStyle w:val="Corpodetexto"/>
        <w:numPr>
          <w:ilvl w:val="0"/>
          <w:numId w:val="19"/>
        </w:numPr>
      </w:pPr>
      <w:r w:rsidRPr="00FD2D6A">
        <w:t>Inteligência</w:t>
      </w:r>
    </w:p>
    <w:p w:rsidR="00FD2D6A" w:rsidRPr="00FD2D6A" w:rsidRDefault="00FD2D6A" w:rsidP="00306450">
      <w:pPr>
        <w:pStyle w:val="Corpodetexto"/>
        <w:numPr>
          <w:ilvl w:val="0"/>
          <w:numId w:val="19"/>
        </w:numPr>
      </w:pPr>
      <w:r w:rsidRPr="00FD2D6A">
        <w:t>Destreza</w:t>
      </w:r>
    </w:p>
    <w:p w:rsidR="00FD2D6A" w:rsidRPr="00FD2D6A" w:rsidRDefault="00FD2D6A" w:rsidP="001D60CB">
      <w:pPr>
        <w:pStyle w:val="Corpodetexto"/>
      </w:pPr>
      <w:commentRangeStart w:id="232"/>
      <w:r w:rsidRPr="00FD2D6A">
        <w:t>Os atributos calculados são:</w:t>
      </w:r>
    </w:p>
    <w:p w:rsidR="00FD2D6A" w:rsidRPr="00FD2D6A" w:rsidRDefault="00FD2D6A" w:rsidP="00306450">
      <w:pPr>
        <w:pStyle w:val="Corpodetexto"/>
        <w:numPr>
          <w:ilvl w:val="0"/>
          <w:numId w:val="20"/>
        </w:numPr>
      </w:pPr>
      <w:r w:rsidRPr="00FD2D6A">
        <w:t>Pontos de vida total</w:t>
      </w:r>
    </w:p>
    <w:p w:rsidR="00FD2D6A" w:rsidRPr="00FD2D6A" w:rsidRDefault="00FD2D6A" w:rsidP="00306450">
      <w:pPr>
        <w:pStyle w:val="Corpodetexto"/>
        <w:numPr>
          <w:ilvl w:val="1"/>
          <w:numId w:val="20"/>
        </w:numPr>
      </w:pPr>
      <w:r w:rsidRPr="00FD2D6A">
        <w:t>Quantidade máxima de pontos de vida de uma unidade.</w:t>
      </w:r>
    </w:p>
    <w:p w:rsidR="00FD2D6A" w:rsidRPr="00FD2D6A" w:rsidRDefault="00FD2D6A" w:rsidP="00306450">
      <w:pPr>
        <w:pStyle w:val="Corpodetexto"/>
        <w:numPr>
          <w:ilvl w:val="0"/>
          <w:numId w:val="20"/>
        </w:numPr>
      </w:pPr>
      <w:r w:rsidRPr="00FD2D6A">
        <w:t>Pontos de mana total</w:t>
      </w:r>
    </w:p>
    <w:p w:rsidR="00FD2D6A" w:rsidRPr="00FD2D6A" w:rsidRDefault="00FD2D6A" w:rsidP="00306450">
      <w:pPr>
        <w:pStyle w:val="Corpodetexto"/>
        <w:numPr>
          <w:ilvl w:val="1"/>
          <w:numId w:val="20"/>
        </w:numPr>
      </w:pPr>
      <w:r w:rsidRPr="00FD2D6A">
        <w:t>Quantidade máxima de pontos de mana de uma unidade.</w:t>
      </w:r>
    </w:p>
    <w:p w:rsidR="00FD2D6A" w:rsidRPr="00FD2D6A" w:rsidRDefault="00FD2D6A" w:rsidP="00306450">
      <w:pPr>
        <w:pStyle w:val="Corpodetexto"/>
        <w:numPr>
          <w:ilvl w:val="0"/>
          <w:numId w:val="20"/>
        </w:numPr>
      </w:pPr>
      <w:r w:rsidRPr="00FD2D6A">
        <w:t>Ataque</w:t>
      </w:r>
    </w:p>
    <w:p w:rsidR="00FD2D6A" w:rsidRPr="00FD2D6A" w:rsidRDefault="00FD2D6A" w:rsidP="00306450">
      <w:pPr>
        <w:pStyle w:val="Corpodetexto"/>
        <w:numPr>
          <w:ilvl w:val="1"/>
          <w:numId w:val="20"/>
        </w:numPr>
      </w:pPr>
      <w:r w:rsidRPr="00FD2D6A">
        <w:t>Utilizado no cálculo do dano de ataques físicos.</w:t>
      </w:r>
    </w:p>
    <w:p w:rsidR="00FD2D6A" w:rsidRPr="00FD2D6A" w:rsidRDefault="00FD2D6A" w:rsidP="00306450">
      <w:pPr>
        <w:pStyle w:val="Corpodetexto"/>
        <w:numPr>
          <w:ilvl w:val="0"/>
          <w:numId w:val="20"/>
        </w:numPr>
      </w:pPr>
      <w:r w:rsidRPr="00FD2D6A">
        <w:t>Defesa</w:t>
      </w:r>
    </w:p>
    <w:p w:rsidR="00FD2D6A" w:rsidRPr="00FD2D6A" w:rsidRDefault="00FD2D6A" w:rsidP="00306450">
      <w:pPr>
        <w:pStyle w:val="Corpodetexto"/>
        <w:numPr>
          <w:ilvl w:val="1"/>
          <w:numId w:val="20"/>
        </w:numPr>
      </w:pPr>
      <w:r w:rsidRPr="00FD2D6A">
        <w:t>Utilizado no cálculo da defesa contra ataques físicos.</w:t>
      </w:r>
    </w:p>
    <w:p w:rsidR="00FD2D6A" w:rsidRPr="00FD2D6A" w:rsidRDefault="00FD2D6A" w:rsidP="00306450">
      <w:pPr>
        <w:pStyle w:val="Corpodetexto"/>
        <w:numPr>
          <w:ilvl w:val="0"/>
          <w:numId w:val="20"/>
        </w:numPr>
      </w:pPr>
      <w:r w:rsidRPr="00FD2D6A">
        <w:t>Ataque mágico</w:t>
      </w:r>
    </w:p>
    <w:p w:rsidR="00FD2D6A" w:rsidRPr="00FD2D6A" w:rsidRDefault="00FD2D6A" w:rsidP="00306450">
      <w:pPr>
        <w:pStyle w:val="Corpodetexto"/>
        <w:numPr>
          <w:ilvl w:val="1"/>
          <w:numId w:val="20"/>
        </w:numPr>
      </w:pPr>
      <w:r w:rsidRPr="00FD2D6A">
        <w:t>Utilizado no cálculo do dano de ataques mágicos.</w:t>
      </w:r>
    </w:p>
    <w:p w:rsidR="00FD2D6A" w:rsidRPr="00FD2D6A" w:rsidRDefault="00FD2D6A" w:rsidP="00306450">
      <w:pPr>
        <w:pStyle w:val="Corpodetexto"/>
        <w:numPr>
          <w:ilvl w:val="0"/>
          <w:numId w:val="20"/>
        </w:numPr>
      </w:pPr>
      <w:r w:rsidRPr="00FD2D6A">
        <w:t>Defesa mágica</w:t>
      </w:r>
    </w:p>
    <w:p w:rsidR="00FD2D6A" w:rsidRPr="00FD2D6A" w:rsidRDefault="00FD2D6A" w:rsidP="00306450">
      <w:pPr>
        <w:pStyle w:val="Corpodetexto"/>
        <w:numPr>
          <w:ilvl w:val="1"/>
          <w:numId w:val="20"/>
        </w:numPr>
      </w:pPr>
      <w:r w:rsidRPr="00FD2D6A">
        <w:t>Utilizado no cálculo da defesa contra ataques mágicos.</w:t>
      </w:r>
    </w:p>
    <w:p w:rsidR="00FD2D6A" w:rsidRPr="00FD2D6A" w:rsidRDefault="00FD2D6A" w:rsidP="00306450">
      <w:pPr>
        <w:pStyle w:val="Corpodetexto"/>
        <w:numPr>
          <w:ilvl w:val="0"/>
          <w:numId w:val="20"/>
        </w:numPr>
      </w:pPr>
      <w:r w:rsidRPr="00FD2D6A">
        <w:t>Taxa de desvio</w:t>
      </w:r>
    </w:p>
    <w:p w:rsidR="00FD2D6A" w:rsidRPr="00FD2D6A" w:rsidRDefault="00FD2D6A" w:rsidP="00306450">
      <w:pPr>
        <w:pStyle w:val="Corpodetexto"/>
        <w:numPr>
          <w:ilvl w:val="1"/>
          <w:numId w:val="20"/>
        </w:numPr>
      </w:pPr>
      <w:r w:rsidRPr="00FD2D6A">
        <w:t>Porcentagem de desviar de um ataque físico.</w:t>
      </w:r>
    </w:p>
    <w:p w:rsidR="00FD2D6A" w:rsidRPr="00FD2D6A" w:rsidRDefault="00FD2D6A" w:rsidP="00306450">
      <w:pPr>
        <w:pStyle w:val="Corpodetexto"/>
        <w:numPr>
          <w:ilvl w:val="0"/>
          <w:numId w:val="20"/>
        </w:numPr>
      </w:pPr>
      <w:r w:rsidRPr="00FD2D6A">
        <w:t>Taxa de acerto</w:t>
      </w:r>
    </w:p>
    <w:p w:rsidR="00FD2D6A" w:rsidRPr="00FD2D6A" w:rsidRDefault="00FD2D6A" w:rsidP="00306450">
      <w:pPr>
        <w:pStyle w:val="Corpodetexto"/>
        <w:numPr>
          <w:ilvl w:val="1"/>
          <w:numId w:val="20"/>
        </w:numPr>
      </w:pPr>
      <w:r w:rsidRPr="00FD2D6A">
        <w:t>Porcentagem de acertar um ataque físico.</w:t>
      </w:r>
    </w:p>
    <w:p w:rsidR="00FD2D6A" w:rsidRPr="00FD2D6A" w:rsidRDefault="00FD2D6A" w:rsidP="00306450">
      <w:pPr>
        <w:pStyle w:val="Corpodetexto"/>
        <w:numPr>
          <w:ilvl w:val="0"/>
          <w:numId w:val="20"/>
        </w:numPr>
      </w:pPr>
      <w:r w:rsidRPr="00FD2D6A">
        <w:t>Alcance de Ataque</w:t>
      </w:r>
    </w:p>
    <w:p w:rsidR="00FD2D6A" w:rsidRPr="00FD2D6A" w:rsidRDefault="00FD2D6A" w:rsidP="00306450">
      <w:pPr>
        <w:pStyle w:val="Corpodetexto"/>
        <w:numPr>
          <w:ilvl w:val="1"/>
          <w:numId w:val="20"/>
        </w:numPr>
      </w:pPr>
      <w:r w:rsidRPr="00FD2D6A">
        <w:t>Tamanho da área onde um ataque pode ser desferido.</w:t>
      </w:r>
    </w:p>
    <w:p w:rsidR="00FD2D6A" w:rsidRPr="00FD2D6A" w:rsidRDefault="00FD2D6A" w:rsidP="00306450">
      <w:pPr>
        <w:pStyle w:val="Corpodetexto"/>
        <w:numPr>
          <w:ilvl w:val="0"/>
          <w:numId w:val="20"/>
        </w:numPr>
      </w:pPr>
      <w:r w:rsidRPr="00FD2D6A">
        <w:lastRenderedPageBreak/>
        <w:t>Alcance de Habilidade</w:t>
      </w:r>
    </w:p>
    <w:p w:rsidR="00FD2D6A" w:rsidRPr="00FD2D6A" w:rsidRDefault="00FD2D6A" w:rsidP="00306450">
      <w:pPr>
        <w:pStyle w:val="Corpodetexto"/>
        <w:numPr>
          <w:ilvl w:val="1"/>
          <w:numId w:val="20"/>
        </w:numPr>
      </w:pPr>
      <w:r w:rsidRPr="00FD2D6A">
        <w:t>Tamanho da área onde uma habilidade pode ser solta.</w:t>
      </w:r>
    </w:p>
    <w:p w:rsidR="00FD2D6A" w:rsidRPr="00FD2D6A" w:rsidRDefault="00FD2D6A" w:rsidP="00306450">
      <w:pPr>
        <w:pStyle w:val="Corpodetexto"/>
        <w:numPr>
          <w:ilvl w:val="0"/>
          <w:numId w:val="20"/>
        </w:numPr>
      </w:pPr>
      <w:r w:rsidRPr="00FD2D6A">
        <w:t>Alcance de Movimento</w:t>
      </w:r>
    </w:p>
    <w:p w:rsidR="00FD2D6A" w:rsidRPr="00FD2D6A" w:rsidRDefault="00FD2D6A" w:rsidP="00306450">
      <w:pPr>
        <w:pStyle w:val="Corpodetexto"/>
        <w:numPr>
          <w:ilvl w:val="1"/>
          <w:numId w:val="20"/>
        </w:numPr>
      </w:pPr>
      <w:r w:rsidRPr="00FD2D6A">
        <w:t>Tamanho da área para onde a unidade pode se mover.</w:t>
      </w:r>
    </w:p>
    <w:p w:rsidR="00FD2D6A" w:rsidRPr="00FD2D6A" w:rsidRDefault="00FD2D6A" w:rsidP="00306450">
      <w:pPr>
        <w:pStyle w:val="Corpodetexto"/>
        <w:numPr>
          <w:ilvl w:val="0"/>
          <w:numId w:val="20"/>
        </w:numPr>
      </w:pPr>
      <w:r w:rsidRPr="00FD2D6A">
        <w:t>Tempo de espera</w:t>
      </w:r>
    </w:p>
    <w:p w:rsidR="00FD2D6A" w:rsidRPr="00FD2D6A" w:rsidRDefault="00FD2D6A" w:rsidP="00306450">
      <w:pPr>
        <w:pStyle w:val="Corpodetexto"/>
        <w:numPr>
          <w:ilvl w:val="1"/>
          <w:numId w:val="20"/>
        </w:numPr>
      </w:pPr>
      <w:r w:rsidRPr="00FD2D6A">
        <w:t>Tempo de espera após a execução de uma ação.</w:t>
      </w:r>
    </w:p>
    <w:commentRangeEnd w:id="232"/>
    <w:p w:rsidR="00FD2D6A" w:rsidRPr="00FD2D6A" w:rsidRDefault="008A4161" w:rsidP="001D60CB">
      <w:pPr>
        <w:pStyle w:val="Corpodetexto"/>
      </w:pPr>
      <w:r>
        <w:rPr>
          <w:rStyle w:val="Refdecomentrio"/>
          <w:rFonts w:ascii="Times New Roman" w:hAnsi="Times New Roman"/>
        </w:rPr>
        <w:commentReference w:id="232"/>
      </w:r>
      <w:r w:rsidR="00FD2D6A" w:rsidRPr="00FD2D6A">
        <w:t>As classes definem as habilidades que a unidade poderá utilizar e influenciam nos valores dos atributos calculados. Cada atributo calculado possui fatores que, de acordo com a classe, podem aumentar ou diminuir o seu valor calculado. Com isso, unidades que possuam os mesmos valores de atributos físicos podem ter atributos calculados diferentes, aumentando a diversidade de estratégias que o jogador pode formar. Há seis classes disponíveis no jogo:</w:t>
      </w:r>
    </w:p>
    <w:p w:rsidR="00FD2D6A" w:rsidRPr="00FD2D6A" w:rsidRDefault="00FD2D6A" w:rsidP="00306450">
      <w:pPr>
        <w:pStyle w:val="Corpodetexto"/>
        <w:numPr>
          <w:ilvl w:val="0"/>
          <w:numId w:val="21"/>
        </w:numPr>
      </w:pPr>
      <w:commentRangeStart w:id="233"/>
      <w:r w:rsidRPr="00FD2D6A">
        <w:t>Cavaleiro</w:t>
      </w:r>
    </w:p>
    <w:p w:rsidR="00FD2D6A" w:rsidRPr="00FD2D6A" w:rsidRDefault="00FD2D6A" w:rsidP="00306450">
      <w:pPr>
        <w:pStyle w:val="Corpodetexto"/>
        <w:numPr>
          <w:ilvl w:val="1"/>
          <w:numId w:val="21"/>
        </w:numPr>
      </w:pPr>
      <w:r w:rsidRPr="00FD2D6A">
        <w:t>Possui habilidades de ataques físicos</w:t>
      </w:r>
    </w:p>
    <w:p w:rsidR="00FD2D6A" w:rsidRPr="00FD2D6A" w:rsidRDefault="00FD2D6A" w:rsidP="00306450">
      <w:pPr>
        <w:pStyle w:val="Corpodetexto"/>
        <w:numPr>
          <w:ilvl w:val="1"/>
          <w:numId w:val="21"/>
        </w:numPr>
      </w:pPr>
      <w:r w:rsidRPr="00FD2D6A">
        <w:t>Bônus em ataques físicos e pontos de vida.</w:t>
      </w:r>
    </w:p>
    <w:p w:rsidR="00FD2D6A" w:rsidRPr="00FD2D6A" w:rsidRDefault="00FD2D6A" w:rsidP="00306450">
      <w:pPr>
        <w:pStyle w:val="Corpodetexto"/>
        <w:numPr>
          <w:ilvl w:val="0"/>
          <w:numId w:val="21"/>
        </w:numPr>
      </w:pPr>
      <w:r w:rsidRPr="00FD2D6A">
        <w:t>Paladino</w:t>
      </w:r>
    </w:p>
    <w:p w:rsidR="00FD2D6A" w:rsidRPr="00FD2D6A" w:rsidRDefault="00FD2D6A" w:rsidP="00306450">
      <w:pPr>
        <w:pStyle w:val="Corpodetexto"/>
        <w:numPr>
          <w:ilvl w:val="1"/>
          <w:numId w:val="21"/>
        </w:numPr>
      </w:pPr>
      <w:r w:rsidRPr="00FD2D6A">
        <w:t>Possui habilidades de cura e sacrifício.</w:t>
      </w:r>
    </w:p>
    <w:p w:rsidR="00FD2D6A" w:rsidRPr="00FD2D6A" w:rsidRDefault="00FD2D6A" w:rsidP="00306450">
      <w:pPr>
        <w:pStyle w:val="Corpodetexto"/>
        <w:numPr>
          <w:ilvl w:val="1"/>
          <w:numId w:val="21"/>
        </w:numPr>
      </w:pPr>
      <w:r w:rsidRPr="00FD2D6A">
        <w:t>Bônus em pontos de vida, defesa física e mágica.</w:t>
      </w:r>
    </w:p>
    <w:p w:rsidR="00FD2D6A" w:rsidRPr="00FD2D6A" w:rsidRDefault="00FD2D6A" w:rsidP="00306450">
      <w:pPr>
        <w:pStyle w:val="Corpodetexto"/>
        <w:numPr>
          <w:ilvl w:val="0"/>
          <w:numId w:val="21"/>
        </w:numPr>
      </w:pPr>
      <w:r w:rsidRPr="00FD2D6A">
        <w:t>Bruxo</w:t>
      </w:r>
    </w:p>
    <w:p w:rsidR="00FD2D6A" w:rsidRPr="00FD2D6A" w:rsidRDefault="00FD2D6A" w:rsidP="00306450">
      <w:pPr>
        <w:pStyle w:val="Corpodetexto"/>
        <w:numPr>
          <w:ilvl w:val="1"/>
          <w:numId w:val="21"/>
        </w:numPr>
      </w:pPr>
      <w:r w:rsidRPr="00FD2D6A">
        <w:t>Possui habilidades de ataques mágicos.</w:t>
      </w:r>
    </w:p>
    <w:p w:rsidR="00FD2D6A" w:rsidRPr="00FD2D6A" w:rsidRDefault="00FD2D6A" w:rsidP="00306450">
      <w:pPr>
        <w:pStyle w:val="Corpodetexto"/>
        <w:numPr>
          <w:ilvl w:val="1"/>
          <w:numId w:val="21"/>
        </w:numPr>
      </w:pPr>
      <w:r w:rsidRPr="00FD2D6A">
        <w:t>Bônus em ataques mágicos, destreza e pontos de mana.</w:t>
      </w:r>
    </w:p>
    <w:p w:rsidR="00FD2D6A" w:rsidRPr="00FD2D6A" w:rsidRDefault="00FD2D6A" w:rsidP="00306450">
      <w:pPr>
        <w:pStyle w:val="Corpodetexto"/>
        <w:numPr>
          <w:ilvl w:val="0"/>
          <w:numId w:val="21"/>
        </w:numPr>
      </w:pPr>
      <w:r w:rsidRPr="00FD2D6A">
        <w:t>Sacerdote</w:t>
      </w:r>
    </w:p>
    <w:p w:rsidR="00FD2D6A" w:rsidRPr="00FD2D6A" w:rsidRDefault="00FD2D6A" w:rsidP="00306450">
      <w:pPr>
        <w:pStyle w:val="Corpodetexto"/>
        <w:numPr>
          <w:ilvl w:val="1"/>
          <w:numId w:val="21"/>
        </w:numPr>
      </w:pPr>
      <w:r w:rsidRPr="00FD2D6A">
        <w:t>Possui habilidades de proteção e cura.</w:t>
      </w:r>
    </w:p>
    <w:p w:rsidR="00FD2D6A" w:rsidRPr="00FD2D6A" w:rsidRDefault="00FD2D6A" w:rsidP="00306450">
      <w:pPr>
        <w:pStyle w:val="Corpodetexto"/>
        <w:numPr>
          <w:ilvl w:val="1"/>
          <w:numId w:val="21"/>
        </w:numPr>
      </w:pPr>
      <w:r w:rsidRPr="00FD2D6A">
        <w:t>Bônus em pontos de mana, defesa física e mágica e ataques mágicos.</w:t>
      </w:r>
    </w:p>
    <w:p w:rsidR="00FD2D6A" w:rsidRPr="00FD2D6A" w:rsidRDefault="00FD2D6A" w:rsidP="00306450">
      <w:pPr>
        <w:pStyle w:val="Corpodetexto"/>
        <w:numPr>
          <w:ilvl w:val="0"/>
          <w:numId w:val="21"/>
        </w:numPr>
      </w:pPr>
      <w:r w:rsidRPr="00FD2D6A">
        <w:t>Assassino</w:t>
      </w:r>
    </w:p>
    <w:p w:rsidR="00FD2D6A" w:rsidRPr="00FD2D6A" w:rsidRDefault="00FD2D6A" w:rsidP="00306450">
      <w:pPr>
        <w:pStyle w:val="Corpodetexto"/>
        <w:numPr>
          <w:ilvl w:val="1"/>
          <w:numId w:val="21"/>
        </w:numPr>
      </w:pPr>
      <w:r w:rsidRPr="00FD2D6A">
        <w:t>Possui habilidades de ataque físico e críticos.</w:t>
      </w:r>
    </w:p>
    <w:p w:rsidR="00FD2D6A" w:rsidRPr="00FD2D6A" w:rsidRDefault="00FD2D6A" w:rsidP="00306450">
      <w:pPr>
        <w:pStyle w:val="Corpodetexto"/>
        <w:numPr>
          <w:ilvl w:val="1"/>
          <w:numId w:val="21"/>
        </w:numPr>
      </w:pPr>
      <w:r w:rsidRPr="00FD2D6A">
        <w:lastRenderedPageBreak/>
        <w:t>Bônus em ataques físicos e tempo de espera.</w:t>
      </w:r>
    </w:p>
    <w:p w:rsidR="00FD2D6A" w:rsidRPr="00FD2D6A" w:rsidRDefault="00FD2D6A" w:rsidP="00306450">
      <w:pPr>
        <w:pStyle w:val="Corpodetexto"/>
        <w:numPr>
          <w:ilvl w:val="0"/>
          <w:numId w:val="21"/>
        </w:numPr>
      </w:pPr>
      <w:r w:rsidRPr="00FD2D6A">
        <w:t>Monge</w:t>
      </w:r>
    </w:p>
    <w:p w:rsidR="00FD2D6A" w:rsidRPr="00FD2D6A" w:rsidRDefault="00FD2D6A" w:rsidP="00306450">
      <w:pPr>
        <w:pStyle w:val="Corpodetexto"/>
        <w:numPr>
          <w:ilvl w:val="1"/>
          <w:numId w:val="21"/>
        </w:numPr>
      </w:pPr>
      <w:r w:rsidRPr="00FD2D6A">
        <w:t>Possui habilidades de ataque físico e mágico mesclados.</w:t>
      </w:r>
    </w:p>
    <w:p w:rsidR="00FD2D6A" w:rsidRPr="00FD2D6A" w:rsidRDefault="00FD2D6A" w:rsidP="00306450">
      <w:pPr>
        <w:pStyle w:val="Corpodetexto"/>
        <w:numPr>
          <w:ilvl w:val="1"/>
          <w:numId w:val="21"/>
        </w:numPr>
      </w:pPr>
      <w:r w:rsidRPr="00FD2D6A">
        <w:t>Bônus em ataques físicos e mágicos.</w:t>
      </w:r>
    </w:p>
    <w:commentRangeEnd w:id="233"/>
    <w:p w:rsidR="00FD2D6A" w:rsidRPr="00FD2D6A" w:rsidRDefault="008A4161" w:rsidP="00076E68">
      <w:pPr>
        <w:pStyle w:val="Ttulo4"/>
      </w:pPr>
      <w:r>
        <w:rPr>
          <w:rStyle w:val="Refdecomentrio"/>
          <w:rFonts w:ascii="Times New Roman" w:hAnsi="Times New Roman" w:cs="Times New Roman"/>
          <w:b w:val="0"/>
          <w:bCs w:val="0"/>
          <w:kern w:val="0"/>
        </w:rPr>
        <w:commentReference w:id="233"/>
      </w:r>
      <w:r w:rsidR="00FD2D6A" w:rsidRPr="00FD2D6A">
        <w:t>Módulo Screen</w:t>
      </w:r>
    </w:p>
    <w:p w:rsidR="00FD2D6A" w:rsidRPr="00FD2D6A" w:rsidRDefault="00FD2D6A" w:rsidP="001D60CB">
      <w:pPr>
        <w:pStyle w:val="Corpodetexto"/>
      </w:pPr>
      <w:r w:rsidRPr="00FD2D6A">
        <w:t xml:space="preserve">Módulo responsável por gerenciar os estados do jogo. Decidiu-se utilizar telas para representar cada um dos estados possíveis do jogo: </w:t>
      </w:r>
      <w:r w:rsidRPr="00FD2D6A">
        <w:rPr>
          <w:i/>
        </w:rPr>
        <w:t>Título</w:t>
      </w:r>
      <w:r w:rsidRPr="00FD2D6A">
        <w:t xml:space="preserve">, </w:t>
      </w:r>
      <w:r w:rsidRPr="00FD2D6A">
        <w:rPr>
          <w:i/>
        </w:rPr>
        <w:t>Configuração</w:t>
      </w:r>
      <w:r w:rsidRPr="00FD2D6A">
        <w:t xml:space="preserve">, </w:t>
      </w:r>
      <w:r w:rsidRPr="00FD2D6A">
        <w:rPr>
          <w:i/>
        </w:rPr>
        <w:t>Jogo</w:t>
      </w:r>
      <w:r w:rsidRPr="00FD2D6A">
        <w:t xml:space="preserve"> e </w:t>
      </w:r>
      <w:r w:rsidRPr="00FD2D6A">
        <w:rPr>
          <w:i/>
        </w:rPr>
        <w:t>Fim</w:t>
      </w:r>
      <w:r w:rsidRPr="00FD2D6A">
        <w:t xml:space="preserve">. A qualquer momento, o jogo pode solicitar a mudança de estado. Quando isso ocorre, todos os componentes que pertencem ao estado anterior são removidos, ou seja, é como se o jogo recomeçasse. Dessa forma, ao mudar de estado, nenhum componente desnecessário é mantido, consumindo tempo de processamento e memória. </w:t>
      </w:r>
    </w:p>
    <w:p w:rsidR="00FD2D6A" w:rsidRPr="00FD2D6A" w:rsidRDefault="00FD2D6A" w:rsidP="001D60CB">
      <w:pPr>
        <w:pStyle w:val="Corpodetexto"/>
      </w:pPr>
      <w:commentRangeStart w:id="234"/>
      <w:r w:rsidRPr="00FD2D6A">
        <w:t xml:space="preserve">A tela de título é o estado inicial do jogo. Exibe o nome do jogo e as informações iniciais. Quando o jogo se inicia, o jogo muda seu estado para a tela de configuração, onde os jogadores e as unidades são criados. </w:t>
      </w:r>
      <w:commentRangeEnd w:id="234"/>
      <w:r w:rsidR="00AD5BF5">
        <w:rPr>
          <w:rStyle w:val="Refdecomentrio"/>
          <w:rFonts w:ascii="Times New Roman" w:hAnsi="Times New Roman"/>
        </w:rPr>
        <w:commentReference w:id="234"/>
      </w:r>
      <w:r w:rsidRPr="00FD2D6A">
        <w:t>Após a configuração de todas as unidades, o jogo muda seu estado para a tela de jogo, onde o jogo, de fato, acontece. Quando um jogador vence a partida, o estado do jogo é novamente alterado, dessa vez para a tela de fim, onde o resultado do jogo é exibido.</w:t>
      </w:r>
    </w:p>
    <w:p w:rsidR="00FD2D6A" w:rsidRPr="00FD2D6A" w:rsidRDefault="00FD2D6A" w:rsidP="001D60CB">
      <w:pPr>
        <w:pStyle w:val="Corpodetexto"/>
      </w:pPr>
      <w:r w:rsidRPr="00FD2D6A">
        <w:t xml:space="preserve">Cada uma destas telas, é uma implementação da classe </w:t>
      </w:r>
      <w:r w:rsidRPr="00FD2D6A">
        <w:rPr>
          <w:i/>
        </w:rPr>
        <w:t>IScreen</w:t>
      </w:r>
      <w:r w:rsidRPr="00FD2D6A">
        <w:t>. Esta classe é responsável por controlar os componentes que o jogo possui em sua própria tela, e eliminar os componentes de outra tela. A utilização desta arquitetura fornece bastante agilidade ao jogo, pois não é necessário se preocupar com a reciclagem de componentes mortos, durante a execução do jogo.</w:t>
      </w:r>
    </w:p>
    <w:p w:rsidR="00700068" w:rsidRDefault="00FD2D6A" w:rsidP="00700068">
      <w:pPr>
        <w:pStyle w:val="Figura"/>
      </w:pPr>
      <w:r w:rsidRPr="00FD2D6A">
        <w:rPr>
          <w:noProof/>
          <w:lang w:eastAsia="pt-BR"/>
        </w:rPr>
        <w:drawing>
          <wp:inline distT="0" distB="0" distL="0" distR="0">
            <wp:extent cx="4847619" cy="1790476"/>
            <wp:effectExtent l="19050" t="19050" r="10131" b="19274"/>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srcRect/>
                    <a:stretch>
                      <a:fillRect/>
                    </a:stretch>
                  </pic:blipFill>
                  <pic:spPr bwMode="auto">
                    <a:xfrm>
                      <a:off x="0" y="0"/>
                      <a:ext cx="4847619" cy="1790476"/>
                    </a:xfrm>
                    <a:prstGeom prst="rect">
                      <a:avLst/>
                    </a:prstGeom>
                    <a:noFill/>
                    <a:ln w="9525">
                      <a:solidFill>
                        <a:srgbClr val="000000"/>
                      </a:solidFill>
                      <a:miter lim="800000"/>
                      <a:headEnd/>
                      <a:tailEnd/>
                    </a:ln>
                  </pic:spPr>
                </pic:pic>
              </a:graphicData>
            </a:graphic>
          </wp:inline>
        </w:drawing>
      </w:r>
    </w:p>
    <w:p w:rsidR="00FD2D6A" w:rsidRPr="00FD2D6A" w:rsidRDefault="00700068" w:rsidP="00700068">
      <w:pPr>
        <w:pStyle w:val="Figura"/>
      </w:pPr>
      <w:bookmarkStart w:id="235" w:name="_Toc200128405"/>
      <w:bookmarkStart w:id="236" w:name="_Toc201338479"/>
      <w:r>
        <w:t xml:space="preserve">Figura </w:t>
      </w:r>
      <w:fldSimple w:instr=" SEQ Figura \* ARABIC ">
        <w:r w:rsidR="00376E4B">
          <w:rPr>
            <w:noProof/>
          </w:rPr>
          <w:t>67</w:t>
        </w:r>
      </w:fldSimple>
      <w:r>
        <w:t xml:space="preserve"> - </w:t>
      </w:r>
      <w:r w:rsidR="00FD2D6A" w:rsidRPr="00FD2D6A">
        <w:t>Generalização de telas</w:t>
      </w:r>
      <w:bookmarkEnd w:id="235"/>
      <w:bookmarkEnd w:id="236"/>
    </w:p>
    <w:p w:rsidR="00FD2D6A" w:rsidRPr="00FD2D6A" w:rsidRDefault="00FD2D6A" w:rsidP="00076E68">
      <w:pPr>
        <w:pStyle w:val="Ttulo4"/>
      </w:pPr>
      <w:r w:rsidRPr="00FD2D6A">
        <w:lastRenderedPageBreak/>
        <w:t>Módulo Debug</w:t>
      </w:r>
    </w:p>
    <w:p w:rsidR="00FD2D6A" w:rsidRPr="00FD2D6A" w:rsidRDefault="00FD2D6A" w:rsidP="001D60CB">
      <w:pPr>
        <w:pStyle w:val="Corpodetexto"/>
      </w:pPr>
      <w:r w:rsidRPr="00FD2D6A">
        <w:t>Responsável por exibir um indicador de performance e auxílio à detecção de toques.</w:t>
      </w:r>
    </w:p>
    <w:p w:rsidR="00FD2D6A" w:rsidRPr="00FD2D6A" w:rsidRDefault="00FD2D6A" w:rsidP="001D60CB">
      <w:pPr>
        <w:pStyle w:val="Corpodetexto"/>
      </w:pPr>
      <w:r w:rsidRPr="00FD2D6A">
        <w:t xml:space="preserve">A cada toque que acontece na mesa, uma animação de curta duração é executada, de forma a verificar a qualidade da calibração do software </w:t>
      </w:r>
      <w:r w:rsidRPr="00FD2D6A">
        <w:rPr>
          <w:i/>
        </w:rPr>
        <w:t>TouchLib</w:t>
      </w:r>
      <w:r w:rsidRPr="00FD2D6A">
        <w:t>. Em uma boa calibração, a animação acontece exatamente sob o dedo fez o toque.</w:t>
      </w:r>
    </w:p>
    <w:p w:rsidR="00FD2D6A" w:rsidRPr="00FD2D6A" w:rsidRDefault="00FD2D6A" w:rsidP="001D60CB">
      <w:pPr>
        <w:pStyle w:val="Corpodetexto"/>
      </w:pPr>
      <w:r w:rsidRPr="00FD2D6A">
        <w:t xml:space="preserve">O indicador de performance é exibido na parte inferior da tela. Este indicador calcula a taxa de </w:t>
      </w:r>
      <w:r w:rsidRPr="00FD2D6A">
        <w:rPr>
          <w:i/>
        </w:rPr>
        <w:t>frames</w:t>
      </w:r>
      <w:r w:rsidRPr="00FD2D6A">
        <w:t xml:space="preserve"> por segundo (</w:t>
      </w:r>
      <w:r w:rsidR="003723E1">
        <w:rPr>
          <w:i/>
        </w:rPr>
        <w:t>fps</w:t>
      </w:r>
      <w:r w:rsidRPr="00FD2D6A">
        <w:t xml:space="preserve">). Um valor aceitável deve possuir média </w:t>
      </w:r>
      <w:r w:rsidR="003723E1">
        <w:t>em torno de</w:t>
      </w:r>
      <w:r w:rsidRPr="00FD2D6A">
        <w:t xml:space="preserve"> </w:t>
      </w:r>
      <w:r w:rsidR="003723E1">
        <w:t>40</w:t>
      </w:r>
      <w:r w:rsidRPr="00FD2D6A">
        <w:t xml:space="preserve">, uma vez que abaixo deste valor, o jogo apresenta </w:t>
      </w:r>
      <w:r w:rsidR="003723E1">
        <w:t xml:space="preserve">alguns </w:t>
      </w:r>
      <w:r w:rsidRPr="00FD2D6A">
        <w:t>travamentos.</w:t>
      </w:r>
    </w:p>
    <w:p w:rsidR="00FD2D6A" w:rsidRPr="00FD2D6A" w:rsidRDefault="00FD2D6A" w:rsidP="00076E68">
      <w:pPr>
        <w:pStyle w:val="Ttulo4"/>
      </w:pPr>
      <w:r w:rsidRPr="00FD2D6A">
        <w:t>Módulo Menu</w:t>
      </w:r>
    </w:p>
    <w:p w:rsidR="00FD2D6A" w:rsidRPr="00FD2D6A" w:rsidRDefault="00FD2D6A" w:rsidP="001D60CB">
      <w:pPr>
        <w:pStyle w:val="Corpodetexto"/>
      </w:pPr>
      <w:r w:rsidRPr="00FD2D6A">
        <w:t>É o módulo que cria, desenha e gerencia todos os menus do jogo. Cada jogador possui um menu, enquanto cada unidade possui dois menus. O do jogador exibe seu nome e a quantidade de unidades vivas que ele possui. O primeiro menu da unidade é responsável por exibir seu estado atual, enquanto o segundo se encarrega de exibir as ações que podem ser executadas.</w:t>
      </w:r>
    </w:p>
    <w:p w:rsidR="00FD2D6A" w:rsidRPr="00FD2D6A" w:rsidRDefault="00FD2D6A" w:rsidP="001D60CB">
      <w:pPr>
        <w:pStyle w:val="Corpodetexto"/>
      </w:pPr>
      <w:r w:rsidRPr="00FD2D6A">
        <w:t>O menu que exibe o estado da unidade é dividido em duas partes. A primeira exibe as informações mais importantes de maneira mais detalhada que os indicadores. Exibe o nome da unidade e a quantidade de pontos de vida, mana e do tempo de espera após a execução de uma ação; no formato de barras e números. Dessa forma, uma medição menos precisa pode ser obtida através dos indicadores, enquanto uma mais precisa, através deste menu.</w:t>
      </w:r>
    </w:p>
    <w:p w:rsidR="00FD2D6A" w:rsidRPr="00FD2D6A" w:rsidRDefault="00FD2D6A" w:rsidP="001D60CB">
      <w:pPr>
        <w:pStyle w:val="Corpodetexto"/>
      </w:pPr>
      <w:r w:rsidRPr="00FD2D6A">
        <w:t xml:space="preserve">A cor deste menu se altera conforme o estado dos pontos de vida da unidade. Quando ela possui mais de 50% dos pontos de vida totais, este menu é verde, indicando que tudo está bem. Quando o total de pontos está entre 10% e 50%; a cor se altera para amarelo, indicando atenção. Quando o total de pontos está abaixo dos 10%, ele se altera para vermelho, indicando que a unidade está prestes a morrer. </w:t>
      </w:r>
    </w:p>
    <w:p w:rsidR="00FD2D6A" w:rsidRPr="00FD2D6A" w:rsidRDefault="00FD2D6A" w:rsidP="001D60CB">
      <w:pPr>
        <w:pStyle w:val="Corpodetexto"/>
      </w:pPr>
      <w:r w:rsidRPr="00FD2D6A">
        <w:t>Ao tocar sobre este menu, a segunda parte é expandida. Esta exibe os atributos fixos e calculados da unidade atual. Em conjunto com a primeira parte, permite que o jogador tenha um “raio-x” sobre a unidade, tendo acesso às principais informações que a unidade possui.</w:t>
      </w:r>
    </w:p>
    <w:p w:rsidR="00700068" w:rsidRDefault="00FD2D6A" w:rsidP="00700068">
      <w:pPr>
        <w:pStyle w:val="Figura"/>
      </w:pPr>
      <w:r w:rsidRPr="00FD2D6A">
        <w:rPr>
          <w:noProof/>
          <w:lang w:eastAsia="pt-BR"/>
        </w:rPr>
        <w:lastRenderedPageBreak/>
        <w:drawing>
          <wp:inline distT="0" distB="0" distL="0" distR="0">
            <wp:extent cx="1929082" cy="3193703"/>
            <wp:effectExtent l="19050" t="0" r="0" b="0"/>
            <wp:docPr id="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srcRect/>
                    <a:stretch>
                      <a:fillRect/>
                    </a:stretch>
                  </pic:blipFill>
                  <pic:spPr bwMode="auto">
                    <a:xfrm>
                      <a:off x="0" y="0"/>
                      <a:ext cx="1929082" cy="3193703"/>
                    </a:xfrm>
                    <a:prstGeom prst="rect">
                      <a:avLst/>
                    </a:prstGeom>
                    <a:noFill/>
                    <a:ln w="9525">
                      <a:noFill/>
                      <a:miter lim="800000"/>
                      <a:headEnd/>
                      <a:tailEnd/>
                    </a:ln>
                  </pic:spPr>
                </pic:pic>
              </a:graphicData>
            </a:graphic>
          </wp:inline>
        </w:drawing>
      </w:r>
    </w:p>
    <w:p w:rsidR="00FD2D6A" w:rsidRPr="00FD2D6A" w:rsidRDefault="00700068" w:rsidP="00700068">
      <w:pPr>
        <w:pStyle w:val="Figura"/>
      </w:pPr>
      <w:bookmarkStart w:id="237" w:name="_Toc200128406"/>
      <w:bookmarkStart w:id="238" w:name="_Toc201338480"/>
      <w:r>
        <w:t xml:space="preserve">Figura </w:t>
      </w:r>
      <w:fldSimple w:instr=" SEQ Figura \* ARABIC ">
        <w:r w:rsidR="00376E4B">
          <w:rPr>
            <w:noProof/>
          </w:rPr>
          <w:t>68</w:t>
        </w:r>
      </w:fldSimple>
      <w:r>
        <w:t xml:space="preserve"> - </w:t>
      </w:r>
      <w:r w:rsidR="00FD2D6A" w:rsidRPr="00FD2D6A">
        <w:t>Menu do jogador e da unidade</w:t>
      </w:r>
      <w:bookmarkEnd w:id="237"/>
      <w:bookmarkEnd w:id="238"/>
    </w:p>
    <w:p w:rsidR="00FD2D6A" w:rsidRPr="00FD2D6A" w:rsidRDefault="00FD2D6A" w:rsidP="001D60CB">
      <w:pPr>
        <w:pStyle w:val="Corpodetexto"/>
      </w:pPr>
      <w:r w:rsidRPr="00FD2D6A">
        <w:t xml:space="preserve">O menu responsável por exibir as possíveis ações de uma unidade é controlado por um gerenciador, por ser mais complexo e possuir a necessidade de se comunicar diretamente com o módulo </w:t>
      </w:r>
      <w:r w:rsidRPr="00FD2D6A">
        <w:rPr>
          <w:i/>
        </w:rPr>
        <w:t>Action</w:t>
      </w:r>
      <w:r w:rsidRPr="00FD2D6A">
        <w:t>, responsável por controlar a execução das ações. Este menu apenas está ativo quando o tempo total de espera da unidade transcorreu completamente.</w:t>
      </w:r>
    </w:p>
    <w:p w:rsidR="00FD2D6A" w:rsidRPr="00FD2D6A" w:rsidRDefault="00FD2D6A" w:rsidP="001D60CB">
      <w:pPr>
        <w:pStyle w:val="Corpodetexto"/>
      </w:pPr>
      <w:r w:rsidRPr="00FD2D6A">
        <w:t xml:space="preserve">É composto por uma lista de itens que possuem uma lista de subitens, representados por instâncias da classe </w:t>
      </w:r>
      <w:r w:rsidRPr="00FD2D6A">
        <w:rPr>
          <w:i/>
        </w:rPr>
        <w:t>ActionMenu</w:t>
      </w:r>
      <w:r w:rsidRPr="00FD2D6A">
        <w:t xml:space="preserve"> e </w:t>
      </w:r>
      <w:r w:rsidRPr="00FD2D6A">
        <w:rPr>
          <w:i/>
        </w:rPr>
        <w:t>CommandMenu</w:t>
      </w:r>
      <w:r w:rsidRPr="00FD2D6A">
        <w:t xml:space="preserve">, respectivamente. O menu possui quatro itens: </w:t>
      </w:r>
      <w:r w:rsidRPr="00FD2D6A">
        <w:rPr>
          <w:i/>
        </w:rPr>
        <w:t>Mover</w:t>
      </w:r>
      <w:r w:rsidRPr="00FD2D6A">
        <w:t xml:space="preserve">, </w:t>
      </w:r>
      <w:r w:rsidRPr="00FD2D6A">
        <w:rPr>
          <w:i/>
        </w:rPr>
        <w:t>Atacar</w:t>
      </w:r>
      <w:r w:rsidRPr="00FD2D6A">
        <w:t xml:space="preserve">, </w:t>
      </w:r>
      <w:r w:rsidRPr="00FD2D6A">
        <w:rPr>
          <w:i/>
        </w:rPr>
        <w:t>Habilidades</w:t>
      </w:r>
      <w:r w:rsidRPr="00FD2D6A">
        <w:t xml:space="preserve"> e </w:t>
      </w:r>
      <w:r w:rsidRPr="00FD2D6A">
        <w:rPr>
          <w:i/>
        </w:rPr>
        <w:t>Itens</w:t>
      </w:r>
      <w:r w:rsidRPr="00FD2D6A">
        <w:t>. Os subitens estão ligados às ações da unidade que possui o menu, permitindo sua construção de forma dinâmica.</w:t>
      </w:r>
    </w:p>
    <w:p w:rsidR="00FD2D6A" w:rsidRPr="00FD2D6A" w:rsidRDefault="00FD2D6A" w:rsidP="001D60CB">
      <w:pPr>
        <w:pStyle w:val="Corpodetexto"/>
      </w:pPr>
      <w:r w:rsidRPr="00FD2D6A">
        <w:t>Durante o projeto do menu, decidiu-se que os subitens seriam especializações dos itens do menu. Isso facilitaria a codificação, uma vez que ambos devem ser capazes de avisar ao restante do módulo quando foram tocados, através de eventos.</w:t>
      </w:r>
    </w:p>
    <w:p w:rsidR="00FD2D6A" w:rsidRPr="00FD2D6A" w:rsidRDefault="00FD2D6A" w:rsidP="001D60CB">
      <w:pPr>
        <w:pStyle w:val="Corpodetexto"/>
      </w:pPr>
      <w:r w:rsidRPr="00FD2D6A">
        <w:t xml:space="preserve">Durante a construção do menu, os ataques, habilidades e itens da unidade são lidos, e com base neles, os subitens são criados. Cada subitem exibe ao lado do nome da ação, um parâmetro, que representa, no caso das habilidades, a quantidade de mana gasta na execução, ou, no caso dos itens, a quantidade de </w:t>
      </w:r>
      <w:r w:rsidRPr="00FD2D6A">
        <w:lastRenderedPageBreak/>
        <w:t>itens que a unidade possui. Ataques, por serem ilimitados, são representados com o número zero.</w:t>
      </w:r>
    </w:p>
    <w:p w:rsidR="00FD2D6A" w:rsidRPr="00FD2D6A" w:rsidRDefault="00FD2D6A" w:rsidP="001D60CB">
      <w:pPr>
        <w:pStyle w:val="Corpodetexto"/>
      </w:pPr>
      <w:r w:rsidRPr="00FD2D6A">
        <w:t xml:space="preserve">Cada subitem possui uma propriedade que verifica automaticamente se a unidade pode executar a ação relacionada ao menu. Caso ela não possa ser executada, o submenu não responderá aos toques do usuário. O item </w:t>
      </w:r>
      <w:r w:rsidRPr="00FD2D6A">
        <w:rPr>
          <w:i/>
        </w:rPr>
        <w:t>Mover</w:t>
      </w:r>
      <w:r w:rsidRPr="00FD2D6A">
        <w:t xml:space="preserve"> não possui subitens, já que não existem tipos de movimentação diferentes. </w:t>
      </w:r>
    </w:p>
    <w:p w:rsidR="00700068" w:rsidRDefault="00FD2D6A" w:rsidP="00700068">
      <w:pPr>
        <w:pStyle w:val="Figura"/>
      </w:pPr>
      <w:r w:rsidRPr="00FD2D6A">
        <w:rPr>
          <w:noProof/>
          <w:lang w:eastAsia="pt-BR"/>
        </w:rPr>
        <w:drawing>
          <wp:inline distT="0" distB="0" distL="0" distR="0">
            <wp:extent cx="1078571" cy="3343742"/>
            <wp:effectExtent l="19050" t="0" r="7279" b="0"/>
            <wp:docPr id="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srcRect/>
                    <a:stretch>
                      <a:fillRect/>
                    </a:stretch>
                  </pic:blipFill>
                  <pic:spPr bwMode="auto">
                    <a:xfrm>
                      <a:off x="0" y="0"/>
                      <a:ext cx="1078571" cy="3343742"/>
                    </a:xfrm>
                    <a:prstGeom prst="rect">
                      <a:avLst/>
                    </a:prstGeom>
                    <a:noFill/>
                    <a:ln w="9525">
                      <a:noFill/>
                      <a:miter lim="800000"/>
                      <a:headEnd/>
                      <a:tailEnd/>
                    </a:ln>
                  </pic:spPr>
                </pic:pic>
              </a:graphicData>
            </a:graphic>
          </wp:inline>
        </w:drawing>
      </w:r>
    </w:p>
    <w:p w:rsidR="00FD2D6A" w:rsidRPr="00FD2D6A" w:rsidRDefault="00700068" w:rsidP="00700068">
      <w:pPr>
        <w:pStyle w:val="Figura"/>
      </w:pPr>
      <w:bookmarkStart w:id="239" w:name="_Toc200128407"/>
      <w:bookmarkStart w:id="240" w:name="_Toc201338481"/>
      <w:r>
        <w:t xml:space="preserve">Figura </w:t>
      </w:r>
      <w:fldSimple w:instr=" SEQ Figura \* ARABIC ">
        <w:r w:rsidR="00376E4B">
          <w:rPr>
            <w:noProof/>
          </w:rPr>
          <w:t>69</w:t>
        </w:r>
      </w:fldSimple>
      <w:r>
        <w:t xml:space="preserve"> - </w:t>
      </w:r>
      <w:r w:rsidR="00FD2D6A" w:rsidRPr="00FD2D6A">
        <w:t>Itens e seus respectivos subitens</w:t>
      </w:r>
      <w:bookmarkEnd w:id="239"/>
      <w:bookmarkEnd w:id="240"/>
    </w:p>
    <w:p w:rsidR="00FD2D6A" w:rsidRPr="00FD2D6A" w:rsidRDefault="00FD2D6A" w:rsidP="001D60CB">
      <w:pPr>
        <w:pStyle w:val="Corpodetexto"/>
      </w:pPr>
      <w:r w:rsidRPr="00FD2D6A">
        <w:t>Ações que têm como alvo a própria unidade</w:t>
      </w:r>
      <w:del w:id="241" w:author="Fabio R. de Miranda" w:date="2008-06-12T03:37:00Z">
        <w:r w:rsidRPr="00FD2D6A" w:rsidDel="00847872">
          <w:delText>,</w:delText>
        </w:r>
      </w:del>
      <w:r w:rsidRPr="00FD2D6A">
        <w:t xml:space="preserve"> não necessitam de informações extras para serem executadas. Porém, nem todas as ações têm como alvo o próprio jogador. Dois exemplos são: o item </w:t>
      </w:r>
      <w:r w:rsidRPr="00FD2D6A">
        <w:rPr>
          <w:i/>
        </w:rPr>
        <w:t>Mover</w:t>
      </w:r>
      <w:r w:rsidRPr="00FD2D6A">
        <w:t xml:space="preserve"> e os subitens do item </w:t>
      </w:r>
      <w:r w:rsidRPr="00FD2D6A">
        <w:rPr>
          <w:i/>
        </w:rPr>
        <w:t>Atacar</w:t>
      </w:r>
      <w:r w:rsidRPr="00FD2D6A">
        <w:t>. O primeiro necessita que o jogo determine uma área pela qual a unidade pode se mover e movimente-a; enquanto os segundos necessitam de um alvo ou uma posição para desferir o ataque.</w:t>
      </w:r>
    </w:p>
    <w:p w:rsidR="00FD2D6A" w:rsidRPr="00FD2D6A" w:rsidRDefault="00FD2D6A" w:rsidP="001D60CB">
      <w:pPr>
        <w:pStyle w:val="Corpodetexto"/>
      </w:pPr>
      <w:r w:rsidRPr="00FD2D6A">
        <w:t xml:space="preserve">Com o intuito de auxiliar nas obtenções dessas informações, o módulo </w:t>
      </w:r>
      <w:r w:rsidRPr="00FD2D6A">
        <w:rPr>
          <w:i/>
        </w:rPr>
        <w:t>Interaction</w:t>
      </w:r>
      <w:r w:rsidRPr="00FD2D6A">
        <w:t xml:space="preserve"> foi desenvolvido. Apesar de ser explicado em detalhes mais a frente, uma introdução se faz necessária para compreender a lógica de execução do menu. Este módulo é dividido em duas partes: a primeira é responsável por auxiliar na movimentação de uma unidade enquanto a segunda auxilia a na obtenção de alvos e posições.</w:t>
      </w:r>
    </w:p>
    <w:p w:rsidR="00FD2D6A" w:rsidRPr="00FD2D6A" w:rsidRDefault="00FD2D6A" w:rsidP="001D60CB">
      <w:pPr>
        <w:pStyle w:val="Corpodetexto"/>
      </w:pPr>
      <w:r w:rsidRPr="00FD2D6A">
        <w:lastRenderedPageBreak/>
        <w:t xml:space="preserve">Quando os subitens são tocados, verifica-se se este necessita de informações extras. Caso afirmativo, o respectivo item do módulo </w:t>
      </w:r>
      <w:r w:rsidRPr="00FD2D6A">
        <w:rPr>
          <w:i/>
        </w:rPr>
        <w:t>Interaction</w:t>
      </w:r>
      <w:r w:rsidRPr="00FD2D6A">
        <w:t xml:space="preserve"> é iniciado e o subitem aguarda a obtenção das informações através de uma mensagem via evento. Quando a mensagem é recebida, as informações são passadas ao subitem e a ação pode enfim, ser executada.</w:t>
      </w:r>
    </w:p>
    <w:p w:rsidR="00700068" w:rsidRDefault="00FD2D6A" w:rsidP="00700068">
      <w:pPr>
        <w:pStyle w:val="Figura"/>
      </w:pPr>
      <w:r w:rsidRPr="00FD2D6A">
        <w:rPr>
          <w:noProof/>
          <w:lang w:eastAsia="pt-BR"/>
        </w:rPr>
        <w:drawing>
          <wp:inline distT="0" distB="0" distL="0" distR="0">
            <wp:extent cx="5365715" cy="4362857"/>
            <wp:effectExtent l="19050" t="19050" r="25435" b="18643"/>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srcRect/>
                    <a:stretch>
                      <a:fillRect/>
                    </a:stretch>
                  </pic:blipFill>
                  <pic:spPr bwMode="auto">
                    <a:xfrm>
                      <a:off x="0" y="0"/>
                      <a:ext cx="5365715" cy="4362857"/>
                    </a:xfrm>
                    <a:prstGeom prst="rect">
                      <a:avLst/>
                    </a:prstGeom>
                    <a:noFill/>
                    <a:ln w="9525">
                      <a:solidFill>
                        <a:srgbClr val="000000"/>
                      </a:solidFill>
                      <a:miter lim="800000"/>
                      <a:headEnd/>
                      <a:tailEnd/>
                    </a:ln>
                  </pic:spPr>
                </pic:pic>
              </a:graphicData>
            </a:graphic>
          </wp:inline>
        </w:drawing>
      </w:r>
    </w:p>
    <w:p w:rsidR="00FD2D6A" w:rsidRDefault="00700068" w:rsidP="00700068">
      <w:pPr>
        <w:pStyle w:val="Figura"/>
      </w:pPr>
      <w:bookmarkStart w:id="242" w:name="_Toc200128408"/>
      <w:bookmarkStart w:id="243" w:name="_Toc201338482"/>
      <w:r>
        <w:t xml:space="preserve">Figura </w:t>
      </w:r>
      <w:fldSimple w:instr=" SEQ Figura \* ARABIC ">
        <w:r w:rsidR="00376E4B">
          <w:rPr>
            <w:noProof/>
          </w:rPr>
          <w:t>70</w:t>
        </w:r>
      </w:fldSimple>
      <w:r>
        <w:t xml:space="preserve"> - </w:t>
      </w:r>
      <w:r w:rsidR="00FD2D6A" w:rsidRPr="00FD2D6A">
        <w:t>Fluxo de execução de uma ação através do menu</w:t>
      </w:r>
      <w:bookmarkEnd w:id="242"/>
      <w:bookmarkEnd w:id="243"/>
    </w:p>
    <w:p w:rsidR="00FD2D6A" w:rsidRPr="00FD2D6A" w:rsidRDefault="00FD2D6A" w:rsidP="00076E68">
      <w:pPr>
        <w:pStyle w:val="Ttulo4"/>
      </w:pPr>
      <w:r w:rsidRPr="00FD2D6A">
        <w:t>Módulo Interaction</w:t>
      </w:r>
    </w:p>
    <w:p w:rsidR="00FD2D6A" w:rsidRPr="00FD2D6A" w:rsidRDefault="00FD2D6A" w:rsidP="001D60CB">
      <w:pPr>
        <w:pStyle w:val="Corpodetexto"/>
      </w:pPr>
      <w:r w:rsidRPr="00FD2D6A">
        <w:t xml:space="preserve">É o módulo responsável por auxiliar o menu na execução de ações. Divide-se em dois submódulos: </w:t>
      </w:r>
      <w:r w:rsidRPr="00FD2D6A">
        <w:rPr>
          <w:i/>
        </w:rPr>
        <w:t>Mover</w:t>
      </w:r>
      <w:r w:rsidRPr="00FD2D6A">
        <w:t xml:space="preserve"> e </w:t>
      </w:r>
      <w:r w:rsidRPr="00FD2D6A">
        <w:rPr>
          <w:i/>
        </w:rPr>
        <w:t>Aim</w:t>
      </w:r>
      <w:r w:rsidRPr="00FD2D6A">
        <w:t>, ambos baseados em uma máquina de estados. Comunica-se com o menu através de mensagens passadas via eventos.</w:t>
      </w:r>
    </w:p>
    <w:p w:rsidR="00FD2D6A" w:rsidRPr="00FD2D6A" w:rsidRDefault="00FD2D6A" w:rsidP="001D60CB">
      <w:pPr>
        <w:pStyle w:val="Corpodetexto"/>
      </w:pPr>
      <w:r w:rsidRPr="00FD2D6A">
        <w:t xml:space="preserve">O estado inicial dos submódulos aguarda a ativação por parte do menu para mudar de estado. Assim que um item ou subitem é tocado no menu, o menu ativa o respectivo submódulo e este fica aguardando a interação do jogador. Caso o jogador não interaja com o submódulo, ele é desativado pelo menu, retornando ao seu estado inicial. </w:t>
      </w:r>
    </w:p>
    <w:p w:rsidR="00FD2D6A" w:rsidRPr="00FD2D6A" w:rsidRDefault="00FD2D6A" w:rsidP="00076E68">
      <w:pPr>
        <w:pStyle w:val="Ttulo5"/>
      </w:pPr>
      <w:r w:rsidRPr="00FD2D6A">
        <w:lastRenderedPageBreak/>
        <w:t>Submódulo Mover</w:t>
      </w:r>
    </w:p>
    <w:p w:rsidR="00FD2D6A" w:rsidRPr="00FD2D6A" w:rsidRDefault="00FD2D6A" w:rsidP="001D60CB">
      <w:pPr>
        <w:pStyle w:val="Corpodetexto"/>
      </w:pPr>
      <w:r w:rsidRPr="00FD2D6A">
        <w:t>O movimento de uma unidade pelo jogador é realizado arrastando-a para a posição desejada, dentro do limite imposto pelo jogo. Após arrastar a unidade, o jogador deve escolher para qual direção a unidade deve olhar.</w:t>
      </w:r>
    </w:p>
    <w:p w:rsidR="00FD2D6A" w:rsidRPr="00FD2D6A" w:rsidRDefault="00FD2D6A" w:rsidP="001D60CB">
      <w:pPr>
        <w:pStyle w:val="Corpodetexto"/>
      </w:pPr>
      <w:r w:rsidRPr="00FD2D6A">
        <w:t xml:space="preserve">Ao ativar este submódulo, uma instância do submódulo </w:t>
      </w:r>
      <w:r w:rsidRPr="00FD2D6A">
        <w:rPr>
          <w:i/>
        </w:rPr>
        <w:t>Area</w:t>
      </w:r>
      <w:r w:rsidRPr="00FD2D6A">
        <w:t xml:space="preserve"> do módulo </w:t>
      </w:r>
      <w:r w:rsidRPr="00FD2D6A">
        <w:rPr>
          <w:i/>
        </w:rPr>
        <w:t>Drawable</w:t>
      </w:r>
      <w:r w:rsidRPr="00FD2D6A">
        <w:t xml:space="preserve"> é desenhada, com tamanho baseado no atributo calculado: </w:t>
      </w:r>
      <w:r w:rsidRPr="00FD2D6A">
        <w:rPr>
          <w:i/>
        </w:rPr>
        <w:t>Alcance de Movimento</w:t>
      </w:r>
      <w:r w:rsidRPr="00FD2D6A">
        <w:t>. A esfera desenhada indica a área pela qual a unidade pode se mover. Caso o jogador tente arrastar a unidade para fora desta área, a unidade permanecerá na última posição válida.</w:t>
      </w:r>
    </w:p>
    <w:p w:rsidR="00106CD9" w:rsidRDefault="00FD2D6A" w:rsidP="00106CD9">
      <w:pPr>
        <w:pStyle w:val="Figura"/>
      </w:pPr>
      <w:r w:rsidRPr="00FD2D6A">
        <w:rPr>
          <w:noProof/>
          <w:lang w:eastAsia="pt-BR"/>
        </w:rPr>
        <w:drawing>
          <wp:inline distT="0" distB="0" distL="0" distR="0">
            <wp:extent cx="2972215" cy="2792858"/>
            <wp:effectExtent l="19050" t="0" r="0" b="0"/>
            <wp:docPr id="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srcRect/>
                    <a:stretch>
                      <a:fillRect/>
                    </a:stretch>
                  </pic:blipFill>
                  <pic:spPr bwMode="auto">
                    <a:xfrm>
                      <a:off x="0" y="0"/>
                      <a:ext cx="2972215" cy="2792858"/>
                    </a:xfrm>
                    <a:prstGeom prst="rect">
                      <a:avLst/>
                    </a:prstGeom>
                    <a:noFill/>
                    <a:ln w="9525">
                      <a:noFill/>
                      <a:miter lim="800000"/>
                      <a:headEnd/>
                      <a:tailEnd/>
                    </a:ln>
                  </pic:spPr>
                </pic:pic>
              </a:graphicData>
            </a:graphic>
          </wp:inline>
        </w:drawing>
      </w:r>
    </w:p>
    <w:p w:rsidR="00FD2D6A" w:rsidRPr="00FD2D6A" w:rsidRDefault="00106CD9" w:rsidP="00106CD9">
      <w:pPr>
        <w:pStyle w:val="Figura"/>
      </w:pPr>
      <w:bookmarkStart w:id="244" w:name="_Toc200128409"/>
      <w:bookmarkStart w:id="245" w:name="_Toc201338483"/>
      <w:r>
        <w:t xml:space="preserve">Figura </w:t>
      </w:r>
      <w:fldSimple w:instr=" SEQ Figura \* ARABIC ">
        <w:r w:rsidR="00376E4B">
          <w:rPr>
            <w:noProof/>
          </w:rPr>
          <w:t>71</w:t>
        </w:r>
      </w:fldSimple>
      <w:r>
        <w:t xml:space="preserve"> - </w:t>
      </w:r>
      <w:r w:rsidR="00FD2D6A" w:rsidRPr="00FD2D6A">
        <w:t>Unidade movendo-se dentro da área especificada</w:t>
      </w:r>
      <w:bookmarkEnd w:id="244"/>
      <w:bookmarkEnd w:id="245"/>
    </w:p>
    <w:p w:rsidR="00FD2D6A" w:rsidRPr="00FD2D6A" w:rsidRDefault="00FD2D6A" w:rsidP="001D60CB">
      <w:pPr>
        <w:pStyle w:val="Corpodetexto"/>
      </w:pPr>
      <w:r w:rsidRPr="00FD2D6A">
        <w:t xml:space="preserve">Ao tocar sobre a unidade, o evento </w:t>
      </w:r>
      <w:r w:rsidRPr="00FD2D6A">
        <w:rPr>
          <w:i/>
        </w:rPr>
        <w:t>CursorDown</w:t>
      </w:r>
      <w:r w:rsidRPr="00FD2D6A">
        <w:t xml:space="preserve"> é disparado pelo módulo </w:t>
      </w:r>
      <w:r w:rsidRPr="00FD2D6A">
        <w:rPr>
          <w:i/>
        </w:rPr>
        <w:t>Input</w:t>
      </w:r>
      <w:r w:rsidRPr="00FD2D6A">
        <w:t xml:space="preserve">, servindo de gatilho para a mudança de estado. Ao mudar de estado, o identificador relacionado ao dedo é armazenado e o evento </w:t>
      </w:r>
      <w:r w:rsidRPr="00FD2D6A">
        <w:rPr>
          <w:i/>
        </w:rPr>
        <w:t>Started</w:t>
      </w:r>
      <w:r w:rsidRPr="00FD2D6A">
        <w:t xml:space="preserve"> é disparado; avisando o menu que a unidade está em movimento, portanto, não é possível mais mudar a escolha.</w:t>
      </w:r>
    </w:p>
    <w:p w:rsidR="00FD2D6A" w:rsidRPr="00FD2D6A" w:rsidRDefault="00FD2D6A" w:rsidP="001D60CB">
      <w:pPr>
        <w:pStyle w:val="Corpodetexto"/>
      </w:pPr>
      <w:r w:rsidRPr="00FD2D6A">
        <w:t xml:space="preserve">Ao arrastar a unidade, o evento </w:t>
      </w:r>
      <w:r w:rsidRPr="00FD2D6A">
        <w:rPr>
          <w:i/>
        </w:rPr>
        <w:t>CursorUpdate</w:t>
      </w:r>
      <w:r w:rsidRPr="00FD2D6A">
        <w:t xml:space="preserve"> é disparado repetidas vezes. Verifica-se se o identificador do dedo que está se movimentando é igual ao armazenado, para evitar que outros dedos se movendo sobre a mesa no mesmo momento influenciem na movimentação da unidade. Se forem iguais, verifica-se se a posição do dedo está dentro da área imposta e em caso afirmativo, a posição da unidade é atualizada. O estado atual do submódulo não muda, pois a unidade só deixa de se mover quando o dedo é retirado da mesa.</w:t>
      </w:r>
    </w:p>
    <w:p w:rsidR="00FD2D6A" w:rsidRPr="00FD2D6A" w:rsidRDefault="00FD2D6A" w:rsidP="001D60CB">
      <w:pPr>
        <w:pStyle w:val="Corpodetexto"/>
      </w:pPr>
      <w:r w:rsidRPr="00FD2D6A">
        <w:lastRenderedPageBreak/>
        <w:t xml:space="preserve">Ao retirar o dedo da mesa, o evento </w:t>
      </w:r>
      <w:r w:rsidRPr="00FD2D6A">
        <w:rPr>
          <w:i/>
        </w:rPr>
        <w:t>CursorUp</w:t>
      </w:r>
      <w:r w:rsidRPr="00FD2D6A">
        <w:t xml:space="preserve"> é disparado. O identificador novamente é comparado para evitar que outros dedos que estejam sendo retirados, influenciem no movimento da unidade. Se o identificador coincidir, a unidade encerra o seu movimento e inicia-se a orientação da unidade.</w:t>
      </w:r>
    </w:p>
    <w:p w:rsidR="00FD2D6A" w:rsidRPr="00FD2D6A" w:rsidRDefault="00FD2D6A" w:rsidP="001D60CB">
      <w:pPr>
        <w:pStyle w:val="Corpodetexto"/>
      </w:pPr>
      <w:r w:rsidRPr="00FD2D6A">
        <w:t xml:space="preserve">A orientação é feita de maneira análoga à movimentação da unidade, repetindo o ciclo de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xml:space="preserve"> anteriormente explicados. Quando o jogador retira o dedo da mesa, terminando de orientar a unidade, o evento </w:t>
      </w:r>
      <w:r w:rsidRPr="00FD2D6A">
        <w:rPr>
          <w:i/>
        </w:rPr>
        <w:t>Moved</w:t>
      </w:r>
      <w:r w:rsidRPr="00FD2D6A">
        <w:t xml:space="preserve"> é disparado avisando o menu que a unidade terminou de se mover. Após a finalização do movimento da unidade, o submódulo é desativado, retornando-o ao seu estado inicial.</w:t>
      </w:r>
    </w:p>
    <w:p w:rsidR="00106CD9" w:rsidRDefault="00FD2D6A" w:rsidP="00106CD9">
      <w:pPr>
        <w:pStyle w:val="Figura"/>
      </w:pPr>
      <w:r w:rsidRPr="00FD2D6A">
        <w:rPr>
          <w:noProof/>
          <w:lang w:eastAsia="pt-BR"/>
        </w:rPr>
        <w:drawing>
          <wp:inline distT="0" distB="0" distL="0" distR="0">
            <wp:extent cx="4751258" cy="2950001"/>
            <wp:effectExtent l="19050" t="19050" r="11242" b="21799"/>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srcRect/>
                    <a:stretch>
                      <a:fillRect/>
                    </a:stretch>
                  </pic:blipFill>
                  <pic:spPr bwMode="auto">
                    <a:xfrm>
                      <a:off x="0" y="0"/>
                      <a:ext cx="4751258" cy="2950001"/>
                    </a:xfrm>
                    <a:prstGeom prst="rect">
                      <a:avLst/>
                    </a:prstGeom>
                    <a:noFill/>
                    <a:ln w="9525">
                      <a:solidFill>
                        <a:srgbClr val="000000"/>
                      </a:solidFill>
                      <a:miter lim="800000"/>
                      <a:headEnd/>
                      <a:tailEnd/>
                    </a:ln>
                  </pic:spPr>
                </pic:pic>
              </a:graphicData>
            </a:graphic>
          </wp:inline>
        </w:drawing>
      </w:r>
    </w:p>
    <w:p w:rsidR="00FD2D6A" w:rsidRPr="00FD2D6A" w:rsidRDefault="00106CD9" w:rsidP="00106CD9">
      <w:pPr>
        <w:pStyle w:val="Figura"/>
      </w:pPr>
      <w:bookmarkStart w:id="246" w:name="_Toc200128410"/>
      <w:bookmarkStart w:id="247" w:name="_Toc201338484"/>
      <w:r>
        <w:t xml:space="preserve">Figura </w:t>
      </w:r>
      <w:fldSimple w:instr=" SEQ Figura \* ARABIC ">
        <w:r w:rsidR="00376E4B">
          <w:rPr>
            <w:noProof/>
          </w:rPr>
          <w:t>72</w:t>
        </w:r>
      </w:fldSimple>
      <w:r>
        <w:t xml:space="preserve"> - </w:t>
      </w:r>
      <w:r w:rsidR="00FD2D6A" w:rsidRPr="00FD2D6A">
        <w:t>Máquina de estados do submódulo Mover</w:t>
      </w:r>
      <w:bookmarkEnd w:id="246"/>
      <w:bookmarkEnd w:id="247"/>
    </w:p>
    <w:p w:rsidR="00FD2D6A" w:rsidRPr="00FD2D6A" w:rsidRDefault="00FD2D6A" w:rsidP="002B0216">
      <w:pPr>
        <w:pStyle w:val="Ttulo4"/>
      </w:pPr>
      <w:r w:rsidRPr="00FD2D6A">
        <w:t>Submódulo Aim</w:t>
      </w:r>
    </w:p>
    <w:p w:rsidR="00FD2D6A" w:rsidRPr="00FD2D6A" w:rsidRDefault="00FD2D6A" w:rsidP="001D60CB">
      <w:pPr>
        <w:pStyle w:val="Corpodetexto"/>
      </w:pPr>
      <w:r w:rsidRPr="00FD2D6A">
        <w:t>A obtenção de um alvo para a execução de um determinado ataque, habilidade ou item é realizado com o auxílio de uma mira. O jogador arrasta a mira para a posição onde a ação deve ser executada, dentro do limite imposto pelo jogo. Com a posição definida, a ação é executada.</w:t>
      </w:r>
    </w:p>
    <w:p w:rsidR="00FD2D6A" w:rsidRPr="00FD2D6A" w:rsidRDefault="00FD2D6A" w:rsidP="001D60CB">
      <w:pPr>
        <w:pStyle w:val="Corpodetexto"/>
      </w:pPr>
      <w:r w:rsidRPr="00FD2D6A">
        <w:t xml:space="preserve">Assim como o submódulo </w:t>
      </w:r>
      <w:r w:rsidRPr="00FD2D6A">
        <w:rPr>
          <w:i/>
        </w:rPr>
        <w:t>Mover</w:t>
      </w:r>
      <w:r w:rsidRPr="00FD2D6A">
        <w:t xml:space="preserve">, o módulo </w:t>
      </w:r>
      <w:r w:rsidRPr="00FD2D6A">
        <w:rPr>
          <w:i/>
        </w:rPr>
        <w:t>Aim</w:t>
      </w:r>
      <w:r w:rsidRPr="00FD2D6A">
        <w:t xml:space="preserve"> também faz uso de uma área para determinar o limite em que a mira pode se mover. Os atributos calculados usados para a definição do tamanho são: </w:t>
      </w:r>
      <w:r w:rsidRPr="00FD2D6A">
        <w:rPr>
          <w:i/>
        </w:rPr>
        <w:t>Alcance de Ataque</w:t>
      </w:r>
      <w:r w:rsidRPr="00FD2D6A">
        <w:t xml:space="preserve"> e </w:t>
      </w:r>
      <w:r w:rsidRPr="00FD2D6A">
        <w:rPr>
          <w:i/>
        </w:rPr>
        <w:t xml:space="preserve">Alcance de </w:t>
      </w:r>
      <w:r w:rsidRPr="00FD2D6A">
        <w:rPr>
          <w:i/>
        </w:rPr>
        <w:lastRenderedPageBreak/>
        <w:t>Habilidade</w:t>
      </w:r>
      <w:r w:rsidRPr="00FD2D6A">
        <w:t>, usados para ataques e habilidades, respectivamente. Caso o jogador tente mover a mira para fora desta área, a mira mantém a última sua posição válida.</w:t>
      </w:r>
    </w:p>
    <w:p w:rsidR="00106CD9" w:rsidRDefault="00FD2D6A" w:rsidP="00106CD9">
      <w:pPr>
        <w:pStyle w:val="Figura"/>
      </w:pPr>
      <w:r w:rsidRPr="00FD2D6A">
        <w:rPr>
          <w:noProof/>
          <w:lang w:eastAsia="pt-BR"/>
        </w:rPr>
        <w:drawing>
          <wp:inline distT="0" distB="0" distL="0" distR="0">
            <wp:extent cx="2781300" cy="1419225"/>
            <wp:effectExtent l="19050" t="0" r="0" b="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srcRect/>
                    <a:stretch>
                      <a:fillRect/>
                    </a:stretch>
                  </pic:blipFill>
                  <pic:spPr bwMode="auto">
                    <a:xfrm>
                      <a:off x="0" y="0"/>
                      <a:ext cx="2781300" cy="1419225"/>
                    </a:xfrm>
                    <a:prstGeom prst="rect">
                      <a:avLst/>
                    </a:prstGeom>
                    <a:noFill/>
                    <a:ln w="9525">
                      <a:noFill/>
                      <a:miter lim="800000"/>
                      <a:headEnd/>
                      <a:tailEnd/>
                    </a:ln>
                  </pic:spPr>
                </pic:pic>
              </a:graphicData>
            </a:graphic>
          </wp:inline>
        </w:drawing>
      </w:r>
    </w:p>
    <w:p w:rsidR="00FD2D6A" w:rsidRPr="00FD2D6A" w:rsidRDefault="00106CD9" w:rsidP="00106CD9">
      <w:pPr>
        <w:pStyle w:val="Figura"/>
      </w:pPr>
      <w:bookmarkStart w:id="248" w:name="_Toc200128411"/>
      <w:bookmarkStart w:id="249" w:name="_Toc201338485"/>
      <w:r>
        <w:t xml:space="preserve">Figura </w:t>
      </w:r>
      <w:fldSimple w:instr=" SEQ Figura \* ARABIC ">
        <w:r w:rsidR="00376E4B">
          <w:rPr>
            <w:noProof/>
          </w:rPr>
          <w:t>73</w:t>
        </w:r>
      </w:fldSimple>
      <w:r>
        <w:t xml:space="preserve"> - </w:t>
      </w:r>
      <w:r w:rsidR="00FD2D6A" w:rsidRPr="00FD2D6A">
        <w:t>Mira sobre uma unidade inimiga</w:t>
      </w:r>
      <w:bookmarkEnd w:id="248"/>
      <w:bookmarkEnd w:id="249"/>
    </w:p>
    <w:p w:rsidR="00FD2D6A" w:rsidRPr="00FD2D6A" w:rsidRDefault="00FD2D6A" w:rsidP="001D60CB">
      <w:pPr>
        <w:pStyle w:val="Corpodetexto"/>
      </w:pPr>
      <w:r w:rsidRPr="00FD2D6A">
        <w:t xml:space="preserve">A ordem de execução dos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xml:space="preserve"> é muito semelhante à utilizada no submódulo </w:t>
      </w:r>
      <w:r w:rsidRPr="00FD2D6A">
        <w:rPr>
          <w:i/>
        </w:rPr>
        <w:t>Mover</w:t>
      </w:r>
      <w:r w:rsidRPr="00FD2D6A">
        <w:t xml:space="preserve">, não necessitando de maiores aprofundamentos. De maneira análoga, quando o jogador começa a mover a mira, o evento </w:t>
      </w:r>
      <w:r w:rsidRPr="00FD2D6A">
        <w:rPr>
          <w:i/>
        </w:rPr>
        <w:t>Started</w:t>
      </w:r>
      <w:r w:rsidRPr="00FD2D6A">
        <w:t xml:space="preserve"> é disparado, avisando o menu que o jogador iniciou a execução da ação e esta não pode mais ser cancelada ou trocada.</w:t>
      </w:r>
    </w:p>
    <w:p w:rsidR="00FD2D6A" w:rsidRPr="00FD2D6A" w:rsidRDefault="00FD2D6A" w:rsidP="001D60CB">
      <w:pPr>
        <w:pStyle w:val="Corpodetexto"/>
      </w:pPr>
      <w:r w:rsidRPr="00FD2D6A">
        <w:t xml:space="preserve">Durante a movimentação da mira, é verificado, cerca de quatro vezes por segundo, se a mira está posicionada sobre alguma unidade. Se sim, e a unidade for uma unidade aliada, a mira muda para a cor verde. Se a unidade for inimiga, a cor adotada foi </w:t>
      </w:r>
      <w:r w:rsidR="00326AD2">
        <w:t xml:space="preserve">a </w:t>
      </w:r>
      <w:r w:rsidRPr="00FD2D6A">
        <w:t>vermelha. Quando a mira está sobre nenhuma unidade, ou seja, não está mirando em ninguém, sua cor é cinza.</w:t>
      </w:r>
    </w:p>
    <w:p w:rsidR="00FD2D6A" w:rsidRPr="00FD2D6A" w:rsidRDefault="00FD2D6A" w:rsidP="001D60CB">
      <w:pPr>
        <w:pStyle w:val="Corpodetexto"/>
      </w:pPr>
      <w:r w:rsidRPr="00FD2D6A">
        <w:t>Toda unidade que está sendo mirada é armazenada, de forma a evitar um processamento desnecessário para descobrir qual unidade está na última posição válida de mira. Quando a mira não está mirando sobre nenhuma unidade, a unidade armazenada é nula.</w:t>
      </w:r>
    </w:p>
    <w:p w:rsidR="00FD2D6A" w:rsidRPr="00FD2D6A" w:rsidRDefault="00FD2D6A" w:rsidP="001D60CB">
      <w:pPr>
        <w:pStyle w:val="Corpodetexto"/>
      </w:pPr>
      <w:r w:rsidRPr="00FD2D6A">
        <w:t xml:space="preserve">Quando a mira é liberada pelo jogador, retirando o dedo da mesa, o evento </w:t>
      </w:r>
      <w:r w:rsidRPr="00FD2D6A">
        <w:rPr>
          <w:i/>
        </w:rPr>
        <w:t>Aimed</w:t>
      </w:r>
      <w:r w:rsidRPr="00FD2D6A">
        <w:t xml:space="preserve"> é disparado, informando o menu, sobre qual unidade que a mira se encontra e sua última posição válida. De posse destas informações juntamente com a unidade invocadora, é possível executar qualquer ação.</w:t>
      </w:r>
    </w:p>
    <w:p w:rsidR="00106CD9" w:rsidRDefault="00FD2D6A" w:rsidP="00106CD9">
      <w:pPr>
        <w:pStyle w:val="Figura"/>
      </w:pPr>
      <w:r w:rsidRPr="00FD2D6A">
        <w:rPr>
          <w:noProof/>
          <w:lang w:eastAsia="pt-BR"/>
        </w:rPr>
        <w:lastRenderedPageBreak/>
        <w:drawing>
          <wp:inline distT="0" distB="0" distL="0" distR="0">
            <wp:extent cx="5398770" cy="2910205"/>
            <wp:effectExtent l="19050" t="19050" r="11430" b="23495"/>
            <wp:docPr id="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srcRect/>
                    <a:stretch>
                      <a:fillRect/>
                    </a:stretch>
                  </pic:blipFill>
                  <pic:spPr bwMode="auto">
                    <a:xfrm>
                      <a:off x="0" y="0"/>
                      <a:ext cx="5398770" cy="2910205"/>
                    </a:xfrm>
                    <a:prstGeom prst="rect">
                      <a:avLst/>
                    </a:prstGeom>
                    <a:noFill/>
                    <a:ln w="9525">
                      <a:solidFill>
                        <a:srgbClr val="000000"/>
                      </a:solidFill>
                      <a:miter lim="800000"/>
                      <a:headEnd/>
                      <a:tailEnd/>
                    </a:ln>
                  </pic:spPr>
                </pic:pic>
              </a:graphicData>
            </a:graphic>
          </wp:inline>
        </w:drawing>
      </w:r>
    </w:p>
    <w:p w:rsidR="00FD2D6A" w:rsidRPr="00FD2D6A" w:rsidRDefault="00106CD9" w:rsidP="00106CD9">
      <w:pPr>
        <w:pStyle w:val="Figura"/>
      </w:pPr>
      <w:bookmarkStart w:id="250" w:name="_Toc200128412"/>
      <w:bookmarkStart w:id="251" w:name="_Toc201338486"/>
      <w:r>
        <w:t xml:space="preserve">Figura </w:t>
      </w:r>
      <w:fldSimple w:instr=" SEQ Figura \* ARABIC ">
        <w:r w:rsidR="00376E4B">
          <w:rPr>
            <w:noProof/>
          </w:rPr>
          <w:t>74</w:t>
        </w:r>
      </w:fldSimple>
      <w:r>
        <w:t xml:space="preserve"> - M</w:t>
      </w:r>
      <w:r w:rsidR="00FD2D6A" w:rsidRPr="00FD2D6A">
        <w:t>áqu</w:t>
      </w:r>
      <w:r w:rsidR="00076E68">
        <w:t>ina de estados do submódulo Aim</w:t>
      </w:r>
      <w:bookmarkEnd w:id="250"/>
      <w:bookmarkEnd w:id="251"/>
    </w:p>
    <w:p w:rsidR="00FD2D6A" w:rsidRDefault="00FD2D6A" w:rsidP="00076E68">
      <w:pPr>
        <w:pStyle w:val="Ttulo4"/>
      </w:pPr>
      <w:r w:rsidRPr="00FD2D6A">
        <w:t>Módulo Action</w:t>
      </w:r>
    </w:p>
    <w:p w:rsidR="00BF57E4" w:rsidRDefault="00BF57E4" w:rsidP="009C0AD5">
      <w:pPr>
        <w:pStyle w:val="Corpodetexto"/>
      </w:pPr>
      <w:r>
        <w:t>É o módulo responsável por criar, gerenciar e executar as ações das unidades em jogo. Este módulo possui três gerenciadores, responsáveis por gerenciar cada tipo de ação existente, no caso, ataques, habilidades e itens.</w:t>
      </w:r>
    </w:p>
    <w:p w:rsidR="00BF57E4" w:rsidRDefault="00BF57E4" w:rsidP="009C0AD5">
      <w:pPr>
        <w:pStyle w:val="Corpodetexto"/>
      </w:pPr>
      <w:r>
        <w:t xml:space="preserve">Dentro do jogo, quaisquer ações de uma unidade herdam </w:t>
      </w:r>
      <w:r w:rsidR="004C15A4">
        <w:t>de uma mesma classe, que define quais as características comuns entre elas, como por exemplo, nome ou quantidade d</w:t>
      </w:r>
      <w:r w:rsidR="00DE50F4">
        <w:t>e mana gasta para sua execução.</w:t>
      </w:r>
    </w:p>
    <w:p w:rsidR="00BF57E4" w:rsidRDefault="004C15A4" w:rsidP="009C0AD5">
      <w:pPr>
        <w:pStyle w:val="Corpodetexto"/>
      </w:pPr>
      <w:r>
        <w:t xml:space="preserve">Quando o menu de uma unidade é exibido, cada item ou subitem que possui ligação com uma ação, verifica através da propriedade </w:t>
      </w:r>
      <w:r w:rsidRPr="004C15A4">
        <w:rPr>
          <w:i/>
        </w:rPr>
        <w:t>Enabled</w:t>
      </w:r>
      <w:r>
        <w:t xml:space="preserve"> </w:t>
      </w:r>
      <w:r w:rsidR="00A54686">
        <w:t xml:space="preserve">da ação, </w:t>
      </w:r>
      <w:r>
        <w:t>se esta pode ser executada. Quando a ação não pode ser executada, o item / subitem se desabilita automaticamente, evitando que o jogador consiga executar algo que sua unidade não tenha pontos de mana suficientes.</w:t>
      </w:r>
    </w:p>
    <w:p w:rsidR="00DE50F4" w:rsidRDefault="00DE50F4" w:rsidP="009C0AD5">
      <w:pPr>
        <w:pStyle w:val="Corpodetexto"/>
      </w:pPr>
      <w:r>
        <w:t>Devido ao fato des</w:t>
      </w:r>
      <w:r w:rsidR="004C15A4">
        <w:t xml:space="preserve">ta propriedade </w:t>
      </w:r>
      <w:r>
        <w:t>ser</w:t>
      </w:r>
      <w:r w:rsidR="004C15A4">
        <w:t xml:space="preserve"> abstra</w:t>
      </w:r>
      <w:r>
        <w:t>t</w:t>
      </w:r>
      <w:r w:rsidR="004C15A4">
        <w:t xml:space="preserve">a, </w:t>
      </w:r>
      <w:r>
        <w:t xml:space="preserve">cada tipo de ação pode </w:t>
      </w:r>
      <w:r w:rsidR="004C15A4">
        <w:t>implement</w:t>
      </w:r>
      <w:r>
        <w:t>á</w:t>
      </w:r>
      <w:r w:rsidR="004C15A4">
        <w:t>-</w:t>
      </w:r>
      <w:r>
        <w:t>l</w:t>
      </w:r>
      <w:r w:rsidR="004C15A4">
        <w:t>a da melhor maneira. Um ataque</w:t>
      </w:r>
      <w:r>
        <w:t xml:space="preserve"> </w:t>
      </w:r>
      <w:r w:rsidR="004C15A4">
        <w:t>não gasta pontos de mana e nem possui restrições de uso, tornando o valor destra propriedade sempre verdadeira.</w:t>
      </w:r>
      <w:r>
        <w:t xml:space="preserve"> Já uma habilidade, que consome pontos de </w:t>
      </w:r>
      <w:r w:rsidR="004C15A4">
        <w:t xml:space="preserve">mana da unidade, verifica se a quantidade de mana que vai ser utilizada é menor ou igual à quantidade que a unidade possui. </w:t>
      </w:r>
      <w:r>
        <w:t xml:space="preserve">Um item, por sua vez, apenas verifica se a quantidade em estoque que a unidade possui é maior que zero. </w:t>
      </w:r>
    </w:p>
    <w:p w:rsidR="00BF57E4" w:rsidRDefault="00DE50F4" w:rsidP="009C0AD5">
      <w:pPr>
        <w:pStyle w:val="Corpodetexto"/>
      </w:pPr>
      <w:r>
        <w:lastRenderedPageBreak/>
        <w:t>A quantidade de mana</w:t>
      </w:r>
      <w:r w:rsidR="00A54686">
        <w:t xml:space="preserve"> ou de itens em estoque é armazenada em uma propriedade chamada </w:t>
      </w:r>
      <w:r w:rsidR="00A54686" w:rsidRPr="00A54686">
        <w:rPr>
          <w:i/>
        </w:rPr>
        <w:t>Attribute</w:t>
      </w:r>
      <w:r w:rsidR="00A54686">
        <w:t>. Trata-se de um valor numérico que pode ser utilizada para armazenar qualquer atributo relevante ao tipo de ação que será executada.</w:t>
      </w:r>
    </w:p>
    <w:p w:rsidR="00A8166F" w:rsidRDefault="00A54686" w:rsidP="009C0AD5">
      <w:pPr>
        <w:pStyle w:val="Corpodetexto"/>
      </w:pPr>
      <w:r>
        <w:t xml:space="preserve">Durante o projeto deste módulo, foi decidido que </w:t>
      </w:r>
      <w:r w:rsidR="00A8166F">
        <w:t>as execuções de todas as ações de um determinado tipo deveriam estar</w:t>
      </w:r>
      <w:r>
        <w:t xml:space="preserve"> agrupadas</w:t>
      </w:r>
      <w:r w:rsidR="00A8166F">
        <w:t xml:space="preserve"> dentro de seu respectivo gerenciador</w:t>
      </w:r>
      <w:r>
        <w:t xml:space="preserve">. Para que isso fosse possível, foram criados </w:t>
      </w:r>
      <w:r w:rsidRPr="00BB2F71">
        <w:rPr>
          <w:i/>
        </w:rPr>
        <w:t>delegates</w:t>
      </w:r>
      <w:r>
        <w:t xml:space="preserve">, que de maneira análoga, se comportam como propriedades que armazenam métodos. </w:t>
      </w:r>
    </w:p>
    <w:p w:rsidR="00A54686" w:rsidRDefault="00A54686" w:rsidP="009C0AD5">
      <w:pPr>
        <w:pStyle w:val="Corpodetexto"/>
      </w:pPr>
      <w:r>
        <w:t xml:space="preserve">Quando uma ação é criada, além </w:t>
      </w:r>
      <w:r w:rsidR="00A8166F">
        <w:t>de</w:t>
      </w:r>
      <w:r>
        <w:t xml:space="preserve"> informações básicas, é passada a assinatura de um método, que será armazenado neste </w:t>
      </w:r>
      <w:r w:rsidRPr="00BB2F71">
        <w:rPr>
          <w:i/>
        </w:rPr>
        <w:t>delegate</w:t>
      </w:r>
      <w:r>
        <w:t xml:space="preserve">. </w:t>
      </w:r>
      <w:r w:rsidR="00A8166F">
        <w:t>Dessa forma</w:t>
      </w:r>
      <w:r>
        <w:t xml:space="preserve">, quando o método </w:t>
      </w:r>
      <w:r w:rsidRPr="00A54686">
        <w:rPr>
          <w:i/>
        </w:rPr>
        <w:t>Execute</w:t>
      </w:r>
      <w:r>
        <w:t xml:space="preserve"> da ação for executado, este, por sua vez, </w:t>
      </w:r>
      <w:r w:rsidR="00A8166F">
        <w:t>chama</w:t>
      </w:r>
      <w:r>
        <w:t xml:space="preserve"> o método armazenado</w:t>
      </w:r>
      <w:r w:rsidR="00A8166F">
        <w:t xml:space="preserve"> que foi </w:t>
      </w:r>
      <w:r>
        <w:t>escolhido durante a criação da ação.</w:t>
      </w:r>
    </w:p>
    <w:p w:rsidR="00A54686" w:rsidRPr="00A8166F" w:rsidRDefault="00A8166F" w:rsidP="009C0AD5">
      <w:pPr>
        <w:pStyle w:val="Corpodetexto"/>
      </w:pPr>
      <w:r>
        <w:t xml:space="preserve">Cada gerenciador de ações utiliza o </w:t>
      </w:r>
      <w:r w:rsidRPr="00A8166F">
        <w:rPr>
          <w:i/>
        </w:rPr>
        <w:t>design pattern</w:t>
      </w:r>
      <w:r>
        <w:rPr>
          <w:i/>
        </w:rPr>
        <w:t xml:space="preserve"> </w:t>
      </w:r>
      <w:r w:rsidRPr="00A8166F">
        <w:rPr>
          <w:i/>
        </w:rPr>
        <w:t>Factory</w:t>
      </w:r>
      <w:r>
        <w:t>, sendo ele o responsável pela criação das ações deste tipo. Para cada classe de unidade, uma lista de ações diferentes é criada, diversificando o jogo, e ampliando as possibilidades de táticas. Quando o gerenciador cria a ação, ele informa qual o método de sua classe que será executado quando a ação for executada. Isso permite que duas ações diferentes, executem o mesmo método, simplificando a codificação e manutenção.</w:t>
      </w:r>
    </w:p>
    <w:p w:rsidR="00A54686" w:rsidRPr="004556D4" w:rsidRDefault="00F42388" w:rsidP="004556D4">
      <w:pPr>
        <w:pStyle w:val="Corpodetexto"/>
        <w:rPr>
          <w:i/>
          <w:iCs/>
        </w:rPr>
      </w:pPr>
      <w:r w:rsidRPr="00F42388">
        <w:rPr>
          <w:i/>
          <w:iCs/>
          <w:highlight w:val="yellow"/>
          <w:rPrChange w:id="252" w:author="Fabio R. de Miranda" w:date="2008-06-12T03:39:00Z">
            <w:rPr>
              <w:rFonts w:cs="Arial"/>
              <w:i/>
              <w:iCs/>
              <w:sz w:val="16"/>
              <w:szCs w:val="16"/>
            </w:rPr>
          </w:rPrChange>
        </w:rPr>
        <w:t>{imagem : diagrama execução}</w:t>
      </w:r>
    </w:p>
    <w:p w:rsidR="009C0AD5" w:rsidRDefault="00A8166F" w:rsidP="009C0AD5">
      <w:pPr>
        <w:pStyle w:val="Corpodetexto"/>
      </w:pPr>
      <w:commentRangeStart w:id="253"/>
      <w:r>
        <w:t xml:space="preserve">O </w:t>
      </w:r>
      <w:r w:rsidRPr="00BB2F71">
        <w:rPr>
          <w:i/>
        </w:rPr>
        <w:t>delegate</w:t>
      </w:r>
      <w:r>
        <w:t xml:space="preserve"> criado exige que os métodos que </w:t>
      </w:r>
      <w:r w:rsidR="009C0AD5">
        <w:t>ele armazenará</w:t>
      </w:r>
      <w:r w:rsidR="00A77356">
        <w:t xml:space="preserve"> possuam quatro atributos: a ação que está sendo executada, a unidade que invocou a ação, a unidade alvo da ação e a última posição válida da mira</w:t>
      </w:r>
      <w:commentRangeEnd w:id="253"/>
      <w:r w:rsidR="00F16C05">
        <w:rPr>
          <w:rStyle w:val="Refdecomentrio"/>
          <w:rFonts w:ascii="Times New Roman" w:hAnsi="Times New Roman"/>
        </w:rPr>
        <w:commentReference w:id="253"/>
      </w:r>
      <w:r w:rsidR="00A77356">
        <w:t>.</w:t>
      </w:r>
      <w:r w:rsidR="009C0AD5">
        <w:t xml:space="preserve"> Estas restrições foram feitas, pois garante que qualquer ação </w:t>
      </w:r>
      <w:del w:id="254" w:author="Fabio R. de Miranda" w:date="2008-06-12T03:41:00Z">
        <w:r w:rsidR="009C0AD5" w:rsidDel="00F16C05">
          <w:delText xml:space="preserve">pode </w:delText>
        </w:r>
      </w:del>
      <w:ins w:id="255" w:author="Fabio R. de Miranda" w:date="2008-06-12T03:41:00Z">
        <w:r w:rsidR="00F16C05">
          <w:t xml:space="preserve">possa </w:t>
        </w:r>
      </w:ins>
      <w:r w:rsidR="009C0AD5">
        <w:t xml:space="preserve">ser executada de posse destes atributos. </w:t>
      </w:r>
      <w:del w:id="256" w:author="Fabio R. de Miranda" w:date="2008-06-12T03:42:00Z">
        <w:r w:rsidR="009C0AD5" w:rsidDel="00F16C05">
          <w:delText>Devido a este fato</w:delText>
        </w:r>
        <w:r w:rsidR="00304DF0" w:rsidDel="00F16C05">
          <w:delText>,</w:delText>
        </w:r>
        <w:r w:rsidR="009C0AD5" w:rsidDel="00F16C05">
          <w:delText xml:space="preserve"> que o</w:delText>
        </w:r>
      </w:del>
      <w:ins w:id="257" w:author="Fabio R. de Miranda" w:date="2008-06-12T03:42:00Z">
        <w:r w:rsidR="00F16C05">
          <w:t>O</w:t>
        </w:r>
      </w:ins>
      <w:r w:rsidR="009C0AD5">
        <w:t xml:space="preserve"> módulo </w:t>
      </w:r>
      <w:r w:rsidR="009C0AD5" w:rsidRPr="009C0AD5">
        <w:rPr>
          <w:i/>
        </w:rPr>
        <w:t>Interaction</w:t>
      </w:r>
      <w:r w:rsidR="009C0AD5">
        <w:t xml:space="preserve"> foi criado</w:t>
      </w:r>
      <w:ins w:id="258" w:author="Fabio R. de Miranda" w:date="2008-06-12T03:42:00Z">
        <w:r w:rsidR="00F16C05">
          <w:t xml:space="preserve"> com esta finalidade</w:t>
        </w:r>
      </w:ins>
      <w:r w:rsidR="009C0AD5">
        <w:t xml:space="preserve">, </w:t>
      </w:r>
      <w:ins w:id="259" w:author="Fabio R. de Miranda" w:date="2008-06-12T03:42:00Z">
        <w:r w:rsidR="00F16C05">
          <w:t xml:space="preserve">de maneira a </w:t>
        </w:r>
      </w:ins>
      <w:r w:rsidR="009C0AD5">
        <w:t>garanti</w:t>
      </w:r>
      <w:del w:id="260" w:author="Fabio R. de Miranda" w:date="2008-06-12T03:42:00Z">
        <w:r w:rsidR="009C0AD5" w:rsidDel="00F16C05">
          <w:delText>ndo</w:delText>
        </w:r>
      </w:del>
      <w:ins w:id="261" w:author="Fabio R. de Miranda" w:date="2008-06-12T03:42:00Z">
        <w:r w:rsidR="00F16C05">
          <w:t>r</w:t>
        </w:r>
      </w:ins>
      <w:r w:rsidR="009C0AD5">
        <w:t xml:space="preserve"> </w:t>
      </w:r>
      <w:r w:rsidR="00304DF0">
        <w:t>a obtenção</w:t>
      </w:r>
      <w:r w:rsidR="009C0AD5">
        <w:t xml:space="preserve"> de todas as </w:t>
      </w:r>
      <w:r w:rsidR="00BB4CDA">
        <w:t>informações</w:t>
      </w:r>
      <w:r w:rsidR="009C0AD5">
        <w:t xml:space="preserve"> necessárias</w:t>
      </w:r>
      <w:ins w:id="262" w:author="Fabio R. de Miranda" w:date="2008-06-12T03:42:00Z">
        <w:r w:rsidR="00F16C05">
          <w:t xml:space="preserve"> para qualquer ação possível</w:t>
        </w:r>
      </w:ins>
      <w:r w:rsidR="00304DF0">
        <w:t>, antes de qualquer execução</w:t>
      </w:r>
      <w:r w:rsidR="009C0AD5">
        <w:t>.</w:t>
      </w:r>
    </w:p>
    <w:p w:rsidR="00431BFC" w:rsidRDefault="00431BFC" w:rsidP="004556D4">
      <w:pPr>
        <w:pStyle w:val="Corpodetexto"/>
      </w:pPr>
      <w:r>
        <w:t xml:space="preserve">Toda execução de uma ação segue um padrão. Primeiramente, aplicam-se os efeitos da ação sobre a unidade </w:t>
      </w:r>
      <w:r w:rsidR="00304DF0">
        <w:t>que a invocou</w:t>
      </w:r>
      <w:r>
        <w:t>, como por exemplo: diminuição dos pontos de mana, execução de animações e exibição de informações sobre estes efeitos.</w:t>
      </w:r>
    </w:p>
    <w:p w:rsidR="00304DF0" w:rsidRDefault="00431BFC" w:rsidP="004556D4">
      <w:pPr>
        <w:pStyle w:val="Corpodetexto"/>
      </w:pPr>
      <w:r>
        <w:lastRenderedPageBreak/>
        <w:t xml:space="preserve">Em seguida, </w:t>
      </w:r>
      <w:r w:rsidR="00304DF0">
        <w:t>c</w:t>
      </w:r>
      <w:r>
        <w:t xml:space="preserve">aso exista uma unidade alvo, as conseqüências da ação são aplicadas. </w:t>
      </w:r>
      <w:r w:rsidR="00304DF0">
        <w:t>O cálculo dos pontos de dano ou de recuperação é realizado</w:t>
      </w:r>
      <w:r>
        <w:t xml:space="preserve">, </w:t>
      </w:r>
      <w:r w:rsidR="00304DF0">
        <w:t xml:space="preserve">a </w:t>
      </w:r>
      <w:r>
        <w:t>execução d</w:t>
      </w:r>
      <w:r w:rsidR="00304DF0">
        <w:t>a</w:t>
      </w:r>
      <w:r>
        <w:t xml:space="preserve"> </w:t>
      </w:r>
      <w:r w:rsidR="00304DF0">
        <w:t xml:space="preserve">respectiva </w:t>
      </w:r>
      <w:r>
        <w:t>animaç</w:t>
      </w:r>
      <w:r w:rsidR="00304DF0">
        <w:t xml:space="preserve">ão é iniciada </w:t>
      </w:r>
      <w:r>
        <w:t xml:space="preserve">e </w:t>
      </w:r>
      <w:r w:rsidR="00304DF0">
        <w:t xml:space="preserve">as </w:t>
      </w:r>
      <w:r>
        <w:t xml:space="preserve">informações são </w:t>
      </w:r>
      <w:r w:rsidR="00304DF0">
        <w:t>exibidas</w:t>
      </w:r>
      <w:r>
        <w:t>. Caso a unidade seja nula, isso indica que o jogador utilizou a ação sobre o terreno</w:t>
      </w:r>
      <w:r w:rsidR="003F5203">
        <w:t>, sem objetivo</w:t>
      </w:r>
      <w:r>
        <w:t>. Neste caso, apenas a animação é executada, e nenhum cálculo é processado.</w:t>
      </w:r>
    </w:p>
    <w:p w:rsidR="009C0AD5" w:rsidRDefault="00304DF0" w:rsidP="004556D4">
      <w:pPr>
        <w:pStyle w:val="Corpodetexto"/>
      </w:pPr>
      <w:r>
        <w:t xml:space="preserve">Quando as conseqüências da ação devem ser aplicadas à unidade alvo </w:t>
      </w:r>
      <w:r w:rsidR="00BB2F71">
        <w:t xml:space="preserve">durante </w:t>
      </w:r>
      <w:r>
        <w:t xml:space="preserve">um determinado período de tempo, uma nova </w:t>
      </w:r>
      <w:r w:rsidRPr="00304DF0">
        <w:rPr>
          <w:i/>
        </w:rPr>
        <w:t>thread</w:t>
      </w:r>
      <w:r>
        <w:t xml:space="preserve"> é </w:t>
      </w:r>
      <w:r w:rsidR="00BB2F71">
        <w:t>criada para a aplicação destes efeitos</w:t>
      </w:r>
      <w:r>
        <w:t>. Desta forma o jogador pode controlar outras unidades e efetuar outras ações, enquanto a</w:t>
      </w:r>
      <w:r w:rsidR="00BB2F71">
        <w:t xml:space="preserve"> unidade permanece sob o efeito da ação.</w:t>
      </w:r>
    </w:p>
    <w:p w:rsidR="00BF57E4" w:rsidRPr="004556D4" w:rsidRDefault="00431BFC" w:rsidP="004556D4">
      <w:pPr>
        <w:pStyle w:val="Corpodetexto"/>
        <w:rPr>
          <w:i/>
          <w:iCs/>
        </w:rPr>
      </w:pPr>
      <w:commentRangeStart w:id="263"/>
      <w:r w:rsidRPr="004556D4">
        <w:rPr>
          <w:i/>
          <w:iCs/>
        </w:rPr>
        <w:t>{</w:t>
      </w:r>
      <w:r w:rsidR="002B2D5D">
        <w:rPr>
          <w:i/>
          <w:iCs/>
        </w:rPr>
        <w:t xml:space="preserve">imagem : </w:t>
      </w:r>
      <w:r w:rsidR="00BF377E" w:rsidRPr="004556D4">
        <w:rPr>
          <w:i/>
          <w:iCs/>
        </w:rPr>
        <w:t xml:space="preserve">seqüência de </w:t>
      </w:r>
      <w:r w:rsidR="00771285" w:rsidRPr="004556D4">
        <w:rPr>
          <w:i/>
          <w:iCs/>
        </w:rPr>
        <w:t>execução</w:t>
      </w:r>
      <w:r w:rsidRPr="004556D4">
        <w:rPr>
          <w:i/>
          <w:iCs/>
        </w:rPr>
        <w:t>}</w:t>
      </w:r>
      <w:commentRangeEnd w:id="263"/>
      <w:r w:rsidR="00112A54">
        <w:rPr>
          <w:rStyle w:val="Refdecomentrio"/>
          <w:rFonts w:ascii="Times New Roman" w:hAnsi="Times New Roman"/>
        </w:rPr>
        <w:commentReference w:id="263"/>
      </w:r>
    </w:p>
    <w:p w:rsidR="00BF377E" w:rsidRPr="00BF57E4" w:rsidRDefault="009B7685" w:rsidP="004556D4">
      <w:pPr>
        <w:pStyle w:val="Corpodetexto"/>
      </w:pPr>
      <w:r>
        <w:t xml:space="preserve">Cada ação possui uma propriedade que indica se ela pode ser executada em outra unidade ou </w:t>
      </w:r>
      <w:r w:rsidR="00771285">
        <w:t xml:space="preserve">é </w:t>
      </w:r>
      <w:r>
        <w:t xml:space="preserve">apenas </w:t>
      </w:r>
      <w:r w:rsidR="00771285">
        <w:t>de uso próprio</w:t>
      </w:r>
      <w:r>
        <w:t xml:space="preserve">. </w:t>
      </w:r>
      <w:r w:rsidR="00771285">
        <w:t>É esta propriedade que define que a ação necessitará ou não de informações extras quando o menu ligado à ela for tocado</w:t>
      </w:r>
      <w:r w:rsidR="002B2D5D">
        <w:t>.</w:t>
      </w:r>
    </w:p>
    <w:p w:rsidR="00FA04B0" w:rsidDel="00D71357" w:rsidRDefault="00FA04B0" w:rsidP="00897AFF">
      <w:pPr>
        <w:pStyle w:val="Ttulo1"/>
        <w:rPr>
          <w:del w:id="264" w:author="Fabio R. de Miranda" w:date="2008-06-12T03:45:00Z"/>
        </w:rPr>
      </w:pPr>
      <w:bookmarkStart w:id="265" w:name="_Toc201055162"/>
      <w:bookmarkStart w:id="266" w:name="_Toc201055316"/>
      <w:bookmarkStart w:id="267" w:name="_Toc201203905"/>
      <w:bookmarkStart w:id="268" w:name="_Toc201204053"/>
      <w:bookmarkStart w:id="269" w:name="_Toc201204099"/>
      <w:bookmarkStart w:id="270" w:name="_Toc201224441"/>
      <w:bookmarkStart w:id="271" w:name="_Toc201224488"/>
      <w:bookmarkStart w:id="272" w:name="_Toc201261219"/>
      <w:bookmarkStart w:id="273" w:name="_Toc201293858"/>
      <w:bookmarkStart w:id="274" w:name="_Toc201314993"/>
      <w:bookmarkStart w:id="275" w:name="_Toc201315041"/>
      <w:bookmarkStart w:id="276" w:name="_Toc201327843"/>
      <w:bookmarkStart w:id="277" w:name="_Toc201338400"/>
      <w:bookmarkEnd w:id="0"/>
      <w:del w:id="278" w:author="Fabio R. de Miranda" w:date="2008-06-12T03:45:00Z">
        <w:r w:rsidDel="00D71357">
          <w:lastRenderedPageBreak/>
          <w:delText>Considerações finais</w:delText>
        </w:r>
        <w:bookmarkEnd w:id="265"/>
        <w:bookmarkEnd w:id="266"/>
        <w:bookmarkEnd w:id="267"/>
        <w:bookmarkEnd w:id="268"/>
        <w:bookmarkEnd w:id="269"/>
        <w:bookmarkEnd w:id="270"/>
        <w:bookmarkEnd w:id="271"/>
        <w:bookmarkEnd w:id="272"/>
        <w:bookmarkEnd w:id="273"/>
        <w:bookmarkEnd w:id="274"/>
        <w:bookmarkEnd w:id="275"/>
        <w:bookmarkEnd w:id="276"/>
        <w:bookmarkEnd w:id="277"/>
      </w:del>
    </w:p>
    <w:p w:rsidR="00D71357" w:rsidRDefault="00D71357" w:rsidP="0027472C">
      <w:pPr>
        <w:pStyle w:val="AFazer"/>
        <w:rPr>
          <w:ins w:id="279" w:author="Fabio R. de Miranda" w:date="2008-06-12T03:45:00Z"/>
        </w:rPr>
      </w:pPr>
    </w:p>
    <w:p w:rsidR="000C6407" w:rsidRDefault="00D71357">
      <w:pPr>
        <w:pStyle w:val="Ttulo1"/>
        <w:pageBreakBefore w:val="0"/>
        <w:rPr>
          <w:ins w:id="280" w:author="Fabio R. de Miranda" w:date="2008-06-12T03:45:00Z"/>
        </w:rPr>
        <w:pPrChange w:id="281" w:author="Fabio R. de Miranda" w:date="2008-06-12T03:45:00Z">
          <w:pPr>
            <w:pStyle w:val="AFazer"/>
          </w:pPr>
        </w:pPrChange>
      </w:pPr>
      <w:bookmarkStart w:id="282" w:name="_Toc201338401"/>
      <w:ins w:id="283" w:author="Fabio R. de Miranda" w:date="2008-06-12T03:45:00Z">
        <w:r>
          <w:t>RESULTADOS</w:t>
        </w:r>
        <w:bookmarkEnd w:id="282"/>
      </w:ins>
    </w:p>
    <w:p w:rsidR="00D30D74" w:rsidDel="00D71357" w:rsidRDefault="00D30D74" w:rsidP="00D30D74">
      <w:pPr>
        <w:pStyle w:val="Ttulo2"/>
        <w:rPr>
          <w:del w:id="284" w:author="Fabio R. de Miranda" w:date="2008-06-12T03:45:00Z"/>
        </w:rPr>
      </w:pPr>
      <w:bookmarkStart w:id="285" w:name="_Toc201055164"/>
      <w:bookmarkStart w:id="286" w:name="_Toc201055318"/>
      <w:bookmarkStart w:id="287" w:name="_Toc201203907"/>
      <w:bookmarkStart w:id="288" w:name="_Toc201204055"/>
      <w:bookmarkStart w:id="289" w:name="_Toc201204101"/>
      <w:bookmarkStart w:id="290" w:name="_Toc201224443"/>
      <w:bookmarkStart w:id="291" w:name="_Toc201224490"/>
      <w:bookmarkStart w:id="292" w:name="_Toc201261221"/>
      <w:bookmarkStart w:id="293" w:name="_Toc201293860"/>
      <w:bookmarkStart w:id="294" w:name="_Toc201314995"/>
      <w:bookmarkStart w:id="295" w:name="_Toc201315043"/>
      <w:bookmarkStart w:id="296" w:name="_Toc201327845"/>
      <w:bookmarkStart w:id="297" w:name="_Toc201338402"/>
      <w:del w:id="298" w:author="Fabio R. de Miranda" w:date="2008-06-12T03:45:00Z">
        <w:r w:rsidDel="00D71357">
          <w:delText>Resultados</w:delText>
        </w:r>
        <w:bookmarkEnd w:id="285"/>
        <w:bookmarkEnd w:id="286"/>
        <w:bookmarkEnd w:id="287"/>
        <w:bookmarkEnd w:id="288"/>
        <w:bookmarkEnd w:id="289"/>
        <w:bookmarkEnd w:id="290"/>
        <w:bookmarkEnd w:id="291"/>
        <w:bookmarkEnd w:id="292"/>
        <w:bookmarkEnd w:id="293"/>
        <w:bookmarkEnd w:id="294"/>
        <w:bookmarkEnd w:id="295"/>
        <w:bookmarkEnd w:id="296"/>
        <w:bookmarkEnd w:id="297"/>
      </w:del>
    </w:p>
    <w:p w:rsidR="0027472C" w:rsidRDefault="0027472C" w:rsidP="0027472C">
      <w:pPr>
        <w:pStyle w:val="AFazer"/>
        <w:rPr>
          <w:ins w:id="299" w:author="Fabio R. de Miranda" w:date="2008-06-12T03:47:00Z"/>
        </w:rPr>
      </w:pPr>
      <w:del w:id="300" w:author="Fabio R. de Miranda" w:date="2008-06-12T03:45:00Z">
        <w:r w:rsidDel="00D71357">
          <w:delText>A fazer...</w:delText>
        </w:r>
      </w:del>
      <w:ins w:id="301" w:author="Fabio R. de Miranda" w:date="2008-06-12T03:45:00Z">
        <w:r w:rsidR="00D71357">
          <w:t>Descrever da melhor maneira possível como o jogo roda de todos os pontos de vista: desempenho, “jogabilidade”</w:t>
        </w:r>
      </w:ins>
      <w:ins w:id="302" w:author="Fabio R. de Miranda" w:date="2008-06-12T03:46:00Z">
        <w:r w:rsidR="00D71357">
          <w:t>, praticidade ou efetividade da montagem mecânica/física, como cada componente (webcam, fonte, leds, PCs, projetores) contribuiu ou poderia ser melhorado. Incluir fotos que documentem bem as diversas funcionalidades do jogo em execuç</w:t>
        </w:r>
      </w:ins>
      <w:ins w:id="303" w:author="Fabio R. de Miranda" w:date="2008-06-12T03:47:00Z">
        <w:r w:rsidR="00D71357">
          <w:t>ão na mesa de verdade.</w:t>
        </w:r>
      </w:ins>
    </w:p>
    <w:p w:rsidR="00D71357" w:rsidRDefault="00D71357" w:rsidP="0027472C">
      <w:pPr>
        <w:pStyle w:val="AFazer"/>
        <w:rPr>
          <w:ins w:id="304" w:author="Fabio R. de Miranda" w:date="2008-06-12T03:45:00Z"/>
        </w:rPr>
      </w:pPr>
    </w:p>
    <w:p w:rsidR="00D71357" w:rsidRDefault="00D71357" w:rsidP="0027472C">
      <w:pPr>
        <w:pStyle w:val="AFazer"/>
      </w:pPr>
    </w:p>
    <w:p w:rsidR="00BF57E4" w:rsidRDefault="00BF57E4" w:rsidP="00BF57E4">
      <w:pPr>
        <w:pStyle w:val="Ttulo2"/>
      </w:pPr>
      <w:bookmarkStart w:id="305" w:name="_Toc201338403"/>
      <w:r>
        <w:t>Trabalhos Futuros</w:t>
      </w:r>
      <w:bookmarkEnd w:id="305"/>
    </w:p>
    <w:p w:rsidR="00BF57E4" w:rsidRPr="00BF57E4" w:rsidRDefault="00BF57E4" w:rsidP="00BF57E4">
      <w:pPr>
        <w:pStyle w:val="AFazer"/>
      </w:pPr>
      <w:r>
        <w:t>A fazer...</w:t>
      </w:r>
    </w:p>
    <w:p w:rsidR="00D30D74" w:rsidRDefault="00D30D74" w:rsidP="00D30D74">
      <w:pPr>
        <w:pStyle w:val="Ttulo2"/>
      </w:pPr>
      <w:bookmarkStart w:id="306" w:name="_Toc201338404"/>
      <w:r>
        <w:t>Conclusão</w:t>
      </w:r>
      <w:bookmarkEnd w:id="306"/>
    </w:p>
    <w:p w:rsidR="0027472C" w:rsidRPr="00ED0DB2" w:rsidRDefault="0027472C" w:rsidP="0027472C">
      <w:pPr>
        <w:pStyle w:val="AFazer"/>
      </w:pPr>
      <w:del w:id="307" w:author="Fabio R. de Miranda" w:date="2008-06-12T03:47:00Z">
        <w:r w:rsidDel="00D71357">
          <w:delText>A fazer...</w:delText>
        </w:r>
      </w:del>
      <w:ins w:id="308" w:author="Fabio R. de Miranda" w:date="2008-06-12T03:47:00Z">
        <w:r w:rsidR="00D71357">
          <w:t>Revisar os objetivos, listá-los e dizer quanto foram atendidos. Explicar por que alguns eventualmetne não foram atendidos.;</w:t>
        </w:r>
      </w:ins>
    </w:p>
    <w:p w:rsidR="00FA04B0" w:rsidRDefault="00C720D3" w:rsidP="00067FEB">
      <w:pPr>
        <w:pStyle w:val="Ttulo1"/>
      </w:pPr>
      <w:bookmarkStart w:id="309" w:name="_Toc201338405"/>
      <w:r>
        <w:lastRenderedPageBreak/>
        <w:t>REFERÊNCIAS BIBLIOGRÁFICAS</w:t>
      </w:r>
      <w:bookmarkEnd w:id="309"/>
    </w:p>
    <w:p w:rsidR="00A276D0" w:rsidRDefault="00F42388" w:rsidP="00A276D0">
      <w:pPr>
        <w:pStyle w:val="RefernciaBibliogrfica"/>
      </w:pPr>
      <w:commentRangeStart w:id="310"/>
      <w:r w:rsidRPr="000C6407">
        <w:rPr>
          <w:lang w:val="en-US"/>
          <w:rPrChange w:id="311" w:author="Fabio R. de Miranda" w:date="2008-06-12T03:47:00Z">
            <w:rPr>
              <w:b/>
              <w:i/>
              <w:noProof w:val="0"/>
              <w:color w:val="C00000"/>
              <w:kern w:val="0"/>
              <w:sz w:val="16"/>
              <w:szCs w:val="16"/>
              <w:lang w:val="en-US"/>
            </w:rPr>
          </w:rPrChange>
        </w:rPr>
        <w:t xml:space="preserve">BIMBER, Oliver; RASKAR, Ramesh. </w:t>
      </w:r>
      <w:r w:rsidRPr="000C6407">
        <w:rPr>
          <w:b/>
          <w:bCs/>
          <w:lang w:val="en-US"/>
          <w:rPrChange w:id="312" w:author="Fabio R. de Miranda" w:date="2008-06-12T03:47:00Z">
            <w:rPr>
              <w:b/>
              <w:bCs/>
              <w:i/>
              <w:noProof w:val="0"/>
              <w:color w:val="C00000"/>
              <w:kern w:val="0"/>
              <w:sz w:val="16"/>
              <w:szCs w:val="16"/>
              <w:lang w:val="en-US"/>
            </w:rPr>
          </w:rPrChange>
        </w:rPr>
        <w:t>Spatial Augmente Reality</w:t>
      </w:r>
      <w:r w:rsidRPr="000C6407">
        <w:rPr>
          <w:lang w:val="en-US"/>
          <w:rPrChange w:id="313" w:author="Fabio R. de Miranda" w:date="2008-06-12T03:47:00Z">
            <w:rPr>
              <w:b/>
              <w:i/>
              <w:noProof w:val="0"/>
              <w:color w:val="C00000"/>
              <w:kern w:val="0"/>
              <w:sz w:val="16"/>
              <w:szCs w:val="16"/>
              <w:lang w:val="en-US"/>
            </w:rPr>
          </w:rPrChange>
        </w:rPr>
        <w:t>: mergi</w:t>
      </w:r>
      <w:r w:rsidR="00A276D0">
        <w:rPr>
          <w:lang w:val="en-US"/>
        </w:rPr>
        <w:t xml:space="preserve">ng real and virtual worlds. </w:t>
      </w:r>
      <w:r w:rsidR="00A276D0">
        <w:t>Wellesley, MA: A K Peters, 1997.</w:t>
      </w:r>
    </w:p>
    <w:p w:rsidR="00A276D0" w:rsidRDefault="00A276D0" w:rsidP="00A276D0">
      <w:pPr>
        <w:pStyle w:val="RefernciaBibliogrfica"/>
      </w:pPr>
      <w:r>
        <w:t>KIRNER, Cláudio; TORI, Romero</w:t>
      </w:r>
      <w:r>
        <w:rPr>
          <w:b/>
          <w:bCs/>
        </w:rPr>
        <w:t>. Realidade Virtual</w:t>
      </w:r>
      <w:r>
        <w:t>: Conceitos e Tendências. São Paulo: Editora Mania de Livro, 2004.</w:t>
      </w:r>
    </w:p>
    <w:p w:rsidR="00A276D0" w:rsidRDefault="00A276D0" w:rsidP="00A276D0">
      <w:pPr>
        <w:pStyle w:val="RefernciaBibliogrfica"/>
      </w:pPr>
      <w:r>
        <w:t xml:space="preserve">UNIVERSIDADE FEDERAL DO RIO DE JANEIRO. </w:t>
      </w:r>
      <w:r>
        <w:rPr>
          <w:b/>
          <w:bCs/>
        </w:rPr>
        <w:t>Augmented Reality</w:t>
      </w:r>
      <w:r>
        <w:t>: Realidade Aumentada e Visão Computacional.  Disponível em: &lt;</w:t>
      </w:r>
      <w:hyperlink r:id="rId85" w:tgtFrame="_blank" w:history="1">
        <w:r>
          <w:rPr>
            <w:rStyle w:val="Hyperlink"/>
          </w:rPr>
          <w:t>http://www.lamce.ufrj.br/grva/realidade_aumentada/</w:t>
        </w:r>
      </w:hyperlink>
      <w:r>
        <w:t>&gt; Acesso em: 15 de maio de 2006.</w:t>
      </w:r>
    </w:p>
    <w:p w:rsidR="00A276D0" w:rsidRPr="00F371AF" w:rsidRDefault="00A276D0" w:rsidP="00A276D0">
      <w:pPr>
        <w:pStyle w:val="RefernciaBibliogrfica"/>
        <w:rPr>
          <w:lang w:val="en-US"/>
        </w:rPr>
      </w:pPr>
      <w:r>
        <w:rPr>
          <w:lang w:val="en-US"/>
        </w:rPr>
        <w:t xml:space="preserve">AZUMA, Ronal T. A survey of Augmented Reality. </w:t>
      </w:r>
      <w:r>
        <w:rPr>
          <w:b/>
          <w:bCs/>
          <w:lang w:val="en-US"/>
        </w:rPr>
        <w:t>In: Presence: Teleoperators and Virtual Environments</w:t>
      </w:r>
      <w:r>
        <w:rPr>
          <w:lang w:val="en-US"/>
        </w:rPr>
        <w:t>. v. 6. p 355-385. ago 1997</w:t>
      </w:r>
    </w:p>
    <w:commentRangeEnd w:id="310"/>
    <w:p w:rsidR="00A276D0" w:rsidRPr="00F371AF" w:rsidRDefault="00D71357" w:rsidP="004556D4">
      <w:pPr>
        <w:pStyle w:val="Corpodetexto"/>
        <w:rPr>
          <w:lang w:val="en-US"/>
        </w:rPr>
        <w:sectPr w:rsidR="00A276D0" w:rsidRPr="00F371AF" w:rsidSect="00664596">
          <w:pgSz w:w="11905" w:h="16837"/>
          <w:pgMar w:top="1701" w:right="1134" w:bottom="1134" w:left="1701" w:header="720" w:footer="720" w:gutter="0"/>
          <w:cols w:space="720"/>
          <w:docGrid w:linePitch="360"/>
        </w:sectPr>
      </w:pPr>
      <w:r>
        <w:rPr>
          <w:rStyle w:val="Refdecomentrio"/>
          <w:rFonts w:ascii="Times New Roman" w:hAnsi="Times New Roman"/>
        </w:rPr>
        <w:commentReference w:id="310"/>
      </w:r>
    </w:p>
    <w:p w:rsidR="00FA04B0" w:rsidRDefault="00897AFF" w:rsidP="00897AFF">
      <w:pPr>
        <w:pStyle w:val="Ttulo1"/>
      </w:pPr>
      <w:bookmarkStart w:id="314" w:name="_Toc201338406"/>
      <w:commentRangeStart w:id="315"/>
      <w:del w:id="316" w:author="Fabio R. de Miranda" w:date="2008-06-12T03:49:00Z">
        <w:r w:rsidDel="00A23028">
          <w:lastRenderedPageBreak/>
          <w:delText>Anexos</w:delText>
        </w:r>
      </w:del>
      <w:ins w:id="317" w:author="Fabio R. de Miranda" w:date="2008-06-12T03:49:00Z">
        <w:r w:rsidR="00A23028">
          <w:t>APÊNDICES</w:t>
        </w:r>
        <w:commentRangeEnd w:id="315"/>
        <w:r w:rsidR="00A23028">
          <w:rPr>
            <w:rStyle w:val="Refdecomentrio"/>
            <w:rFonts w:ascii="Times New Roman" w:hAnsi="Times New Roman" w:cs="Times New Roman"/>
            <w:b w:val="0"/>
            <w:bCs w:val="0"/>
            <w:caps w:val="0"/>
            <w:kern w:val="0"/>
          </w:rPr>
          <w:commentReference w:id="315"/>
        </w:r>
      </w:ins>
      <w:bookmarkEnd w:id="314"/>
    </w:p>
    <w:p w:rsidR="00D30D74" w:rsidRDefault="00D30D74" w:rsidP="00D30D74">
      <w:pPr>
        <w:pStyle w:val="Ttulo2"/>
      </w:pPr>
      <w:bookmarkStart w:id="318" w:name="_Toc201338407"/>
      <w:r>
        <w:t>Fórmulas dos Atributos Calculados</w:t>
      </w:r>
      <w:bookmarkEnd w:id="318"/>
    </w:p>
    <w:p w:rsidR="002E4D0C" w:rsidRDefault="007D4C33" w:rsidP="00F10C57">
      <w:pPr>
        <w:pStyle w:val="Corpodetexto"/>
      </w:pPr>
      <w:r>
        <w:t xml:space="preserve">As fórmulas dos atributos calculados utilizam como parâmetros os atributos fixos </w:t>
      </w:r>
      <w:r w:rsidR="003A7601">
        <w:t xml:space="preserve">de uma unidade </w:t>
      </w:r>
      <w:r>
        <w:t xml:space="preserve">e um fator relacionado à </w:t>
      </w:r>
      <w:r w:rsidR="003A7601">
        <w:t xml:space="preserve">sua </w:t>
      </w:r>
      <w:r>
        <w:t xml:space="preserve">classe, que </w:t>
      </w:r>
      <w:r w:rsidR="003A7601">
        <w:t xml:space="preserve">quantificará a importância deste atributo para a classe. </w:t>
      </w:r>
      <w:r w:rsidR="00AC25DE">
        <w:t>A legenda utilizada na representação das fórmulas encontra-se a seguir:</w:t>
      </w:r>
    </w:p>
    <w:p w:rsidR="00A95280" w:rsidRDefault="007D4C33" w:rsidP="003A7601">
      <w:pPr>
        <w:pStyle w:val="Corpodetexto"/>
      </w:pPr>
      <m:oMath>
        <m:r>
          <w:rPr>
            <w:rFonts w:ascii="Cambria Math" w:hAnsi="Cambria Math"/>
          </w:rPr>
          <m:t>lvl</m:t>
        </m:r>
        <m:r>
          <m:rPr>
            <m:sty m:val="p"/>
          </m:rPr>
          <w:rPr>
            <w:rFonts w:ascii="Cambria Math" w:hAnsi="Cambria Math"/>
          </w:rPr>
          <m:t>:</m:t>
        </m:r>
      </m:oMath>
      <w:r w:rsidR="00A95280">
        <w:t xml:space="preserve"> </w:t>
      </w:r>
      <w:r w:rsidR="00A95280" w:rsidRPr="00A95280">
        <w:t>Valor do atributo relacionado ao nível</w:t>
      </w:r>
      <w:r w:rsidR="00A95280">
        <w:t>.</w:t>
      </w:r>
    </w:p>
    <w:p w:rsidR="00A95280" w:rsidRPr="00A95280" w:rsidRDefault="007D4C33" w:rsidP="003A7601">
      <w:pPr>
        <w:pStyle w:val="Corpodetexto"/>
      </w:pPr>
      <m:oMath>
        <m:r>
          <w:rPr>
            <w:rFonts w:ascii="Cambria Math" w:hAnsi="Cambria Math"/>
          </w:rPr>
          <m:t>str</m:t>
        </m:r>
        <m:r>
          <m:rPr>
            <m:sty m:val="p"/>
          </m:rPr>
          <w:rPr>
            <w:rFonts w:ascii="Cambria Math" w:hAnsi="Cambria Math"/>
          </w:rPr>
          <m:t>:</m:t>
        </m:r>
      </m:oMath>
      <w:r w:rsidR="00A95280">
        <w:t xml:space="preserve"> </w:t>
      </w:r>
      <w:r w:rsidR="00A95280" w:rsidRPr="00A95280">
        <w:t>Valor do atributo relacionado à força</w:t>
      </w:r>
      <w:r w:rsidR="00A95280">
        <w:t>.</w:t>
      </w:r>
    </w:p>
    <w:p w:rsidR="00A95280" w:rsidRPr="00A95280" w:rsidRDefault="007D4C33" w:rsidP="003A7601">
      <w:pPr>
        <w:pStyle w:val="Corpodetexto"/>
      </w:pPr>
      <m:oMath>
        <m:r>
          <w:rPr>
            <w:rFonts w:ascii="Cambria Math" w:hAnsi="Cambria Math"/>
          </w:rPr>
          <m:t>agi</m:t>
        </m:r>
        <m:r>
          <m:rPr>
            <m:sty m:val="p"/>
          </m:rPr>
          <w:rPr>
            <w:rFonts w:ascii="Cambria Math" w:hAnsi="Cambria Math"/>
          </w:rPr>
          <m:t>:</m:t>
        </m:r>
      </m:oMath>
      <w:r w:rsidR="00A95280">
        <w:t xml:space="preserve"> </w:t>
      </w:r>
      <w:r w:rsidR="00A95280" w:rsidRPr="00A95280">
        <w:t>Valor do atributo relacionado à agilidade.</w:t>
      </w:r>
    </w:p>
    <w:p w:rsidR="00A95280" w:rsidRPr="00A95280" w:rsidRDefault="007D4C33" w:rsidP="003A7601">
      <w:pPr>
        <w:pStyle w:val="Corpodetexto"/>
      </w:pPr>
      <m:oMath>
        <m:r>
          <w:rPr>
            <w:rFonts w:ascii="Cambria Math" w:hAnsi="Cambria Math"/>
          </w:rPr>
          <m:t>vit</m:t>
        </m:r>
        <m:r>
          <m:rPr>
            <m:sty m:val="p"/>
          </m:rPr>
          <w:rPr>
            <w:rFonts w:ascii="Cambria Math" w:hAnsi="Cambria Math"/>
          </w:rPr>
          <m:t>:</m:t>
        </m:r>
      </m:oMath>
      <w:r w:rsidR="00A95280">
        <w:t xml:space="preserve"> </w:t>
      </w:r>
      <w:r w:rsidR="00A95280" w:rsidRPr="00A95280">
        <w:t>Valor do atributo relacionado à vitalidade</w:t>
      </w:r>
      <w:r w:rsidR="00A95280">
        <w:t>.</w:t>
      </w:r>
    </w:p>
    <w:p w:rsidR="00A95280" w:rsidRPr="00A95280" w:rsidRDefault="007D4C33" w:rsidP="003A7601">
      <w:pPr>
        <w:pStyle w:val="Corpodetexto"/>
      </w:pPr>
      <m:oMath>
        <m:r>
          <w:rPr>
            <w:rFonts w:ascii="Cambria Math" w:hAnsi="Cambria Math"/>
          </w:rPr>
          <m:t>int</m:t>
        </m:r>
        <m:r>
          <m:rPr>
            <m:sty m:val="p"/>
          </m:rPr>
          <w:rPr>
            <w:rFonts w:ascii="Cambria Math" w:hAnsi="Cambria Math"/>
          </w:rPr>
          <m:t>:</m:t>
        </m:r>
      </m:oMath>
      <w:r w:rsidR="00A95280">
        <w:t xml:space="preserve"> </w:t>
      </w:r>
      <w:r w:rsidR="00A95280" w:rsidRPr="00A95280">
        <w:t>Valor do atributo relacionado à inteligência</w:t>
      </w:r>
      <w:r w:rsidR="00A95280">
        <w:t>.</w:t>
      </w:r>
    </w:p>
    <w:p w:rsidR="00A95280" w:rsidRPr="00A95280" w:rsidRDefault="007D4C33" w:rsidP="003A7601">
      <w:pPr>
        <w:pStyle w:val="Corpodetexto"/>
      </w:pPr>
      <m:oMath>
        <m:r>
          <w:rPr>
            <w:rFonts w:ascii="Cambria Math" w:hAnsi="Cambria Math"/>
          </w:rPr>
          <m:t>dex</m:t>
        </m:r>
        <m:r>
          <m:rPr>
            <m:sty m:val="p"/>
          </m:rPr>
          <w:rPr>
            <w:rFonts w:ascii="Cambria Math" w:hAnsi="Cambria Math"/>
          </w:rPr>
          <m:t>:</m:t>
        </m:r>
      </m:oMath>
      <w:r w:rsidR="00A95280">
        <w:t xml:space="preserve"> </w:t>
      </w:r>
      <w:r w:rsidR="00A95280" w:rsidRPr="00A95280">
        <w:t>Valor do atributo relacionado à destreza</w:t>
      </w:r>
      <w:r w:rsidR="00A95280">
        <w:t>.</w:t>
      </w:r>
    </w:p>
    <w:p w:rsidR="007D4C33" w:rsidRDefault="007D4C33" w:rsidP="003A7601">
      <w:pPr>
        <w:pStyle w:val="Corpodetexto"/>
      </w:pPr>
      <m:oMath>
        <m:r>
          <m:rPr>
            <m:sty m:val="p"/>
          </m:rPr>
          <w:rPr>
            <w:rFonts w:ascii="Cambria Math" w:hAnsi="Cambria Math"/>
          </w:rPr>
          <m:t>@:</m:t>
        </m:r>
      </m:oMath>
      <w:r w:rsidR="00A95280">
        <w:t xml:space="preserve"> </w:t>
      </w:r>
      <w:r w:rsidR="00A95280" w:rsidRPr="00A95280">
        <w:t>Valor do fator relacionado à classe.</w:t>
      </w:r>
    </w:p>
    <w:p w:rsidR="00A95280" w:rsidRPr="007D4C33" w:rsidRDefault="00A95280" w:rsidP="00A95280">
      <w:pPr>
        <w:pStyle w:val="Corpodetexto"/>
      </w:pPr>
      <w:r>
        <w:t xml:space="preserve">Baseada nesta legenda, as fórmulas dos atributos calculados </w:t>
      </w:r>
      <w:r w:rsidR="003A7601">
        <w:t>são</w:t>
      </w:r>
      <w:r>
        <w:t>:</w:t>
      </w:r>
    </w:p>
    <w:p w:rsidR="00AC25DE" w:rsidRDefault="00AC25DE" w:rsidP="00AC25DE">
      <w:pPr>
        <w:pStyle w:val="Corpodetexto"/>
        <w:numPr>
          <w:ilvl w:val="0"/>
          <w:numId w:val="23"/>
        </w:numPr>
      </w:pPr>
      <w:r w:rsidRPr="00FD2D6A">
        <w:t>Pontos de vida total</w:t>
      </w:r>
      <w:r w:rsidR="00E35F17">
        <w:t xml:space="preserve"> - (</w:t>
      </w:r>
      <w:r w:rsidR="00E35F17" w:rsidRPr="00E35F17">
        <w:rPr>
          <w:i/>
        </w:rPr>
        <w:t>maxlife</w:t>
      </w:r>
      <w:r w:rsidR="00E35F17">
        <w:t>)</w:t>
      </w:r>
    </w:p>
    <w:p w:rsidR="00AC25DE" w:rsidRPr="003A7601" w:rsidRDefault="00726BDD" w:rsidP="003E6882">
      <w:pPr>
        <w:pStyle w:val="Corpodetexto"/>
        <w:rPr>
          <w:rStyle w:val="StyleCambriaMathItalic"/>
        </w:rPr>
      </w:pPr>
      <m:oMathPara>
        <m:oMath>
          <m:r>
            <w:rPr>
              <w:rStyle w:val="StyleCambriaMathItalic"/>
            </w:rPr>
            <m:t>maxlife=</m:t>
          </m:r>
          <m:d>
            <m:dPr>
              <m:ctrlPr>
                <w:rPr>
                  <w:rStyle w:val="StyleCambriaMathItalic"/>
                </w:rPr>
              </m:ctrlPr>
            </m:dPr>
            <m:e>
              <m:r>
                <w:rPr>
                  <w:rStyle w:val="StyleCambriaMathItalic"/>
                </w:rPr>
                <m:t>1+</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80</m:t>
                      </m:r>
                    </m:den>
                  </m:f>
                </m:e>
              </m:d>
            </m:e>
          </m:d>
          <m:r>
            <w:rPr>
              <w:rStyle w:val="StyleCambriaMathItalic"/>
            </w:rPr>
            <m:t>∙</m:t>
          </m:r>
          <m:d>
            <m:dPr>
              <m:ctrlPr>
                <w:rPr>
                  <w:rStyle w:val="StyleCambriaMathItalic"/>
                </w:rPr>
              </m:ctrlPr>
            </m:dPr>
            <m:e>
              <m:r>
                <w:rPr>
                  <w:rStyle w:val="StyleCambriaMathItalic"/>
                </w:rPr>
                <m:t>20+</m:t>
              </m:r>
              <m:d>
                <m:dPr>
                  <m:ctrlPr>
                    <w:rPr>
                      <w:rStyle w:val="StyleCambriaMathItalic"/>
                    </w:rPr>
                  </m:ctrlPr>
                </m:dPr>
                <m:e>
                  <m:r>
                    <w:rPr>
                      <w:rStyle w:val="StyleCambriaMathItalic"/>
                    </w:rPr>
                    <m:t>5∙lvl</m:t>
                  </m:r>
                </m:e>
              </m:d>
              <m:r>
                <w:rPr>
                  <w:rStyle w:val="StyleCambriaMathItalic"/>
                </w:rPr>
                <m:t>+</m:t>
              </m:r>
              <m:d>
                <m:dPr>
                  <m:ctrlPr>
                    <w:rPr>
                      <w:rStyle w:val="StyleCambriaMathItalic"/>
                    </w:rPr>
                  </m:ctrlPr>
                </m:dPr>
                <m:e>
                  <m:r>
                    <w:rPr>
                      <w:rStyle w:val="StyleCambriaMathItalic"/>
                    </w:rPr>
                    <m:t>@∙</m:t>
                  </m:r>
                  <m:d>
                    <m:dPr>
                      <m:ctrlPr>
                        <w:rPr>
                          <w:rStyle w:val="StyleCambriaMathItalic"/>
                        </w:rPr>
                      </m:ctrlPr>
                    </m:dPr>
                    <m:e>
                      <m:d>
                        <m:dPr>
                          <m:ctrlPr>
                            <w:rPr>
                              <w:rStyle w:val="StyleCambriaMathItalic"/>
                            </w:rPr>
                          </m:ctrlPr>
                        </m:dPr>
                        <m:e>
                          <m:r>
                            <w:rPr>
                              <w:rStyle w:val="StyleCambriaMathItalic"/>
                            </w:rPr>
                            <m:t>1+lvl</m:t>
                          </m:r>
                        </m:e>
                      </m:d>
                      <m:r>
                        <w:rPr>
                          <w:rStyle w:val="StyleCambriaMathItalic"/>
                        </w:rPr>
                        <m:t>∙</m:t>
                      </m:r>
                      <m:d>
                        <m:dPr>
                          <m:ctrlPr>
                            <w:rPr>
                              <w:rStyle w:val="StyleCambriaMathItalic"/>
                            </w:rPr>
                          </m:ctrlPr>
                        </m:dPr>
                        <m:e>
                          <m:f>
                            <m:fPr>
                              <m:ctrlPr>
                                <w:rPr>
                                  <w:rStyle w:val="StyleCambriaMathItalic"/>
                                </w:rPr>
                              </m:ctrlPr>
                            </m:fPr>
                            <m:num>
                              <m:r>
                                <w:rPr>
                                  <w:rStyle w:val="StyleCambriaMathItalic"/>
                                </w:rPr>
                                <m:t>lvl</m:t>
                              </m:r>
                            </m:num>
                            <m:den>
                              <m:r>
                                <w:rPr>
                                  <w:rStyle w:val="StyleCambriaMathItalic"/>
                                </w:rPr>
                                <m:t>2.5</m:t>
                              </m:r>
                            </m:den>
                          </m:f>
                        </m:e>
                      </m:d>
                    </m:e>
                  </m:d>
                </m:e>
              </m:d>
            </m:e>
          </m:d>
        </m:oMath>
      </m:oMathPara>
    </w:p>
    <w:p w:rsidR="00AC25DE" w:rsidRDefault="00AC25DE" w:rsidP="00AC25DE">
      <w:pPr>
        <w:pStyle w:val="Corpodetexto"/>
        <w:numPr>
          <w:ilvl w:val="0"/>
          <w:numId w:val="20"/>
        </w:numPr>
      </w:pPr>
      <w:r w:rsidRPr="00FD2D6A">
        <w:t>Pontos de mana total</w:t>
      </w:r>
      <w:r w:rsidR="00E35F17">
        <w:t xml:space="preserve"> - (</w:t>
      </w:r>
      <w:r w:rsidR="00E35F17" w:rsidRPr="00E35F17">
        <w:rPr>
          <w:i/>
        </w:rPr>
        <w:t>maxmana</w:t>
      </w:r>
      <w:r w:rsidR="00E35F17">
        <w:t>)</w:t>
      </w:r>
    </w:p>
    <w:p w:rsidR="00AC25DE" w:rsidRPr="003A7601" w:rsidRDefault="00726BDD" w:rsidP="003E6882">
      <w:pPr>
        <w:pStyle w:val="Corpodetexto"/>
        <w:rPr>
          <w:rStyle w:val="StyleCambriaMathItalic"/>
        </w:rPr>
      </w:pPr>
      <m:oMathPara>
        <m:oMath>
          <m:r>
            <w:rPr>
              <w:rStyle w:val="StyleCambriaMathItalic"/>
            </w:rPr>
            <m:t>maxmana=</m:t>
          </m:r>
          <m:d>
            <m:dPr>
              <m:ctrlPr>
                <w:rPr>
                  <w:rStyle w:val="StyleCambriaMathItalic"/>
                </w:rPr>
              </m:ctrlPr>
            </m:dPr>
            <m:e>
              <m:r>
                <w:rPr>
                  <w:rStyle w:val="StyleCambriaMathItalic"/>
                </w:rPr>
                <m:t>1+</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50</m:t>
                      </m:r>
                    </m:den>
                  </m:f>
                </m:e>
              </m:d>
            </m:e>
          </m:d>
          <m:r>
            <w:rPr>
              <w:rStyle w:val="StyleCambriaMathItalic"/>
            </w:rPr>
            <m:t>∙</m:t>
          </m:r>
          <m:d>
            <m:dPr>
              <m:ctrlPr>
                <w:rPr>
                  <w:rStyle w:val="StyleCambriaMathItalic"/>
                </w:rPr>
              </m:ctrlPr>
            </m:dPr>
            <m:e>
              <m:r>
                <w:rPr>
                  <w:rStyle w:val="StyleCambriaMathItalic"/>
                </w:rPr>
                <m:t>5+</m:t>
              </m:r>
              <m:d>
                <m:dPr>
                  <m:ctrlPr>
                    <w:rPr>
                      <w:rStyle w:val="StyleCambriaMathItalic"/>
                    </w:rPr>
                  </m:ctrlPr>
                </m:dPr>
                <m:e>
                  <m:r>
                    <w:rPr>
                      <w:rStyle w:val="StyleCambriaMathItalic"/>
                    </w:rPr>
                    <m:t>@∙lvl∙10</m:t>
                  </m:r>
                </m:e>
              </m:d>
            </m:e>
          </m:d>
        </m:oMath>
      </m:oMathPara>
    </w:p>
    <w:p w:rsidR="00AC25DE" w:rsidRDefault="00AC25DE" w:rsidP="00AC25DE">
      <w:pPr>
        <w:pStyle w:val="Corpodetexto"/>
        <w:numPr>
          <w:ilvl w:val="0"/>
          <w:numId w:val="20"/>
        </w:numPr>
      </w:pPr>
      <w:r w:rsidRPr="00FD2D6A">
        <w:t>Ataque</w:t>
      </w:r>
      <w:r w:rsidR="00E35F17">
        <w:t xml:space="preserve"> - (</w:t>
      </w:r>
      <w:r w:rsidR="00E35F17" w:rsidRPr="00E35F17">
        <w:rPr>
          <w:i/>
        </w:rPr>
        <w:t>atk</w:t>
      </w:r>
      <w:r w:rsidR="00E35F17" w:rsidRPr="00E35F17">
        <w:t>)</w:t>
      </w:r>
    </w:p>
    <w:p w:rsidR="00AD3F24" w:rsidRPr="003A7601" w:rsidRDefault="00726BDD" w:rsidP="003E6882">
      <w:pPr>
        <w:pStyle w:val="Corpodetexto"/>
        <w:rPr>
          <w:rStyle w:val="StyleCambriaMathItalic"/>
        </w:rPr>
      </w:pPr>
      <m:oMathPara>
        <m:oMath>
          <m:r>
            <w:rPr>
              <w:rStyle w:val="StyleCambriaMathItalic"/>
            </w:rPr>
            <m:t>atk=</m:t>
          </m:r>
          <m:d>
            <m:dPr>
              <m:ctrlPr>
                <w:rPr>
                  <w:rStyle w:val="StyleCambriaMathItalic"/>
                </w:rPr>
              </m:ctrlPr>
            </m:dPr>
            <m:e>
              <m:d>
                <m:dPr>
                  <m:ctrlPr>
                    <w:rPr>
                      <w:rStyle w:val="StyleCambriaMathItalic"/>
                    </w:rPr>
                  </m:ctrlPr>
                </m:dPr>
                <m:e>
                  <m:r>
                    <w:rPr>
                      <w:rStyle w:val="StyleCambriaMathItalic"/>
                    </w:rPr>
                    <m:t>str+</m:t>
                  </m:r>
                  <m:f>
                    <m:fPr>
                      <m:ctrlPr>
                        <w:rPr>
                          <w:rStyle w:val="StyleCambriaMathItalic"/>
                        </w:rPr>
                      </m:ctrlPr>
                    </m:fPr>
                    <m:num>
                      <m:sSup>
                        <m:sSupPr>
                          <m:ctrlPr>
                            <w:rPr>
                              <w:rStyle w:val="StyleCambriaMathItalic"/>
                            </w:rPr>
                          </m:ctrlPr>
                        </m:sSupPr>
                        <m:e>
                          <m:d>
                            <m:dPr>
                              <m:ctrlPr>
                                <w:rPr>
                                  <w:rStyle w:val="StyleCambriaMathItalic"/>
                                </w:rPr>
                              </m:ctrlPr>
                            </m:dPr>
                            <m:e>
                              <m:f>
                                <m:fPr>
                                  <m:ctrlPr>
                                    <w:rPr>
                                      <w:rStyle w:val="StyleCambriaMathItalic"/>
                                    </w:rPr>
                                  </m:ctrlPr>
                                </m:fPr>
                                <m:num>
                                  <m:r>
                                    <w:rPr>
                                      <w:rStyle w:val="StyleCambriaMathItalic"/>
                                    </w:rPr>
                                    <m:t>str</m:t>
                                  </m:r>
                                </m:num>
                                <m:den>
                                  <m:r>
                                    <w:rPr>
                                      <w:rStyle w:val="StyleCambriaMathItalic"/>
                                    </w:rPr>
                                    <m:t>10</m:t>
                                  </m:r>
                                </m:den>
                              </m:f>
                            </m:e>
                          </m:d>
                        </m:e>
                        <m:sup>
                          <m:r>
                            <w:rPr>
                              <w:rStyle w:val="StyleCambriaMathItalic"/>
                            </w:rPr>
                            <m:t>3</m:t>
                          </m:r>
                        </m:sup>
                      </m:sSup>
                      <m:r>
                        <w:rPr>
                          <w:rStyle w:val="StyleCambriaMathItalic"/>
                        </w:rPr>
                        <m:t>+</m:t>
                      </m:r>
                      <m:d>
                        <m:dPr>
                          <m:ctrlPr>
                            <w:rPr>
                              <w:rStyle w:val="StyleCambriaMathItalic"/>
                            </w:rPr>
                          </m:ctrlPr>
                        </m:dPr>
                        <m:e>
                          <m:r>
                            <w:rPr>
                              <w:rStyle w:val="StyleCambriaMathItalic"/>
                            </w:rPr>
                            <m:t>2∙lvl</m:t>
                          </m:r>
                        </m:e>
                      </m:d>
                    </m:num>
                    <m:den>
                      <m:r>
                        <w:rPr>
                          <w:rStyle w:val="StyleCambriaMathItalic"/>
                        </w:rPr>
                        <m:t>2</m:t>
                      </m:r>
                    </m:den>
                  </m:f>
                </m:e>
              </m:d>
              <m:r>
                <w:rPr>
                  <w:rStyle w:val="StyleCambriaMathItalic"/>
                </w:rPr>
                <m:t>∙@</m:t>
              </m:r>
            </m:e>
          </m:d>
          <m:r>
            <w:rPr>
              <w:rStyle w:val="StyleCambriaMathItalic"/>
            </w:rPr>
            <m:t>+</m:t>
          </m:r>
          <m:d>
            <m:dPr>
              <m:ctrlPr>
                <w:rPr>
                  <w:rStyle w:val="StyleCambriaMathItalic"/>
                </w:rPr>
              </m:ctrlPr>
            </m:dPr>
            <m:e>
              <m:f>
                <m:fPr>
                  <m:ctrlPr>
                    <w:rPr>
                      <w:rStyle w:val="StyleCambriaMathItalic"/>
                    </w:rPr>
                  </m:ctrlPr>
                </m:fPr>
                <m:num>
                  <m:r>
                    <w:rPr>
                      <w:rStyle w:val="StyleCambriaMathItalic"/>
                    </w:rPr>
                    <m:t>dex</m:t>
                  </m:r>
                </m:num>
                <m:den>
                  <m:r>
                    <w:rPr>
                      <w:rStyle w:val="StyleCambriaMathItalic"/>
                    </w:rPr>
                    <m:t>5</m:t>
                  </m:r>
                </m:den>
              </m:f>
            </m:e>
          </m:d>
        </m:oMath>
      </m:oMathPara>
    </w:p>
    <w:p w:rsidR="00AC25DE" w:rsidRDefault="00AC25DE" w:rsidP="00AC25DE">
      <w:pPr>
        <w:pStyle w:val="Corpodetexto"/>
        <w:numPr>
          <w:ilvl w:val="0"/>
          <w:numId w:val="20"/>
        </w:numPr>
      </w:pPr>
      <w:r w:rsidRPr="00FD2D6A">
        <w:t>Defesa</w:t>
      </w:r>
      <w:r w:rsidR="00E35F17">
        <w:t xml:space="preserve"> - (</w:t>
      </w:r>
      <w:r w:rsidR="00E35F17" w:rsidRPr="00E35F17">
        <w:rPr>
          <w:i/>
        </w:rPr>
        <w:t>def</w:t>
      </w:r>
      <w:r w:rsidR="00E35F17">
        <w:t>)</w:t>
      </w:r>
    </w:p>
    <w:p w:rsidR="00AD3F24" w:rsidRPr="003A7601" w:rsidRDefault="00726BDD" w:rsidP="003E6882">
      <w:pPr>
        <w:pStyle w:val="Corpodetexto"/>
        <w:rPr>
          <w:rStyle w:val="StyleCambriaMathItalic"/>
        </w:rPr>
      </w:pPr>
      <m:oMathPara>
        <m:oMath>
          <m:r>
            <w:rPr>
              <w:rStyle w:val="StyleCambriaMathItalic"/>
            </w:rPr>
            <w:lastRenderedPageBreak/>
            <m:t>def=</m:t>
          </m:r>
          <m:d>
            <m:dPr>
              <m:ctrlPr>
                <w:rPr>
                  <w:rStyle w:val="StyleCambriaMathItalic"/>
                </w:rPr>
              </m:ctrlPr>
            </m:dPr>
            <m:e>
              <m:r>
                <w:rPr>
                  <w:rStyle w:val="StyleCambriaMathItalic"/>
                </w:rPr>
                <m:t>2.5∙vit+</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3</m:t>
                      </m:r>
                    </m:den>
                  </m:f>
                </m:e>
              </m:d>
              <m:r>
                <w:rPr>
                  <w:rStyle w:val="StyleCambriaMathItalic"/>
                </w:rPr>
                <m:t>+</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5</m:t>
                      </m:r>
                    </m:den>
                  </m:f>
                </m:e>
              </m:d>
              <m:r>
                <w:rPr>
                  <w:rStyle w:val="StyleCambriaMathItalic"/>
                </w:rPr>
                <m:t>+lvl</m:t>
              </m:r>
            </m:e>
          </m:d>
          <m:r>
            <w:rPr>
              <w:rStyle w:val="StyleCambriaMathItalic"/>
            </w:rPr>
            <m:t>∙@</m:t>
          </m:r>
        </m:oMath>
      </m:oMathPara>
    </w:p>
    <w:p w:rsidR="00AC25DE" w:rsidRDefault="00AC25DE" w:rsidP="00AC25DE">
      <w:pPr>
        <w:pStyle w:val="Corpodetexto"/>
        <w:numPr>
          <w:ilvl w:val="0"/>
          <w:numId w:val="20"/>
        </w:numPr>
      </w:pPr>
      <w:r w:rsidRPr="00FD2D6A">
        <w:t>Ataque mágico</w:t>
      </w:r>
      <w:r w:rsidR="00E35F17">
        <w:t xml:space="preserve"> - (</w:t>
      </w:r>
      <w:r w:rsidR="00E35F17" w:rsidRPr="00E35F17">
        <w:rPr>
          <w:i/>
        </w:rPr>
        <w:t>m</w:t>
      </w:r>
      <w:r w:rsidR="00E35F17">
        <w:rPr>
          <w:i/>
        </w:rPr>
        <w:t>atk</w:t>
      </w:r>
      <w:r w:rsidR="00E35F17">
        <w:t>)</w:t>
      </w:r>
    </w:p>
    <w:p w:rsidR="00D72C2F" w:rsidRPr="003A7601" w:rsidRDefault="00726BDD" w:rsidP="003E6882">
      <w:pPr>
        <w:pStyle w:val="Corpodetexto"/>
        <w:rPr>
          <w:rStyle w:val="StyleCambriaMathItalic"/>
        </w:rPr>
      </w:pPr>
      <m:oMathPara>
        <m:oMath>
          <m:r>
            <w:rPr>
              <w:rStyle w:val="StyleCambriaMathItalic"/>
            </w:rPr>
            <m:t>matk=</m:t>
          </m:r>
          <m:d>
            <m:dPr>
              <m:ctrlPr>
                <w:rPr>
                  <w:rStyle w:val="StyleCambriaMathItalic"/>
                </w:rPr>
              </m:ctrlPr>
            </m:dPr>
            <m:e>
              <m:sSup>
                <m:sSupPr>
                  <m:ctrlPr>
                    <w:rPr>
                      <w:rStyle w:val="StyleCambriaMathItalic"/>
                    </w:rPr>
                  </m:ctrlPr>
                </m:sSupPr>
                <m:e>
                  <m:d>
                    <m:dPr>
                      <m:ctrlPr>
                        <w:rPr>
                          <w:rStyle w:val="StyleCambriaMathItalic"/>
                        </w:rPr>
                      </m:ctrlPr>
                    </m:dPr>
                    <m:e>
                      <m:f>
                        <m:fPr>
                          <m:ctrlPr>
                            <w:rPr>
                              <w:rStyle w:val="StyleCambriaMathItalic"/>
                            </w:rPr>
                          </m:ctrlPr>
                        </m:fPr>
                        <m:num>
                          <m:r>
                            <w:rPr>
                              <w:rStyle w:val="StyleCambriaMathItalic"/>
                            </w:rPr>
                            <m:t>int</m:t>
                          </m:r>
                        </m:num>
                        <m:den>
                          <m:r>
                            <w:rPr>
                              <w:rStyle w:val="StyleCambriaMathItalic"/>
                            </w:rPr>
                            <m:t>5</m:t>
                          </m:r>
                        </m:den>
                      </m:f>
                    </m:e>
                  </m:d>
                </m:e>
                <m:sup>
                  <m:r>
                    <w:rPr>
                      <w:rStyle w:val="StyleCambriaMathItalic"/>
                    </w:rPr>
                    <m:t>2</m:t>
                  </m:r>
                </m:sup>
              </m:sSup>
              <m:r>
                <w:rPr>
                  <w:rStyle w:val="StyleCambriaMathItalic"/>
                </w:rPr>
                <m:t>+lvl</m:t>
              </m:r>
            </m:e>
          </m:d>
          <m:r>
            <w:rPr>
              <w:rStyle w:val="StyleCambriaMathItalic"/>
            </w:rPr>
            <m:t>∙@</m:t>
          </m:r>
        </m:oMath>
      </m:oMathPara>
    </w:p>
    <w:p w:rsidR="00AC25DE" w:rsidRDefault="00AC25DE" w:rsidP="00AC25DE">
      <w:pPr>
        <w:pStyle w:val="Corpodetexto"/>
        <w:numPr>
          <w:ilvl w:val="0"/>
          <w:numId w:val="20"/>
        </w:numPr>
      </w:pPr>
      <w:r w:rsidRPr="00FD2D6A">
        <w:t>Defesa mágica</w:t>
      </w:r>
      <w:r w:rsidR="00E35F17">
        <w:t xml:space="preserve"> - (</w:t>
      </w:r>
      <w:r w:rsidR="00E35F17" w:rsidRPr="00E35F17">
        <w:rPr>
          <w:i/>
        </w:rPr>
        <w:t>mdef</w:t>
      </w:r>
      <w:r w:rsidR="00E35F17">
        <w:t>)</w:t>
      </w:r>
    </w:p>
    <w:p w:rsidR="00D72C2F" w:rsidRPr="003A7601" w:rsidRDefault="00726BDD" w:rsidP="003E6882">
      <w:pPr>
        <w:pStyle w:val="Corpodetexto"/>
        <w:rPr>
          <w:rStyle w:val="StyleCambriaMathItalic"/>
        </w:rPr>
      </w:pPr>
      <m:oMathPara>
        <m:oMath>
          <m:r>
            <w:rPr>
              <w:rStyle w:val="StyleCambriaMathItalic"/>
            </w:rPr>
            <m:t>mdef=</m:t>
          </m:r>
          <m:d>
            <m:dPr>
              <m:ctrlPr>
                <w:rPr>
                  <w:rStyle w:val="StyleCambriaMathItalic"/>
                </w:rPr>
              </m:ctrlPr>
            </m:dPr>
            <m:e>
              <m:r>
                <w:rPr>
                  <w:rStyle w:val="StyleCambriaMathItalic"/>
                </w:rPr>
                <m:t>2.5∙int+</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3</m:t>
                      </m:r>
                    </m:den>
                  </m:f>
                </m:e>
              </m:d>
              <m:r>
                <w:rPr>
                  <w:rStyle w:val="StyleCambriaMathItalic"/>
                </w:rPr>
                <m:t>+</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5</m:t>
                      </m:r>
                    </m:den>
                  </m:f>
                </m:e>
              </m:d>
              <m:r>
                <w:rPr>
                  <w:rStyle w:val="StyleCambriaMathItalic"/>
                </w:rPr>
                <m:t>+lvl</m:t>
              </m:r>
            </m:e>
          </m:d>
          <m:r>
            <w:rPr>
              <w:rStyle w:val="StyleCambriaMathItalic"/>
            </w:rPr>
            <m:t>∙@</m:t>
          </m:r>
        </m:oMath>
      </m:oMathPara>
    </w:p>
    <w:p w:rsidR="00AC25DE" w:rsidRDefault="00AC25DE" w:rsidP="00AC25DE">
      <w:pPr>
        <w:pStyle w:val="Corpodetexto"/>
        <w:numPr>
          <w:ilvl w:val="0"/>
          <w:numId w:val="20"/>
        </w:numPr>
      </w:pPr>
      <w:r w:rsidRPr="00FD2D6A">
        <w:t>Taxa de desvio</w:t>
      </w:r>
      <w:r w:rsidR="00E35F17">
        <w:t xml:space="preserve"> - (</w:t>
      </w:r>
      <w:r w:rsidR="00E35F17" w:rsidRPr="00E35F17">
        <w:rPr>
          <w:i/>
        </w:rPr>
        <w:t>flee</w:t>
      </w:r>
      <w:r w:rsidR="00E35F17">
        <w:t>)</w:t>
      </w:r>
    </w:p>
    <w:p w:rsidR="00D72C2F" w:rsidRPr="003A7601" w:rsidRDefault="00726BDD" w:rsidP="003E6882">
      <w:pPr>
        <w:pStyle w:val="Corpodetexto"/>
        <w:rPr>
          <w:rStyle w:val="StyleCambriaMathItalic"/>
        </w:rPr>
      </w:pPr>
      <m:oMathPara>
        <m:oMath>
          <m:r>
            <w:rPr>
              <w:rStyle w:val="StyleCambriaMathItalic"/>
            </w:rPr>
            <m:t>flee=20+agi</m:t>
          </m:r>
        </m:oMath>
      </m:oMathPara>
    </w:p>
    <w:p w:rsidR="00AC25DE" w:rsidRDefault="00AC25DE" w:rsidP="00AC25DE">
      <w:pPr>
        <w:pStyle w:val="Corpodetexto"/>
        <w:numPr>
          <w:ilvl w:val="0"/>
          <w:numId w:val="20"/>
        </w:numPr>
      </w:pPr>
      <w:r w:rsidRPr="00FD2D6A">
        <w:t>Taxa de acerto</w:t>
      </w:r>
      <w:r w:rsidR="00E35F17">
        <w:t xml:space="preserve"> - (</w:t>
      </w:r>
      <w:r w:rsidR="00E35F17" w:rsidRPr="00E35F17">
        <w:rPr>
          <w:i/>
        </w:rPr>
        <w:t>hit</w:t>
      </w:r>
      <w:r w:rsidR="00E35F17">
        <w:t>)</w:t>
      </w:r>
    </w:p>
    <w:p w:rsidR="00D72C2F" w:rsidRPr="003A7601" w:rsidRDefault="00726BDD" w:rsidP="003E6882">
      <w:pPr>
        <w:pStyle w:val="Corpodetexto"/>
        <w:rPr>
          <w:rStyle w:val="StyleCambriaMathItalic"/>
        </w:rPr>
      </w:pPr>
      <m:oMathPara>
        <m:oMath>
          <m:r>
            <w:rPr>
              <w:rStyle w:val="StyleCambriaMathItalic"/>
            </w:rPr>
            <m:t>hit=80+dex</m:t>
          </m:r>
        </m:oMath>
      </m:oMathPara>
    </w:p>
    <w:p w:rsidR="00AC25DE" w:rsidRDefault="00AC25DE" w:rsidP="00AC25DE">
      <w:pPr>
        <w:pStyle w:val="Corpodetexto"/>
        <w:numPr>
          <w:ilvl w:val="0"/>
          <w:numId w:val="20"/>
        </w:numPr>
      </w:pPr>
      <w:r w:rsidRPr="00FD2D6A">
        <w:t>Alcance de Ataque</w:t>
      </w:r>
      <w:r w:rsidR="00E35F17">
        <w:t xml:space="preserve"> - (</w:t>
      </w:r>
      <w:r w:rsidR="00E35F17" w:rsidRPr="00E35F17">
        <w:rPr>
          <w:i/>
        </w:rPr>
        <w:t>arange</w:t>
      </w:r>
      <w:r w:rsidR="00E35F17">
        <w:t>)</w:t>
      </w:r>
    </w:p>
    <w:p w:rsidR="00D72C2F" w:rsidRPr="003A7601" w:rsidRDefault="00E35F17" w:rsidP="003E6882">
      <w:pPr>
        <w:pStyle w:val="Corpodetexto"/>
        <w:rPr>
          <w:rStyle w:val="StyleCambriaMathItalic"/>
        </w:rPr>
      </w:pPr>
      <m:oMathPara>
        <m:oMath>
          <m:r>
            <w:rPr>
              <w:rStyle w:val="StyleCambriaMathItalic"/>
            </w:rPr>
            <m:t>arange=100+(2∙dex)</m:t>
          </m:r>
        </m:oMath>
      </m:oMathPara>
    </w:p>
    <w:p w:rsidR="00AC25DE" w:rsidRDefault="00AC25DE" w:rsidP="00AC25DE">
      <w:pPr>
        <w:pStyle w:val="Corpodetexto"/>
        <w:numPr>
          <w:ilvl w:val="0"/>
          <w:numId w:val="20"/>
        </w:numPr>
      </w:pPr>
      <w:r w:rsidRPr="00FD2D6A">
        <w:t>Alcance de Habilidade</w:t>
      </w:r>
      <w:r w:rsidR="00E35F17">
        <w:t xml:space="preserve"> - (</w:t>
      </w:r>
      <w:r w:rsidR="00E35F17" w:rsidRPr="00E35F17">
        <w:rPr>
          <w:i/>
        </w:rPr>
        <w:t>hrange</w:t>
      </w:r>
      <w:r w:rsidR="00E35F17">
        <w:t>)</w:t>
      </w:r>
    </w:p>
    <w:p w:rsidR="00D72C2F" w:rsidRPr="003A7601" w:rsidRDefault="00726BDD" w:rsidP="003E6882">
      <w:pPr>
        <w:pStyle w:val="Corpodetexto"/>
        <w:rPr>
          <w:rStyle w:val="StyleCambriaMathItalic"/>
        </w:rPr>
      </w:pPr>
      <m:oMathPara>
        <m:oMath>
          <m:r>
            <w:rPr>
              <w:rStyle w:val="StyleCambriaMathItalic"/>
            </w:rPr>
            <m:t>hrange=100+</m:t>
          </m:r>
          <m:d>
            <m:dPr>
              <m:ctrlPr>
                <w:rPr>
                  <w:rStyle w:val="StyleCambriaMathItalic"/>
                </w:rPr>
              </m:ctrlPr>
            </m:dPr>
            <m:e>
              <m:r>
                <w:rPr>
                  <w:rStyle w:val="StyleCambriaMathItalic"/>
                </w:rPr>
                <m:t>1.5∙int</m:t>
              </m:r>
            </m:e>
          </m:d>
          <m:r>
            <w:rPr>
              <w:rStyle w:val="StyleCambriaMathItalic"/>
            </w:rPr>
            <m:t>+(1.5∙dex)</m:t>
          </m:r>
        </m:oMath>
      </m:oMathPara>
    </w:p>
    <w:p w:rsidR="00AC25DE" w:rsidRDefault="00AC25DE" w:rsidP="00AC25DE">
      <w:pPr>
        <w:pStyle w:val="Corpodetexto"/>
        <w:numPr>
          <w:ilvl w:val="0"/>
          <w:numId w:val="20"/>
        </w:numPr>
      </w:pPr>
      <w:r w:rsidRPr="00FD2D6A">
        <w:t>Alcance de Movimento</w:t>
      </w:r>
      <w:r w:rsidR="00E35F17">
        <w:t xml:space="preserve"> - (</w:t>
      </w:r>
      <w:r w:rsidR="00E35F17" w:rsidRPr="00E35F17">
        <w:rPr>
          <w:i/>
        </w:rPr>
        <w:t>mrange</w:t>
      </w:r>
      <w:r w:rsidR="00E35F17">
        <w:t>)</w:t>
      </w:r>
    </w:p>
    <w:p w:rsidR="00D72C2F" w:rsidRPr="003A7601" w:rsidRDefault="00726BDD" w:rsidP="003E6882">
      <w:pPr>
        <w:pStyle w:val="Corpodetexto"/>
        <w:rPr>
          <w:rStyle w:val="StyleCambriaMathItalic"/>
        </w:rPr>
      </w:pPr>
      <m:oMathPara>
        <m:oMath>
          <m:r>
            <w:rPr>
              <w:rStyle w:val="StyleCambriaMathItalic"/>
            </w:rPr>
            <m:t>mrange=100+dex+agi</m:t>
          </m:r>
        </m:oMath>
      </m:oMathPara>
    </w:p>
    <w:p w:rsidR="00873050" w:rsidRDefault="00AC25DE" w:rsidP="00AC25DE">
      <w:pPr>
        <w:pStyle w:val="Corpodetexto"/>
        <w:numPr>
          <w:ilvl w:val="0"/>
          <w:numId w:val="20"/>
        </w:numPr>
      </w:pPr>
      <w:r w:rsidRPr="00FD2D6A">
        <w:t>Tempo de espera</w:t>
      </w:r>
      <w:r w:rsidR="00E35F17">
        <w:t xml:space="preserve"> - (</w:t>
      </w:r>
      <w:r w:rsidR="00E35F17" w:rsidRPr="00E35F17">
        <w:rPr>
          <w:i/>
        </w:rPr>
        <w:t>time</w:t>
      </w:r>
      <w:r w:rsidR="00E35F17">
        <w:t>)</w:t>
      </w:r>
    </w:p>
    <w:p w:rsidR="00C2792C" w:rsidRPr="003A7601" w:rsidRDefault="00726BDD" w:rsidP="003E6882">
      <w:pPr>
        <w:pStyle w:val="Corpodetexto"/>
        <w:rPr>
          <w:rStyle w:val="StyleCambriaMathItalic"/>
        </w:rPr>
      </w:pPr>
      <m:oMathPara>
        <m:oMath>
          <m:r>
            <w:rPr>
              <w:rStyle w:val="StyleCambriaMathItalic"/>
            </w:rPr>
            <m:t>time=</m:t>
          </m:r>
          <m:f>
            <m:fPr>
              <m:ctrlPr>
                <w:rPr>
                  <w:rStyle w:val="StyleCambriaMathItalic"/>
                </w:rPr>
              </m:ctrlPr>
            </m:fPr>
            <m:num>
              <m:r>
                <w:rPr>
                  <w:rStyle w:val="StyleCambriaMathItalic"/>
                </w:rPr>
                <m:t>1</m:t>
              </m:r>
            </m:num>
            <m:den>
              <m:r>
                <w:rPr>
                  <w:rStyle w:val="StyleCambriaMathItalic"/>
                </w:rPr>
                <m:t>1000</m:t>
              </m:r>
            </m:den>
          </m:f>
          <m:r>
            <w:rPr>
              <w:rStyle w:val="StyleCambriaMathItalic"/>
            </w:rPr>
            <m:t>+</m:t>
          </m:r>
          <m:f>
            <m:fPr>
              <m:ctrlPr>
                <w:rPr>
                  <w:rStyle w:val="StyleCambriaMathItalic"/>
                </w:rPr>
              </m:ctrlPr>
            </m:fPr>
            <m:num>
              <m:r>
                <w:rPr>
                  <w:rStyle w:val="StyleCambriaMathItalic"/>
                </w:rPr>
                <m:t>agi</m:t>
              </m:r>
            </m:num>
            <m:den>
              <m:r>
                <w:rPr>
                  <w:rStyle w:val="StyleCambriaMathItalic"/>
                </w:rPr>
                <m:t>99000</m:t>
              </m:r>
            </m:den>
          </m:f>
        </m:oMath>
      </m:oMathPara>
    </w:p>
    <w:p w:rsidR="003A7601" w:rsidRDefault="003A7601" w:rsidP="00D30D74">
      <w:pPr>
        <w:pStyle w:val="Ttulo2"/>
      </w:pPr>
      <w:bookmarkStart w:id="319" w:name="_Toc201338408"/>
      <w:r>
        <w:t>Tabela de Fatores</w:t>
      </w:r>
      <w:bookmarkEnd w:id="319"/>
    </w:p>
    <w:p w:rsidR="003A7601" w:rsidRDefault="003A7601" w:rsidP="003E6882">
      <w:pPr>
        <w:pStyle w:val="Corpodetexto"/>
      </w:pPr>
      <w:r>
        <w:t xml:space="preserve">São os fatores relacionados às classes, utilizados nas fórmulas dos atributos calculados para quantificar a importância deste atributo para </w:t>
      </w:r>
      <w:r w:rsidR="00C62393">
        <w:t>um</w:t>
      </w:r>
      <w:r>
        <w:t xml:space="preserve">a </w:t>
      </w:r>
      <w:r w:rsidR="00C62393">
        <w:t xml:space="preserve">determinada </w:t>
      </w:r>
      <w:r>
        <w:t xml:space="preserve">classe. Isso permite que um Paladino tenha mais pontos de vida que um </w:t>
      </w:r>
      <w:r w:rsidR="003D7557">
        <w:t>Bruxo, enquanto este tenha mais ataque mágico que o Paladino</w:t>
      </w:r>
      <w:r>
        <w:t>, embora ambos possuam os mesmos valores de atributos calculados.</w:t>
      </w:r>
    </w:p>
    <w:p w:rsidR="003A7601" w:rsidRDefault="003A7601" w:rsidP="003E6882">
      <w:pPr>
        <w:pStyle w:val="Corpodetexto"/>
      </w:pPr>
      <w:r>
        <w:lastRenderedPageBreak/>
        <w:t xml:space="preserve">Estes parâmetros, como verificado nas fórmulas, </w:t>
      </w:r>
      <w:r w:rsidR="00DA4CBF">
        <w:t>influenciam</w:t>
      </w:r>
      <w:r>
        <w:t xml:space="preserve"> apenas a quantidade máxima de pontos de vida e mana, ataque e defesa, e ataque e defesa mágicos.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15"/>
        <w:gridCol w:w="1315"/>
        <w:gridCol w:w="1316"/>
        <w:gridCol w:w="1316"/>
        <w:gridCol w:w="1316"/>
        <w:gridCol w:w="1316"/>
        <w:gridCol w:w="1316"/>
      </w:tblGrid>
      <w:tr w:rsidR="00DA4CBF" w:rsidTr="00DA4CBF">
        <w:tc>
          <w:tcPr>
            <w:tcW w:w="1315" w:type="dxa"/>
            <w:tcBorders>
              <w:top w:val="single" w:sz="4" w:space="0" w:color="auto"/>
              <w:left w:val="single" w:sz="4" w:space="0" w:color="auto"/>
              <w:bottom w:val="single" w:sz="4" w:space="0" w:color="auto"/>
              <w:right w:val="single" w:sz="4" w:space="0" w:color="auto"/>
            </w:tcBorders>
            <w:vAlign w:val="center"/>
          </w:tcPr>
          <w:p w:rsidR="003D7557" w:rsidRDefault="003D7557" w:rsidP="00DA4CBF">
            <w:pPr>
              <w:ind w:firstLine="0"/>
              <w:jc w:val="center"/>
            </w:pPr>
          </w:p>
        </w:tc>
        <w:tc>
          <w:tcPr>
            <w:tcW w:w="1315" w:type="dxa"/>
            <w:tcBorders>
              <w:top w:val="single" w:sz="4" w:space="0" w:color="auto"/>
              <w:left w:val="single" w:sz="4" w:space="0" w:color="auto"/>
              <w:bottom w:val="single" w:sz="4" w:space="0" w:color="auto"/>
            </w:tcBorders>
            <w:vAlign w:val="center"/>
          </w:tcPr>
          <w:p w:rsidR="003D7557" w:rsidRDefault="003D7557" w:rsidP="00DA4CBF">
            <w:pPr>
              <w:pStyle w:val="TabelaTtulo"/>
            </w:pPr>
            <w:r>
              <w:t>Pontos de Vida</w:t>
            </w:r>
          </w:p>
        </w:tc>
        <w:tc>
          <w:tcPr>
            <w:tcW w:w="1316" w:type="dxa"/>
            <w:tcBorders>
              <w:top w:val="single" w:sz="4" w:space="0" w:color="auto"/>
              <w:bottom w:val="single" w:sz="4" w:space="0" w:color="auto"/>
            </w:tcBorders>
            <w:vAlign w:val="center"/>
          </w:tcPr>
          <w:p w:rsidR="003D7557" w:rsidRDefault="003D7557" w:rsidP="00DA4CBF">
            <w:pPr>
              <w:pStyle w:val="TabelaTtulo"/>
            </w:pPr>
            <w:r>
              <w:t>Pontos de Mana</w:t>
            </w:r>
          </w:p>
        </w:tc>
        <w:tc>
          <w:tcPr>
            <w:tcW w:w="1316" w:type="dxa"/>
            <w:tcBorders>
              <w:top w:val="single" w:sz="4" w:space="0" w:color="auto"/>
              <w:bottom w:val="single" w:sz="4" w:space="0" w:color="auto"/>
            </w:tcBorders>
            <w:vAlign w:val="center"/>
          </w:tcPr>
          <w:p w:rsidR="003D7557" w:rsidRDefault="003D7557" w:rsidP="00DA4CBF">
            <w:pPr>
              <w:pStyle w:val="TabelaTtulo"/>
            </w:pPr>
            <w:r>
              <w:t>Ataque</w:t>
            </w:r>
          </w:p>
        </w:tc>
        <w:tc>
          <w:tcPr>
            <w:tcW w:w="1316" w:type="dxa"/>
            <w:tcBorders>
              <w:top w:val="single" w:sz="4" w:space="0" w:color="auto"/>
              <w:bottom w:val="single" w:sz="4" w:space="0" w:color="auto"/>
            </w:tcBorders>
            <w:vAlign w:val="center"/>
          </w:tcPr>
          <w:p w:rsidR="003D7557" w:rsidRDefault="003D7557" w:rsidP="00DA4CBF">
            <w:pPr>
              <w:pStyle w:val="TabelaTtulo"/>
            </w:pPr>
            <w:r>
              <w:t>Defesa</w:t>
            </w:r>
          </w:p>
        </w:tc>
        <w:tc>
          <w:tcPr>
            <w:tcW w:w="1316" w:type="dxa"/>
            <w:tcBorders>
              <w:top w:val="single" w:sz="4" w:space="0" w:color="auto"/>
              <w:bottom w:val="single" w:sz="4" w:space="0" w:color="auto"/>
            </w:tcBorders>
            <w:vAlign w:val="center"/>
          </w:tcPr>
          <w:p w:rsidR="003D7557" w:rsidRDefault="003D7557" w:rsidP="00DA4CBF">
            <w:pPr>
              <w:pStyle w:val="TabelaTtulo"/>
            </w:pPr>
            <w:r>
              <w:t>Ataque Mágico</w:t>
            </w:r>
          </w:p>
        </w:tc>
        <w:tc>
          <w:tcPr>
            <w:tcW w:w="1316" w:type="dxa"/>
            <w:tcBorders>
              <w:top w:val="single" w:sz="4" w:space="0" w:color="auto"/>
              <w:bottom w:val="single" w:sz="4" w:space="0" w:color="auto"/>
              <w:right w:val="single" w:sz="4" w:space="0" w:color="auto"/>
            </w:tcBorders>
            <w:vAlign w:val="center"/>
          </w:tcPr>
          <w:p w:rsidR="003D7557" w:rsidRDefault="003D7557" w:rsidP="00DA4CBF">
            <w:pPr>
              <w:pStyle w:val="TabelaTtulo"/>
            </w:pPr>
            <w:r>
              <w:t>Defesa Mágica</w:t>
            </w:r>
          </w:p>
        </w:tc>
      </w:tr>
      <w:tr w:rsidR="003D7557" w:rsidTr="00DA4CBF">
        <w:tc>
          <w:tcPr>
            <w:tcW w:w="1315" w:type="dxa"/>
            <w:tcBorders>
              <w:top w:val="single" w:sz="4" w:space="0" w:color="auto"/>
              <w:left w:val="single" w:sz="4" w:space="0" w:color="auto"/>
              <w:right w:val="single" w:sz="4" w:space="0" w:color="auto"/>
            </w:tcBorders>
            <w:vAlign w:val="center"/>
          </w:tcPr>
          <w:p w:rsidR="003D7557" w:rsidRDefault="003D7557" w:rsidP="00DA4CBF">
            <w:pPr>
              <w:pStyle w:val="TabelaTtulo"/>
            </w:pPr>
            <w:r>
              <w:t>Cavaleiro</w:t>
            </w:r>
          </w:p>
        </w:tc>
        <w:tc>
          <w:tcPr>
            <w:tcW w:w="1315" w:type="dxa"/>
            <w:tcBorders>
              <w:top w:val="single" w:sz="4" w:space="0" w:color="auto"/>
              <w:left w:val="single" w:sz="4" w:space="0" w:color="auto"/>
            </w:tcBorders>
            <w:vAlign w:val="center"/>
          </w:tcPr>
          <w:p w:rsidR="003D7557" w:rsidRDefault="003D7557" w:rsidP="00DA4CBF">
            <w:pPr>
              <w:pStyle w:val="Tabelatexto"/>
              <w:jc w:val="center"/>
            </w:pPr>
            <w:r>
              <w:t>0.85</w:t>
            </w:r>
          </w:p>
        </w:tc>
        <w:tc>
          <w:tcPr>
            <w:tcW w:w="1316" w:type="dxa"/>
            <w:tcBorders>
              <w:top w:val="single" w:sz="4" w:space="0" w:color="auto"/>
            </w:tcBorders>
            <w:vAlign w:val="center"/>
          </w:tcPr>
          <w:p w:rsidR="003D7557" w:rsidRDefault="003D7557" w:rsidP="00DA4CBF">
            <w:pPr>
              <w:pStyle w:val="Tabelatexto"/>
              <w:jc w:val="center"/>
            </w:pPr>
            <w:r>
              <w:t>0.50</w:t>
            </w:r>
          </w:p>
        </w:tc>
        <w:tc>
          <w:tcPr>
            <w:tcW w:w="1316" w:type="dxa"/>
            <w:tcBorders>
              <w:top w:val="single" w:sz="4" w:space="0" w:color="auto"/>
            </w:tcBorders>
            <w:vAlign w:val="center"/>
          </w:tcPr>
          <w:p w:rsidR="003D7557" w:rsidRDefault="003D7557" w:rsidP="00DA4CBF">
            <w:pPr>
              <w:pStyle w:val="Tabelatexto"/>
              <w:jc w:val="center"/>
            </w:pPr>
            <w:r>
              <w:t>1.00</w:t>
            </w:r>
          </w:p>
        </w:tc>
        <w:tc>
          <w:tcPr>
            <w:tcW w:w="1316" w:type="dxa"/>
            <w:tcBorders>
              <w:top w:val="single" w:sz="4" w:space="0" w:color="auto"/>
            </w:tcBorders>
            <w:vAlign w:val="center"/>
          </w:tcPr>
          <w:p w:rsidR="003D7557" w:rsidRDefault="003D7557" w:rsidP="00DA4CBF">
            <w:pPr>
              <w:pStyle w:val="Tabelatexto"/>
              <w:jc w:val="center"/>
            </w:pPr>
            <w:r>
              <w:t>0.60</w:t>
            </w:r>
          </w:p>
        </w:tc>
        <w:tc>
          <w:tcPr>
            <w:tcW w:w="1316" w:type="dxa"/>
            <w:tcBorders>
              <w:top w:val="single" w:sz="4" w:space="0" w:color="auto"/>
            </w:tcBorders>
            <w:vAlign w:val="center"/>
          </w:tcPr>
          <w:p w:rsidR="003D7557" w:rsidRDefault="003D7557" w:rsidP="00DA4CBF">
            <w:pPr>
              <w:pStyle w:val="Tabelatexto"/>
              <w:jc w:val="center"/>
            </w:pPr>
            <w:r>
              <w:t>0.40</w:t>
            </w:r>
          </w:p>
        </w:tc>
        <w:tc>
          <w:tcPr>
            <w:tcW w:w="1316" w:type="dxa"/>
            <w:tcBorders>
              <w:top w:val="single" w:sz="4" w:space="0" w:color="auto"/>
              <w:right w:val="single" w:sz="4" w:space="0" w:color="auto"/>
            </w:tcBorders>
            <w:vAlign w:val="center"/>
          </w:tcPr>
          <w:p w:rsidR="003D7557" w:rsidRDefault="003D7557" w:rsidP="00DA4CBF">
            <w:pPr>
              <w:pStyle w:val="Tabelatexto"/>
              <w:jc w:val="center"/>
            </w:pPr>
            <w:r>
              <w:t>0.40</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Paladino</w:t>
            </w:r>
          </w:p>
        </w:tc>
        <w:tc>
          <w:tcPr>
            <w:tcW w:w="1315" w:type="dxa"/>
            <w:tcBorders>
              <w:left w:val="single" w:sz="4" w:space="0" w:color="auto"/>
            </w:tcBorders>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0.75</w:t>
            </w:r>
          </w:p>
        </w:tc>
        <w:tc>
          <w:tcPr>
            <w:tcW w:w="1316" w:type="dxa"/>
            <w:vAlign w:val="center"/>
          </w:tcPr>
          <w:p w:rsidR="003D7557" w:rsidRDefault="003D7557" w:rsidP="00DA4CBF">
            <w:pPr>
              <w:pStyle w:val="Tabelatexto"/>
              <w:jc w:val="center"/>
            </w:pPr>
            <w:r>
              <w:t>0.70</w:t>
            </w:r>
          </w:p>
        </w:tc>
        <w:tc>
          <w:tcPr>
            <w:tcW w:w="1316" w:type="dxa"/>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0.85</w:t>
            </w:r>
          </w:p>
        </w:tc>
        <w:tc>
          <w:tcPr>
            <w:tcW w:w="1316" w:type="dxa"/>
            <w:tcBorders>
              <w:right w:val="single" w:sz="4" w:space="0" w:color="auto"/>
            </w:tcBorders>
            <w:vAlign w:val="center"/>
          </w:tcPr>
          <w:p w:rsidR="003D7557" w:rsidRDefault="003D7557" w:rsidP="00DA4CBF">
            <w:pPr>
              <w:pStyle w:val="Tabelatexto"/>
              <w:jc w:val="center"/>
            </w:pPr>
            <w:r>
              <w:t>1.00</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Bruxo</w:t>
            </w:r>
          </w:p>
        </w:tc>
        <w:tc>
          <w:tcPr>
            <w:tcW w:w="1315" w:type="dxa"/>
            <w:tcBorders>
              <w:left w:val="single" w:sz="4" w:space="0" w:color="auto"/>
            </w:tcBorders>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0.90</w:t>
            </w:r>
          </w:p>
        </w:tc>
        <w:tc>
          <w:tcPr>
            <w:tcW w:w="1316" w:type="dxa"/>
            <w:vAlign w:val="center"/>
          </w:tcPr>
          <w:p w:rsidR="003D7557" w:rsidRDefault="003D7557" w:rsidP="00DA4CBF">
            <w:pPr>
              <w:pStyle w:val="Tabelatexto"/>
              <w:jc w:val="center"/>
            </w:pPr>
            <w:r>
              <w:t>0.50</w:t>
            </w:r>
          </w:p>
        </w:tc>
        <w:tc>
          <w:tcPr>
            <w:tcW w:w="1316" w:type="dxa"/>
            <w:vAlign w:val="center"/>
          </w:tcPr>
          <w:p w:rsidR="003D7557" w:rsidRDefault="003D7557" w:rsidP="00DA4CBF">
            <w:pPr>
              <w:pStyle w:val="Tabelatexto"/>
              <w:jc w:val="center"/>
            </w:pPr>
            <w:r>
              <w:t>0.80</w:t>
            </w:r>
          </w:p>
        </w:tc>
        <w:tc>
          <w:tcPr>
            <w:tcW w:w="1316" w:type="dxa"/>
            <w:vAlign w:val="center"/>
          </w:tcPr>
          <w:p w:rsidR="003D7557" w:rsidRDefault="003D7557" w:rsidP="00DA4CBF">
            <w:pPr>
              <w:pStyle w:val="Tabelatexto"/>
              <w:jc w:val="center"/>
            </w:pPr>
            <w:r>
              <w:t>1.00</w:t>
            </w:r>
          </w:p>
        </w:tc>
        <w:tc>
          <w:tcPr>
            <w:tcW w:w="1316" w:type="dxa"/>
            <w:tcBorders>
              <w:right w:val="single" w:sz="4" w:space="0" w:color="auto"/>
            </w:tcBorders>
            <w:vAlign w:val="center"/>
          </w:tcPr>
          <w:p w:rsidR="003D7557" w:rsidRDefault="003D7557" w:rsidP="00DA4CBF">
            <w:pPr>
              <w:pStyle w:val="Tabelatexto"/>
              <w:jc w:val="center"/>
            </w:pPr>
            <w:r>
              <w:t>0.85</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Sacerdote</w:t>
            </w:r>
          </w:p>
        </w:tc>
        <w:tc>
          <w:tcPr>
            <w:tcW w:w="1315" w:type="dxa"/>
            <w:tcBorders>
              <w:left w:val="single" w:sz="4" w:space="0" w:color="auto"/>
            </w:tcBorders>
            <w:vAlign w:val="center"/>
          </w:tcPr>
          <w:p w:rsidR="003D7557" w:rsidRDefault="003D7557" w:rsidP="00DA4CBF">
            <w:pPr>
              <w:pStyle w:val="Tabelatexto"/>
              <w:jc w:val="center"/>
            </w:pPr>
            <w:r>
              <w:t>0.60</w:t>
            </w:r>
          </w:p>
        </w:tc>
        <w:tc>
          <w:tcPr>
            <w:tcW w:w="1316" w:type="dxa"/>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0.60</w:t>
            </w:r>
          </w:p>
        </w:tc>
        <w:tc>
          <w:tcPr>
            <w:tcW w:w="1316" w:type="dxa"/>
            <w:vAlign w:val="center"/>
          </w:tcPr>
          <w:p w:rsidR="003D7557" w:rsidRDefault="003D7557" w:rsidP="00DA4CBF">
            <w:pPr>
              <w:pStyle w:val="Tabelatexto"/>
              <w:jc w:val="center"/>
            </w:pPr>
            <w:r>
              <w:t>0.85</w:t>
            </w:r>
          </w:p>
        </w:tc>
        <w:tc>
          <w:tcPr>
            <w:tcW w:w="1316" w:type="dxa"/>
            <w:vAlign w:val="center"/>
          </w:tcPr>
          <w:p w:rsidR="003D7557" w:rsidRDefault="003D7557" w:rsidP="00DA4CBF">
            <w:pPr>
              <w:pStyle w:val="Tabelatexto"/>
              <w:jc w:val="center"/>
            </w:pPr>
            <w:r>
              <w:t>0.90</w:t>
            </w:r>
          </w:p>
        </w:tc>
        <w:tc>
          <w:tcPr>
            <w:tcW w:w="1316" w:type="dxa"/>
            <w:tcBorders>
              <w:right w:val="single" w:sz="4" w:space="0" w:color="auto"/>
            </w:tcBorders>
            <w:vAlign w:val="center"/>
          </w:tcPr>
          <w:p w:rsidR="003D7557" w:rsidRDefault="003D7557" w:rsidP="00DA4CBF">
            <w:pPr>
              <w:pStyle w:val="Tabelatexto"/>
              <w:jc w:val="center"/>
            </w:pPr>
            <w:r>
              <w:t>0.95</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Assassino</w:t>
            </w:r>
          </w:p>
        </w:tc>
        <w:tc>
          <w:tcPr>
            <w:tcW w:w="1315" w:type="dxa"/>
            <w:tcBorders>
              <w:left w:val="single" w:sz="4" w:space="0" w:color="auto"/>
            </w:tcBorders>
            <w:vAlign w:val="center"/>
          </w:tcPr>
          <w:p w:rsidR="003D7557" w:rsidRDefault="003D7557" w:rsidP="00DA4CBF">
            <w:pPr>
              <w:pStyle w:val="Tabelatexto"/>
              <w:jc w:val="center"/>
            </w:pPr>
            <w:r>
              <w:t>0.75</w:t>
            </w:r>
          </w:p>
        </w:tc>
        <w:tc>
          <w:tcPr>
            <w:tcW w:w="1316" w:type="dxa"/>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0.90</w:t>
            </w:r>
          </w:p>
        </w:tc>
        <w:tc>
          <w:tcPr>
            <w:tcW w:w="1316" w:type="dxa"/>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0.50</w:t>
            </w:r>
          </w:p>
        </w:tc>
        <w:tc>
          <w:tcPr>
            <w:tcW w:w="1316" w:type="dxa"/>
            <w:tcBorders>
              <w:right w:val="single" w:sz="4" w:space="0" w:color="auto"/>
            </w:tcBorders>
            <w:vAlign w:val="center"/>
          </w:tcPr>
          <w:p w:rsidR="003D7557" w:rsidRDefault="003D7557" w:rsidP="00DA4CBF">
            <w:pPr>
              <w:pStyle w:val="Tabelatexto"/>
              <w:jc w:val="center"/>
            </w:pPr>
            <w:r>
              <w:t>0.55</w:t>
            </w:r>
          </w:p>
        </w:tc>
      </w:tr>
      <w:tr w:rsidR="003D7557" w:rsidTr="00DA4CBF">
        <w:tc>
          <w:tcPr>
            <w:tcW w:w="1315" w:type="dxa"/>
            <w:tcBorders>
              <w:left w:val="single" w:sz="4" w:space="0" w:color="auto"/>
              <w:bottom w:val="single" w:sz="4" w:space="0" w:color="auto"/>
              <w:right w:val="single" w:sz="4" w:space="0" w:color="auto"/>
            </w:tcBorders>
            <w:vAlign w:val="center"/>
          </w:tcPr>
          <w:p w:rsidR="003D7557" w:rsidRDefault="003D7557" w:rsidP="00DA4CBF">
            <w:pPr>
              <w:pStyle w:val="TabelaTtulo"/>
            </w:pPr>
            <w:r>
              <w:t>Monge</w:t>
            </w:r>
          </w:p>
        </w:tc>
        <w:tc>
          <w:tcPr>
            <w:tcW w:w="1315" w:type="dxa"/>
            <w:tcBorders>
              <w:left w:val="single" w:sz="4" w:space="0" w:color="auto"/>
              <w:bottom w:val="single" w:sz="4" w:space="0" w:color="auto"/>
            </w:tcBorders>
            <w:vAlign w:val="center"/>
          </w:tcPr>
          <w:p w:rsidR="003D7557" w:rsidRDefault="003D7557" w:rsidP="00DA4CBF">
            <w:pPr>
              <w:pStyle w:val="Tabelatexto"/>
              <w:jc w:val="center"/>
            </w:pPr>
            <w:r>
              <w:t>0.70</w:t>
            </w:r>
          </w:p>
        </w:tc>
        <w:tc>
          <w:tcPr>
            <w:tcW w:w="1316" w:type="dxa"/>
            <w:tcBorders>
              <w:bottom w:val="single" w:sz="4" w:space="0" w:color="auto"/>
            </w:tcBorders>
            <w:vAlign w:val="center"/>
          </w:tcPr>
          <w:p w:rsidR="003D7557" w:rsidRDefault="003D7557" w:rsidP="00DA4CBF">
            <w:pPr>
              <w:pStyle w:val="Tabelatexto"/>
              <w:jc w:val="center"/>
            </w:pPr>
            <w:r>
              <w:t>0.65</w:t>
            </w:r>
          </w:p>
        </w:tc>
        <w:tc>
          <w:tcPr>
            <w:tcW w:w="1316" w:type="dxa"/>
            <w:tcBorders>
              <w:bottom w:val="single" w:sz="4" w:space="0" w:color="auto"/>
            </w:tcBorders>
            <w:vAlign w:val="center"/>
          </w:tcPr>
          <w:p w:rsidR="003D7557" w:rsidRDefault="003D7557" w:rsidP="00DA4CBF">
            <w:pPr>
              <w:pStyle w:val="Tabelatexto"/>
              <w:jc w:val="center"/>
            </w:pPr>
            <w:r>
              <w:t>0.80</w:t>
            </w:r>
          </w:p>
        </w:tc>
        <w:tc>
          <w:tcPr>
            <w:tcW w:w="1316" w:type="dxa"/>
            <w:tcBorders>
              <w:bottom w:val="single" w:sz="4" w:space="0" w:color="auto"/>
            </w:tcBorders>
            <w:vAlign w:val="center"/>
          </w:tcPr>
          <w:p w:rsidR="003D7557" w:rsidRDefault="003D7557" w:rsidP="00DA4CBF">
            <w:pPr>
              <w:pStyle w:val="Tabelatexto"/>
              <w:jc w:val="center"/>
            </w:pPr>
            <w:r>
              <w:t>0.65</w:t>
            </w:r>
          </w:p>
        </w:tc>
        <w:tc>
          <w:tcPr>
            <w:tcW w:w="1316" w:type="dxa"/>
            <w:tcBorders>
              <w:bottom w:val="single" w:sz="4" w:space="0" w:color="auto"/>
            </w:tcBorders>
            <w:vAlign w:val="center"/>
          </w:tcPr>
          <w:p w:rsidR="003D7557" w:rsidRDefault="003D7557" w:rsidP="00DA4CBF">
            <w:pPr>
              <w:pStyle w:val="Tabelatexto"/>
              <w:jc w:val="center"/>
            </w:pPr>
            <w:r>
              <w:t>0.60</w:t>
            </w:r>
          </w:p>
        </w:tc>
        <w:tc>
          <w:tcPr>
            <w:tcW w:w="1316" w:type="dxa"/>
            <w:tcBorders>
              <w:bottom w:val="single" w:sz="4" w:space="0" w:color="auto"/>
              <w:right w:val="single" w:sz="4" w:space="0" w:color="auto"/>
            </w:tcBorders>
            <w:vAlign w:val="center"/>
          </w:tcPr>
          <w:p w:rsidR="003D7557" w:rsidRDefault="003D7557" w:rsidP="00DA4CBF">
            <w:pPr>
              <w:pStyle w:val="Tabelatexto"/>
              <w:jc w:val="center"/>
            </w:pPr>
            <w:r>
              <w:t>0.65</w:t>
            </w:r>
          </w:p>
        </w:tc>
      </w:tr>
    </w:tbl>
    <w:p w:rsidR="003D7557" w:rsidRPr="003A7601" w:rsidRDefault="00DA4CBF" w:rsidP="00DA4CBF">
      <w:pPr>
        <w:pStyle w:val="Tabela"/>
      </w:pPr>
      <w:r>
        <w:t xml:space="preserve">Tabela </w:t>
      </w:r>
      <w:fldSimple w:instr=" SEQ Tabela \* ARABIC ">
        <w:r>
          <w:rPr>
            <w:noProof/>
          </w:rPr>
          <w:t>1</w:t>
        </w:r>
      </w:fldSimple>
      <w:r>
        <w:t xml:space="preserve"> – Valores dos fatores, em relação às classes do jogo e os atributos calculados.</w:t>
      </w:r>
    </w:p>
    <w:p w:rsidR="00D30D74" w:rsidRDefault="002672EA" w:rsidP="00D30D74">
      <w:pPr>
        <w:pStyle w:val="Ttulo2"/>
      </w:pPr>
      <w:bookmarkStart w:id="320" w:name="_Toc201338409"/>
      <w:r>
        <w:t>Fórmulas das Ações</w:t>
      </w:r>
      <w:bookmarkEnd w:id="320"/>
    </w:p>
    <w:p w:rsidR="00D30D74" w:rsidRDefault="00681F44" w:rsidP="00DA4CBF">
      <w:pPr>
        <w:pStyle w:val="Corpodetexto"/>
      </w:pPr>
      <w:r>
        <w:t xml:space="preserve">Existem diversas ações dentro do jogo, cada uma respectiva </w:t>
      </w:r>
      <w:r w:rsidR="00715899">
        <w:t>a</w:t>
      </w:r>
      <w:r>
        <w:t xml:space="preserve"> uma classe de unidades. </w:t>
      </w:r>
      <w:r w:rsidR="00715899">
        <w:t>Cada unidade possui três tipos de ação, Ataque, Habilidade e Item. No jogo, todas as classes possuem a</w:t>
      </w:r>
      <w:r w:rsidR="00652F40">
        <w:t>s mesmas ações de ataque e item; deixando a diferenciação entre as classes a cargo das habilidades.</w:t>
      </w:r>
    </w:p>
    <w:p w:rsidR="00652F40" w:rsidRPr="00D52E9A" w:rsidRDefault="00652F40" w:rsidP="003E6882">
      <w:pPr>
        <w:pStyle w:val="Corpodetexto"/>
      </w:pPr>
      <w:r>
        <w:t xml:space="preserve">Todos os ataques e algumas habilidades podem falhar, ou seja, a unidade pode errar a sua execução, ou o alvo pode desviar. Esta chance é calculada baseada nos atributos calculados </w:t>
      </w:r>
      <w:r w:rsidR="00212A8D" w:rsidRPr="001E1D71">
        <w:rPr>
          <w:i/>
        </w:rPr>
        <w:t>Taxa de Acerto</w:t>
      </w:r>
      <w:r w:rsidR="00212A8D">
        <w:t xml:space="preserve"> (</w:t>
      </w:r>
      <w:r w:rsidR="00212A8D" w:rsidRPr="00212A8D">
        <w:rPr>
          <w:i/>
        </w:rPr>
        <w:t>Hit</w:t>
      </w:r>
      <w:r w:rsidR="00212A8D">
        <w:t>)</w:t>
      </w:r>
      <w:r>
        <w:t xml:space="preserve"> e </w:t>
      </w:r>
      <w:r w:rsidR="00212A8D" w:rsidRPr="001E1D71">
        <w:rPr>
          <w:i/>
        </w:rPr>
        <w:t>Taxa de Desvio</w:t>
      </w:r>
      <w:r w:rsidR="00212A8D">
        <w:t xml:space="preserve"> (</w:t>
      </w:r>
      <w:r w:rsidRPr="00652F40">
        <w:rPr>
          <w:i/>
        </w:rPr>
        <w:t>Flee</w:t>
      </w:r>
      <w:r w:rsidR="00212A8D">
        <w:t>)</w:t>
      </w:r>
      <w:r>
        <w:t xml:space="preserve"> das unidades invocadora e alvo. </w:t>
      </w:r>
      <w:r w:rsidR="00D52E9A">
        <w:t>A fórmula utilizada segue</w:t>
      </w:r>
      <w:r w:rsidR="00E04FE9">
        <w:rPr>
          <w:rStyle w:val="Refdenotaderodap"/>
        </w:rPr>
        <w:footnoteReference w:id="15"/>
      </w:r>
      <w:r w:rsidR="00E04FE9">
        <w:t>:</w:t>
      </w:r>
    </w:p>
    <w:p w:rsidR="00EA701D" w:rsidRDefault="00EA701D" w:rsidP="003E6882">
      <w:pPr>
        <w:pStyle w:val="Corpodetexto"/>
      </w:pPr>
      <m:oMathPara>
        <m:oMath>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hit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flee</m:t>
          </m:r>
          <m:r>
            <m:rPr>
              <m:sty m:val="p"/>
            </m:rPr>
            <w:rPr>
              <w:rFonts w:ascii="Cambria Math" w:hAnsi="Cambria Math"/>
            </w:rPr>
            <m:t xml:space="preserve"> </m:t>
          </m:r>
        </m:oMath>
      </m:oMathPara>
    </w:p>
    <w:p w:rsidR="002672EA" w:rsidRDefault="002672EA" w:rsidP="003E6882">
      <w:pPr>
        <w:pStyle w:val="Corpodetexto"/>
      </w:pPr>
      <w:r>
        <w:t xml:space="preserve">Outra característica no cálculo das ações é a aleatoriedade </w:t>
      </w:r>
      <w:r w:rsidR="00BD4CDE">
        <w:t>n</w:t>
      </w:r>
      <w:r>
        <w:t>os valores calculados</w:t>
      </w:r>
      <w:r w:rsidR="00BD4CDE">
        <w:t>.</w:t>
      </w:r>
      <w:r>
        <w:t xml:space="preserve"> </w:t>
      </w:r>
      <w:r w:rsidR="00BD4CDE">
        <w:t xml:space="preserve">O resultado das fórmulas </w:t>
      </w:r>
      <w:r w:rsidR="00846810">
        <w:t xml:space="preserve">das ações </w:t>
      </w:r>
      <w:r w:rsidR="00BD4CDE">
        <w:t xml:space="preserve">é escolhido aleatoriamente </w:t>
      </w:r>
      <w:r w:rsidR="00846810">
        <w:t xml:space="preserve">dentro de </w:t>
      </w:r>
      <w:r w:rsidR="00BD4CDE">
        <w:t>uma faixa de 10% pra mais ou pra menos, do valor de base calculado.</w:t>
      </w:r>
    </w:p>
    <w:p w:rsidR="00BD4CDE" w:rsidRPr="00652F40" w:rsidRDefault="00BD4CDE" w:rsidP="003E6882">
      <w:pPr>
        <w:pStyle w:val="Corpodetexto"/>
      </w:pPr>
      <m:oMathPara>
        <m:oMath>
          <m:r>
            <w:rPr>
              <w:rFonts w:ascii="Cambria Math" w:hAnsi="Cambria Math"/>
            </w:rPr>
            <m:t>resultado</m:t>
          </m:r>
          <m:r>
            <m:rPr>
              <m:sty m:val="p"/>
            </m:rPr>
            <w:rPr>
              <w:rFonts w:ascii="Cambria Math" w:hAnsi="Cambria Math"/>
            </w:rPr>
            <m:t>=</m:t>
          </m:r>
          <m:r>
            <w:rPr>
              <w:rFonts w:ascii="Cambria Math" w:hAnsi="Cambria Math"/>
            </w:rPr>
            <m:t>resultado</m:t>
          </m:r>
          <m:r>
            <m:rPr>
              <m:sty m:val="p"/>
            </m:rPr>
            <w:rPr>
              <w:rFonts w:ascii="Cambria Math" w:hAnsi="Cambria Math"/>
            </w:rPr>
            <m:t>±0.1∙</m:t>
          </m:r>
          <m:r>
            <w:rPr>
              <w:rFonts w:ascii="Cambria Math" w:hAnsi="Cambria Math"/>
            </w:rPr>
            <m:t>resultado</m:t>
          </m:r>
        </m:oMath>
      </m:oMathPara>
    </w:p>
    <w:p w:rsidR="00715899" w:rsidRDefault="00715899" w:rsidP="00715899">
      <w:pPr>
        <w:pStyle w:val="Ttulo3"/>
      </w:pPr>
      <w:bookmarkStart w:id="321" w:name="_Toc201338410"/>
      <w:r>
        <w:t>Ataque</w:t>
      </w:r>
      <w:bookmarkEnd w:id="321"/>
    </w:p>
    <w:p w:rsidR="00846810" w:rsidRDefault="00AE17BD" w:rsidP="003E6882">
      <w:pPr>
        <w:pStyle w:val="Corpodetexto"/>
      </w:pPr>
      <w:r>
        <w:t xml:space="preserve">Utilizado para atacar o inimigo, sem consumo de pontos de mana. Possui dois tipos: Ataque curto e longo. </w:t>
      </w:r>
      <w:r w:rsidR="00652F40">
        <w:t xml:space="preserve">O </w:t>
      </w:r>
      <w:r>
        <w:t>ataque curto</w:t>
      </w:r>
      <w:r w:rsidR="00212A8D">
        <w:t xml:space="preserve"> (</w:t>
      </w:r>
      <w:r w:rsidR="00212A8D" w:rsidRPr="00212A8D">
        <w:rPr>
          <w:i/>
        </w:rPr>
        <w:t>short</w:t>
      </w:r>
      <w:r w:rsidR="00212A8D">
        <w:t>)</w:t>
      </w:r>
      <w:r>
        <w:t xml:space="preserve"> é </w:t>
      </w:r>
      <w:r w:rsidR="00652F40">
        <w:t xml:space="preserve">baseado na força da unidade e </w:t>
      </w:r>
      <w:r w:rsidR="00652F40">
        <w:lastRenderedPageBreak/>
        <w:t>possui área de ação</w:t>
      </w:r>
      <w:r w:rsidR="001E1D71">
        <w:t xml:space="preserve"> fixa igual a 100</w:t>
      </w:r>
      <w:r w:rsidR="00652F40">
        <w:t xml:space="preserve">. Já </w:t>
      </w:r>
      <w:r w:rsidR="001E1D71">
        <w:t>n</w:t>
      </w:r>
      <w:r w:rsidR="00652F40">
        <w:t>o ataque longo</w:t>
      </w:r>
      <w:r w:rsidR="00212A8D">
        <w:t xml:space="preserve"> (</w:t>
      </w:r>
      <w:r w:rsidR="00212A8D" w:rsidRPr="00212A8D">
        <w:rPr>
          <w:i/>
        </w:rPr>
        <w:t>long</w:t>
      </w:r>
      <w:r w:rsidR="00212A8D">
        <w:t>)</w:t>
      </w:r>
      <w:r w:rsidR="00652F40">
        <w:t xml:space="preserve">, o dano </w:t>
      </w:r>
      <w:r w:rsidR="001E1D71">
        <w:t>é baseado</w:t>
      </w:r>
      <w:r w:rsidR="00652F40">
        <w:t xml:space="preserve"> na destreza da unidade</w:t>
      </w:r>
      <w:r w:rsidR="001E1D71">
        <w:t xml:space="preserve">, e o alcance é dado pelo atributo calculado </w:t>
      </w:r>
      <w:r w:rsidR="001E1D71" w:rsidRPr="001E1D71">
        <w:rPr>
          <w:i/>
        </w:rPr>
        <w:t>Alcance de Ataque</w:t>
      </w:r>
      <w:r w:rsidR="00652F40">
        <w:t>.</w:t>
      </w:r>
      <w:r w:rsidR="00846810">
        <w:t xml:space="preserve"> </w:t>
      </w:r>
      <w:r w:rsidR="00743167">
        <w:t xml:space="preserve">A </w:t>
      </w:r>
      <w:r w:rsidR="001E1D71">
        <w:t>ambos os</w:t>
      </w:r>
      <w:r w:rsidR="00743167">
        <w:t xml:space="preserve"> </w:t>
      </w:r>
      <w:r w:rsidR="001E1D71">
        <w:t xml:space="preserve">ataques, são </w:t>
      </w:r>
      <w:r w:rsidR="00743167">
        <w:t>aplicada</w:t>
      </w:r>
      <w:r w:rsidR="001E1D71">
        <w:t>s</w:t>
      </w:r>
      <w:r w:rsidR="00743167">
        <w:t xml:space="preserve"> a fórmula de aleatoriedade.</w:t>
      </w:r>
    </w:p>
    <w:p w:rsidR="00212A8D" w:rsidRDefault="002672EA" w:rsidP="001E1D71">
      <w:pPr>
        <w:pStyle w:val="PargrafodaLista"/>
        <w:numPr>
          <w:ilvl w:val="0"/>
          <w:numId w:val="20"/>
        </w:numPr>
      </w:pPr>
      <w:r>
        <w:t>Ataque curto - (</w:t>
      </w:r>
      <w:r w:rsidRPr="001E1D71">
        <w:rPr>
          <w:i/>
        </w:rPr>
        <w:t>short</w:t>
      </w:r>
      <w:r>
        <w:t>)</w:t>
      </w:r>
    </w:p>
    <w:p w:rsidR="002672EA" w:rsidRDefault="002672EA" w:rsidP="003E6882">
      <w:pPr>
        <w:pStyle w:val="Corpodetexto"/>
      </w:pPr>
      <m:oMathPara>
        <m:oMath>
          <m:r>
            <w:rPr>
              <w:rFonts w:ascii="Cambria Math" w:hAnsi="Cambria Math"/>
            </w:rPr>
            <m:t>short</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atk</m:t>
          </m:r>
          <m:r>
            <m:rPr>
              <m:sty m:val="p"/>
            </m:rPr>
            <w:rPr>
              <w:rFonts w:ascii="Cambria Math" w:hAnsi="Cambria Math"/>
            </w:rPr>
            <m:t>-(0.3∙</m:t>
          </m:r>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m:t>
          </m:r>
        </m:oMath>
      </m:oMathPara>
    </w:p>
    <w:p w:rsidR="00212A8D" w:rsidRDefault="002672EA" w:rsidP="001E1D71">
      <w:pPr>
        <w:pStyle w:val="PargrafodaLista"/>
        <w:numPr>
          <w:ilvl w:val="0"/>
          <w:numId w:val="20"/>
        </w:numPr>
      </w:pPr>
      <w:r>
        <w:t>Ataque Longo - (</w:t>
      </w:r>
      <w:r w:rsidRPr="001E1D71">
        <w:rPr>
          <w:i/>
        </w:rPr>
        <w:t>long</w:t>
      </w:r>
      <w:r>
        <w:t>)</w:t>
      </w:r>
    </w:p>
    <w:p w:rsidR="00743167" w:rsidRDefault="00743167" w:rsidP="003E6882">
      <w:pPr>
        <w:pStyle w:val="Corpodetexto"/>
      </w:pPr>
      <m:oMathPara>
        <m:oMath>
          <m:r>
            <w:rPr>
              <w:rFonts w:ascii="Cambria Math" w:hAnsi="Cambria Math"/>
            </w:rPr>
            <m:t>long</m:t>
          </m:r>
          <m:r>
            <m:rPr>
              <m:sty m:val="p"/>
            </m:rPr>
            <w:rPr>
              <w:rFonts w:ascii="Cambria Math" w:hAnsi="Cambria Math"/>
            </w:rPr>
            <m:t>=</m:t>
          </m:r>
          <m:d>
            <m:dPr>
              <m:ctrlPr>
                <w:rPr>
                  <w:rFonts w:ascii="Cambria Math" w:hAnsi="Cambria Math"/>
                </w:rPr>
              </m:ctrlPr>
            </m:dPr>
            <m:e>
              <m:r>
                <m:rPr>
                  <m:sty m:val="p"/>
                </m:rPr>
                <w:rPr>
                  <w:rFonts w:ascii="Cambria Math" w:hAnsi="Cambria Math"/>
                </w:rPr>
                <m:t>1.5∙</m:t>
              </m:r>
              <m:r>
                <w:rPr>
                  <w:rFonts w:ascii="Cambria Math" w:hAnsi="Cambria Math"/>
                </w:rPr>
                <m:t>c</m:t>
              </m:r>
              <m:r>
                <m:rPr>
                  <m:sty m:val="p"/>
                </m:rPr>
                <w:rPr>
                  <w:rFonts w:ascii="Cambria Math" w:hAnsi="Cambria Math"/>
                </w:rPr>
                <m:t>.</m:t>
              </m:r>
              <m:r>
                <w:rPr>
                  <w:rFonts w:ascii="Cambria Math" w:hAnsi="Cambria Math"/>
                </w:rPr>
                <m:t>hit</m:t>
              </m:r>
            </m:e>
          </m:d>
          <m:r>
            <m:rPr>
              <m:sty m:val="p"/>
            </m:rPr>
            <w:rPr>
              <w:rFonts w:ascii="Cambria Math" w:hAnsi="Cambria Math"/>
            </w:rPr>
            <m:t>-(0.3∙</m:t>
          </m:r>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m:t>
          </m:r>
        </m:oMath>
      </m:oMathPara>
    </w:p>
    <w:p w:rsidR="00212A8D" w:rsidRDefault="00682140" w:rsidP="00682140">
      <w:pPr>
        <w:pStyle w:val="Ttulo3"/>
      </w:pPr>
      <w:bookmarkStart w:id="322" w:name="_Toc201338411"/>
      <w:r>
        <w:t>Itens</w:t>
      </w:r>
      <w:bookmarkEnd w:id="322"/>
    </w:p>
    <w:p w:rsidR="008E3AC0" w:rsidRDefault="00682140" w:rsidP="003E6882">
      <w:pPr>
        <w:pStyle w:val="Corpodetexto"/>
      </w:pPr>
      <w:r>
        <w:t>Ao iniciar o jogo, cada unidade inicia com 10 poções (</w:t>
      </w:r>
      <w:r w:rsidRPr="001767C7">
        <w:rPr>
          <w:i/>
        </w:rPr>
        <w:t>potion</w:t>
      </w:r>
      <w:r>
        <w:t>), 5 éteres (</w:t>
      </w:r>
      <w:r w:rsidRPr="001767C7">
        <w:rPr>
          <w:i/>
        </w:rPr>
        <w:t>ether</w:t>
      </w:r>
      <w:r>
        <w:t>) e 1 elixir.</w:t>
      </w:r>
      <w:r w:rsidR="001767C7">
        <w:t xml:space="preserve"> As poções são itens responsáveis por recuperar pontos de vida perdidos e os éteres os pontos de mana. Ambos podem ser usados em outras unidades. Já o elixir recupera todos os pontos de vida e mana de uma unidade, mas é um item de uso próprio, não podendo ser usado em outra unidade. </w:t>
      </w:r>
    </w:p>
    <w:p w:rsidR="001767C7" w:rsidRDefault="001767C7" w:rsidP="003E6882">
      <w:pPr>
        <w:pStyle w:val="Corpodetexto"/>
      </w:pPr>
      <w:r>
        <w:t xml:space="preserve">As poções e os éteres recuperam valores fixos de vida e mana. Uma poção recupera </w:t>
      </w:r>
      <w:r w:rsidR="008E3AC0">
        <w:t>500 pontos de vida e um éter 350 pontos de mana. A todos os itens não são aplicados as taxas de acerto e de aleatoriedade.</w:t>
      </w:r>
    </w:p>
    <w:p w:rsidR="008E3AC0" w:rsidRDefault="008E3AC0" w:rsidP="008E3AC0">
      <w:pPr>
        <w:pStyle w:val="Ttulo3"/>
      </w:pPr>
      <w:bookmarkStart w:id="323" w:name="_Toc201338412"/>
      <w:r>
        <w:t>Habilidades</w:t>
      </w:r>
      <w:bookmarkEnd w:id="323"/>
    </w:p>
    <w:p w:rsidR="00141FF6" w:rsidRDefault="008E3AC0" w:rsidP="003E6882">
      <w:pPr>
        <w:pStyle w:val="Corpodetexto"/>
      </w:pPr>
      <w:r>
        <w:t xml:space="preserve">Cada classe de unidade possui três habilidades sendo possível que duas classes possuam uma mesma habilidade. No total foram implementadas </w:t>
      </w:r>
      <w:r w:rsidR="00141FF6">
        <w:t xml:space="preserve">17 habilidades diferentes, de modo a exemplificar o compartilhamento </w:t>
      </w:r>
      <w:r w:rsidR="007555EA">
        <w:t xml:space="preserve">de habilidades. </w:t>
      </w:r>
      <w:r w:rsidR="00141FF6">
        <w:t>Cada habilidade</w:t>
      </w:r>
      <w:r w:rsidR="007555EA">
        <w:t xml:space="preserve"> com</w:t>
      </w:r>
      <w:r w:rsidR="00141FF6">
        <w:t xml:space="preserve"> suas características e peculiaridades </w:t>
      </w:r>
      <w:r w:rsidR="007555EA">
        <w:t>e</w:t>
      </w:r>
      <w:r w:rsidR="00141FF6">
        <w:t xml:space="preserve">stão a seguir. </w:t>
      </w:r>
    </w:p>
    <w:p w:rsidR="00141FF6" w:rsidRDefault="00141FF6" w:rsidP="00141FF6">
      <w:pPr>
        <w:pStyle w:val="Ttulo4"/>
      </w:pPr>
      <w:r>
        <w:t>Stealth</w:t>
      </w:r>
    </w:p>
    <w:p w:rsidR="001A79C2" w:rsidRPr="001A79C2" w:rsidRDefault="001A79C2" w:rsidP="003E6882">
      <w:pPr>
        <w:pStyle w:val="Corpodetexto"/>
      </w:pPr>
      <w:r>
        <w:t xml:space="preserve">Dobra </w:t>
      </w:r>
      <w:r w:rsidR="00141FF6">
        <w:t>a destreza da unidade invocadora por 60 segundos</w:t>
      </w:r>
      <w:r w:rsidR="005D731B">
        <w:t>. É utilizada pela classe de assassinos</w:t>
      </w:r>
      <w:r w:rsidR="0091737B">
        <w:t>,</w:t>
      </w:r>
      <w:r w:rsidR="005D731B">
        <w:t xml:space="preserve"> não pode ser usada em outra unidade</w:t>
      </w:r>
      <w:r w:rsidR="0091737B">
        <w:t xml:space="preserve"> e</w:t>
      </w:r>
      <w:r w:rsidR="005D731B">
        <w:t xml:space="preserve"> </w:t>
      </w:r>
      <w:r w:rsidR="0091737B">
        <w:t>c</w:t>
      </w:r>
      <w:r w:rsidR="005D731B">
        <w:t xml:space="preserve">onsome </w:t>
      </w:r>
      <w:r w:rsidR="00856DA3">
        <w:t>5</w:t>
      </w:r>
      <w:r w:rsidR="005D731B">
        <w:t>0 pontos de mana</w:t>
      </w:r>
      <w:r w:rsidR="0091737B">
        <w:t>. Nunca erra e não sofre aleatoriedade em seu valor.</w:t>
      </w:r>
    </w:p>
    <w:p w:rsidR="005D731B" w:rsidRPr="001A79C2" w:rsidRDefault="001A79C2" w:rsidP="001A79C2">
      <w:pPr>
        <w:pStyle w:val="Ttulo4"/>
        <w:rPr>
          <w:rFonts w:cs="Times New Roman"/>
        </w:rPr>
      </w:pPr>
      <w:r>
        <w:lastRenderedPageBreak/>
        <w:t xml:space="preserve"> </w:t>
      </w:r>
      <w:r w:rsidR="005D731B">
        <w:t>Ambush</w:t>
      </w:r>
    </w:p>
    <w:p w:rsidR="00856DA3" w:rsidRDefault="00856DA3" w:rsidP="003E6882">
      <w:pPr>
        <w:pStyle w:val="Corpodetexto"/>
      </w:pPr>
      <w:r>
        <w:t>Inflige dano equivalente a 500% de um ataque curto</w:t>
      </w:r>
      <w:r w:rsidR="007555EA">
        <w:t xml:space="preserve"> a uma unidade alvo;</w:t>
      </w:r>
      <w:r>
        <w:t xml:space="preserve"> porém a taxa de acerto </w:t>
      </w:r>
      <w:r w:rsidR="001A79C2">
        <w:t xml:space="preserve">final calculada </w:t>
      </w:r>
      <w:r>
        <w:t>cai pela metade. É utilizada pela classe de assassinos e consome 65 pontos de mana.</w:t>
      </w:r>
      <w:r w:rsidR="001A79C2">
        <w:t xml:space="preserve"> Pode errar e sofre aleatoriedade no valor final.</w:t>
      </w:r>
    </w:p>
    <w:p w:rsidR="0091737B" w:rsidRDefault="001A79C2" w:rsidP="001A79C2">
      <w:pPr>
        <w:pStyle w:val="Ttulo4"/>
      </w:pPr>
      <w:r>
        <w:t>Curse</w:t>
      </w:r>
    </w:p>
    <w:p w:rsidR="001A79C2" w:rsidRDefault="001A79C2" w:rsidP="003E6882">
      <w:pPr>
        <w:pStyle w:val="Corpodetexto"/>
      </w:pPr>
      <w:r>
        <w:t>Mata instantaneamente a unidade alvo. A porcentagem de sucesso é igual a 5% da taxa de acerto final calculada. É utilizada pela classe de assassinos e consome 110 pontos de mana.</w:t>
      </w:r>
    </w:p>
    <w:p w:rsidR="007555EA" w:rsidRDefault="007555EA" w:rsidP="007555EA">
      <w:pPr>
        <w:pStyle w:val="Ttulo4"/>
      </w:pPr>
      <w:r>
        <w:t>Quick</w:t>
      </w:r>
    </w:p>
    <w:p w:rsidR="007555EA" w:rsidRDefault="007555EA" w:rsidP="003E6882">
      <w:pPr>
        <w:pStyle w:val="Corpodetexto"/>
      </w:pPr>
      <w:r>
        <w:t>Dobra a agilidade da unidade invocadora por 30 segundos. É utilizada pela classe de cavaleiros, não pode ser usada em outra unidade e consome 40 pontos de mana. Nunca erra e não sofre aleatoriedade em seu valor.</w:t>
      </w:r>
    </w:p>
    <w:p w:rsidR="007555EA" w:rsidRDefault="007555EA" w:rsidP="007555EA">
      <w:pPr>
        <w:pStyle w:val="Ttulo4"/>
      </w:pPr>
      <w:r>
        <w:t>Impact</w:t>
      </w:r>
    </w:p>
    <w:p w:rsidR="007555EA" w:rsidRDefault="007555EA" w:rsidP="003E6882">
      <w:pPr>
        <w:pStyle w:val="Corpodetexto"/>
      </w:pPr>
      <w:r>
        <w:t>Inflige dano equivalente a 300% de um ataque curto a uma unidade alvo. Possui ainda 15% da taxa de acerto final calculada de dobrar o dano, totalizando 600%.</w:t>
      </w:r>
      <w:r w:rsidR="00C064C5">
        <w:t xml:space="preserve"> É utilizada pela classe de cavaleiros e consome 70 pontos de mana. Pode errar e sofre aleatoriedade em seu valor.</w:t>
      </w:r>
    </w:p>
    <w:p w:rsidR="00C064C5" w:rsidRDefault="00C064C5" w:rsidP="00C064C5">
      <w:pPr>
        <w:pStyle w:val="Ttulo4"/>
      </w:pPr>
      <w:r>
        <w:t>Revenge</w:t>
      </w:r>
    </w:p>
    <w:p w:rsidR="00C064C5" w:rsidRDefault="00C064C5" w:rsidP="003E6882">
      <w:pPr>
        <w:pStyle w:val="Corpodetexto"/>
      </w:pPr>
      <w:r>
        <w:t>Inflige dano equivalente a 50% de um ataque curto a uma unidade</w:t>
      </w:r>
      <w:r w:rsidR="00BB4D7F">
        <w:t xml:space="preserve"> alvo. Porém o alvo desta habilidade são os pontos de mana. É utilizada pela classe de cavaleiros e consome 75 pontos de mana. Pode errar e sofre aleatoriedade em seu valor.</w:t>
      </w:r>
    </w:p>
    <w:p w:rsidR="00BB4D7F" w:rsidRDefault="00BB4D7F" w:rsidP="00BB4D7F">
      <w:pPr>
        <w:pStyle w:val="Ttulo4"/>
      </w:pPr>
      <w:r>
        <w:t>Warcry</w:t>
      </w:r>
    </w:p>
    <w:p w:rsidR="00BB4D7F" w:rsidRDefault="00BB4D7F" w:rsidP="003E6882">
      <w:pPr>
        <w:pStyle w:val="Corpodetexto"/>
      </w:pPr>
      <w:r>
        <w:t>Dobra a força da unidade invocadora por 30 segundos. É utilizada pela classe de monges, não pode ser utilizada em outra unidade e consome 45 pontos de mana. Nunca erra e não sofre aleatoriedade em seu valor.</w:t>
      </w:r>
    </w:p>
    <w:p w:rsidR="00BB4D7F" w:rsidRDefault="00BB4D7F" w:rsidP="00BB4D7F">
      <w:pPr>
        <w:pStyle w:val="Ttulo4"/>
      </w:pPr>
      <w:r>
        <w:lastRenderedPageBreak/>
        <w:t>Insane</w:t>
      </w:r>
    </w:p>
    <w:p w:rsidR="00BB4D7F" w:rsidRDefault="00BB4D7F" w:rsidP="003E6882">
      <w:pPr>
        <w:pStyle w:val="Corpodetexto"/>
      </w:pPr>
      <w:r>
        <w:t xml:space="preserve">Aplica cinco ataques consecutivos à unidade alvo. </w:t>
      </w:r>
      <w:r w:rsidR="00363DB5">
        <w:t>O dano de cada ataque é calculado com base no ataque mágico da unidade invocadora. É utilizada pela classe de monges e consome 90 pontos de mana. Cada ataque é independente, pode errar e sofre aleatoriedade em seu valor.</w:t>
      </w:r>
    </w:p>
    <w:p w:rsidR="00363DB5" w:rsidRDefault="00363DB5" w:rsidP="003E6882">
      <w:pPr>
        <w:pStyle w:val="Corpodetexto"/>
      </w:pPr>
      <m:oMathPara>
        <m:oMath>
          <m:r>
            <w:rPr>
              <w:rFonts w:ascii="Cambria Math" w:hAnsi="Cambria Math"/>
            </w:rPr>
            <m:t>dano</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matk</m:t>
          </m:r>
          <m:r>
            <m:rPr>
              <m:sty m:val="p"/>
            </m:rPr>
            <w:rPr>
              <w:rFonts w:ascii="Cambria Math" w:hAnsi="Cambria Math"/>
            </w:rPr>
            <m:t>-(0.3∙</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363DB5" w:rsidRDefault="00363DB5" w:rsidP="00363DB5">
      <w:pPr>
        <w:pStyle w:val="Ttulo4"/>
      </w:pPr>
      <w:r>
        <w:t>Reject</w:t>
      </w:r>
    </w:p>
    <w:p w:rsidR="00363DB5" w:rsidRDefault="00F94BE5" w:rsidP="003E6882">
      <w:pPr>
        <w:pStyle w:val="Corpodetexto"/>
      </w:pPr>
      <w:r>
        <w:t>Aplica grande quantidade de dano baseada no ataque normal, mágico, nível, força, inteligência e pontos de mana. É utilizada pela classe de monges e consome todos os pontos de mana restantes da unidade invocadora. Pode errar e sofre aleatoriedade em seu valor.</w:t>
      </w:r>
    </w:p>
    <w:p w:rsidR="00F94BE5" w:rsidRDefault="008202DA" w:rsidP="00F0747D">
      <w:pPr>
        <w:pStyle w:val="Corpodetexto"/>
      </w:pPr>
      <m:oMathPara>
        <m:oMath>
          <m:r>
            <w:rPr>
              <w:rFonts w:ascii="Cambria Math" w:hAnsi="Cambria Math"/>
            </w:rPr>
            <m:t>dano</m:t>
          </m:r>
          <m:r>
            <m:rPr>
              <m:sty m:val="p"/>
            </m:rPr>
            <w:rPr>
              <w:rFonts w:ascii="Cambria Math" w:hAnsi="Cambria Math"/>
            </w:rPr>
            <m:t>=</m:t>
          </m:r>
          <m:d>
            <m:dPr>
              <m:ctrlPr>
                <w:rPr>
                  <w:rFonts w:ascii="Cambria Math" w:hAnsi="Cambria Math"/>
                </w:rPr>
              </m:ctrlPr>
            </m:dPr>
            <m:e>
              <m:d>
                <m:dPr>
                  <m:ctrlPr>
                    <w:rPr>
                      <w:rFonts w:ascii="Cambria Math" w:hAnsi="Cambria Math"/>
                    </w:rPr>
                  </m:ctrlPr>
                </m:dPr>
                <m:e>
                  <m:r>
                    <m:rPr>
                      <m:sty m:val="p"/>
                    </m:rPr>
                    <w:rPr>
                      <w:rFonts w:ascii="Cambria Math" w:hAnsi="Cambria Math"/>
                    </w:rPr>
                    <m:t>15∙</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num>
                        <m:den>
                          <m:r>
                            <m:rPr>
                              <m:sty m:val="p"/>
                            </m:rPr>
                            <w:rPr>
                              <w:rFonts w:ascii="Cambria Math" w:hAnsi="Cambria Math"/>
                            </w:rPr>
                            <m:t>100</m:t>
                          </m:r>
                        </m:den>
                      </m:f>
                    </m:e>
                  </m:d>
                  <m:r>
                    <m:rPr>
                      <m:sty m:val="p"/>
                    </m:rPr>
                    <w:rPr>
                      <w:rFonts w:ascii="Cambria Math" w:hAnsi="Cambria Math"/>
                    </w:rPr>
                    <m:t>∙</m:t>
                  </m:r>
                  <m:d>
                    <m:dPr>
                      <m:ctrlPr>
                        <w:rPr>
                          <w:rFonts w:ascii="Cambria Math" w:hAnsi="Cambria Math"/>
                        </w:rPr>
                      </m:ctrlPr>
                    </m:dPr>
                    <m:e>
                      <m:r>
                        <w:rPr>
                          <w:rFonts w:ascii="Cambria Math" w:hAnsi="Cambria Math"/>
                        </w:rPr>
                        <m:t>c</m:t>
                      </m:r>
                      <m:r>
                        <m:rPr>
                          <m:sty m:val="p"/>
                        </m:rPr>
                        <w:rPr>
                          <w:rFonts w:ascii="Cambria Math" w:hAnsi="Cambria Math"/>
                        </w:rPr>
                        <m:t>.</m:t>
                      </m:r>
                      <m:r>
                        <w:rPr>
                          <w:rFonts w:ascii="Cambria Math" w:hAnsi="Cambria Math"/>
                        </w:rPr>
                        <m:t>atk</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matk</m:t>
                      </m:r>
                    </m:e>
                  </m:d>
                </m:e>
              </m:d>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mdef</m:t>
                      </m:r>
                    </m:num>
                    <m:den>
                      <m:r>
                        <m:rPr>
                          <m:sty m:val="p"/>
                        </m:rPr>
                        <w:rPr>
                          <w:rFonts w:ascii="Cambria Math" w:hAnsi="Cambria Math"/>
                        </w:rPr>
                        <m:t>2</m:t>
                      </m:r>
                    </m:den>
                  </m:f>
                </m:e>
              </m:d>
            </m:e>
          </m:d>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mana</m:t>
              </m:r>
            </m:num>
            <m:den>
              <m:r>
                <w:rPr>
                  <w:rFonts w:ascii="Cambria Math" w:hAnsi="Cambria Math"/>
                </w:rPr>
                <m:t>c</m:t>
              </m:r>
              <m:r>
                <m:rPr>
                  <m:sty m:val="p"/>
                </m:rPr>
                <w:rPr>
                  <w:rFonts w:ascii="Cambria Math" w:hAnsi="Cambria Math"/>
                </w:rPr>
                <m:t>.</m:t>
              </m:r>
              <m:r>
                <w:rPr>
                  <w:rFonts w:ascii="Cambria Math" w:hAnsi="Cambria Math"/>
                </w:rPr>
                <m:t>maxmana</m:t>
              </m:r>
            </m:den>
          </m:f>
        </m:oMath>
      </m:oMathPara>
    </w:p>
    <w:p w:rsidR="008202DA" w:rsidRDefault="00907F0D" w:rsidP="00907F0D">
      <w:pPr>
        <w:pStyle w:val="Ttulo4"/>
      </w:pPr>
      <w:r>
        <w:t>Might</w:t>
      </w:r>
    </w:p>
    <w:p w:rsidR="00907F0D" w:rsidRDefault="00907F0D" w:rsidP="003E6882">
      <w:pPr>
        <w:pStyle w:val="Corpodetexto"/>
      </w:pPr>
      <w:r>
        <w:t>Dobra a vitalidade da unidade invocadora por 60 segundos. É utilizada pela classe de paladinos, não pode ser utilizada em outra unidade e consome 60 pontos de mana. Nunca erra e não sofre aleatoriedade em seu valor.</w:t>
      </w:r>
    </w:p>
    <w:p w:rsidR="00907F0D" w:rsidRDefault="00907F0D" w:rsidP="00907F0D">
      <w:pPr>
        <w:pStyle w:val="Ttulo4"/>
      </w:pPr>
      <w:r>
        <w:t>Heal</w:t>
      </w:r>
    </w:p>
    <w:p w:rsidR="00907F0D" w:rsidRDefault="00907F0D" w:rsidP="003E6882">
      <w:pPr>
        <w:pStyle w:val="Corpodetexto"/>
      </w:pPr>
      <w:r>
        <w:t>Recupera pontos de vida da unidade alvo. É utilizada pela c</w:t>
      </w:r>
      <w:r w:rsidR="00CC20D8">
        <w:t>l</w:t>
      </w:r>
      <w:r>
        <w:t>a</w:t>
      </w:r>
      <w:r w:rsidR="00CC20D8">
        <w:t>sse de paladinos e sacerdotes, sendo a habilidade compartilhada. Consome 85 pontos de mana, nunca erra, mas sofre aleatoriedade em seu valor.</w:t>
      </w:r>
    </w:p>
    <w:p w:rsidR="00CC20D8" w:rsidRDefault="00CC20D8" w:rsidP="003E6882">
      <w:pPr>
        <w:pStyle w:val="Corpodetexto"/>
      </w:pPr>
      <m:oMathPara>
        <m:oMath>
          <m:r>
            <w:rPr>
              <w:rFonts w:ascii="Cambria Math" w:hAnsi="Cambria Math"/>
            </w:rPr>
            <m:t>pontos</m:t>
          </m:r>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8</m:t>
              </m:r>
            </m:den>
          </m:f>
          <m:r>
            <m:rPr>
              <m:sty m:val="p"/>
            </m:rPr>
            <w:rPr>
              <w:rFonts w:ascii="Cambria Math" w:hAnsi="Cambria Math"/>
            </w:rPr>
            <m:t>∙44</m:t>
          </m:r>
        </m:oMath>
      </m:oMathPara>
    </w:p>
    <w:p w:rsidR="00CC20D8" w:rsidRDefault="00A14749" w:rsidP="00A14749">
      <w:pPr>
        <w:pStyle w:val="Ttulo4"/>
      </w:pPr>
      <w:r>
        <w:t>Unseal</w:t>
      </w:r>
    </w:p>
    <w:p w:rsidR="00A14749" w:rsidRDefault="00A14749" w:rsidP="003E6882">
      <w:pPr>
        <w:pStyle w:val="Corpodetexto"/>
      </w:pPr>
      <w:r>
        <w:t xml:space="preserve">Reduz </w:t>
      </w:r>
      <w:r w:rsidR="00D57F24">
        <w:t>5</w:t>
      </w:r>
      <w:r>
        <w:t>0% dos pontos de vida da unidade alvo ao custo de 50% dos seus pontos de vida.</w:t>
      </w:r>
      <w:r w:rsidR="007072CC">
        <w:t xml:space="preserve"> É utilizada pela classe de paladinos e</w:t>
      </w:r>
      <w:r w:rsidR="00D57F24">
        <w:t xml:space="preserve"> é necessário que a unidade invocadora possua mais de 500 </w:t>
      </w:r>
      <w:r w:rsidR="007072CC">
        <w:t>pontos de mana</w:t>
      </w:r>
      <w:r w:rsidR="00D57F24">
        <w:t>, apesar de não gastá-los</w:t>
      </w:r>
      <w:r w:rsidR="007072CC">
        <w:t>. Nunca erra e não sofre aleatoriedade em seu valor.</w:t>
      </w:r>
    </w:p>
    <w:p w:rsidR="00D57F24" w:rsidRDefault="00D57F24" w:rsidP="00D57F24">
      <w:pPr>
        <w:pStyle w:val="Ttulo4"/>
      </w:pPr>
      <w:r>
        <w:lastRenderedPageBreak/>
        <w:t>Barrier</w:t>
      </w:r>
    </w:p>
    <w:p w:rsidR="00D57F24" w:rsidRDefault="00D57F24" w:rsidP="003E6882">
      <w:pPr>
        <w:pStyle w:val="Corpodetexto"/>
      </w:pPr>
      <w:r>
        <w:t>Aumenta a defesa física e mágica de uma unidade alvo por 60 segundos. É utilizada pela classe de sacerdotes e consome 80 pontos de mana.</w:t>
      </w:r>
      <w:r w:rsidR="00EF69EB">
        <w:t xml:space="preserve"> Nunca erra e não sofre aleatoriedade em seu valor.</w:t>
      </w:r>
    </w:p>
    <w:p w:rsidR="00EF69EB" w:rsidRDefault="00EF69EB" w:rsidP="003E6882">
      <w:pPr>
        <w:pStyle w:val="Corpodetexto"/>
      </w:pPr>
      <m:oMathPara>
        <m:oMathParaPr>
          <m:jc m:val="center"/>
        </m:oMathParaPr>
        <m:oMath>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=1.5∙</m:t>
          </m:r>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w:br/>
          </m:r>
        </m:oMath>
        <m:oMath>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=1.5∙</m:t>
          </m:r>
          <m:r>
            <w:rPr>
              <w:rFonts w:ascii="Cambria Math" w:hAnsi="Cambria Math"/>
            </w:rPr>
            <m:t>t</m:t>
          </m:r>
          <m:r>
            <m:rPr>
              <m:sty m:val="p"/>
            </m:rPr>
            <w:rPr>
              <w:rFonts w:ascii="Cambria Math" w:hAnsi="Cambria Math"/>
            </w:rPr>
            <m:t>.</m:t>
          </m:r>
          <m:r>
            <w:rPr>
              <w:rFonts w:ascii="Cambria Math" w:hAnsi="Cambria Math"/>
            </w:rPr>
            <m:t>mdef</m:t>
          </m:r>
        </m:oMath>
      </m:oMathPara>
    </w:p>
    <w:p w:rsidR="00EF69EB" w:rsidRDefault="00CD24D7" w:rsidP="00EF69EB">
      <w:pPr>
        <w:pStyle w:val="Ttulo4"/>
      </w:pPr>
      <w:r>
        <w:t>Holy</w:t>
      </w:r>
    </w:p>
    <w:p w:rsidR="00CD24D7" w:rsidRDefault="00CD24D7" w:rsidP="003E6882">
      <w:pPr>
        <w:pStyle w:val="Corpodetexto"/>
      </w:pPr>
      <w:r>
        <w:t>Inflige dano à unidade alvo, baseado no ataque mágico da unidade invocadora. É utilizada pela classe de sacerdotes e consome 180 pontos de mana. Nunca erra, mas sofre aleatoriedade em seu valor.</w:t>
      </w:r>
    </w:p>
    <w:p w:rsidR="00CD24D7" w:rsidRDefault="00CD24D7" w:rsidP="003E6882">
      <w:pPr>
        <w:pStyle w:val="Corpodetexto"/>
      </w:pPr>
      <m:oMathPara>
        <m:oMath>
          <m:r>
            <w:rPr>
              <w:rFonts w:ascii="Cambria Math" w:hAnsi="Cambria Math"/>
            </w:rPr>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6</m:t>
                  </m:r>
                </m:den>
              </m:f>
              <m:r>
                <m:rPr>
                  <m:sty m:val="p"/>
                </m:rPr>
                <w:rPr>
                  <w:rFonts w:ascii="Cambria Math" w:hAnsi="Cambria Math"/>
                </w:rPr>
                <m:t>∙50</m:t>
              </m:r>
            </m:e>
          </m:d>
          <m:r>
            <m:rPr>
              <m:sty m:val="p"/>
            </m:rPr>
            <w:rPr>
              <w:rFonts w:ascii="Cambria Math" w:hAnsi="Cambria Math"/>
            </w:rPr>
            <m:t>-(2∙</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F41A02" w:rsidRDefault="00F41A02" w:rsidP="00F41A02">
      <w:pPr>
        <w:pStyle w:val="Ttulo4"/>
      </w:pPr>
      <w:r>
        <w:t>Drain</w:t>
      </w:r>
    </w:p>
    <w:p w:rsidR="007641B6" w:rsidRDefault="00B3204E" w:rsidP="003E6882">
      <w:pPr>
        <w:pStyle w:val="Corpodetexto"/>
      </w:pPr>
      <w:r>
        <w:t xml:space="preserve">Rouba pontos de mana da unidade alvo. A quantidade é baseada na </w:t>
      </w:r>
      <w:r w:rsidR="007641B6">
        <w:t>inteligência das unidades invocadora e alvo. É utilizada pela classe de bruxos e consome 50 pontos de mana. Nunca erra, mas sofre aleatoriedade em seu valor.</w:t>
      </w:r>
    </w:p>
    <w:p w:rsidR="007641B6" w:rsidRDefault="007641B6" w:rsidP="003E6882">
      <w:pPr>
        <w:pStyle w:val="Corpodetexto"/>
      </w:pPr>
      <m:oMathPara>
        <m:oMath>
          <m:r>
            <w:rPr>
              <w:rFonts w:ascii="Cambria Math" w:hAnsi="Cambria Math"/>
            </w:rPr>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t</m:t>
                  </m:r>
                  <m:r>
                    <m:rPr>
                      <m:sty m:val="p"/>
                    </m:rPr>
                    <w:rPr>
                      <w:rFonts w:ascii="Cambria Math" w:hAnsi="Cambria Math"/>
                    </w:rPr>
                    <m:t>.</m:t>
                  </m:r>
                  <m:r>
                    <w:rPr>
                      <w:rFonts w:ascii="Cambria Math" w:hAnsi="Cambria Math"/>
                    </w:rPr>
                    <m:t>int</m:t>
                  </m:r>
                </m:num>
                <m:den>
                  <m:r>
                    <w:rPr>
                      <w:rFonts w:ascii="Cambria Math" w:hAnsi="Cambria Math"/>
                    </w:rPr>
                    <m:t>c</m:t>
                  </m:r>
                  <m:r>
                    <m:rPr>
                      <m:sty m:val="p"/>
                    </m:rPr>
                    <w:rPr>
                      <w:rFonts w:ascii="Cambria Math" w:hAnsi="Cambria Math"/>
                    </w:rPr>
                    <m:t>.</m:t>
                  </m:r>
                  <m:r>
                    <w:rPr>
                      <w:rFonts w:ascii="Cambria Math" w:hAnsi="Cambria Math"/>
                    </w:rPr>
                    <m:t>int</m:t>
                  </m:r>
                </m:den>
              </m:f>
              <m:r>
                <m:rPr>
                  <m:sty m:val="p"/>
                </m:rPr>
                <w:rPr>
                  <w:rFonts w:ascii="Cambria Math" w:hAnsi="Cambria Math"/>
                </w:rPr>
                <m:t>∙</m:t>
              </m:r>
              <m:f>
                <m:fPr>
                  <m:ctrlPr>
                    <w:rPr>
                      <w:rFonts w:ascii="Cambria Math" w:hAnsi="Cambria Math"/>
                    </w:rPr>
                  </m:ctrlPr>
                </m:fPr>
                <m:num>
                  <m:r>
                    <m:rPr>
                      <m:sty m:val="p"/>
                    </m:rPr>
                    <w:rPr>
                      <w:rFonts w:ascii="Cambria Math" w:hAnsi="Cambria Math"/>
                    </w:rPr>
                    <m:t>5∙</m:t>
                  </m:r>
                  <m:r>
                    <w:rPr>
                      <w:rFonts w:ascii="Cambria Math" w:hAnsi="Cambria Math"/>
                    </w:rPr>
                    <m:t>t</m:t>
                  </m:r>
                  <m:r>
                    <m:rPr>
                      <m:sty m:val="p"/>
                    </m:rPr>
                    <w:rPr>
                      <w:rFonts w:ascii="Cambria Math" w:hAnsi="Cambria Math"/>
                    </w:rPr>
                    <m:t>.</m:t>
                  </m:r>
                  <m:r>
                    <w:rPr>
                      <w:rFonts w:ascii="Cambria Math" w:hAnsi="Cambria Math"/>
                    </w:rPr>
                    <m:t>maxmana</m:t>
                  </m:r>
                </m:num>
                <m:den>
                  <m:r>
                    <m:rPr>
                      <m:sty m:val="p"/>
                    </m:rPr>
                    <w:rPr>
                      <w:rFonts w:ascii="Cambria Math" w:hAnsi="Cambria Math"/>
                    </w:rPr>
                    <m:t>100</m:t>
                  </m:r>
                </m:den>
              </m:f>
            </m:e>
          </m:d>
          <m:r>
            <m:rPr>
              <m:sty m:val="p"/>
            </m:rPr>
            <w:rPr>
              <w:rFonts w:ascii="Cambria Math" w:hAnsi="Cambria Math"/>
            </w:rPr>
            <m:t>+</m:t>
          </m:r>
          <m:f>
            <m:fPr>
              <m:ctrlPr>
                <w:rPr>
                  <w:rFonts w:ascii="Cambria Math" w:hAnsi="Cambria Math"/>
                </w:rPr>
              </m:ctrlPr>
            </m:fPr>
            <m:num>
              <m:r>
                <m:rPr>
                  <m:sty m:val="p"/>
                </m:rPr>
                <w:rPr>
                  <w:rFonts w:ascii="Cambria Math" w:hAnsi="Cambria Math"/>
                </w:rPr>
                <m:t>5∙</m:t>
              </m:r>
              <m:r>
                <w:rPr>
                  <w:rFonts w:ascii="Cambria Math" w:hAnsi="Cambria Math"/>
                </w:rPr>
                <m:t>t</m:t>
              </m:r>
              <m:r>
                <m:rPr>
                  <m:sty m:val="p"/>
                </m:rPr>
                <w:rPr>
                  <w:rFonts w:ascii="Cambria Math" w:hAnsi="Cambria Math"/>
                </w:rPr>
                <m:t>.</m:t>
              </m:r>
              <m:r>
                <w:rPr>
                  <w:rFonts w:ascii="Cambria Math" w:hAnsi="Cambria Math"/>
                </w:rPr>
                <m:t>maxmana</m:t>
              </m:r>
            </m:num>
            <m:den>
              <m:r>
                <m:rPr>
                  <m:sty m:val="p"/>
                </m:rPr>
                <w:rPr>
                  <w:rFonts w:ascii="Cambria Math" w:hAnsi="Cambria Math"/>
                </w:rPr>
                <m:t>100</m:t>
              </m:r>
            </m:den>
          </m:f>
        </m:oMath>
      </m:oMathPara>
    </w:p>
    <w:p w:rsidR="007641B6" w:rsidRDefault="00D501EA" w:rsidP="00D501EA">
      <w:pPr>
        <w:pStyle w:val="Ttulo4"/>
      </w:pPr>
      <w:r>
        <w:t>Flame</w:t>
      </w:r>
    </w:p>
    <w:p w:rsidR="00525231" w:rsidRDefault="00D501EA" w:rsidP="003E6882">
      <w:pPr>
        <w:pStyle w:val="Corpodetexto"/>
      </w:pPr>
      <w:r>
        <w:t xml:space="preserve">Inflige dano à unidade alvo, baseado no ataque mágico da unidade invocadora. É utilizada pela classe de bruxos e consome </w:t>
      </w:r>
      <w:r w:rsidR="00525231">
        <w:t>210</w:t>
      </w:r>
      <w:r>
        <w:t xml:space="preserve"> pontos de mana. Nunca </w:t>
      </w:r>
      <w:r w:rsidR="00525231">
        <w:t>erra, mas sofre aleatoriedade em seu valor.</w:t>
      </w:r>
    </w:p>
    <w:p w:rsidR="00525231" w:rsidRDefault="00525231" w:rsidP="003E6882">
      <w:pPr>
        <w:pStyle w:val="Corpodetexto"/>
      </w:pPr>
      <m:oMathPara>
        <m:oMath>
          <m:r>
            <w:rPr>
              <w:rFonts w:ascii="Cambria Math" w:hAnsi="Cambria Math"/>
            </w:rPr>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6</m:t>
                  </m:r>
                </m:den>
              </m:f>
              <m:r>
                <m:rPr>
                  <m:sty m:val="p"/>
                </m:rPr>
                <w:rPr>
                  <w:rFonts w:ascii="Cambria Math" w:hAnsi="Cambria Math"/>
                </w:rPr>
                <m:t>∙50</m:t>
              </m:r>
            </m:e>
          </m:d>
          <m:r>
            <m:rPr>
              <m:sty m:val="p"/>
            </m:rPr>
            <w:rPr>
              <w:rFonts w:ascii="Cambria Math" w:hAnsi="Cambria Math"/>
            </w:rPr>
            <m:t>-(2∙</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525231" w:rsidRDefault="00525231" w:rsidP="00525231">
      <w:pPr>
        <w:pStyle w:val="Ttulo4"/>
      </w:pPr>
      <w:r>
        <w:t>Frost</w:t>
      </w:r>
    </w:p>
    <w:p w:rsidR="00525231" w:rsidRDefault="00525231" w:rsidP="003E6882">
      <w:pPr>
        <w:pStyle w:val="Corpodetexto"/>
      </w:pPr>
      <w:r>
        <w:t>Aplica 10 ataques à unidade alvo, baseado no ataque mágico da unidade invocadora. É utilizado pela classe de bruxos e consome 250 pontos de mana. Nunca erra</w:t>
      </w:r>
      <w:r w:rsidR="00F0747D">
        <w:t xml:space="preserve"> e a aleatoriedade de cada ataque é de 50% pra mais ou pra menos. </w:t>
      </w:r>
    </w:p>
    <w:p w:rsidR="00F0747D" w:rsidRDefault="00F0747D" w:rsidP="003E6882">
      <w:pPr>
        <w:pStyle w:val="Corpodetexto"/>
      </w:pPr>
      <m:oMathPara>
        <m:oMath>
          <m:r>
            <w:rPr>
              <w:rFonts w:ascii="Cambria Math" w:hAnsi="Cambria Math"/>
            </w:rPr>
            <w:lastRenderedPageBreak/>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6</m:t>
                  </m:r>
                </m:den>
              </m:f>
              <m:r>
                <m:rPr>
                  <m:sty m:val="p"/>
                </m:rPr>
                <w:rPr>
                  <w:rFonts w:ascii="Cambria Math" w:hAnsi="Cambria Math"/>
                </w:rPr>
                <m:t>∙7</m:t>
              </m:r>
            </m:e>
          </m:d>
          <m:r>
            <m:rPr>
              <m:sty m:val="p"/>
            </m:rPr>
            <w:rPr>
              <w:rFonts w:ascii="Cambria Math" w:hAnsi="Cambria Math"/>
            </w:rPr>
            <m:t>-(2∙</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01638B" w:rsidRDefault="0001638B" w:rsidP="0001638B">
      <w:pPr>
        <w:pStyle w:val="Ttulo1"/>
      </w:pPr>
      <w:bookmarkStart w:id="324" w:name="_Toc201338413"/>
      <w:r>
        <w:lastRenderedPageBreak/>
        <w:t>ANEXOS</w:t>
      </w:r>
      <w:bookmarkEnd w:id="324"/>
    </w:p>
    <w:p w:rsidR="0001638B" w:rsidRDefault="0001638B" w:rsidP="0001638B">
      <w:pPr>
        <w:pStyle w:val="Ttulo2"/>
      </w:pPr>
      <w:bookmarkStart w:id="325" w:name="_Toc201338414"/>
      <w:r>
        <w:t>Arquivo de Configuração Touchlib</w:t>
      </w:r>
      <w:bookmarkEnd w:id="325"/>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xml</w:t>
      </w:r>
      <w:r>
        <w:rPr>
          <w:rFonts w:ascii="Consolas" w:hAnsi="Consolas"/>
          <w:noProof/>
          <w:color w:val="606060"/>
          <w:sz w:val="18"/>
          <w:szCs w:val="18"/>
          <w:lang w:eastAsia="pt-BR"/>
        </w:rPr>
        <w:t xml:space="preserve"> </w:t>
      </w:r>
      <w:r>
        <w:rPr>
          <w:rFonts w:ascii="Consolas" w:hAnsi="Consolas"/>
          <w:noProof/>
          <w:color w:val="804040"/>
          <w:sz w:val="18"/>
          <w:szCs w:val="18"/>
          <w:lang w:eastAsia="pt-BR"/>
        </w:rPr>
        <w:t>version</w:t>
      </w:r>
      <w:r>
        <w:rPr>
          <w:rFonts w:ascii="Consolas" w:hAnsi="Consolas"/>
          <w:noProof/>
          <w:color w:val="606060"/>
          <w:sz w:val="18"/>
          <w:szCs w:val="18"/>
          <w:lang w:eastAsia="pt-BR"/>
        </w:rPr>
        <w:t>=</w:t>
      </w:r>
      <w:r>
        <w:rPr>
          <w:rFonts w:ascii="Consolas" w:hAnsi="Consolas"/>
          <w:noProof/>
          <w:color w:val="DF4800"/>
          <w:sz w:val="18"/>
          <w:szCs w:val="18"/>
          <w:lang w:eastAsia="pt-BR"/>
        </w:rPr>
        <w:t>"1.0"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DF480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blobconfig</w:t>
      </w:r>
      <w:r>
        <w:rPr>
          <w:rFonts w:ascii="Consolas" w:hAnsi="Consolas"/>
          <w:noProof/>
          <w:color w:val="606060"/>
          <w:sz w:val="18"/>
          <w:szCs w:val="18"/>
          <w:lang w:eastAsia="pt-BR"/>
        </w:rPr>
        <w:tab/>
      </w:r>
      <w:r>
        <w:rPr>
          <w:rFonts w:ascii="Consolas" w:hAnsi="Consolas"/>
          <w:noProof/>
          <w:color w:val="804040"/>
          <w:sz w:val="18"/>
          <w:szCs w:val="18"/>
          <w:lang w:eastAsia="pt-BR"/>
        </w:rPr>
        <w:t>distanceThreshold</w:t>
      </w:r>
      <w:r>
        <w:rPr>
          <w:rFonts w:ascii="Consolas" w:hAnsi="Consolas"/>
          <w:noProof/>
          <w:color w:val="606060"/>
          <w:sz w:val="18"/>
          <w:szCs w:val="18"/>
          <w:lang w:eastAsia="pt-BR"/>
        </w:rPr>
        <w:t>=</w:t>
      </w:r>
      <w:r>
        <w:rPr>
          <w:rFonts w:ascii="Consolas" w:hAnsi="Consolas"/>
          <w:noProof/>
          <w:color w:val="DF4800"/>
          <w:sz w:val="18"/>
          <w:szCs w:val="18"/>
          <w:lang w:eastAsia="pt-BR"/>
        </w:rPr>
        <w:t>"250"</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minDimension</w:t>
      </w:r>
      <w:r>
        <w:rPr>
          <w:rFonts w:ascii="Consolas" w:hAnsi="Consolas"/>
          <w:noProof/>
          <w:color w:val="606060"/>
          <w:sz w:val="18"/>
          <w:szCs w:val="18"/>
          <w:lang w:eastAsia="pt-BR"/>
        </w:rPr>
        <w:t>=</w:t>
      </w:r>
      <w:r>
        <w:rPr>
          <w:rFonts w:ascii="Consolas" w:hAnsi="Consolas"/>
          <w:noProof/>
          <w:color w:val="DF4800"/>
          <w:sz w:val="18"/>
          <w:szCs w:val="18"/>
          <w:lang w:eastAsia="pt-BR"/>
        </w:rPr>
        <w:t>"2"</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maxDimension</w:t>
      </w:r>
      <w:r>
        <w:rPr>
          <w:rFonts w:ascii="Consolas" w:hAnsi="Consolas"/>
          <w:noProof/>
          <w:color w:val="606060"/>
          <w:sz w:val="18"/>
          <w:szCs w:val="18"/>
          <w:lang w:eastAsia="pt-BR"/>
        </w:rPr>
        <w:t>=</w:t>
      </w:r>
      <w:r>
        <w:rPr>
          <w:rFonts w:ascii="Consolas" w:hAnsi="Consolas"/>
          <w:noProof/>
          <w:color w:val="DF4800"/>
          <w:sz w:val="18"/>
          <w:szCs w:val="18"/>
          <w:lang w:eastAsia="pt-BR"/>
        </w:rPr>
        <w:t>"250"</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ghostFrames</w:t>
      </w:r>
      <w:r>
        <w:rPr>
          <w:rFonts w:ascii="Consolas" w:hAnsi="Consolas"/>
          <w:noProof/>
          <w:color w:val="606060"/>
          <w:sz w:val="18"/>
          <w:szCs w:val="18"/>
          <w:lang w:eastAsia="pt-BR"/>
        </w:rPr>
        <w:t>=</w:t>
      </w:r>
      <w:r>
        <w:rPr>
          <w:rFonts w:ascii="Consolas" w:hAnsi="Consolas"/>
          <w:noProof/>
          <w:color w:val="DF4800"/>
          <w:sz w:val="18"/>
          <w:szCs w:val="18"/>
          <w:lang w:eastAsia="pt-BR"/>
        </w:rPr>
        <w:t>"0"</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minDisplacementThreshold</w:t>
      </w:r>
      <w:r>
        <w:rPr>
          <w:rFonts w:ascii="Consolas" w:hAnsi="Consolas"/>
          <w:noProof/>
          <w:color w:val="606060"/>
          <w:sz w:val="18"/>
          <w:szCs w:val="18"/>
          <w:lang w:eastAsia="pt-BR"/>
        </w:rPr>
        <w:t>=</w:t>
      </w:r>
      <w:r>
        <w:rPr>
          <w:rFonts w:ascii="Consolas" w:hAnsi="Consolas"/>
          <w:noProof/>
          <w:color w:val="DF4800"/>
          <w:sz w:val="18"/>
          <w:szCs w:val="18"/>
          <w:lang w:eastAsia="pt-BR"/>
        </w:rPr>
        <w:t xml:space="preserve">"2.000000" </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bbox</w:t>
      </w:r>
      <w:r>
        <w:rPr>
          <w:rFonts w:ascii="Consolas" w:hAnsi="Consolas"/>
          <w:noProof/>
          <w:color w:val="606060"/>
          <w:sz w:val="18"/>
          <w:szCs w:val="18"/>
          <w:lang w:eastAsia="pt-BR"/>
        </w:rPr>
        <w:tab/>
      </w:r>
      <w:r>
        <w:rPr>
          <w:rFonts w:ascii="Consolas" w:hAnsi="Consolas"/>
          <w:noProof/>
          <w:color w:val="804040"/>
          <w:sz w:val="18"/>
          <w:szCs w:val="18"/>
          <w:lang w:eastAsia="pt-BR"/>
        </w:rPr>
        <w:t>ulX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ulY</w:t>
      </w:r>
      <w:r>
        <w:rPr>
          <w:rFonts w:ascii="Consolas" w:hAnsi="Consolas"/>
          <w:noProof/>
          <w:color w:val="606060"/>
          <w:sz w:val="18"/>
          <w:szCs w:val="18"/>
          <w:lang w:eastAsia="pt-BR"/>
        </w:rPr>
        <w:t>=</w:t>
      </w:r>
      <w:r>
        <w:rPr>
          <w:rFonts w:ascii="Consolas" w:hAnsi="Consolas"/>
          <w:noProof/>
          <w:color w:val="DF4800"/>
          <w:sz w:val="18"/>
          <w:szCs w:val="18"/>
          <w:lang w:eastAsia="pt-BR"/>
        </w:rPr>
        <w:t>"0.000000"</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lrX</w:t>
      </w:r>
      <w:r>
        <w:rPr>
          <w:rFonts w:ascii="Consolas" w:hAnsi="Consolas"/>
          <w:noProof/>
          <w:color w:val="606060"/>
          <w:sz w:val="18"/>
          <w:szCs w:val="18"/>
          <w:lang w:eastAsia="pt-BR"/>
        </w:rPr>
        <w:t>=</w:t>
      </w:r>
      <w:r>
        <w:rPr>
          <w:rFonts w:ascii="Consolas" w:hAnsi="Consolas"/>
          <w:noProof/>
          <w:color w:val="DF4800"/>
          <w:sz w:val="18"/>
          <w:szCs w:val="18"/>
          <w:lang w:eastAsia="pt-BR"/>
        </w:rPr>
        <w:t>"1.000000"</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lrY</w:t>
      </w:r>
      <w:r>
        <w:rPr>
          <w:rFonts w:ascii="Consolas" w:hAnsi="Consolas"/>
          <w:noProof/>
          <w:color w:val="606060"/>
          <w:sz w:val="18"/>
          <w:szCs w:val="18"/>
          <w:lang w:eastAsia="pt-BR"/>
        </w:rPr>
        <w:t>=</w:t>
      </w:r>
      <w:r>
        <w:rPr>
          <w:rFonts w:ascii="Consolas" w:hAnsi="Consolas"/>
          <w:noProof/>
          <w:color w:val="DF4800"/>
          <w:sz w:val="18"/>
          <w:szCs w:val="18"/>
          <w:lang w:eastAsia="pt-BR"/>
        </w:rPr>
        <w:t>"1.000000"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screen</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screen</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filtergraph</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dsvlcapture</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"dsvlcapture0"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mono</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"mono1"</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smooth</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"smooth2"</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backgroundremove</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"backgroundremove3"</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threshold</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"50"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backgroundremove</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brightnesscontrast</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"brightnesscontrast4"</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brightness</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"0.0980392"</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contrast</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"0.403922"</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brightnesscontrast</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rectify</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"rectify5"</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level</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"25"</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rectify</w:t>
      </w:r>
      <w:r>
        <w:rPr>
          <w:rFonts w:ascii="Consolas" w:hAnsi="Consolas"/>
          <w:noProof/>
          <w:color w:val="606060"/>
          <w:sz w:val="18"/>
          <w:szCs w:val="18"/>
          <w:lang w:eastAsia="pt-BR"/>
        </w:rPr>
        <w:t>&gt;</w:t>
      </w:r>
    </w:p>
    <w:p w:rsidR="0001638B" w:rsidRPr="0001638B" w:rsidRDefault="00900638" w:rsidP="00900638">
      <w:pPr>
        <w:pStyle w:val="Code"/>
        <w:ind w:firstLine="0"/>
        <w:rPr>
          <w:rStyle w:val="Monoespaado"/>
        </w:rPr>
      </w:pPr>
      <w:r>
        <w:rPr>
          <w:noProof/>
          <w:color w:val="606060"/>
          <w:sz w:val="18"/>
          <w:szCs w:val="18"/>
          <w:lang w:eastAsia="pt-BR"/>
        </w:rPr>
        <w:t>&lt;/</w:t>
      </w:r>
      <w:r>
        <w:rPr>
          <w:noProof/>
          <w:color w:val="404080"/>
          <w:sz w:val="18"/>
          <w:szCs w:val="18"/>
          <w:lang w:eastAsia="pt-BR"/>
        </w:rPr>
        <w:t>filtergraph</w:t>
      </w:r>
      <w:r>
        <w:rPr>
          <w:noProof/>
          <w:color w:val="606060"/>
          <w:sz w:val="18"/>
          <w:szCs w:val="18"/>
          <w:lang w:eastAsia="pt-BR"/>
        </w:rPr>
        <w:t>&gt;</w:t>
      </w:r>
    </w:p>
    <w:sectPr w:rsidR="0001638B" w:rsidRPr="0001638B" w:rsidSect="00866DD9">
      <w:pgSz w:w="11905" w:h="16837"/>
      <w:pgMar w:top="1701" w:right="1134" w:bottom="1134" w:left="1701" w:header="720" w:footer="720"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5" w:author="Willians S. Schneider" w:date="2008-06-15T17:34:00Z" w:initials="WILL">
    <w:p w:rsidR="000C6407" w:rsidRDefault="000C6407" w:rsidP="00454CF9">
      <w:pPr>
        <w:pStyle w:val="Textodecomentrio"/>
      </w:pPr>
      <w:r>
        <w:rPr>
          <w:rStyle w:val="Refdecomentrio"/>
        </w:rPr>
        <w:annotationRef/>
      </w:r>
    </w:p>
    <w:p w:rsidR="000C6407" w:rsidRDefault="000C6407" w:rsidP="00454CF9">
      <w:pPr>
        <w:pStyle w:val="Textodecomentrio"/>
      </w:pPr>
      <w:r>
        <w:t>Mantenham um pouco de informação sobre o FF Tactics para encaminhar  o Objetivo de vocês. Eu deixaria só a parte de multi-toque e a menção ao Tactics na introdução, o resto iria para o capítulo de bases teóricas.</w:t>
      </w:r>
    </w:p>
    <w:p w:rsidR="000C6407" w:rsidRDefault="000C6407" w:rsidP="00454CF9">
      <w:pPr>
        <w:pStyle w:val="Textodecomentrio"/>
      </w:pPr>
      <w:r>
        <w:t>Outra coisa: seria interessante mencionar brevemente o trabalho do João na introdução que serviu de motivação para vocês consertarem a mesa dele e continuare,</w:t>
      </w:r>
    </w:p>
  </w:comment>
  <w:comment w:id="9" w:author="Willians S. Schneider" w:date="2008-06-15T17:34:00Z" w:initials="WILL">
    <w:p w:rsidR="000C6407" w:rsidRPr="001619BA" w:rsidRDefault="000C6407" w:rsidP="00944A96">
      <w:pPr>
        <w:pStyle w:val="Textodecomentrio"/>
      </w:pPr>
      <w:r>
        <w:rPr>
          <w:rStyle w:val="Refdecomentrio"/>
        </w:rPr>
        <w:annotationRef/>
      </w:r>
      <w:r w:rsidRPr="001619BA">
        <w:t>REFERENCIA</w:t>
      </w:r>
    </w:p>
    <w:p w:rsidR="000C6407" w:rsidRDefault="000C6407" w:rsidP="00944A96">
      <w:pPr>
        <w:pStyle w:val="Textodecomentrio"/>
      </w:pPr>
      <w:hyperlink r:id="rId1" w:history="1">
        <w:r w:rsidRPr="001619BA">
          <w:rPr>
            <w:rStyle w:val="Hyperlink"/>
          </w:rPr>
          <w:t>http://www.billbuxton.com/multitouchOverview.html</w:t>
        </w:r>
      </w:hyperlink>
    </w:p>
  </w:comment>
  <w:comment w:id="17" w:author="Willians S. Schneider" w:date="2008-06-15T17:34:00Z" w:initials="WILL">
    <w:p w:rsidR="000C6407" w:rsidRDefault="000C6407" w:rsidP="00E23F62">
      <w:pPr>
        <w:pStyle w:val="Textodecomentrio"/>
      </w:pPr>
      <w:r>
        <w:rPr>
          <w:rStyle w:val="Refdecomentrio"/>
        </w:rPr>
        <w:annotationRef/>
      </w:r>
      <w:r>
        <w:t>REFERENCIAS</w:t>
      </w:r>
    </w:p>
    <w:p w:rsidR="000C6407" w:rsidRDefault="000C6407" w:rsidP="00E23F62">
      <w:pPr>
        <w:pStyle w:val="Textodecomentrio"/>
      </w:pPr>
    </w:p>
    <w:p w:rsidR="000C6407" w:rsidRDefault="000C6407" w:rsidP="00E23F62">
      <w:pPr>
        <w:pStyle w:val="Textodecomentrio"/>
      </w:pPr>
      <w:hyperlink r:id="rId2" w:history="1">
        <w:r w:rsidRPr="00515121">
          <w:rPr>
            <w:rStyle w:val="Hyperlink"/>
          </w:rPr>
          <w:t>http://en.wikipedia.org/wiki/Microsoft_Surface</w:t>
        </w:r>
      </w:hyperlink>
    </w:p>
    <w:p w:rsidR="000C6407" w:rsidRDefault="000C6407" w:rsidP="00E23F62">
      <w:pPr>
        <w:pStyle w:val="Textodecomentrio"/>
      </w:pPr>
      <w:hyperlink r:id="rId3" w:history="1">
        <w:r w:rsidRPr="00515121">
          <w:rPr>
            <w:rStyle w:val="Hyperlink"/>
          </w:rPr>
          <w:t>http://www.microsoft.com/surface/index.html</w:t>
        </w:r>
      </w:hyperlink>
    </w:p>
    <w:p w:rsidR="000C6407" w:rsidRDefault="000C6407" w:rsidP="00E23F62">
      <w:pPr>
        <w:pStyle w:val="Textodecomentrio"/>
      </w:pPr>
      <w:hyperlink r:id="rId4" w:history="1">
        <w:r w:rsidRPr="00515121">
          <w:rPr>
            <w:rStyle w:val="Hyperlink"/>
          </w:rPr>
          <w:t>http://info.abril.com.br/aberto/infonews/052008/28052008-0.shl</w:t>
        </w:r>
      </w:hyperlink>
    </w:p>
    <w:p w:rsidR="000C6407" w:rsidRDefault="000C6407" w:rsidP="00E23F62">
      <w:pPr>
        <w:pStyle w:val="Textodecomentrio"/>
      </w:pPr>
      <w:hyperlink r:id="rId5" w:history="1">
        <w:r w:rsidRPr="00515121">
          <w:rPr>
            <w:rStyle w:val="Hyperlink"/>
          </w:rPr>
          <w:t>http://windowsvistablog.com/blogs/windowsvista/archive/2008/05/27/microsoft-demonstrates-multi-touch.aspx</w:t>
        </w:r>
      </w:hyperlink>
    </w:p>
    <w:p w:rsidR="000C6407" w:rsidRDefault="000C6407" w:rsidP="00E23F62">
      <w:pPr>
        <w:pStyle w:val="Textodecomentrio"/>
      </w:pPr>
      <w:hyperlink r:id="rId6" w:history="1">
        <w:r w:rsidRPr="002D0F17">
          <w:rPr>
            <w:rStyle w:val="Hyperlink"/>
          </w:rPr>
          <w:t>http://www.microsoft.com/presspass/press/2008/apr08/04-01SurfaceRetailPR.mspx</w:t>
        </w:r>
      </w:hyperlink>
    </w:p>
    <w:p w:rsidR="000C6407" w:rsidRDefault="000C6407" w:rsidP="00E23F62">
      <w:pPr>
        <w:pStyle w:val="Textodecomentrio"/>
      </w:pPr>
      <w:r w:rsidRPr="002E4FBC">
        <w:t>http://www.popularmechanics.com/technology/industry/4217348.html?page=1</w:t>
      </w:r>
    </w:p>
  </w:comment>
  <w:comment w:id="21" w:author="Willians S. Schneider" w:date="2008-06-15T17:34:00Z" w:initials="WILL">
    <w:p w:rsidR="000C6407" w:rsidRPr="001619BA" w:rsidRDefault="000C6407" w:rsidP="00E23F62">
      <w:pPr>
        <w:pStyle w:val="Textodecomentrio"/>
      </w:pPr>
      <w:r>
        <w:rPr>
          <w:rStyle w:val="Refdecomentrio"/>
        </w:rPr>
        <w:annotationRef/>
      </w:r>
      <w:r w:rsidRPr="001619BA">
        <w:t>REFERENCIA</w:t>
      </w:r>
    </w:p>
    <w:p w:rsidR="000C6407" w:rsidRPr="001619BA" w:rsidRDefault="000C6407" w:rsidP="00E23F62">
      <w:pPr>
        <w:pStyle w:val="Textodecomentrio"/>
      </w:pPr>
      <w:hyperlink r:id="rId7" w:history="1">
        <w:r w:rsidRPr="001619BA">
          <w:rPr>
            <w:rStyle w:val="Hyperlink"/>
          </w:rPr>
          <w:t>http://www.wired.com/entertainment/music/news/2007/08/bjork_reacTable</w:t>
        </w:r>
      </w:hyperlink>
    </w:p>
    <w:p w:rsidR="000C6407" w:rsidRDefault="000C6407" w:rsidP="00E23F62">
      <w:pPr>
        <w:pStyle w:val="Textodecomentrio"/>
      </w:pPr>
      <w:hyperlink r:id="rId8" w:history="1">
        <w:r w:rsidRPr="002D0F17">
          <w:rPr>
            <w:rStyle w:val="Hyperlink"/>
          </w:rPr>
          <w:t>http://www.coolest-gadgets.com/20070509/bjork-showcases-reactable-on-her-new-world-tour/</w:t>
        </w:r>
      </w:hyperlink>
    </w:p>
    <w:p w:rsidR="000C6407" w:rsidRDefault="000C6407" w:rsidP="00E23F62">
      <w:pPr>
        <w:pStyle w:val="Textodecomentrio"/>
      </w:pPr>
      <w:hyperlink r:id="rId9" w:history="1">
        <w:r w:rsidRPr="002D0F17">
          <w:rPr>
            <w:rStyle w:val="Hyperlink"/>
          </w:rPr>
          <w:t>http://reactable.iua.upf.edu/</w:t>
        </w:r>
      </w:hyperlink>
    </w:p>
    <w:p w:rsidR="000C6407" w:rsidRDefault="000C6407" w:rsidP="00E23F62">
      <w:pPr>
        <w:pStyle w:val="Textodecomentrio"/>
      </w:pPr>
      <w:hyperlink r:id="rId10" w:history="1">
        <w:r w:rsidRPr="002D0F17">
          <w:rPr>
            <w:rStyle w:val="Hyperlink"/>
          </w:rPr>
          <w:t>http://en.wikipedia.org/wiki/ReacTable</w:t>
        </w:r>
      </w:hyperlink>
    </w:p>
    <w:p w:rsidR="000C6407" w:rsidRDefault="000C6407" w:rsidP="00E23F62">
      <w:pPr>
        <w:pStyle w:val="Textodecomentrio"/>
      </w:pPr>
      <w:r w:rsidRPr="00993C66">
        <w:t>http://www.filefestival.org/site_2007/pop_trabalho.asp?id_trabalho=1839&amp;cd_idioma=1&amp;acao=visualizar</w:t>
      </w:r>
    </w:p>
  </w:comment>
  <w:comment w:id="24" w:author="Willians S. Schneider" w:date="2008-06-15T17:34:00Z" w:initials="WILL">
    <w:p w:rsidR="000C6407" w:rsidRDefault="000C6407">
      <w:pPr>
        <w:pStyle w:val="Textodecomentrio"/>
      </w:pPr>
      <w:r>
        <w:rPr>
          <w:rStyle w:val="Refdecomentrio"/>
        </w:rPr>
        <w:annotationRef/>
      </w:r>
    </w:p>
    <w:p w:rsidR="000C6407" w:rsidRDefault="000C6407">
      <w:pPr>
        <w:pStyle w:val="Textodecomentrio"/>
      </w:pPr>
      <w:r>
        <w:t>Se beasear nisso....</w:t>
      </w:r>
    </w:p>
    <w:p w:rsidR="000C6407" w:rsidRDefault="000C6407">
      <w:pPr>
        <w:pStyle w:val="Textodecomentrio"/>
      </w:pPr>
    </w:p>
    <w:p w:rsidR="000C6407" w:rsidRDefault="000C6407">
      <w:pPr>
        <w:pStyle w:val="Textodecomentrio"/>
      </w:pPr>
      <w:r w:rsidRPr="00570E02">
        <w:t>http://eletronicos.hsw.uol.com.br/ipod-touch1.htm</w:t>
      </w:r>
    </w:p>
  </w:comment>
  <w:comment w:id="25" w:author="Willians S. Schneider" w:date="2008-06-15T17:34:00Z" w:initials="WILL">
    <w:p w:rsidR="000C6407" w:rsidRDefault="000C6407">
      <w:pPr>
        <w:pStyle w:val="Textodecomentrio"/>
      </w:pPr>
      <w:r>
        <w:rPr>
          <w:rStyle w:val="Refdecomentrio"/>
        </w:rPr>
        <w:annotationRef/>
      </w:r>
    </w:p>
    <w:p w:rsidR="000C6407" w:rsidRDefault="000C6407">
      <w:pPr>
        <w:pStyle w:val="Textodecomentrio"/>
      </w:pPr>
      <w:r>
        <w:t>ALGUEM ARRUMA ISSO!!!</w:t>
      </w:r>
    </w:p>
    <w:p w:rsidR="000C6407" w:rsidRDefault="000C6407">
      <w:pPr>
        <w:pStyle w:val="Textodecomentrio"/>
      </w:pPr>
    </w:p>
    <w:p w:rsidR="000C6407" w:rsidRDefault="000C6407">
      <w:pPr>
        <w:pStyle w:val="Textodecomentrio"/>
      </w:pPr>
      <w:r w:rsidRPr="005713D3">
        <w:t>Ok, mas como é a interação multitoque no iPhone? Que aplicações foram demonstradas? O que dá para fazer com o aparelho?</w:t>
      </w:r>
    </w:p>
  </w:comment>
  <w:comment w:id="30" w:author="Willians S. Schneider" w:date="2008-06-15T17:34:00Z" w:initials="WILL">
    <w:p w:rsidR="000C6407" w:rsidRDefault="000C6407" w:rsidP="005A7093">
      <w:pPr>
        <w:pStyle w:val="Textodecomentrio"/>
      </w:pPr>
      <w:r>
        <w:rPr>
          <w:rStyle w:val="Refdecomentrio"/>
        </w:rPr>
        <w:annotationRef/>
      </w:r>
      <w:r>
        <w:t>REFERENCIAS</w:t>
      </w:r>
    </w:p>
    <w:p w:rsidR="000C6407" w:rsidRDefault="000C6407" w:rsidP="005A7093">
      <w:pPr>
        <w:pStyle w:val="Textodecomentrio"/>
      </w:pPr>
      <w:hyperlink r:id="rId11" w:history="1">
        <w:r w:rsidRPr="002D0F17">
          <w:rPr>
            <w:rStyle w:val="Hyperlink"/>
          </w:rPr>
          <w:t>http://www.wizards.com/default.asp?x=dnd/welcome</w:t>
        </w:r>
      </w:hyperlink>
    </w:p>
    <w:p w:rsidR="000C6407" w:rsidRDefault="000C6407" w:rsidP="005A7093">
      <w:pPr>
        <w:pStyle w:val="Textodecomentrio"/>
      </w:pPr>
      <w:hyperlink r:id="rId12" w:history="1">
        <w:r w:rsidRPr="002D0F17">
          <w:rPr>
            <w:rStyle w:val="Hyperlink"/>
          </w:rPr>
          <w:t>http://pt.wikipedia.org/wiki/Dungeons_&amp;_Dragons</w:t>
        </w:r>
      </w:hyperlink>
    </w:p>
    <w:p w:rsidR="000C6407" w:rsidRDefault="000C6407" w:rsidP="005A7093">
      <w:pPr>
        <w:pStyle w:val="Textodecomentrio"/>
      </w:pPr>
      <w:r w:rsidRPr="00FA3118">
        <w:t>http://en.wikipedia.org/wiki/Dungeons_&amp;_Dragons</w:t>
      </w:r>
    </w:p>
  </w:comment>
  <w:comment w:id="31" w:author="Willians S. Schneider" w:date="2008-06-15T17:34:00Z" w:initials="WILL">
    <w:p w:rsidR="000C6407" w:rsidRDefault="000C6407">
      <w:pPr>
        <w:pStyle w:val="Textodecomentrio"/>
      </w:pPr>
      <w:r>
        <w:rPr>
          <w:rStyle w:val="Refdecomentrio"/>
        </w:rPr>
        <w:annotationRef/>
      </w:r>
    </w:p>
    <w:p w:rsidR="000C6407" w:rsidRDefault="000C6407">
      <w:pPr>
        <w:pStyle w:val="Textodecomentrio"/>
      </w:pPr>
      <w:r w:rsidRPr="002E4FBC">
        <w:t>Acho que o mais importante vocês deixaram de fora: há algumas versões (são todas?) do DnD em que existe um tabuleiro ou cenário sobre uma mesa, e em que os jogadores vêm seus avatares e a área de jogo (assim como na foto que colocaram). E isto tem bastante a ver com o Taktiks. Também pode ser interessante mencionar a tangibilidade, o contexto comum e a interface naturais representadas por estes tipos de tabuleiros, e que se perde um pouco num jogo eletrônico que é jogado na tela do computador.</w:t>
      </w:r>
    </w:p>
  </w:comment>
  <w:comment w:id="34" w:author="Mario" w:date="2008-06-16T13:27:00Z" w:initials="M">
    <w:p w:rsidR="007865C9" w:rsidRDefault="007865C9">
      <w:pPr>
        <w:pStyle w:val="Textodecomentrio"/>
      </w:pPr>
      <w:r>
        <w:rPr>
          <w:rStyle w:val="Refdecomentrio"/>
        </w:rPr>
        <w:annotationRef/>
      </w:r>
      <w:r>
        <w:t>As perdas devido a “digitalização” do RPG são explicadas no RPG Eletrônico</w:t>
      </w:r>
    </w:p>
  </w:comment>
  <w:comment w:id="35" w:author="Willians S. Schneider" w:date="2008-06-15T17:34:00Z" w:initials="WILL">
    <w:p w:rsidR="000C6407" w:rsidRDefault="000C6407" w:rsidP="005A7093">
      <w:pPr>
        <w:pStyle w:val="Textodecomentrio"/>
      </w:pPr>
      <w:r>
        <w:rPr>
          <w:rStyle w:val="Refdecomentrio"/>
        </w:rPr>
        <w:annotationRef/>
      </w:r>
      <w:r>
        <w:t>REFERENCIAS</w:t>
      </w:r>
    </w:p>
    <w:p w:rsidR="000C6407" w:rsidRDefault="000C6407" w:rsidP="005A7093">
      <w:pPr>
        <w:pStyle w:val="Textodecomentrio"/>
      </w:pPr>
      <w:hyperlink r:id="rId13" w:history="1">
        <w:r w:rsidRPr="00515121">
          <w:rPr>
            <w:rStyle w:val="Hyperlink"/>
          </w:rPr>
          <w:t>http://www.newhorizons.org/strategies/literacy/kestrel.htm</w:t>
        </w:r>
      </w:hyperlink>
    </w:p>
    <w:p w:rsidR="000C6407" w:rsidRDefault="000C6407" w:rsidP="005A7093">
      <w:pPr>
        <w:pStyle w:val="Textodecomentrio"/>
      </w:pPr>
      <w:hyperlink r:id="rId14" w:history="1">
        <w:r w:rsidRPr="00515121">
          <w:rPr>
            <w:rStyle w:val="Hyperlink"/>
          </w:rPr>
          <w:t>http://en.wikipedia.org/wiki/Zork</w:t>
        </w:r>
      </w:hyperlink>
    </w:p>
    <w:p w:rsidR="000C6407" w:rsidRDefault="000C6407" w:rsidP="005A7093">
      <w:pPr>
        <w:pStyle w:val="Textodecomentrio"/>
      </w:pPr>
      <w:hyperlink r:id="rId15" w:history="1">
        <w:r w:rsidRPr="00515121">
          <w:rPr>
            <w:rStyle w:val="Hyperlink"/>
          </w:rPr>
          <w:t>http://en.wikipedia.org/wiki/Role-playing_game</w:t>
        </w:r>
      </w:hyperlink>
    </w:p>
    <w:p w:rsidR="000C6407" w:rsidRDefault="000C6407" w:rsidP="005A7093">
      <w:pPr>
        <w:pStyle w:val="Textodecomentrio"/>
      </w:pPr>
      <w:hyperlink r:id="rId16" w:history="1">
        <w:r w:rsidRPr="00515121">
          <w:rPr>
            <w:rStyle w:val="Hyperlink"/>
          </w:rPr>
          <w:t>http://en.wikipedia.org/wiki/Role-playing_game_(video_games)</w:t>
        </w:r>
      </w:hyperlink>
    </w:p>
    <w:p w:rsidR="000C6407" w:rsidRDefault="000C6407" w:rsidP="005A7093">
      <w:pPr>
        <w:pStyle w:val="Textodecomentrio"/>
      </w:pPr>
      <w:r w:rsidRPr="00334C58">
        <w:t>http://en.wikipedia.org/wiki/Massively_multiplayer_online_role-playing_game</w:t>
      </w:r>
    </w:p>
  </w:comment>
  <w:comment w:id="48" w:author="Willians S. Schneider" w:date="2008-06-15T17:34:00Z" w:initials="WILL">
    <w:p w:rsidR="000C6407" w:rsidRDefault="000C6407">
      <w:pPr>
        <w:pStyle w:val="Textodecomentrio"/>
      </w:pPr>
      <w:r>
        <w:rPr>
          <w:rStyle w:val="Refdecomentrio"/>
        </w:rPr>
        <w:annotationRef/>
      </w:r>
      <w:r>
        <w:t>REFERENCES</w:t>
      </w:r>
    </w:p>
    <w:p w:rsidR="000C6407" w:rsidRDefault="000C6407">
      <w:pPr>
        <w:pStyle w:val="Textodecomentrio"/>
      </w:pPr>
      <w:hyperlink r:id="rId17" w:history="1">
        <w:r w:rsidRPr="00B6099E">
          <w:rPr>
            <w:rStyle w:val="Hyperlink"/>
          </w:rPr>
          <w:t>http://www.multigesture.net/</w:t>
        </w:r>
      </w:hyperlink>
    </w:p>
    <w:p w:rsidR="000C6407" w:rsidRDefault="000C6407">
      <w:pPr>
        <w:pStyle w:val="Textodecomentrio"/>
      </w:pPr>
      <w:hyperlink r:id="rId18" w:history="1">
        <w:r w:rsidRPr="00B6099E">
          <w:rPr>
            <w:rStyle w:val="Hyperlink"/>
          </w:rPr>
          <w:t>http://www.whitenoiseaudio.com/</w:t>
        </w:r>
      </w:hyperlink>
    </w:p>
    <w:p w:rsidR="000C6407" w:rsidRDefault="000C6407">
      <w:pPr>
        <w:pStyle w:val="Textodecomentrio"/>
      </w:pPr>
      <w:r w:rsidRPr="005D60AA">
        <w:t>http://nuigroup.com/</w:t>
      </w:r>
    </w:p>
  </w:comment>
  <w:comment w:id="55" w:author="Willians S. Schneider" w:date="2008-06-15T17:34:00Z" w:initials="WILL">
    <w:p w:rsidR="000C6407" w:rsidRDefault="000C6407">
      <w:pPr>
        <w:pStyle w:val="Textodecomentrio"/>
      </w:pPr>
      <w:r>
        <w:rPr>
          <w:rStyle w:val="Refdecomentrio"/>
        </w:rPr>
        <w:annotationRef/>
      </w:r>
      <w:r>
        <w:t>REFERENCIAS</w:t>
      </w:r>
    </w:p>
    <w:p w:rsidR="000C6407" w:rsidRDefault="000C6407">
      <w:pPr>
        <w:pStyle w:val="Textodecomentrio"/>
      </w:pPr>
      <w:r w:rsidRPr="002D1A2E">
        <w:t>http://www.cs.nyu.edu/~jhan/</w:t>
      </w:r>
    </w:p>
  </w:comment>
  <w:comment w:id="61" w:author="Willians S. Schneider" w:date="2008-06-15T17:34:00Z" w:initials="WILL">
    <w:p w:rsidR="000C6407" w:rsidRDefault="000C6407">
      <w:pPr>
        <w:pStyle w:val="Textodecomentrio"/>
      </w:pPr>
      <w:r>
        <w:rPr>
          <w:rStyle w:val="Refdecomentrio"/>
        </w:rPr>
        <w:annotationRef/>
      </w:r>
      <w:r>
        <w:t>REFERENCIAS</w:t>
      </w:r>
    </w:p>
    <w:p w:rsidR="000C6407" w:rsidRDefault="000C6407">
      <w:pPr>
        <w:pStyle w:val="Textodecomentrio"/>
      </w:pPr>
      <w:hyperlink r:id="rId19" w:history="1">
        <w:r w:rsidRPr="00B6099E">
          <w:rPr>
            <w:rStyle w:val="Hyperlink"/>
          </w:rPr>
          <w:t>http://opensoundcontrol.org/</w:t>
        </w:r>
      </w:hyperlink>
    </w:p>
    <w:p w:rsidR="000C6407" w:rsidRDefault="000C6407">
      <w:pPr>
        <w:pStyle w:val="Textodecomentrio"/>
      </w:pPr>
      <w:hyperlink r:id="rId20" w:history="1">
        <w:r w:rsidRPr="00B6099E">
          <w:rPr>
            <w:rStyle w:val="Hyperlink"/>
          </w:rPr>
          <w:t>http://en.wikipedia.org/wiki/OpenSound_Control</w:t>
        </w:r>
      </w:hyperlink>
    </w:p>
    <w:p w:rsidR="000C6407" w:rsidRDefault="000C6407">
      <w:pPr>
        <w:pStyle w:val="Textodecomentrio"/>
      </w:pPr>
      <w:r w:rsidRPr="002D1A2E">
        <w:t>http://www.audiomulch.com/~rossb/code/oscpack/</w:t>
      </w:r>
    </w:p>
  </w:comment>
  <w:comment w:id="63" w:author="Willians S. Schneider" w:date="2008-06-15T17:34:00Z" w:initials="WILL">
    <w:p w:rsidR="000C6407" w:rsidRDefault="000C6407">
      <w:pPr>
        <w:pStyle w:val="Textodecomentrio"/>
      </w:pPr>
      <w:r>
        <w:rPr>
          <w:rStyle w:val="Refdecomentrio"/>
        </w:rPr>
        <w:annotationRef/>
      </w:r>
      <w:r>
        <w:t>REFERENCIAS</w:t>
      </w:r>
    </w:p>
    <w:p w:rsidR="000C6407" w:rsidRDefault="000C6407">
      <w:pPr>
        <w:pStyle w:val="Textodecomentrio"/>
      </w:pPr>
      <w:r w:rsidRPr="002D1A2E">
        <w:t>http://tuio.lfsaw.de/</w:t>
      </w:r>
    </w:p>
    <w:p w:rsidR="000C6407" w:rsidRDefault="000C6407">
      <w:pPr>
        <w:pStyle w:val="Textodecomentrio"/>
      </w:pPr>
      <w:r w:rsidRPr="002D1A2E">
        <w:t>http://modin.yuri.at/publications/tuio_gw2005.pdf</w:t>
      </w:r>
    </w:p>
  </w:comment>
  <w:comment w:id="65" w:author="Willians S. Schneider" w:date="2008-06-15T17:34:00Z" w:initials="WILL">
    <w:p w:rsidR="000C6407" w:rsidRDefault="000C6407">
      <w:pPr>
        <w:pStyle w:val="Textodecomentrio"/>
      </w:pPr>
      <w:r>
        <w:rPr>
          <w:rStyle w:val="Refdecomentrio"/>
        </w:rPr>
        <w:annotationRef/>
      </w:r>
      <w:r>
        <w:t>REFERENCIAS</w:t>
      </w:r>
    </w:p>
    <w:p w:rsidR="000C6407" w:rsidRDefault="000C6407">
      <w:pPr>
        <w:pStyle w:val="Textodecomentrio"/>
      </w:pPr>
      <w:hyperlink r:id="rId21" w:history="1">
        <w:r w:rsidRPr="00B6099E">
          <w:rPr>
            <w:rStyle w:val="Hyperlink"/>
          </w:rPr>
          <w:t>http://reactable.iua.upf.edu/pdfs/reactivision_tei2007.pdf</w:t>
        </w:r>
      </w:hyperlink>
    </w:p>
    <w:p w:rsidR="000C6407" w:rsidRDefault="000C6407">
      <w:pPr>
        <w:pStyle w:val="Textodecomentrio"/>
      </w:pPr>
      <w:r w:rsidRPr="006734D9">
        <w:t>http://reactable.iua.upf.edu/?software</w:t>
      </w:r>
    </w:p>
  </w:comment>
  <w:comment w:id="69" w:author="Willians S. Schneider" w:date="2008-06-15T17:34:00Z" w:initials="WILL">
    <w:p w:rsidR="000C6407" w:rsidRDefault="000C6407">
      <w:pPr>
        <w:pStyle w:val="Textodecomentrio"/>
      </w:pPr>
      <w:r>
        <w:rPr>
          <w:rStyle w:val="Refdecomentrio"/>
        </w:rPr>
        <w:annotationRef/>
      </w:r>
      <w:r>
        <w:t>REFERENCIAS</w:t>
      </w:r>
    </w:p>
    <w:p w:rsidR="000C6407" w:rsidRDefault="000C6407">
      <w:pPr>
        <w:pStyle w:val="Textodecomentrio"/>
      </w:pPr>
      <w:r w:rsidRPr="003B4EBB">
        <w:t>http://nuigroup.com/touchlib/</w:t>
      </w:r>
    </w:p>
  </w:comment>
  <w:comment w:id="73" w:author="Fabio Miranda" w:date="2008-06-15T17:34:00Z" w:initials="FM">
    <w:p w:rsidR="000C6407" w:rsidRDefault="000C6407">
      <w:pPr>
        <w:pStyle w:val="Textodecomentrio"/>
      </w:pPr>
      <w:r>
        <w:rPr>
          <w:rStyle w:val="Refdecomentrio"/>
        </w:rPr>
        <w:annotationRef/>
      </w:r>
      <w:r>
        <w:t>Atenção: atenham-se àquilo sobre XNA que um leitor do seu trabalho precisaria saber para poder entendre a sua explicação do projeto. Não precisa ser muito enciclopédico nem muito press-release</w:t>
      </w:r>
    </w:p>
  </w:comment>
  <w:comment w:id="74" w:author="Willians S. Schneider" w:date="2008-06-15T17:34:00Z" w:initials="WILL">
    <w:p w:rsidR="000C6407" w:rsidRDefault="000C6407">
      <w:pPr>
        <w:pStyle w:val="Textodecomentrio"/>
      </w:pPr>
      <w:r>
        <w:rPr>
          <w:rStyle w:val="Refdecomentrio"/>
        </w:rPr>
        <w:annotationRef/>
      </w:r>
      <w:r>
        <w:t>REFERENCIAS</w:t>
      </w:r>
    </w:p>
    <w:p w:rsidR="000C6407" w:rsidRDefault="000C6407">
      <w:pPr>
        <w:pStyle w:val="Textodecomentrio"/>
      </w:pPr>
    </w:p>
  </w:comment>
  <w:comment w:id="75" w:author="Fabio Miranda" w:date="2008-06-15T17:34:00Z" w:initials="FM">
    <w:p w:rsidR="000C6407" w:rsidRDefault="000C6407">
      <w:pPr>
        <w:pStyle w:val="Textodecomentrio"/>
      </w:pPr>
      <w:r>
        <w:rPr>
          <w:rStyle w:val="Refdecomentrio"/>
        </w:rPr>
        <w:annotationRef/>
      </w:r>
    </w:p>
  </w:comment>
  <w:comment w:id="77" w:author="Willians S. Schneider" w:date="2008-06-15T17:34:00Z" w:initials="WILL">
    <w:p w:rsidR="000C6407" w:rsidRDefault="000C6407">
      <w:pPr>
        <w:pStyle w:val="Textodecomentrio"/>
      </w:pPr>
      <w:r>
        <w:rPr>
          <w:rStyle w:val="Refdecomentrio"/>
        </w:rPr>
        <w:annotationRef/>
      </w:r>
    </w:p>
    <w:p w:rsidR="000C6407" w:rsidRDefault="000C6407">
      <w:pPr>
        <w:pStyle w:val="Textodecomentrio"/>
      </w:pPr>
      <w:r w:rsidRPr="004526D4">
        <w:t>Incluir uma seção de concepção, ou idéia geral, em que vocês explicam como é o produto ou projeto do ponto de vista dos jogadores. Está faltando isto ser feito a contento e boas opções são dar uma visão geral na introdução e detalhar aqui, no início do capítulo de projeto.</w:t>
      </w:r>
    </w:p>
  </w:comment>
  <w:comment w:id="84" w:author="Willians S. Schneider" w:date="2008-06-15T17:34:00Z" w:initials="WILL">
    <w:p w:rsidR="000C6407" w:rsidRDefault="000C6407">
      <w:pPr>
        <w:pStyle w:val="Textodecomentrio"/>
      </w:pPr>
      <w:r>
        <w:rPr>
          <w:rStyle w:val="Refdecomentrio"/>
        </w:rPr>
        <w:annotationRef/>
      </w:r>
    </w:p>
    <w:p w:rsidR="000C6407" w:rsidRDefault="000C6407">
      <w:pPr>
        <w:pStyle w:val="Textodecomentrio"/>
      </w:pPr>
      <w:r w:rsidRPr="00F92616">
        <w:t>Vocês tiveram um trabalhão ao longo do semestre que não está refletido aqui. Ainda temos alguma imagem da iluminação do circuito pré-reestruturação para evidenciar que havia pouco realce infravermelho nos pontos de toque.</w:t>
      </w:r>
    </w:p>
    <w:p w:rsidR="000C6407" w:rsidRDefault="000C6407">
      <w:pPr>
        <w:pStyle w:val="Textodecomentrio"/>
      </w:pPr>
    </w:p>
    <w:p w:rsidR="000C6407" w:rsidRDefault="000C6407">
      <w:pPr>
        <w:pStyle w:val="Textodecomentrio"/>
      </w:pPr>
    </w:p>
  </w:comment>
  <w:comment w:id="108" w:author="Willians S. Schneider" w:date="2008-06-15T23:50:00Z" w:initials="WILL">
    <w:p w:rsidR="000C6407" w:rsidRDefault="000C6407">
      <w:pPr>
        <w:pStyle w:val="Textodecomentrio"/>
      </w:pPr>
      <w:r>
        <w:rPr>
          <w:rStyle w:val="Refdecomentrio"/>
        </w:rPr>
        <w:annotationRef/>
      </w:r>
      <w:r>
        <w:t>Obter valores...</w:t>
      </w:r>
    </w:p>
  </w:comment>
  <w:comment w:id="112" w:author="Fabio R. de Miranda" w:date="2008-06-15T17:34:00Z" w:initials="FRdM">
    <w:p w:rsidR="000C6407" w:rsidRDefault="000C6407">
      <w:pPr>
        <w:pStyle w:val="Textodecomentrio"/>
      </w:pPr>
      <w:r>
        <w:rPr>
          <w:rStyle w:val="Refdecomentrio"/>
        </w:rPr>
        <w:annotationRef/>
      </w:r>
      <w:r>
        <w:t>Para reforçar esta informação é importante enfatizar que há implementações do protocolo OSC em diversas plataformas.</w:t>
      </w:r>
    </w:p>
  </w:comment>
  <w:comment w:id="113" w:author="Fabio R. de Miranda" w:date="2008-06-15T17:34:00Z" w:initials="FRdM">
    <w:p w:rsidR="000C6407" w:rsidRDefault="000C6407">
      <w:pPr>
        <w:pStyle w:val="Textodecomentrio"/>
      </w:pPr>
      <w:r>
        <w:rPr>
          <w:rStyle w:val="Refdecomentrio"/>
        </w:rPr>
        <w:annotationRef/>
      </w:r>
      <w:r>
        <w:t>Recursos de que tipo? Controle de versão? Debugger? Loaders de conteúdo?? Sejam específicos</w:t>
      </w:r>
    </w:p>
  </w:comment>
  <w:comment w:id="114" w:author="Fabio R. de Miranda" w:date="2008-06-15T17:34:00Z" w:initials="FRdM">
    <w:p w:rsidR="000C6407" w:rsidRDefault="000C6407">
      <w:pPr>
        <w:pStyle w:val="Textodecomentrio"/>
      </w:pPr>
      <w:r>
        <w:rPr>
          <w:rStyle w:val="Refdecomentrio"/>
        </w:rPr>
        <w:annotationRef/>
      </w:r>
      <w:r>
        <w:t>Acho que o ganho de produtividade se deve ao Visual Studio e não ao C#.</w:t>
      </w:r>
    </w:p>
  </w:comment>
  <w:comment w:id="115" w:author="Fabio R. de Miranda" w:date="2008-06-15T17:34:00Z" w:initials="FRdM">
    <w:p w:rsidR="000C6407" w:rsidRDefault="000C6407">
      <w:pPr>
        <w:pStyle w:val="Textodecomentrio"/>
      </w:pPr>
      <w:r>
        <w:rPr>
          <w:rStyle w:val="Refdecomentrio"/>
        </w:rPr>
        <w:annotationRef/>
      </w:r>
      <w:r>
        <w:t>Como a mesa não tem computação, vocês querem dizer comunicação entre a máquina que roda o jogo e a máquina que controla a mesa?</w:t>
      </w:r>
    </w:p>
  </w:comment>
  <w:comment w:id="116" w:author="Fabio R. de Miranda" w:date="2008-06-15T17:34:00Z" w:initials="FRdM">
    <w:p w:rsidR="000C6407" w:rsidRDefault="000C6407">
      <w:pPr>
        <w:pStyle w:val="Textodecomentrio"/>
      </w:pPr>
      <w:r>
        <w:rPr>
          <w:rStyle w:val="Refdecomentrio"/>
        </w:rPr>
        <w:annotationRef/>
      </w:r>
      <w:r>
        <w:t>Ok, mas só falta deixar mais claro no diagrama em que ponta está o usuário??</w:t>
      </w:r>
    </w:p>
  </w:comment>
  <w:comment w:id="118" w:author="Fabio R. de Miranda" w:date="2008-06-15T17:34:00Z" w:initials="FRdM">
    <w:p w:rsidR="000C6407" w:rsidRDefault="000C6407">
      <w:pPr>
        <w:pStyle w:val="Textodecomentrio"/>
      </w:pPr>
      <w:r>
        <w:rPr>
          <w:rStyle w:val="Refdecomentrio"/>
        </w:rPr>
        <w:annotationRef/>
      </w:r>
    </w:p>
  </w:comment>
  <w:comment w:id="119" w:author="Fabio R. de Miranda" w:date="2008-06-15T17:34:00Z" w:initials="FRdM">
    <w:p w:rsidR="000C6407" w:rsidRDefault="000C6407">
      <w:pPr>
        <w:pStyle w:val="Textodecomentrio"/>
      </w:pPr>
      <w:r>
        <w:rPr>
          <w:rStyle w:val="Refdecomentrio"/>
        </w:rPr>
        <w:annotationRef/>
      </w:r>
      <w:r>
        <w:t>Decodificação ou simples transmissão? O pacote que decodifica não veio prontinho? Como é uma mensagem TUIO?</w:t>
      </w:r>
    </w:p>
  </w:comment>
  <w:comment w:id="127" w:author="Fabio R. de Miranda" w:date="2008-06-15T17:34:00Z" w:initials="FRdM">
    <w:p w:rsidR="000C6407" w:rsidRDefault="000C6407">
      <w:pPr>
        <w:pStyle w:val="Textodecomentrio"/>
      </w:pPr>
      <w:r>
        <w:rPr>
          <w:rStyle w:val="Refdecomentrio"/>
        </w:rPr>
        <w:annotationRef/>
      </w:r>
      <w:r>
        <w:t>Se você retirar o reconhecimento de toques e fiduciais, já mencionados, o que é a “tecnologia”. O XNA apenas?? Tecnologia é um termo muito vago e genérico e leigo para cair bem num texto de monografia</w:t>
      </w:r>
    </w:p>
  </w:comment>
  <w:comment w:id="141" w:author="Fabio R. de Miranda" w:date="2008-06-15T17:34:00Z" w:initials="FRdM">
    <w:p w:rsidR="000C6407" w:rsidRDefault="000C6407">
      <w:pPr>
        <w:pStyle w:val="Textodecomentrio"/>
      </w:pPr>
      <w:r>
        <w:rPr>
          <w:rStyle w:val="Refdecomentrio"/>
        </w:rPr>
        <w:annotationRef/>
      </w:r>
      <w:r>
        <w:t>Esta afirmação só faz algum sentido se, com o protótipo não tão planejado assim, houvesse problema de desempenho. Aconteceu este problema?</w:t>
      </w:r>
    </w:p>
  </w:comment>
  <w:comment w:id="142" w:author="Fabio R. de Miranda" w:date="2008-06-15T17:34:00Z" w:initials="FRdM">
    <w:p w:rsidR="000C6407" w:rsidRDefault="000C6407">
      <w:pPr>
        <w:pStyle w:val="Textodecomentrio"/>
        <w:rPr>
          <w:rStyle w:val="Refdecomentrio"/>
        </w:rPr>
      </w:pPr>
      <w:r>
        <w:rPr>
          <w:rStyle w:val="Refdecomentrio"/>
        </w:rPr>
        <w:annotationRef/>
      </w:r>
      <w:r>
        <w:rPr>
          <w:rStyle w:val="Refdecomentrio"/>
        </w:rPr>
        <w:t xml:space="preserve">Então há um paradoxo: vocês disseram que o protótipo servia para entender que é preciso ter uma arquitetura senão haverá muito lag e baixo desempenho, mas já na primeira não houve problema algum. </w:t>
      </w:r>
    </w:p>
    <w:p w:rsidR="000C6407" w:rsidRDefault="000C6407">
      <w:pPr>
        <w:pStyle w:val="Textodecomentrio"/>
      </w:pPr>
      <w:r>
        <w:rPr>
          <w:rStyle w:val="Refdecomentrio"/>
        </w:rPr>
        <w:t>Outro detalhe: vocês chamaram de satisfatório: quais critérios foram satisfeitos?</w:t>
      </w:r>
    </w:p>
  </w:comment>
  <w:comment w:id="152" w:author="Fabio R. de Miranda" w:date="2008-06-15T17:34:00Z" w:initials="FRdM">
    <w:p w:rsidR="000C6407" w:rsidRDefault="000C6407">
      <w:pPr>
        <w:pStyle w:val="Textodecomentrio"/>
      </w:pPr>
      <w:r>
        <w:rPr>
          <w:rStyle w:val="Refdecomentrio"/>
        </w:rPr>
        <w:annotationRef/>
      </w:r>
      <w:r>
        <w:t>Incluir referência cruzada para o nome da seção em que está o detalhamento do segundo protótipo/arquitetura final</w:t>
      </w:r>
    </w:p>
  </w:comment>
  <w:comment w:id="166" w:author="Fabio R. de Miranda" w:date="2008-06-15T17:34:00Z" w:initials="FRdM">
    <w:p w:rsidR="000C6407" w:rsidRDefault="000C6407">
      <w:pPr>
        <w:pStyle w:val="Textodecomentrio"/>
      </w:pPr>
      <w:r>
        <w:rPr>
          <w:rStyle w:val="Refdecomentrio"/>
        </w:rPr>
        <w:annotationRef/>
      </w:r>
      <w:r>
        <w:t>Pessoal</w:t>
      </w:r>
    </w:p>
    <w:p w:rsidR="000C6407" w:rsidRDefault="000C6407">
      <w:pPr>
        <w:pStyle w:val="Textodecomentrio"/>
      </w:pPr>
      <w:r>
        <w:t>O jogo não dá a impressão de demandar muito poderia computacional, comparado com outras aplicações atuais. Vamos parar de dizer que o único benefício e objetivo de uma boa arquitetura é a velocidade. Acredito que vocês ganharam mais em facilidade para agregar funcionalidades, facilidade de mudanças e reuso com esta arquitetura do que em velocidade.</w:t>
      </w:r>
    </w:p>
    <w:p w:rsidR="000C6407" w:rsidRDefault="000C6407">
      <w:pPr>
        <w:pStyle w:val="Textodecomentrio"/>
      </w:pPr>
    </w:p>
    <w:p w:rsidR="000C6407" w:rsidRDefault="000C6407">
      <w:pPr>
        <w:pStyle w:val="Textodecomentrio"/>
      </w:pPr>
      <w:r>
        <w:t>Se forem insistir na questão do “rápido”, vocês conseguem mencionar pelo menos uma decisão de projeto que teve a velocidade em mente?</w:t>
      </w:r>
    </w:p>
  </w:comment>
  <w:comment w:id="167" w:author="Fabio R. de Miranda" w:date="2008-06-15T17:34:00Z" w:initials="FRdM">
    <w:p w:rsidR="000C6407" w:rsidRDefault="000C6407">
      <w:pPr>
        <w:pStyle w:val="Textodecomentrio"/>
      </w:pPr>
      <w:r>
        <w:rPr>
          <w:rStyle w:val="Refdecomentrio"/>
        </w:rPr>
        <w:annotationRef/>
      </w:r>
      <w:r w:rsidRPr="003C3E3B">
        <w:rPr>
          <w:sz w:val="22"/>
        </w:rPr>
        <w:t>Precisa ter uma imagem desta versão final na introdução do texto, com algumas legendas e setas indicando o que são as coisas!</w:t>
      </w:r>
    </w:p>
  </w:comment>
  <w:comment w:id="190" w:author="Fabio R. de Miranda" w:date="2008-06-15T17:34:00Z" w:initials="FRdM">
    <w:p w:rsidR="000C6407" w:rsidRDefault="000C6407">
      <w:pPr>
        <w:pStyle w:val="Textodecomentrio"/>
      </w:pPr>
      <w:r>
        <w:rPr>
          <w:rStyle w:val="Refdecomentrio"/>
        </w:rPr>
        <w:annotationRef/>
      </w:r>
      <w:r>
        <w:t>“objetos como objetos” estava confuso. Tentei consertar mas vejam se ainda faz sentido</w:t>
      </w:r>
    </w:p>
  </w:comment>
  <w:comment w:id="210" w:author="Fabio R. de Miranda" w:date="2008-06-15T17:34:00Z" w:initials="FRdM">
    <w:p w:rsidR="000C6407" w:rsidRDefault="000C6407">
      <w:pPr>
        <w:pStyle w:val="Textodecomentrio"/>
      </w:pPr>
      <w:r>
        <w:rPr>
          <w:rStyle w:val="Refdecomentrio"/>
        </w:rPr>
        <w:annotationRef/>
      </w:r>
      <w:r>
        <w:t>Como assim? É impossível exportar geometria com texturas?</w:t>
      </w:r>
    </w:p>
  </w:comment>
  <w:comment w:id="211" w:author="Fabio R. de Miranda" w:date="2008-06-15T17:34:00Z" w:initials="FRdM">
    <w:p w:rsidR="000C6407" w:rsidRDefault="000C6407">
      <w:pPr>
        <w:pStyle w:val="Textodecomentrio"/>
      </w:pPr>
      <w:r>
        <w:rPr>
          <w:rStyle w:val="Refdecomentrio"/>
        </w:rPr>
        <w:annotationRef/>
      </w:r>
      <w:r>
        <w:t>VocÊs chegaram a pensar em tentar um terreno com _menos_ polígonos? É algo que todo mundo vai perguntar</w:t>
      </w:r>
    </w:p>
  </w:comment>
  <w:comment w:id="214" w:author="Fabio R. de Miranda" w:date="2008-06-15T17:34:00Z" w:initials="FRdM">
    <w:p w:rsidR="000C6407" w:rsidRDefault="000C6407">
      <w:pPr>
        <w:pStyle w:val="Textodecomentrio"/>
      </w:pPr>
      <w:r>
        <w:rPr>
          <w:rStyle w:val="Refdecomentrio"/>
        </w:rPr>
        <w:annotationRef/>
      </w:r>
      <w:r>
        <w:t>Dependendo do tamanho (w x h) do terreno, esta estratégia é incrivelmente dispendiosa do ponto de vista de número de polígonos.</w:t>
      </w:r>
    </w:p>
    <w:p w:rsidR="000C6407" w:rsidRDefault="000C6407">
      <w:pPr>
        <w:pStyle w:val="Textodecomentrio"/>
      </w:pPr>
    </w:p>
    <w:p w:rsidR="000C6407" w:rsidRDefault="000C6407">
      <w:pPr>
        <w:pStyle w:val="Textodecomentrio"/>
      </w:pPr>
      <w:r>
        <w:t>Vocês conseguem argumentar (talvez com benchmarks) que esta técnica tem alguma vantagem na medida em que só cria os polígonos durante o loop de render, evitando que transitem por toda a memória?</w:t>
      </w:r>
    </w:p>
  </w:comment>
  <w:comment w:id="221" w:author="Fabio R. de Miranda" w:date="2008-06-15T17:34:00Z" w:initials="FRdM">
    <w:p w:rsidR="000C6407" w:rsidRDefault="000C6407">
      <w:pPr>
        <w:pStyle w:val="Textodecomentrio"/>
      </w:pPr>
      <w:r>
        <w:rPr>
          <w:rStyle w:val="Refdecomentrio"/>
        </w:rPr>
        <w:annotationRef/>
      </w:r>
      <w:r>
        <w:t>Pessoal</w:t>
      </w:r>
    </w:p>
    <w:p w:rsidR="000C6407" w:rsidRDefault="000C6407">
      <w:pPr>
        <w:pStyle w:val="Textodecomentrio"/>
      </w:pPr>
    </w:p>
    <w:p w:rsidR="000C6407" w:rsidRDefault="000C6407">
      <w:pPr>
        <w:pStyle w:val="Textodecomentrio"/>
      </w:pPr>
      <w:r>
        <w:t>Este fluxo está ótimo.</w:t>
      </w:r>
    </w:p>
    <w:p w:rsidR="000C6407" w:rsidRDefault="000C6407">
      <w:pPr>
        <w:pStyle w:val="Textodecomentrio"/>
      </w:pPr>
    </w:p>
    <w:p w:rsidR="000C6407" w:rsidRDefault="000C6407">
      <w:pPr>
        <w:pStyle w:val="Textodecomentrio"/>
      </w:pPr>
      <w:r>
        <w:t>O problema é que há um contraste no texto de vocês todo entre a dedicação com que se explica detalhe e a ausência de explicações para as visões gerais.</w:t>
      </w:r>
    </w:p>
    <w:p w:rsidR="000C6407" w:rsidRDefault="000C6407">
      <w:pPr>
        <w:pStyle w:val="Textodecomentrio"/>
      </w:pPr>
    </w:p>
    <w:p w:rsidR="000C6407" w:rsidRDefault="000C6407">
      <w:pPr>
        <w:pStyle w:val="Textodecomentrio"/>
      </w:pPr>
      <w:r>
        <w:t>Procurar exportar para algo vetorial (tipo WMF) para não ficar ruim após rescale</w:t>
      </w:r>
    </w:p>
  </w:comment>
  <w:comment w:id="228" w:author="Fabio R. de Miranda" w:date="2008-06-15T17:34:00Z" w:initials="FRdM">
    <w:p w:rsidR="000C6407" w:rsidRDefault="000C6407">
      <w:pPr>
        <w:pStyle w:val="Textodecomentrio"/>
      </w:pPr>
      <w:r>
        <w:rPr>
          <w:rStyle w:val="Refdecomentrio"/>
        </w:rPr>
        <w:annotationRef/>
      </w:r>
      <w:r>
        <w:t>Sugestão: colocar este módulo antes dos outros</w:t>
      </w:r>
    </w:p>
  </w:comment>
  <w:comment w:id="231" w:author="Fabio R. de Miranda" w:date="2008-06-15T17:34:00Z" w:initials="FRdM">
    <w:p w:rsidR="000C6407" w:rsidRDefault="000C6407">
      <w:pPr>
        <w:pStyle w:val="Textodecomentrio"/>
      </w:pPr>
      <w:r>
        <w:rPr>
          <w:rStyle w:val="Refdecomentrio"/>
        </w:rPr>
        <w:annotationRef/>
      </w:r>
      <w:r>
        <w:t>No texto, explicar em algum lugar esta figura, fazendo referência a ela</w:t>
      </w:r>
    </w:p>
  </w:comment>
  <w:comment w:id="232" w:author="Fabio R. de Miranda" w:date="2008-06-15T17:34:00Z" w:initials="FRdM">
    <w:p w:rsidR="000C6407" w:rsidRDefault="000C6407">
      <w:pPr>
        <w:pStyle w:val="Textodecomentrio"/>
      </w:pPr>
      <w:r>
        <w:rPr>
          <w:rStyle w:val="Refdecomentrio"/>
        </w:rPr>
        <w:annotationRef/>
      </w:r>
      <w:r>
        <w:t>Sugestão: transformar numa tabela simples</w:t>
      </w:r>
    </w:p>
  </w:comment>
  <w:comment w:id="233" w:author="Fabio R. de Miranda" w:date="2008-06-15T17:34:00Z" w:initials="FRdM">
    <w:p w:rsidR="000C6407" w:rsidRDefault="000C6407">
      <w:pPr>
        <w:pStyle w:val="Textodecomentrio"/>
      </w:pPr>
      <w:r>
        <w:rPr>
          <w:rStyle w:val="Refdecomentrio"/>
        </w:rPr>
        <w:annotationRef/>
      </w:r>
      <w:r>
        <w:t>Novamente: sugiro transformar numa tabela simples</w:t>
      </w:r>
    </w:p>
  </w:comment>
  <w:comment w:id="234" w:author="Fabio R. de Miranda" w:date="2008-06-15T17:34:00Z" w:initials="FRdM">
    <w:p w:rsidR="000C6407" w:rsidRDefault="000C6407">
      <w:pPr>
        <w:pStyle w:val="Textodecomentrio"/>
      </w:pPr>
      <w:r>
        <w:rPr>
          <w:rStyle w:val="Refdecomentrio"/>
        </w:rPr>
        <w:annotationRef/>
      </w:r>
      <w:r>
        <w:t>Seria muito bom mostrar um screenshot de cada uma destas telas</w:t>
      </w:r>
    </w:p>
  </w:comment>
  <w:comment w:id="253" w:author="Fabio R. de Miranda" w:date="2008-06-15T17:34:00Z" w:initials="FRdM">
    <w:p w:rsidR="000C6407" w:rsidRDefault="000C6407">
      <w:pPr>
        <w:pStyle w:val="Textodecomentrio"/>
      </w:pPr>
      <w:r>
        <w:rPr>
          <w:rStyle w:val="Refdecomentrio"/>
        </w:rPr>
        <w:annotationRef/>
      </w:r>
      <w:r>
        <w:t>Apesar de eu ser contra código na monografia, talvez valha a pena colocar dentro de um box a assinatura  desta delegate (a linha com a declaração)</w:t>
      </w:r>
    </w:p>
  </w:comment>
  <w:comment w:id="263" w:author="Fabio R. de Miranda" w:date="2008-06-15T17:34:00Z" w:initials="FRdM">
    <w:p w:rsidR="000C6407" w:rsidRDefault="000C6407">
      <w:pPr>
        <w:pStyle w:val="Textodecomentrio"/>
      </w:pPr>
      <w:r>
        <w:rPr>
          <w:rStyle w:val="Refdecomentrio"/>
        </w:rPr>
        <w:annotationRef/>
      </w:r>
      <w:r>
        <w:t>Esta imagem está fazendo bastante falta</w:t>
      </w:r>
    </w:p>
  </w:comment>
  <w:comment w:id="310" w:author="Fabio R. de Miranda" w:date="2008-06-15T17:34:00Z" w:initials="FRdM">
    <w:p w:rsidR="000C6407" w:rsidRDefault="000C6407">
      <w:pPr>
        <w:pStyle w:val="Textodecomentrio"/>
      </w:pPr>
      <w:r>
        <w:rPr>
          <w:rStyle w:val="Refdecomentrio"/>
        </w:rPr>
        <w:annotationRef/>
      </w:r>
      <w:r>
        <w:t>Para um trabalho do tamanho do de vocês o conjunto de referências está bem fraco.</w:t>
      </w:r>
    </w:p>
    <w:p w:rsidR="000C6407" w:rsidRDefault="000C6407">
      <w:pPr>
        <w:pStyle w:val="Textodecomentrio"/>
      </w:pPr>
      <w:r>
        <w:t>Há alguns papers da área de multi-toque, entre eles do próprio Han, que poderiam ser citados.</w:t>
      </w:r>
    </w:p>
    <w:p w:rsidR="000C6407" w:rsidRDefault="000C6407">
      <w:pPr>
        <w:pStyle w:val="Textodecomentrio"/>
      </w:pPr>
    </w:p>
  </w:comment>
  <w:comment w:id="315" w:author="Fabio R. de Miranda" w:date="2008-06-15T17:34:00Z" w:initials="FRdM">
    <w:p w:rsidR="000C6407" w:rsidRDefault="000C6407">
      <w:pPr>
        <w:pStyle w:val="Textodecomentrio"/>
      </w:pPr>
      <w:r>
        <w:rPr>
          <w:rStyle w:val="Refdecomentrio"/>
        </w:rPr>
        <w:annotationRef/>
      </w:r>
      <w:r>
        <w:t>Os anexos vêm depois do apêndice. Por definição os anexos não são de autoria de quem escreve o trabalho, mas os apêndices sim.</w:t>
      </w:r>
    </w:p>
    <w:p w:rsidR="000C6407" w:rsidRDefault="000C6407">
      <w:pPr>
        <w:pStyle w:val="Textodecomentrio"/>
      </w:pPr>
    </w:p>
    <w:p w:rsidR="000C6407" w:rsidRDefault="000C6407">
      <w:pPr>
        <w:pStyle w:val="Textodecomentrio"/>
      </w:pPr>
      <w:r>
        <w:t>Achei este material mais adequado a um apêndice mesmo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B6CF5" w:rsidRDefault="000B6CF5">
      <w:pPr>
        <w:spacing w:before="0" w:after="0" w:line="240" w:lineRule="auto"/>
      </w:pPr>
      <w:r>
        <w:separator/>
      </w:r>
    </w:p>
  </w:endnote>
  <w:endnote w:type="continuationSeparator" w:id="1">
    <w:p w:rsidR="000B6CF5" w:rsidRDefault="000B6CF5">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tarSymbol">
    <w:altName w:val="Arial Unicode MS"/>
    <w:charset w:val="02"/>
    <w:family w:val="auto"/>
    <w:pitch w:val="default"/>
    <w:sig w:usb0="00000000" w:usb1="00000000" w:usb2="00000000" w:usb3="00000000" w:csb0="00000000"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Lucida Sans Unicode">
    <w:panose1 w:val="020B0602030504020204"/>
    <w:charset w:val="00"/>
    <w:family w:val="swiss"/>
    <w:pitch w:val="variable"/>
    <w:sig w:usb0="80000AFF" w:usb1="0000396B" w:usb2="00000000" w:usb3="00000000" w:csb0="0000003F" w:csb1="00000000"/>
  </w:font>
  <w:font w:name="Tahoma">
    <w:panose1 w:val="020B0604030504040204"/>
    <w:charset w:val="00"/>
    <w:family w:val="swiss"/>
    <w:pitch w:val="variable"/>
    <w:sig w:usb0="61002A87" w:usb1="80000000" w:usb2="00000008"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Cambria Math">
    <w:panose1 w:val="02040503050406030204"/>
    <w:charset w:val="00"/>
    <w:family w:val="roman"/>
    <w:pitch w:val="variable"/>
    <w:sig w:usb0="A00002EF" w:usb1="420020EB" w:usb2="00000000" w:usb3="00000000" w:csb0="0000009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A00002EF" w:usb1="4000204B" w:usb2="00000000" w:usb3="00000000" w:csb0="0000009F" w:csb1="00000000"/>
  </w:font>
  <w:font w:name="Calibri">
    <w:panose1 w:val="020F0502020204030204"/>
    <w:charset w:val="00"/>
    <w:family w:val="swiss"/>
    <w:pitch w:val="variable"/>
    <w:sig w:usb0="A00002EF" w:usb1="4000207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B6CF5" w:rsidRDefault="000B6CF5">
      <w:pPr>
        <w:spacing w:before="0" w:after="0" w:line="240" w:lineRule="auto"/>
      </w:pPr>
      <w:r>
        <w:separator/>
      </w:r>
    </w:p>
  </w:footnote>
  <w:footnote w:type="continuationSeparator" w:id="1">
    <w:p w:rsidR="000B6CF5" w:rsidRDefault="000B6CF5">
      <w:pPr>
        <w:spacing w:before="0" w:after="0" w:line="240" w:lineRule="auto"/>
      </w:pPr>
      <w:r>
        <w:continuationSeparator/>
      </w:r>
    </w:p>
  </w:footnote>
  <w:footnote w:id="2">
    <w:p w:rsidR="000C6407" w:rsidRDefault="000C6407" w:rsidP="00944A96">
      <w:pPr>
        <w:pStyle w:val="Textodenotaderodap"/>
      </w:pPr>
      <w:r>
        <w:rPr>
          <w:rStyle w:val="Refdenotaderodap"/>
        </w:rPr>
        <w:footnoteRef/>
      </w:r>
      <w:r>
        <w:t xml:space="preserve"> Divisão de pesquisas e treinamento avançado de Ciência da Computação e Matemática da Universidade de Nova Iorque, Estados Unidos da América.</w:t>
      </w:r>
    </w:p>
  </w:footnote>
  <w:footnote w:id="3">
    <w:p w:rsidR="000C6407" w:rsidRDefault="000C6407" w:rsidP="00E23F62">
      <w:pPr>
        <w:pStyle w:val="Textodenotaderodap"/>
      </w:pPr>
      <w:r>
        <w:rPr>
          <w:rStyle w:val="Refdenotaderodap"/>
        </w:rPr>
        <w:footnoteRef/>
      </w:r>
      <w:r>
        <w:t xml:space="preserve"> Imagens únicas, geradas através de algoritmo usado na visão computacional para obter informações sobre o mundo real.</w:t>
      </w:r>
    </w:p>
  </w:footnote>
  <w:footnote w:id="4">
    <w:p w:rsidR="000C6407" w:rsidRDefault="000C6407" w:rsidP="005A7093">
      <w:pPr>
        <w:pStyle w:val="Textodenotaderodap"/>
      </w:pPr>
      <w:r>
        <w:rPr>
          <w:rStyle w:val="Refdenotaderodap"/>
        </w:rPr>
        <w:footnoteRef/>
      </w:r>
      <w:r>
        <w:t xml:space="preserve"> Stratos: E</w:t>
      </w:r>
      <w:r w:rsidRPr="00ED0DB2">
        <w:t>x</w:t>
      </w:r>
      <w:r>
        <w:t>ército, A</w:t>
      </w:r>
      <w:r w:rsidRPr="00ED0DB2">
        <w:t>go</w:t>
      </w:r>
      <w:r>
        <w:t>: Liderança.</w:t>
      </w:r>
    </w:p>
  </w:footnote>
  <w:footnote w:id="5">
    <w:p w:rsidR="000C6407" w:rsidRDefault="000C6407" w:rsidP="005A7093">
      <w:pPr>
        <w:pStyle w:val="Textodenotaderodap"/>
      </w:pPr>
      <w:r>
        <w:rPr>
          <w:rStyle w:val="Refdenotaderodap"/>
        </w:rPr>
        <w:footnoteRef/>
      </w:r>
      <w:r>
        <w:t xml:space="preserve"> Agência espacial norte-americana</w:t>
      </w:r>
    </w:p>
  </w:footnote>
  <w:footnote w:id="6">
    <w:p w:rsidR="000C6407" w:rsidRDefault="000C6407" w:rsidP="005A7093">
      <w:pPr>
        <w:pStyle w:val="Textodenotaderodap"/>
      </w:pPr>
      <w:r>
        <w:rPr>
          <w:rStyle w:val="Refdenotaderodap"/>
        </w:rPr>
        <w:footnoteRef/>
      </w:r>
      <w:r>
        <w:t xml:space="preserve"> </w:t>
      </w:r>
      <w:r w:rsidRPr="00C0331A">
        <w:t>http://www.newhorizons.org/strategies/literacy/kestrel.htm</w:t>
      </w:r>
    </w:p>
  </w:footnote>
  <w:footnote w:id="7">
    <w:p w:rsidR="000C6407" w:rsidRDefault="000C6407">
      <w:pPr>
        <w:pStyle w:val="Textodenotaderodap"/>
      </w:pPr>
      <w:r>
        <w:rPr>
          <w:rStyle w:val="Refdenotaderodap"/>
        </w:rPr>
        <w:footnoteRef/>
      </w:r>
      <w:r>
        <w:t xml:space="preserve"> </w:t>
      </w:r>
      <w:r w:rsidRPr="00221E1E">
        <w:t>http://nuigroup.com</w:t>
      </w:r>
    </w:p>
  </w:footnote>
  <w:footnote w:id="8">
    <w:p w:rsidR="000C6407" w:rsidRDefault="000C6407">
      <w:pPr>
        <w:pStyle w:val="Textodenotaderodap"/>
      </w:pPr>
      <w:r>
        <w:rPr>
          <w:rStyle w:val="Refdenotaderodap"/>
        </w:rPr>
        <w:footnoteRef/>
      </w:r>
      <w:r>
        <w:t xml:space="preserve"> </w:t>
      </w:r>
      <w:r w:rsidRPr="00221E1E">
        <w:t>http://whitenoiseaudio.com</w:t>
      </w:r>
    </w:p>
  </w:footnote>
  <w:footnote w:id="9">
    <w:p w:rsidR="000C6407" w:rsidRDefault="000C6407">
      <w:pPr>
        <w:pStyle w:val="Textodenotaderodap"/>
      </w:pPr>
      <w:r>
        <w:rPr>
          <w:rStyle w:val="Refdenotaderodap"/>
        </w:rPr>
        <w:footnoteRef/>
      </w:r>
      <w:r>
        <w:t xml:space="preserve"> </w:t>
      </w:r>
      <w:r w:rsidRPr="004A3670">
        <w:t>http://www.rosco.com/</w:t>
      </w:r>
    </w:p>
  </w:footnote>
  <w:footnote w:id="10">
    <w:p w:rsidR="000C6407" w:rsidRDefault="000C6407">
      <w:pPr>
        <w:pStyle w:val="Textodenotaderodap"/>
      </w:pPr>
      <w:r>
        <w:rPr>
          <w:rStyle w:val="Refdenotaderodap"/>
        </w:rPr>
        <w:footnoteRef/>
      </w:r>
      <w:r>
        <w:t xml:space="preserve"> Operações executadas pelo processador de uma placa de vídeo, sobre a cor de cada píxel de uma imagem, com o objetivo de aplicar texturas, efeitos, sombras e explosões.</w:t>
      </w:r>
    </w:p>
  </w:footnote>
  <w:footnote w:id="11">
    <w:p w:rsidR="000C6407" w:rsidRDefault="000C6407">
      <w:pPr>
        <w:pStyle w:val="Textodenotaderodap"/>
      </w:pPr>
      <w:r>
        <w:rPr>
          <w:rStyle w:val="Refdenotaderodap"/>
        </w:rPr>
        <w:footnoteRef/>
      </w:r>
      <w:r>
        <w:t xml:space="preserve"> Operações matemáticas executadas pelo processador de uma placa de vídeo, sobre os vértices de um objeto 3D, com o objetivo de adicionar efeitos e alterar sua aparência.</w:t>
      </w:r>
    </w:p>
  </w:footnote>
  <w:footnote w:id="12">
    <w:p w:rsidR="000C6407" w:rsidRDefault="000C6407">
      <w:pPr>
        <w:pStyle w:val="Textodenotaderodap"/>
      </w:pPr>
      <w:r>
        <w:rPr>
          <w:rStyle w:val="Refdenotaderodap"/>
        </w:rPr>
        <w:footnoteRef/>
      </w:r>
      <w:r>
        <w:t xml:space="preserve"> Coleções de </w:t>
      </w:r>
      <w:r w:rsidRPr="003C7619">
        <w:rPr>
          <w:i/>
        </w:rPr>
        <w:t>Application Programming Interfaces</w:t>
      </w:r>
      <w:r>
        <w:t xml:space="preserve"> (API) que auxiliam na execução de tarefas multimídia, como jogos, áudio e vídeos; na plataforma </w:t>
      </w:r>
      <w:r w:rsidRPr="003C7619">
        <w:rPr>
          <w:i/>
        </w:rPr>
        <w:t>Microsoft</w:t>
      </w:r>
      <w:r>
        <w:t>.</w:t>
      </w:r>
    </w:p>
  </w:footnote>
  <w:footnote w:id="13">
    <w:p w:rsidR="000C6407" w:rsidRDefault="000C6407">
      <w:pPr>
        <w:pStyle w:val="Textodenotaderodap"/>
      </w:pPr>
      <w:r>
        <w:rPr>
          <w:rStyle w:val="Refdenotaderodap"/>
        </w:rPr>
        <w:footnoteRef/>
      </w:r>
      <w:r>
        <w:t xml:space="preserve"> Módulo do </w:t>
      </w:r>
      <w:r w:rsidRPr="003C7619">
        <w:rPr>
          <w:i/>
        </w:rPr>
        <w:t>framework</w:t>
      </w:r>
      <w:r>
        <w:t xml:space="preserve"> XNA responsável por carregar arquivos externos, como texturas, sons, modelos 3D, entre outros, para dentro do jogo.</w:t>
      </w:r>
    </w:p>
  </w:footnote>
  <w:footnote w:id="14">
    <w:p w:rsidR="000C6407" w:rsidRDefault="000C6407">
      <w:pPr>
        <w:pStyle w:val="Textodenotaderodap"/>
      </w:pPr>
      <w:r>
        <w:rPr>
          <w:rStyle w:val="Refdenotaderodap"/>
        </w:rPr>
        <w:footnoteRef/>
      </w:r>
      <w:r>
        <w:t xml:space="preserve"> </w:t>
      </w:r>
      <w:r w:rsidRPr="003C7619">
        <w:t>http://www.e-onsoftware.com/products/vue/vue_6_xstream/</w:t>
      </w:r>
    </w:p>
  </w:footnote>
  <w:footnote w:id="15">
    <w:p w:rsidR="000C6407" w:rsidRDefault="000C6407">
      <w:pPr>
        <w:pStyle w:val="Textodenotaderodap"/>
      </w:pPr>
      <w:r>
        <w:rPr>
          <w:rStyle w:val="Refdenotaderodap"/>
        </w:rPr>
        <w:footnoteRef/>
      </w:r>
      <w:r>
        <w:t xml:space="preserve"> Para a representação das unidades invocadoras (</w:t>
      </w:r>
      <w:r w:rsidRPr="00E04FE9">
        <w:rPr>
          <w:i/>
        </w:rPr>
        <w:t>caster</w:t>
      </w:r>
      <w:r>
        <w:t>) e das unidades alvo (</w:t>
      </w:r>
      <w:r w:rsidRPr="00E04FE9">
        <w:rPr>
          <w:i/>
        </w:rPr>
        <w:t>target</w:t>
      </w:r>
      <w:r>
        <w:t>) nas fórmulas, serão utilizados os prefixos “</w:t>
      </w:r>
      <w:r w:rsidRPr="00E04FE9">
        <w:rPr>
          <w:i/>
        </w:rPr>
        <w:t>c</w:t>
      </w:r>
      <w:r>
        <w:t>” e “</w:t>
      </w:r>
      <w:r w:rsidRPr="00E04FE9">
        <w:rPr>
          <w:i/>
        </w:rPr>
        <w:t>t</w:t>
      </w:r>
      <w:r>
        <w:t>”, respectivamente.</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decimal"/>
      <w:lvlText w:val="%1 "/>
      <w:lvlJc w:val="left"/>
      <w:pPr>
        <w:tabs>
          <w:tab w:val="num" w:pos="0"/>
        </w:tabs>
        <w:ind w:left="0" w:firstLine="0"/>
      </w:pPr>
    </w:lvl>
    <w:lvl w:ilvl="1">
      <w:start w:val="1"/>
      <w:numFmt w:val="decimal"/>
      <w:lvlText w:val="%1.%2 "/>
      <w:lvlJc w:val="left"/>
      <w:pPr>
        <w:tabs>
          <w:tab w:val="num" w:pos="0"/>
        </w:tabs>
        <w:ind w:left="0" w:firstLine="0"/>
      </w:pPr>
    </w:lvl>
    <w:lvl w:ilvl="2">
      <w:start w:val="1"/>
      <w:numFmt w:val="decimal"/>
      <w:lvlText w:val="%1.%2.%3 "/>
      <w:lvlJc w:val="left"/>
      <w:pPr>
        <w:tabs>
          <w:tab w:val="num" w:pos="0"/>
        </w:tabs>
        <w:ind w:left="0" w:firstLine="0"/>
      </w:pPr>
    </w:lvl>
    <w:lvl w:ilvl="3">
      <w:start w:val="1"/>
      <w:numFmt w:val="decimal"/>
      <w:lvlText w:val="%1.%2.%3.%4 "/>
      <w:lvlJc w:val="left"/>
      <w:pPr>
        <w:tabs>
          <w:tab w:val="num" w:pos="0"/>
        </w:tabs>
        <w:ind w:left="0" w:firstLine="0"/>
      </w:pPr>
    </w:lvl>
    <w:lvl w:ilvl="4">
      <w:start w:val="1"/>
      <w:numFmt w:val="decimal"/>
      <w:lvlText w:val="%1.%2.%3.%4.%5 "/>
      <w:lvlJc w:val="left"/>
      <w:pPr>
        <w:tabs>
          <w:tab w:val="num" w:pos="0"/>
        </w:tabs>
        <w:ind w:left="0" w:firstLine="0"/>
      </w:pPr>
    </w:lvl>
    <w:lvl w:ilvl="5">
      <w:start w:val="1"/>
      <w:numFmt w:val="decimal"/>
      <w:lvlText w:val="%1.%2.%3.%4.%5.%6 "/>
      <w:lvlJc w:val="left"/>
      <w:pPr>
        <w:tabs>
          <w:tab w:val="num" w:pos="0"/>
        </w:tabs>
        <w:ind w:left="0" w:firstLine="0"/>
      </w:pPr>
    </w:lvl>
    <w:lvl w:ilvl="6">
      <w:start w:val="1"/>
      <w:numFmt w:val="decimal"/>
      <w:lvlText w:val="%1.%2.%3.%4.%5.%6.%7 "/>
      <w:lvlJc w:val="left"/>
      <w:pPr>
        <w:tabs>
          <w:tab w:val="num" w:pos="0"/>
        </w:tabs>
        <w:ind w:left="0" w:firstLine="0"/>
      </w:pPr>
    </w:lvl>
    <w:lvl w:ilvl="7">
      <w:start w:val="1"/>
      <w:numFmt w:val="decimal"/>
      <w:lvlText w:val="%1.%2.%3.%4.%5.%6.%7.%8 "/>
      <w:lvlJc w:val="left"/>
      <w:pPr>
        <w:tabs>
          <w:tab w:val="num" w:pos="0"/>
        </w:tabs>
        <w:ind w:left="0" w:firstLine="0"/>
      </w:pPr>
    </w:lvl>
    <w:lvl w:ilvl="8">
      <w:start w:val="1"/>
      <w:numFmt w:val="decimal"/>
      <w:lvlText w:val="%1.%2.%3.%4.%5.%6.%7.%8.%9 "/>
      <w:lvlJc w:val="left"/>
      <w:pPr>
        <w:tabs>
          <w:tab w:val="num" w:pos="0"/>
        </w:tabs>
        <w:ind w:left="0" w:firstLine="0"/>
      </w:pPr>
    </w:lvl>
  </w:abstractNum>
  <w:abstractNum w:abstractNumId="1">
    <w:nsid w:val="00000002"/>
    <w:multiLevelType w:val="singleLevel"/>
    <w:tmpl w:val="00000002"/>
    <w:name w:val="Lista com letras"/>
    <w:lvl w:ilvl="0">
      <w:start w:val="1"/>
      <w:numFmt w:val="lowerLetter"/>
      <w:lvlText w:val="%1)"/>
      <w:lvlJc w:val="left"/>
      <w:pPr>
        <w:tabs>
          <w:tab w:val="num" w:pos="425"/>
        </w:tabs>
        <w:ind w:left="425" w:hanging="425"/>
      </w:pPr>
    </w:lvl>
  </w:abstractNum>
  <w:abstractNum w:abstractNumId="2">
    <w:nsid w:val="00000003"/>
    <w:multiLevelType w:val="multilevel"/>
    <w:tmpl w:val="00000003"/>
    <w:name w:val="Lista com bolinhas"/>
    <w:lvl w:ilvl="0">
      <w:start w:val="1"/>
      <w:numFmt w:val="bullet"/>
      <w:lvlText w:val="●"/>
      <w:lvlJc w:val="left"/>
      <w:pPr>
        <w:tabs>
          <w:tab w:val="num" w:pos="425"/>
        </w:tabs>
        <w:ind w:left="425" w:hanging="425"/>
      </w:pPr>
      <w:rPr>
        <w:rFonts w:ascii="StarSymbol" w:hAnsi="StarSymbol" w:cs="StarSymbol"/>
        <w:sz w:val="18"/>
        <w:szCs w:val="18"/>
      </w:rPr>
    </w:lvl>
    <w:lvl w:ilvl="1">
      <w:start w:val="1"/>
      <w:numFmt w:val="bullet"/>
      <w:lvlText w:val="●"/>
      <w:lvlJc w:val="left"/>
      <w:pPr>
        <w:tabs>
          <w:tab w:val="num" w:pos="425"/>
        </w:tabs>
        <w:ind w:left="425" w:hanging="425"/>
      </w:pPr>
      <w:rPr>
        <w:rFonts w:ascii="StarSymbol" w:hAnsi="StarSymbol" w:cs="StarSymbol"/>
        <w:sz w:val="18"/>
        <w:szCs w:val="18"/>
      </w:rPr>
    </w:lvl>
    <w:lvl w:ilvl="2">
      <w:start w:val="1"/>
      <w:numFmt w:val="bullet"/>
      <w:lvlText w:val="●"/>
      <w:lvlJc w:val="left"/>
      <w:pPr>
        <w:tabs>
          <w:tab w:val="num" w:pos="425"/>
        </w:tabs>
        <w:ind w:left="425" w:hanging="425"/>
      </w:pPr>
      <w:rPr>
        <w:rFonts w:ascii="StarSymbol" w:hAnsi="StarSymbol" w:cs="StarSymbol"/>
        <w:sz w:val="18"/>
        <w:szCs w:val="18"/>
      </w:rPr>
    </w:lvl>
    <w:lvl w:ilvl="3">
      <w:start w:val="1"/>
      <w:numFmt w:val="bullet"/>
      <w:lvlText w:val="●"/>
      <w:lvlJc w:val="left"/>
      <w:pPr>
        <w:tabs>
          <w:tab w:val="num" w:pos="425"/>
        </w:tabs>
        <w:ind w:left="425" w:hanging="425"/>
      </w:pPr>
      <w:rPr>
        <w:rFonts w:ascii="StarSymbol" w:hAnsi="StarSymbol" w:cs="StarSymbol"/>
        <w:sz w:val="18"/>
        <w:szCs w:val="18"/>
      </w:rPr>
    </w:lvl>
    <w:lvl w:ilvl="4">
      <w:start w:val="1"/>
      <w:numFmt w:val="bullet"/>
      <w:lvlText w:val="●"/>
      <w:lvlJc w:val="left"/>
      <w:pPr>
        <w:tabs>
          <w:tab w:val="num" w:pos="425"/>
        </w:tabs>
        <w:ind w:left="425" w:hanging="425"/>
      </w:pPr>
      <w:rPr>
        <w:rFonts w:ascii="StarSymbol" w:hAnsi="StarSymbol" w:cs="StarSymbol"/>
        <w:sz w:val="18"/>
        <w:szCs w:val="18"/>
      </w:rPr>
    </w:lvl>
    <w:lvl w:ilvl="5">
      <w:start w:val="1"/>
      <w:numFmt w:val="bullet"/>
      <w:lvlText w:val="●"/>
      <w:lvlJc w:val="left"/>
      <w:pPr>
        <w:tabs>
          <w:tab w:val="num" w:pos="425"/>
        </w:tabs>
        <w:ind w:left="425" w:hanging="425"/>
      </w:pPr>
      <w:rPr>
        <w:rFonts w:ascii="StarSymbol" w:hAnsi="StarSymbol" w:cs="StarSymbol"/>
        <w:sz w:val="18"/>
        <w:szCs w:val="18"/>
      </w:rPr>
    </w:lvl>
    <w:lvl w:ilvl="6">
      <w:start w:val="1"/>
      <w:numFmt w:val="bullet"/>
      <w:lvlText w:val="●"/>
      <w:lvlJc w:val="left"/>
      <w:pPr>
        <w:tabs>
          <w:tab w:val="num" w:pos="425"/>
        </w:tabs>
        <w:ind w:left="425" w:hanging="425"/>
      </w:pPr>
      <w:rPr>
        <w:rFonts w:ascii="StarSymbol" w:hAnsi="StarSymbol" w:cs="StarSymbol"/>
        <w:sz w:val="18"/>
        <w:szCs w:val="18"/>
      </w:rPr>
    </w:lvl>
    <w:lvl w:ilvl="7">
      <w:start w:val="1"/>
      <w:numFmt w:val="bullet"/>
      <w:lvlText w:val="●"/>
      <w:lvlJc w:val="left"/>
      <w:pPr>
        <w:tabs>
          <w:tab w:val="num" w:pos="425"/>
        </w:tabs>
        <w:ind w:left="425" w:hanging="425"/>
      </w:pPr>
      <w:rPr>
        <w:rFonts w:ascii="StarSymbol" w:hAnsi="StarSymbol" w:cs="StarSymbol"/>
        <w:sz w:val="18"/>
        <w:szCs w:val="18"/>
      </w:rPr>
    </w:lvl>
    <w:lvl w:ilvl="8">
      <w:start w:val="1"/>
      <w:numFmt w:val="bullet"/>
      <w:lvlText w:val="●"/>
      <w:lvlJc w:val="left"/>
      <w:pPr>
        <w:tabs>
          <w:tab w:val="num" w:pos="425"/>
        </w:tabs>
        <w:ind w:left="425" w:hanging="425"/>
      </w:pPr>
      <w:rPr>
        <w:rFonts w:ascii="StarSymbol" w:hAnsi="StarSymbol" w:cs="StarSymbol"/>
        <w:sz w:val="18"/>
        <w:szCs w:val="18"/>
      </w:rPr>
    </w:lvl>
  </w:abstractNum>
  <w:abstractNum w:abstractNumId="3">
    <w:nsid w:val="00000004"/>
    <w:multiLevelType w:val="multilevel"/>
    <w:tmpl w:val="00000004"/>
    <w:lvl w:ilvl="0">
      <w:start w:val="1"/>
      <w:numFmt w:val="lowerLetter"/>
      <w:lvlText w:val="%1)"/>
      <w:lvlJc w:val="left"/>
      <w:pPr>
        <w:tabs>
          <w:tab w:val="num" w:pos="720"/>
        </w:tabs>
        <w:ind w:left="720" w:hanging="360"/>
      </w:pPr>
    </w:lvl>
    <w:lvl w:ilvl="1">
      <w:start w:val="1"/>
      <w:numFmt w:val="lowerLetter"/>
      <w:lvlText w:val="%1.%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4">
    <w:nsid w:val="00000005"/>
    <w:multiLevelType w:val="multilevel"/>
    <w:tmpl w:val="00000005"/>
    <w:lvl w:ilvl="0">
      <w:start w:val="1"/>
      <w:numFmt w:val="bullet"/>
      <w:lvlText w:val="●"/>
      <w:lvlJc w:val="left"/>
      <w:pPr>
        <w:tabs>
          <w:tab w:val="num" w:pos="425"/>
        </w:tabs>
        <w:ind w:left="425" w:hanging="425"/>
      </w:pPr>
      <w:rPr>
        <w:rFonts w:ascii="StarSymbol" w:hAnsi="StarSymbol" w:cs="StarSymbol"/>
        <w:sz w:val="18"/>
        <w:szCs w:val="18"/>
      </w:rPr>
    </w:lvl>
    <w:lvl w:ilvl="1">
      <w:start w:val="1"/>
      <w:numFmt w:val="bullet"/>
      <w:lvlText w:val="●"/>
      <w:lvlJc w:val="left"/>
      <w:pPr>
        <w:tabs>
          <w:tab w:val="num" w:pos="425"/>
        </w:tabs>
        <w:ind w:left="425" w:hanging="425"/>
      </w:pPr>
      <w:rPr>
        <w:rFonts w:ascii="StarSymbol" w:hAnsi="StarSymbol" w:cs="StarSymbol"/>
        <w:sz w:val="18"/>
        <w:szCs w:val="18"/>
      </w:rPr>
    </w:lvl>
    <w:lvl w:ilvl="2">
      <w:start w:val="1"/>
      <w:numFmt w:val="bullet"/>
      <w:lvlText w:val="●"/>
      <w:lvlJc w:val="left"/>
      <w:pPr>
        <w:tabs>
          <w:tab w:val="num" w:pos="425"/>
        </w:tabs>
        <w:ind w:left="425" w:hanging="425"/>
      </w:pPr>
      <w:rPr>
        <w:rFonts w:ascii="StarSymbol" w:hAnsi="StarSymbol" w:cs="StarSymbol"/>
        <w:sz w:val="18"/>
        <w:szCs w:val="18"/>
      </w:rPr>
    </w:lvl>
    <w:lvl w:ilvl="3">
      <w:start w:val="1"/>
      <w:numFmt w:val="bullet"/>
      <w:lvlText w:val="●"/>
      <w:lvlJc w:val="left"/>
      <w:pPr>
        <w:tabs>
          <w:tab w:val="num" w:pos="425"/>
        </w:tabs>
        <w:ind w:left="425" w:hanging="425"/>
      </w:pPr>
      <w:rPr>
        <w:rFonts w:ascii="StarSymbol" w:hAnsi="StarSymbol" w:cs="StarSymbol"/>
        <w:sz w:val="18"/>
        <w:szCs w:val="18"/>
      </w:rPr>
    </w:lvl>
    <w:lvl w:ilvl="4">
      <w:start w:val="1"/>
      <w:numFmt w:val="bullet"/>
      <w:lvlText w:val="●"/>
      <w:lvlJc w:val="left"/>
      <w:pPr>
        <w:tabs>
          <w:tab w:val="num" w:pos="425"/>
        </w:tabs>
        <w:ind w:left="425" w:hanging="425"/>
      </w:pPr>
      <w:rPr>
        <w:rFonts w:ascii="StarSymbol" w:hAnsi="StarSymbol" w:cs="StarSymbol"/>
        <w:sz w:val="18"/>
        <w:szCs w:val="18"/>
      </w:rPr>
    </w:lvl>
    <w:lvl w:ilvl="5">
      <w:start w:val="1"/>
      <w:numFmt w:val="bullet"/>
      <w:lvlText w:val="●"/>
      <w:lvlJc w:val="left"/>
      <w:pPr>
        <w:tabs>
          <w:tab w:val="num" w:pos="425"/>
        </w:tabs>
        <w:ind w:left="425" w:hanging="425"/>
      </w:pPr>
      <w:rPr>
        <w:rFonts w:ascii="StarSymbol" w:hAnsi="StarSymbol" w:cs="StarSymbol"/>
        <w:sz w:val="18"/>
        <w:szCs w:val="18"/>
      </w:rPr>
    </w:lvl>
    <w:lvl w:ilvl="6">
      <w:start w:val="1"/>
      <w:numFmt w:val="bullet"/>
      <w:lvlText w:val="●"/>
      <w:lvlJc w:val="left"/>
      <w:pPr>
        <w:tabs>
          <w:tab w:val="num" w:pos="425"/>
        </w:tabs>
        <w:ind w:left="425" w:hanging="425"/>
      </w:pPr>
      <w:rPr>
        <w:rFonts w:ascii="StarSymbol" w:hAnsi="StarSymbol" w:cs="StarSymbol"/>
        <w:sz w:val="18"/>
        <w:szCs w:val="18"/>
      </w:rPr>
    </w:lvl>
    <w:lvl w:ilvl="7">
      <w:start w:val="1"/>
      <w:numFmt w:val="bullet"/>
      <w:lvlText w:val="●"/>
      <w:lvlJc w:val="left"/>
      <w:pPr>
        <w:tabs>
          <w:tab w:val="num" w:pos="425"/>
        </w:tabs>
        <w:ind w:left="425" w:hanging="425"/>
      </w:pPr>
      <w:rPr>
        <w:rFonts w:ascii="StarSymbol" w:hAnsi="StarSymbol" w:cs="StarSymbol"/>
        <w:sz w:val="18"/>
        <w:szCs w:val="18"/>
      </w:rPr>
    </w:lvl>
    <w:lvl w:ilvl="8">
      <w:start w:val="1"/>
      <w:numFmt w:val="bullet"/>
      <w:lvlText w:val="●"/>
      <w:lvlJc w:val="left"/>
      <w:pPr>
        <w:tabs>
          <w:tab w:val="num" w:pos="425"/>
        </w:tabs>
        <w:ind w:left="425" w:hanging="425"/>
      </w:pPr>
      <w:rPr>
        <w:rFonts w:ascii="StarSymbol" w:hAnsi="StarSymbol" w:cs="StarSymbol"/>
        <w:sz w:val="18"/>
        <w:szCs w:val="18"/>
      </w:rPr>
    </w:lvl>
  </w:abstractNum>
  <w:abstractNum w:abstractNumId="5">
    <w:nsid w:val="06F47463"/>
    <w:multiLevelType w:val="hybridMultilevel"/>
    <w:tmpl w:val="B2561DB2"/>
    <w:lvl w:ilvl="0" w:tplc="BBA4F67C">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6">
    <w:nsid w:val="0DA65003"/>
    <w:multiLevelType w:val="hybridMultilevel"/>
    <w:tmpl w:val="CC7AECFA"/>
    <w:lvl w:ilvl="0" w:tplc="04160001">
      <w:start w:val="1"/>
      <w:numFmt w:val="bullet"/>
      <w:lvlText w:val=""/>
      <w:lvlJc w:val="left"/>
      <w:pPr>
        <w:ind w:left="1145" w:hanging="360"/>
      </w:pPr>
      <w:rPr>
        <w:rFonts w:ascii="Symbol" w:hAnsi="Symbol" w:hint="default"/>
      </w:rPr>
    </w:lvl>
    <w:lvl w:ilvl="1" w:tplc="04160003">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7">
    <w:nsid w:val="26F24989"/>
    <w:multiLevelType w:val="hybridMultilevel"/>
    <w:tmpl w:val="BBB80736"/>
    <w:lvl w:ilvl="0" w:tplc="DDB05246">
      <w:start w:val="1"/>
      <w:numFmt w:val="decimal"/>
      <w:lvlText w:val="%1)"/>
      <w:lvlJc w:val="left"/>
      <w:pPr>
        <w:ind w:left="360" w:hanging="360"/>
      </w:pPr>
    </w:lvl>
    <w:lvl w:ilvl="1" w:tplc="04160019" w:tentative="1">
      <w:start w:val="1"/>
      <w:numFmt w:val="lowerLetter"/>
      <w:lvlText w:val="%2."/>
      <w:lvlJc w:val="left"/>
      <w:pPr>
        <w:ind w:left="1455" w:hanging="360"/>
      </w:pPr>
    </w:lvl>
    <w:lvl w:ilvl="2" w:tplc="0416001B" w:tentative="1">
      <w:start w:val="1"/>
      <w:numFmt w:val="lowerRoman"/>
      <w:lvlText w:val="%3."/>
      <w:lvlJc w:val="right"/>
      <w:pPr>
        <w:ind w:left="2175" w:hanging="180"/>
      </w:pPr>
    </w:lvl>
    <w:lvl w:ilvl="3" w:tplc="0416000F" w:tentative="1">
      <w:start w:val="1"/>
      <w:numFmt w:val="decimal"/>
      <w:lvlText w:val="%4."/>
      <w:lvlJc w:val="left"/>
      <w:pPr>
        <w:ind w:left="2895" w:hanging="360"/>
      </w:pPr>
    </w:lvl>
    <w:lvl w:ilvl="4" w:tplc="04160019" w:tentative="1">
      <w:start w:val="1"/>
      <w:numFmt w:val="lowerLetter"/>
      <w:lvlText w:val="%5."/>
      <w:lvlJc w:val="left"/>
      <w:pPr>
        <w:ind w:left="3615" w:hanging="360"/>
      </w:pPr>
    </w:lvl>
    <w:lvl w:ilvl="5" w:tplc="0416001B" w:tentative="1">
      <w:start w:val="1"/>
      <w:numFmt w:val="lowerRoman"/>
      <w:lvlText w:val="%6."/>
      <w:lvlJc w:val="right"/>
      <w:pPr>
        <w:ind w:left="4335" w:hanging="180"/>
      </w:pPr>
    </w:lvl>
    <w:lvl w:ilvl="6" w:tplc="0416000F" w:tentative="1">
      <w:start w:val="1"/>
      <w:numFmt w:val="decimal"/>
      <w:lvlText w:val="%7."/>
      <w:lvlJc w:val="left"/>
      <w:pPr>
        <w:ind w:left="5055" w:hanging="360"/>
      </w:pPr>
    </w:lvl>
    <w:lvl w:ilvl="7" w:tplc="04160019" w:tentative="1">
      <w:start w:val="1"/>
      <w:numFmt w:val="lowerLetter"/>
      <w:lvlText w:val="%8."/>
      <w:lvlJc w:val="left"/>
      <w:pPr>
        <w:ind w:left="5775" w:hanging="360"/>
      </w:pPr>
    </w:lvl>
    <w:lvl w:ilvl="8" w:tplc="0416001B" w:tentative="1">
      <w:start w:val="1"/>
      <w:numFmt w:val="lowerRoman"/>
      <w:lvlText w:val="%9."/>
      <w:lvlJc w:val="right"/>
      <w:pPr>
        <w:ind w:left="6495" w:hanging="180"/>
      </w:pPr>
    </w:lvl>
  </w:abstractNum>
  <w:abstractNum w:abstractNumId="8">
    <w:nsid w:val="27E112A8"/>
    <w:multiLevelType w:val="hybridMultilevel"/>
    <w:tmpl w:val="BE3ED40A"/>
    <w:lvl w:ilvl="0" w:tplc="9530DB94">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9F71A54"/>
    <w:multiLevelType w:val="hybridMultilevel"/>
    <w:tmpl w:val="A0845A0E"/>
    <w:lvl w:ilvl="0" w:tplc="0416000F">
      <w:start w:val="1"/>
      <w:numFmt w:val="decimal"/>
      <w:lvlText w:val="%1."/>
      <w:lvlJc w:val="left"/>
      <w:pPr>
        <w:ind w:left="1145" w:hanging="360"/>
      </w:pPr>
    </w:lvl>
    <w:lvl w:ilvl="1" w:tplc="04160019" w:tentative="1">
      <w:start w:val="1"/>
      <w:numFmt w:val="lowerLetter"/>
      <w:lvlText w:val="%2."/>
      <w:lvlJc w:val="left"/>
      <w:pPr>
        <w:ind w:left="1865" w:hanging="360"/>
      </w:pPr>
    </w:lvl>
    <w:lvl w:ilvl="2" w:tplc="0416001B" w:tentative="1">
      <w:start w:val="1"/>
      <w:numFmt w:val="lowerRoman"/>
      <w:lvlText w:val="%3."/>
      <w:lvlJc w:val="right"/>
      <w:pPr>
        <w:ind w:left="2585" w:hanging="180"/>
      </w:pPr>
    </w:lvl>
    <w:lvl w:ilvl="3" w:tplc="0416000F" w:tentative="1">
      <w:start w:val="1"/>
      <w:numFmt w:val="decimal"/>
      <w:lvlText w:val="%4."/>
      <w:lvlJc w:val="left"/>
      <w:pPr>
        <w:ind w:left="3305" w:hanging="360"/>
      </w:pPr>
    </w:lvl>
    <w:lvl w:ilvl="4" w:tplc="04160019" w:tentative="1">
      <w:start w:val="1"/>
      <w:numFmt w:val="lowerLetter"/>
      <w:lvlText w:val="%5."/>
      <w:lvlJc w:val="left"/>
      <w:pPr>
        <w:ind w:left="4025" w:hanging="360"/>
      </w:pPr>
    </w:lvl>
    <w:lvl w:ilvl="5" w:tplc="0416001B" w:tentative="1">
      <w:start w:val="1"/>
      <w:numFmt w:val="lowerRoman"/>
      <w:lvlText w:val="%6."/>
      <w:lvlJc w:val="right"/>
      <w:pPr>
        <w:ind w:left="4745" w:hanging="180"/>
      </w:pPr>
    </w:lvl>
    <w:lvl w:ilvl="6" w:tplc="0416000F" w:tentative="1">
      <w:start w:val="1"/>
      <w:numFmt w:val="decimal"/>
      <w:lvlText w:val="%7."/>
      <w:lvlJc w:val="left"/>
      <w:pPr>
        <w:ind w:left="5465" w:hanging="360"/>
      </w:pPr>
    </w:lvl>
    <w:lvl w:ilvl="7" w:tplc="04160019" w:tentative="1">
      <w:start w:val="1"/>
      <w:numFmt w:val="lowerLetter"/>
      <w:lvlText w:val="%8."/>
      <w:lvlJc w:val="left"/>
      <w:pPr>
        <w:ind w:left="6185" w:hanging="360"/>
      </w:pPr>
    </w:lvl>
    <w:lvl w:ilvl="8" w:tplc="0416001B" w:tentative="1">
      <w:start w:val="1"/>
      <w:numFmt w:val="lowerRoman"/>
      <w:lvlText w:val="%9."/>
      <w:lvlJc w:val="right"/>
      <w:pPr>
        <w:ind w:left="6905" w:hanging="180"/>
      </w:pPr>
    </w:lvl>
  </w:abstractNum>
  <w:abstractNum w:abstractNumId="10">
    <w:nsid w:val="2A082F69"/>
    <w:multiLevelType w:val="hybridMultilevel"/>
    <w:tmpl w:val="268C3C5C"/>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1">
    <w:nsid w:val="2BEF1AEB"/>
    <w:multiLevelType w:val="hybridMultilevel"/>
    <w:tmpl w:val="B2B2E3B8"/>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2">
    <w:nsid w:val="2F383E35"/>
    <w:multiLevelType w:val="hybridMultilevel"/>
    <w:tmpl w:val="914C95AC"/>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3">
    <w:nsid w:val="2FD07474"/>
    <w:multiLevelType w:val="hybridMultilevel"/>
    <w:tmpl w:val="15A2370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25D697D"/>
    <w:multiLevelType w:val="hybridMultilevel"/>
    <w:tmpl w:val="420661A6"/>
    <w:lvl w:ilvl="0" w:tplc="04160001">
      <w:start w:val="1"/>
      <w:numFmt w:val="bullet"/>
      <w:lvlText w:val=""/>
      <w:lvlJc w:val="left"/>
      <w:pPr>
        <w:ind w:left="1145" w:hanging="360"/>
      </w:pPr>
      <w:rPr>
        <w:rFonts w:ascii="Symbol" w:hAnsi="Symbol" w:hint="default"/>
      </w:rPr>
    </w:lvl>
    <w:lvl w:ilvl="1" w:tplc="04160003">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5">
    <w:nsid w:val="4A8B0B2B"/>
    <w:multiLevelType w:val="hybridMultilevel"/>
    <w:tmpl w:val="48CAC76E"/>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6">
    <w:nsid w:val="51D04F3F"/>
    <w:multiLevelType w:val="hybridMultilevel"/>
    <w:tmpl w:val="52F02DD6"/>
    <w:lvl w:ilvl="0" w:tplc="F83CC860">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17">
    <w:nsid w:val="58713C6E"/>
    <w:multiLevelType w:val="multilevel"/>
    <w:tmpl w:val="00680308"/>
    <w:lvl w:ilvl="0">
      <w:start w:val="1"/>
      <w:numFmt w:val="decimal"/>
      <w:pStyle w:val="Ttulo1"/>
      <w:lvlText w:val="%1."/>
      <w:lvlJc w:val="left"/>
      <w:pPr>
        <w:tabs>
          <w:tab w:val="num" w:pos="851"/>
        </w:tabs>
        <w:ind w:left="0" w:firstLine="0"/>
      </w:pPr>
      <w:rPr>
        <w:rFonts w:hint="default"/>
      </w:rPr>
    </w:lvl>
    <w:lvl w:ilvl="1">
      <w:start w:val="1"/>
      <w:numFmt w:val="decimal"/>
      <w:pStyle w:val="Ttulo2"/>
      <w:lvlText w:val="%1.%2."/>
      <w:lvlJc w:val="left"/>
      <w:pPr>
        <w:tabs>
          <w:tab w:val="num" w:pos="851"/>
        </w:tabs>
        <w:ind w:left="0" w:firstLine="0"/>
      </w:pPr>
      <w:rPr>
        <w:rFonts w:hint="default"/>
      </w:rPr>
    </w:lvl>
    <w:lvl w:ilvl="2">
      <w:start w:val="1"/>
      <w:numFmt w:val="decimal"/>
      <w:pStyle w:val="Ttulo3"/>
      <w:lvlText w:val="%1.%2.%3."/>
      <w:lvlJc w:val="left"/>
      <w:pPr>
        <w:tabs>
          <w:tab w:val="num" w:pos="851"/>
        </w:tabs>
        <w:ind w:left="0" w:firstLine="0"/>
      </w:pPr>
      <w:rPr>
        <w:rFonts w:hint="default"/>
      </w:rPr>
    </w:lvl>
    <w:lvl w:ilvl="3">
      <w:start w:val="1"/>
      <w:numFmt w:val="decimal"/>
      <w:pStyle w:val="Ttulo4"/>
      <w:lvlText w:val="%1.%2.%3.%4."/>
      <w:lvlJc w:val="left"/>
      <w:pPr>
        <w:tabs>
          <w:tab w:val="num" w:pos="851"/>
        </w:tabs>
        <w:ind w:left="0" w:firstLine="0"/>
      </w:pPr>
      <w:rPr>
        <w:rFonts w:hint="default"/>
      </w:rPr>
    </w:lvl>
    <w:lvl w:ilvl="4">
      <w:start w:val="1"/>
      <w:numFmt w:val="decimal"/>
      <w:pStyle w:val="Ttulo5"/>
      <w:lvlText w:val="%1.%2.%3.%4.%5."/>
      <w:lvlJc w:val="left"/>
      <w:pPr>
        <w:tabs>
          <w:tab w:val="num" w:pos="851"/>
        </w:tabs>
        <w:ind w:left="0" w:firstLine="0"/>
      </w:pPr>
      <w:rPr>
        <w:rFonts w:cs="Times New Roman" w:hint="default"/>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5">
      <w:start w:val="1"/>
      <w:numFmt w:val="decimal"/>
      <w:pStyle w:val="Ttulo6"/>
      <w:lvlText w:val="%1.%2.%3.%4.%5.%6."/>
      <w:lvlJc w:val="left"/>
      <w:pPr>
        <w:tabs>
          <w:tab w:val="num" w:pos="851"/>
        </w:tabs>
        <w:ind w:left="0" w:firstLine="0"/>
      </w:pPr>
      <w:rPr>
        <w:rFonts w:hint="default"/>
      </w:rPr>
    </w:lvl>
    <w:lvl w:ilvl="6">
      <w:start w:val="1"/>
      <w:numFmt w:val="decimal"/>
      <w:pStyle w:val="Ttulo7"/>
      <w:lvlText w:val="%1.%2.%3.%4.%5.%6.%7."/>
      <w:lvlJc w:val="left"/>
      <w:pPr>
        <w:tabs>
          <w:tab w:val="num" w:pos="851"/>
        </w:tabs>
        <w:ind w:left="0" w:firstLine="0"/>
      </w:pPr>
      <w:rPr>
        <w:rFonts w:hint="default"/>
      </w:rPr>
    </w:lvl>
    <w:lvl w:ilvl="7">
      <w:start w:val="1"/>
      <w:numFmt w:val="decimal"/>
      <w:pStyle w:val="Ttulo8"/>
      <w:lvlText w:val="%1.%2.%3.%4.%5.%6.%7.%8."/>
      <w:lvlJc w:val="left"/>
      <w:pPr>
        <w:tabs>
          <w:tab w:val="num" w:pos="851"/>
        </w:tabs>
        <w:ind w:left="0" w:firstLine="0"/>
      </w:pPr>
      <w:rPr>
        <w:rFonts w:hint="default"/>
      </w:rPr>
    </w:lvl>
    <w:lvl w:ilvl="8">
      <w:start w:val="1"/>
      <w:numFmt w:val="lowerRoman"/>
      <w:lvlText w:val="%9."/>
      <w:lvlJc w:val="left"/>
      <w:pPr>
        <w:tabs>
          <w:tab w:val="num" w:pos="851"/>
        </w:tabs>
        <w:ind w:left="0" w:firstLine="0"/>
      </w:pPr>
      <w:rPr>
        <w:rFonts w:hint="default"/>
      </w:rPr>
    </w:lvl>
  </w:abstractNum>
  <w:abstractNum w:abstractNumId="18">
    <w:nsid w:val="630E69C5"/>
    <w:multiLevelType w:val="hybridMultilevel"/>
    <w:tmpl w:val="0F6E3A8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665355F1"/>
    <w:multiLevelType w:val="hybridMultilevel"/>
    <w:tmpl w:val="AD0A0B14"/>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20">
    <w:nsid w:val="6FF14736"/>
    <w:multiLevelType w:val="hybridMultilevel"/>
    <w:tmpl w:val="635073D4"/>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6"/>
  </w:num>
  <w:num w:numId="8">
    <w:abstractNumId w:val="7"/>
  </w:num>
  <w:num w:numId="9">
    <w:abstractNumId w:val="8"/>
  </w:num>
  <w:num w:numId="10">
    <w:abstractNumId w:val="17"/>
  </w:num>
  <w:num w:numId="11">
    <w:abstractNumId w:val="17"/>
  </w:num>
  <w:num w:numId="12">
    <w:abstractNumId w:val="17"/>
  </w:num>
  <w:num w:numId="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13"/>
  </w:num>
  <w:num w:numId="16">
    <w:abstractNumId w:val="18"/>
  </w:num>
  <w:num w:numId="17">
    <w:abstractNumId w:val="1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num>
  <w:num w:numId="20">
    <w:abstractNumId w:val="6"/>
  </w:num>
  <w:num w:numId="21">
    <w:abstractNumId w:val="14"/>
  </w:num>
  <w:num w:numId="22">
    <w:abstractNumId w:val="20"/>
  </w:num>
  <w:num w:numId="23">
    <w:abstractNumId w:val="19"/>
  </w:num>
  <w:num w:numId="24">
    <w:abstractNumId w:val="12"/>
  </w:num>
  <w:num w:numId="25">
    <w:abstractNumId w:val="9"/>
  </w:num>
  <w:num w:numId="26">
    <w:abstractNumId w:val="11"/>
  </w:num>
  <w:num w:numId="27">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3F01"/>
  <w:defaultTabStop w:val="708"/>
  <w:autoHyphenation/>
  <w:hyphenationZone w:val="425"/>
  <w:clickAndTypeStyle w:val="Corpodetexto"/>
  <w:drawingGridHorizontalSpacing w:val="120"/>
  <w:drawingGridVerticalSpacing w:val="0"/>
  <w:displayHorizontalDrawingGridEvery w:val="0"/>
  <w:displayVerticalDrawingGridEvery w:val="0"/>
  <w:characterSpacingControl w:val="doNotCompress"/>
  <w:footnotePr>
    <w:footnote w:id="0"/>
    <w:footnote w:id="1"/>
  </w:footnotePr>
  <w:endnotePr>
    <w:endnote w:id="0"/>
    <w:endnote w:id="1"/>
  </w:endnotePr>
  <w:compat>
    <w:spaceForUL/>
    <w:balanceSingleByteDoubleByteWidth/>
    <w:doNotLeaveBackslashAlone/>
    <w:ulTrailSpace/>
    <w:doNotExpandShiftReturn/>
    <w:adjustLineHeightInTable/>
  </w:compat>
  <w:rsids>
    <w:rsidRoot w:val="00F0514D"/>
    <w:rsid w:val="00001E9C"/>
    <w:rsid w:val="00003727"/>
    <w:rsid w:val="000058DC"/>
    <w:rsid w:val="00015B60"/>
    <w:rsid w:val="0001638B"/>
    <w:rsid w:val="00023774"/>
    <w:rsid w:val="0003375C"/>
    <w:rsid w:val="00043220"/>
    <w:rsid w:val="0004335D"/>
    <w:rsid w:val="00043D10"/>
    <w:rsid w:val="00047F1E"/>
    <w:rsid w:val="0005023C"/>
    <w:rsid w:val="000558FD"/>
    <w:rsid w:val="000574E3"/>
    <w:rsid w:val="00060FC4"/>
    <w:rsid w:val="00064BC7"/>
    <w:rsid w:val="00067FEB"/>
    <w:rsid w:val="00071E0B"/>
    <w:rsid w:val="000733AE"/>
    <w:rsid w:val="00073B7B"/>
    <w:rsid w:val="00076E68"/>
    <w:rsid w:val="00082986"/>
    <w:rsid w:val="00092E61"/>
    <w:rsid w:val="00094935"/>
    <w:rsid w:val="00095667"/>
    <w:rsid w:val="000A22A4"/>
    <w:rsid w:val="000A47DA"/>
    <w:rsid w:val="000A4B62"/>
    <w:rsid w:val="000A53D4"/>
    <w:rsid w:val="000B6CF5"/>
    <w:rsid w:val="000C144D"/>
    <w:rsid w:val="000C22B0"/>
    <w:rsid w:val="000C2C98"/>
    <w:rsid w:val="000C3249"/>
    <w:rsid w:val="000C39C8"/>
    <w:rsid w:val="000C4B51"/>
    <w:rsid w:val="000C6407"/>
    <w:rsid w:val="000D459A"/>
    <w:rsid w:val="000E795C"/>
    <w:rsid w:val="000F7638"/>
    <w:rsid w:val="00106CD9"/>
    <w:rsid w:val="00107775"/>
    <w:rsid w:val="00112A54"/>
    <w:rsid w:val="001151F9"/>
    <w:rsid w:val="00120026"/>
    <w:rsid w:val="00122A2F"/>
    <w:rsid w:val="00126327"/>
    <w:rsid w:val="00134622"/>
    <w:rsid w:val="00137702"/>
    <w:rsid w:val="00141FF6"/>
    <w:rsid w:val="001566D2"/>
    <w:rsid w:val="001616B1"/>
    <w:rsid w:val="001619BA"/>
    <w:rsid w:val="001637F6"/>
    <w:rsid w:val="00163E4A"/>
    <w:rsid w:val="00167866"/>
    <w:rsid w:val="00171740"/>
    <w:rsid w:val="001767C7"/>
    <w:rsid w:val="0018344D"/>
    <w:rsid w:val="00183B0A"/>
    <w:rsid w:val="0019005C"/>
    <w:rsid w:val="001933CF"/>
    <w:rsid w:val="00196573"/>
    <w:rsid w:val="001A24EB"/>
    <w:rsid w:val="001A4913"/>
    <w:rsid w:val="001A52EF"/>
    <w:rsid w:val="001A79C2"/>
    <w:rsid w:val="001B034E"/>
    <w:rsid w:val="001B05AF"/>
    <w:rsid w:val="001C083F"/>
    <w:rsid w:val="001C099D"/>
    <w:rsid w:val="001C31E6"/>
    <w:rsid w:val="001C640A"/>
    <w:rsid w:val="001D0BCF"/>
    <w:rsid w:val="001D0FBC"/>
    <w:rsid w:val="001D1EF9"/>
    <w:rsid w:val="001D5656"/>
    <w:rsid w:val="001D60CB"/>
    <w:rsid w:val="001E05D1"/>
    <w:rsid w:val="001E144C"/>
    <w:rsid w:val="001E1D71"/>
    <w:rsid w:val="001E3B6E"/>
    <w:rsid w:val="001E704E"/>
    <w:rsid w:val="001F0E20"/>
    <w:rsid w:val="001F5936"/>
    <w:rsid w:val="00201817"/>
    <w:rsid w:val="00202B14"/>
    <w:rsid w:val="00203078"/>
    <w:rsid w:val="00203346"/>
    <w:rsid w:val="00206E17"/>
    <w:rsid w:val="00212A8D"/>
    <w:rsid w:val="002179BC"/>
    <w:rsid w:val="00221E1E"/>
    <w:rsid w:val="00225841"/>
    <w:rsid w:val="00227DE5"/>
    <w:rsid w:val="00227EDC"/>
    <w:rsid w:val="002316C4"/>
    <w:rsid w:val="002319D2"/>
    <w:rsid w:val="002336EF"/>
    <w:rsid w:val="00234CD4"/>
    <w:rsid w:val="00236587"/>
    <w:rsid w:val="00240A74"/>
    <w:rsid w:val="0024442E"/>
    <w:rsid w:val="0024538C"/>
    <w:rsid w:val="00245CEF"/>
    <w:rsid w:val="00246122"/>
    <w:rsid w:val="00252E64"/>
    <w:rsid w:val="0025388C"/>
    <w:rsid w:val="002644ED"/>
    <w:rsid w:val="0026672D"/>
    <w:rsid w:val="002672EA"/>
    <w:rsid w:val="00271D5E"/>
    <w:rsid w:val="0027468E"/>
    <w:rsid w:val="0027472C"/>
    <w:rsid w:val="00284ED0"/>
    <w:rsid w:val="00293434"/>
    <w:rsid w:val="00294D10"/>
    <w:rsid w:val="00295624"/>
    <w:rsid w:val="00297085"/>
    <w:rsid w:val="002A520D"/>
    <w:rsid w:val="002A5836"/>
    <w:rsid w:val="002B0216"/>
    <w:rsid w:val="002B0366"/>
    <w:rsid w:val="002B2D5D"/>
    <w:rsid w:val="002B3F13"/>
    <w:rsid w:val="002B5781"/>
    <w:rsid w:val="002B65F8"/>
    <w:rsid w:val="002B6678"/>
    <w:rsid w:val="002C0A87"/>
    <w:rsid w:val="002C0C80"/>
    <w:rsid w:val="002C102D"/>
    <w:rsid w:val="002C33B0"/>
    <w:rsid w:val="002C3F88"/>
    <w:rsid w:val="002C4669"/>
    <w:rsid w:val="002D1A2E"/>
    <w:rsid w:val="002D2F43"/>
    <w:rsid w:val="002E0C6D"/>
    <w:rsid w:val="002E4D0C"/>
    <w:rsid w:val="002E4FBC"/>
    <w:rsid w:val="002E6ED2"/>
    <w:rsid w:val="002F3906"/>
    <w:rsid w:val="00300D5C"/>
    <w:rsid w:val="003010A5"/>
    <w:rsid w:val="00301B85"/>
    <w:rsid w:val="00304B0B"/>
    <w:rsid w:val="00304DF0"/>
    <w:rsid w:val="00306450"/>
    <w:rsid w:val="003148A2"/>
    <w:rsid w:val="003166BD"/>
    <w:rsid w:val="00317812"/>
    <w:rsid w:val="003224DA"/>
    <w:rsid w:val="00325947"/>
    <w:rsid w:val="00326AD2"/>
    <w:rsid w:val="00334C58"/>
    <w:rsid w:val="00336BC2"/>
    <w:rsid w:val="00336DF8"/>
    <w:rsid w:val="00341578"/>
    <w:rsid w:val="003419BA"/>
    <w:rsid w:val="00345DF4"/>
    <w:rsid w:val="0034711F"/>
    <w:rsid w:val="00355DC6"/>
    <w:rsid w:val="00363DB5"/>
    <w:rsid w:val="00365C52"/>
    <w:rsid w:val="003703AD"/>
    <w:rsid w:val="003723E1"/>
    <w:rsid w:val="00372761"/>
    <w:rsid w:val="00376E4B"/>
    <w:rsid w:val="0037710D"/>
    <w:rsid w:val="003802A2"/>
    <w:rsid w:val="00381190"/>
    <w:rsid w:val="00390048"/>
    <w:rsid w:val="00395EFE"/>
    <w:rsid w:val="003A380F"/>
    <w:rsid w:val="003A423D"/>
    <w:rsid w:val="003A7601"/>
    <w:rsid w:val="003B147E"/>
    <w:rsid w:val="003B4EBB"/>
    <w:rsid w:val="003B7968"/>
    <w:rsid w:val="003C3B80"/>
    <w:rsid w:val="003C3E3B"/>
    <w:rsid w:val="003C5A3B"/>
    <w:rsid w:val="003C6BAC"/>
    <w:rsid w:val="003C7395"/>
    <w:rsid w:val="003C7619"/>
    <w:rsid w:val="003C78C9"/>
    <w:rsid w:val="003D1F0B"/>
    <w:rsid w:val="003D6CC3"/>
    <w:rsid w:val="003D7557"/>
    <w:rsid w:val="003E49DE"/>
    <w:rsid w:val="003E6882"/>
    <w:rsid w:val="003F36BC"/>
    <w:rsid w:val="003F5203"/>
    <w:rsid w:val="003F5981"/>
    <w:rsid w:val="003F5C4A"/>
    <w:rsid w:val="003F5E06"/>
    <w:rsid w:val="004029C3"/>
    <w:rsid w:val="00403767"/>
    <w:rsid w:val="0041219F"/>
    <w:rsid w:val="004166D5"/>
    <w:rsid w:val="00417977"/>
    <w:rsid w:val="00426621"/>
    <w:rsid w:val="0042694D"/>
    <w:rsid w:val="00431BFC"/>
    <w:rsid w:val="00433EDB"/>
    <w:rsid w:val="00441D7C"/>
    <w:rsid w:val="00442872"/>
    <w:rsid w:val="0044313D"/>
    <w:rsid w:val="00445552"/>
    <w:rsid w:val="00446CA7"/>
    <w:rsid w:val="0045164E"/>
    <w:rsid w:val="004526D4"/>
    <w:rsid w:val="00454AD1"/>
    <w:rsid w:val="00454CF9"/>
    <w:rsid w:val="004556D4"/>
    <w:rsid w:val="00455D2F"/>
    <w:rsid w:val="00457452"/>
    <w:rsid w:val="00460709"/>
    <w:rsid w:val="00464D7A"/>
    <w:rsid w:val="00466C02"/>
    <w:rsid w:val="00480393"/>
    <w:rsid w:val="00486C1D"/>
    <w:rsid w:val="00493210"/>
    <w:rsid w:val="004A0042"/>
    <w:rsid w:val="004A3670"/>
    <w:rsid w:val="004A589C"/>
    <w:rsid w:val="004A6BEC"/>
    <w:rsid w:val="004B3459"/>
    <w:rsid w:val="004B7682"/>
    <w:rsid w:val="004C15A4"/>
    <w:rsid w:val="004C40D6"/>
    <w:rsid w:val="004C5168"/>
    <w:rsid w:val="004C6ABD"/>
    <w:rsid w:val="004D06ED"/>
    <w:rsid w:val="004D5A4C"/>
    <w:rsid w:val="004E0697"/>
    <w:rsid w:val="004E5C10"/>
    <w:rsid w:val="004E724B"/>
    <w:rsid w:val="004F143E"/>
    <w:rsid w:val="004F3DF4"/>
    <w:rsid w:val="004F7149"/>
    <w:rsid w:val="004F776D"/>
    <w:rsid w:val="004F7DED"/>
    <w:rsid w:val="00506298"/>
    <w:rsid w:val="00506854"/>
    <w:rsid w:val="005122C3"/>
    <w:rsid w:val="00513AAC"/>
    <w:rsid w:val="00517ED4"/>
    <w:rsid w:val="005249AE"/>
    <w:rsid w:val="00525231"/>
    <w:rsid w:val="0052616C"/>
    <w:rsid w:val="00527297"/>
    <w:rsid w:val="00532C41"/>
    <w:rsid w:val="0054113D"/>
    <w:rsid w:val="00547FAC"/>
    <w:rsid w:val="00551B1E"/>
    <w:rsid w:val="00567380"/>
    <w:rsid w:val="00570E02"/>
    <w:rsid w:val="005713D3"/>
    <w:rsid w:val="00581452"/>
    <w:rsid w:val="00584B6C"/>
    <w:rsid w:val="005908F4"/>
    <w:rsid w:val="005934E4"/>
    <w:rsid w:val="00595A70"/>
    <w:rsid w:val="005A084D"/>
    <w:rsid w:val="005A7093"/>
    <w:rsid w:val="005B5900"/>
    <w:rsid w:val="005B6168"/>
    <w:rsid w:val="005C36C6"/>
    <w:rsid w:val="005C71A5"/>
    <w:rsid w:val="005D010C"/>
    <w:rsid w:val="005D1FE1"/>
    <w:rsid w:val="005D47D2"/>
    <w:rsid w:val="005D527E"/>
    <w:rsid w:val="005D60AA"/>
    <w:rsid w:val="005D731B"/>
    <w:rsid w:val="005F20FE"/>
    <w:rsid w:val="005F5129"/>
    <w:rsid w:val="005F775B"/>
    <w:rsid w:val="00604236"/>
    <w:rsid w:val="0061533E"/>
    <w:rsid w:val="00615D63"/>
    <w:rsid w:val="00615E94"/>
    <w:rsid w:val="00616927"/>
    <w:rsid w:val="00623825"/>
    <w:rsid w:val="00623888"/>
    <w:rsid w:val="00631109"/>
    <w:rsid w:val="006326DC"/>
    <w:rsid w:val="00634A51"/>
    <w:rsid w:val="00642E86"/>
    <w:rsid w:val="006452AF"/>
    <w:rsid w:val="00647B10"/>
    <w:rsid w:val="006520B1"/>
    <w:rsid w:val="00652F22"/>
    <w:rsid w:val="00652F40"/>
    <w:rsid w:val="00656AD8"/>
    <w:rsid w:val="0065708A"/>
    <w:rsid w:val="00657ABE"/>
    <w:rsid w:val="00657E09"/>
    <w:rsid w:val="00664178"/>
    <w:rsid w:val="00664596"/>
    <w:rsid w:val="006675B9"/>
    <w:rsid w:val="00670662"/>
    <w:rsid w:val="006734D9"/>
    <w:rsid w:val="006770A8"/>
    <w:rsid w:val="00681F44"/>
    <w:rsid w:val="00682140"/>
    <w:rsid w:val="00684F9E"/>
    <w:rsid w:val="006947C5"/>
    <w:rsid w:val="006A0B4E"/>
    <w:rsid w:val="006A34E6"/>
    <w:rsid w:val="006A3CBA"/>
    <w:rsid w:val="006B0870"/>
    <w:rsid w:val="006B2008"/>
    <w:rsid w:val="006C033E"/>
    <w:rsid w:val="006C1B5D"/>
    <w:rsid w:val="006C299B"/>
    <w:rsid w:val="006C2F42"/>
    <w:rsid w:val="006D7DBB"/>
    <w:rsid w:val="006E0150"/>
    <w:rsid w:val="006E1295"/>
    <w:rsid w:val="006E29DC"/>
    <w:rsid w:val="006E368F"/>
    <w:rsid w:val="006E3D2A"/>
    <w:rsid w:val="006E745D"/>
    <w:rsid w:val="006F1FDE"/>
    <w:rsid w:val="006F3795"/>
    <w:rsid w:val="00700068"/>
    <w:rsid w:val="007072CC"/>
    <w:rsid w:val="00710EF7"/>
    <w:rsid w:val="00715899"/>
    <w:rsid w:val="00720B1C"/>
    <w:rsid w:val="00726BDD"/>
    <w:rsid w:val="00727567"/>
    <w:rsid w:val="007300B7"/>
    <w:rsid w:val="00736FA4"/>
    <w:rsid w:val="00737335"/>
    <w:rsid w:val="007373DA"/>
    <w:rsid w:val="007423B0"/>
    <w:rsid w:val="00743167"/>
    <w:rsid w:val="00743521"/>
    <w:rsid w:val="007435D1"/>
    <w:rsid w:val="00752E56"/>
    <w:rsid w:val="007555EA"/>
    <w:rsid w:val="00762220"/>
    <w:rsid w:val="0076337F"/>
    <w:rsid w:val="007641B6"/>
    <w:rsid w:val="0076562A"/>
    <w:rsid w:val="00771285"/>
    <w:rsid w:val="00773CED"/>
    <w:rsid w:val="0078154E"/>
    <w:rsid w:val="007865C9"/>
    <w:rsid w:val="007A3199"/>
    <w:rsid w:val="007A4CDB"/>
    <w:rsid w:val="007A66CF"/>
    <w:rsid w:val="007A7C7D"/>
    <w:rsid w:val="007B58AC"/>
    <w:rsid w:val="007C063B"/>
    <w:rsid w:val="007C119E"/>
    <w:rsid w:val="007C139A"/>
    <w:rsid w:val="007C392A"/>
    <w:rsid w:val="007C3B37"/>
    <w:rsid w:val="007C40C2"/>
    <w:rsid w:val="007C4134"/>
    <w:rsid w:val="007C4B86"/>
    <w:rsid w:val="007C4E29"/>
    <w:rsid w:val="007C6144"/>
    <w:rsid w:val="007D0DE5"/>
    <w:rsid w:val="007D0EA0"/>
    <w:rsid w:val="007D135A"/>
    <w:rsid w:val="007D4C33"/>
    <w:rsid w:val="007D4E29"/>
    <w:rsid w:val="007E2936"/>
    <w:rsid w:val="007E3B14"/>
    <w:rsid w:val="007E52A9"/>
    <w:rsid w:val="007F1A67"/>
    <w:rsid w:val="0080081C"/>
    <w:rsid w:val="008028E3"/>
    <w:rsid w:val="00803001"/>
    <w:rsid w:val="0080371E"/>
    <w:rsid w:val="0080689E"/>
    <w:rsid w:val="008162A7"/>
    <w:rsid w:val="008202DA"/>
    <w:rsid w:val="008214E1"/>
    <w:rsid w:val="00835F7D"/>
    <w:rsid w:val="008419CE"/>
    <w:rsid w:val="008436B3"/>
    <w:rsid w:val="00843FE8"/>
    <w:rsid w:val="00845750"/>
    <w:rsid w:val="00846810"/>
    <w:rsid w:val="00846B7D"/>
    <w:rsid w:val="00847872"/>
    <w:rsid w:val="00856DA3"/>
    <w:rsid w:val="00864005"/>
    <w:rsid w:val="00866DD9"/>
    <w:rsid w:val="008704D2"/>
    <w:rsid w:val="00873050"/>
    <w:rsid w:val="0087562C"/>
    <w:rsid w:val="00875C81"/>
    <w:rsid w:val="00881491"/>
    <w:rsid w:val="00881916"/>
    <w:rsid w:val="00882B64"/>
    <w:rsid w:val="008861EC"/>
    <w:rsid w:val="00891B74"/>
    <w:rsid w:val="00897AFF"/>
    <w:rsid w:val="008A1201"/>
    <w:rsid w:val="008A3891"/>
    <w:rsid w:val="008A4161"/>
    <w:rsid w:val="008A49BE"/>
    <w:rsid w:val="008A597C"/>
    <w:rsid w:val="008A7E7F"/>
    <w:rsid w:val="008B25F9"/>
    <w:rsid w:val="008B2724"/>
    <w:rsid w:val="008B551A"/>
    <w:rsid w:val="008B5B3B"/>
    <w:rsid w:val="008C3152"/>
    <w:rsid w:val="008C5E39"/>
    <w:rsid w:val="008C7D98"/>
    <w:rsid w:val="008D1936"/>
    <w:rsid w:val="008D2E83"/>
    <w:rsid w:val="008D3604"/>
    <w:rsid w:val="008E0F17"/>
    <w:rsid w:val="008E271D"/>
    <w:rsid w:val="008E2F0A"/>
    <w:rsid w:val="008E3AC0"/>
    <w:rsid w:val="008E5529"/>
    <w:rsid w:val="008E5C7B"/>
    <w:rsid w:val="008E6593"/>
    <w:rsid w:val="008E6FB8"/>
    <w:rsid w:val="008F3385"/>
    <w:rsid w:val="008F40DF"/>
    <w:rsid w:val="00900638"/>
    <w:rsid w:val="00903D22"/>
    <w:rsid w:val="00907F0D"/>
    <w:rsid w:val="009146FC"/>
    <w:rsid w:val="00916E0D"/>
    <w:rsid w:val="009172F1"/>
    <w:rsid w:val="0091737B"/>
    <w:rsid w:val="00920EBF"/>
    <w:rsid w:val="00926F64"/>
    <w:rsid w:val="00932D6F"/>
    <w:rsid w:val="0093367C"/>
    <w:rsid w:val="00944A96"/>
    <w:rsid w:val="009514F8"/>
    <w:rsid w:val="00954CCE"/>
    <w:rsid w:val="00955343"/>
    <w:rsid w:val="00961F47"/>
    <w:rsid w:val="00975D6C"/>
    <w:rsid w:val="00986D91"/>
    <w:rsid w:val="00987C7F"/>
    <w:rsid w:val="00990839"/>
    <w:rsid w:val="009908CF"/>
    <w:rsid w:val="00993C66"/>
    <w:rsid w:val="00995E53"/>
    <w:rsid w:val="00996597"/>
    <w:rsid w:val="009A4ED6"/>
    <w:rsid w:val="009B3867"/>
    <w:rsid w:val="009B7685"/>
    <w:rsid w:val="009C0AD5"/>
    <w:rsid w:val="009C3352"/>
    <w:rsid w:val="009D1321"/>
    <w:rsid w:val="009E27CD"/>
    <w:rsid w:val="009E6A82"/>
    <w:rsid w:val="009F01C9"/>
    <w:rsid w:val="009F3FAB"/>
    <w:rsid w:val="00A01CC1"/>
    <w:rsid w:val="00A023C3"/>
    <w:rsid w:val="00A030CB"/>
    <w:rsid w:val="00A04C6C"/>
    <w:rsid w:val="00A06E14"/>
    <w:rsid w:val="00A10A51"/>
    <w:rsid w:val="00A14749"/>
    <w:rsid w:val="00A20441"/>
    <w:rsid w:val="00A20E27"/>
    <w:rsid w:val="00A212A6"/>
    <w:rsid w:val="00A22D55"/>
    <w:rsid w:val="00A23028"/>
    <w:rsid w:val="00A276D0"/>
    <w:rsid w:val="00A3369E"/>
    <w:rsid w:val="00A33FBC"/>
    <w:rsid w:val="00A428B5"/>
    <w:rsid w:val="00A43F5B"/>
    <w:rsid w:val="00A4463B"/>
    <w:rsid w:val="00A44F34"/>
    <w:rsid w:val="00A51C35"/>
    <w:rsid w:val="00A51D11"/>
    <w:rsid w:val="00A54686"/>
    <w:rsid w:val="00A57927"/>
    <w:rsid w:val="00A60E9F"/>
    <w:rsid w:val="00A6167A"/>
    <w:rsid w:val="00A650AE"/>
    <w:rsid w:val="00A708BE"/>
    <w:rsid w:val="00A77356"/>
    <w:rsid w:val="00A8166F"/>
    <w:rsid w:val="00A95280"/>
    <w:rsid w:val="00A977C0"/>
    <w:rsid w:val="00AA0254"/>
    <w:rsid w:val="00AA1314"/>
    <w:rsid w:val="00AB450E"/>
    <w:rsid w:val="00AB68EC"/>
    <w:rsid w:val="00AB7ED2"/>
    <w:rsid w:val="00AC1E2A"/>
    <w:rsid w:val="00AC244C"/>
    <w:rsid w:val="00AC25DE"/>
    <w:rsid w:val="00AC3DDB"/>
    <w:rsid w:val="00AD3F24"/>
    <w:rsid w:val="00AD429B"/>
    <w:rsid w:val="00AD4A57"/>
    <w:rsid w:val="00AD5BF5"/>
    <w:rsid w:val="00AD7089"/>
    <w:rsid w:val="00AE17BD"/>
    <w:rsid w:val="00AE32CC"/>
    <w:rsid w:val="00AE4A66"/>
    <w:rsid w:val="00AF506E"/>
    <w:rsid w:val="00AF7234"/>
    <w:rsid w:val="00B075E3"/>
    <w:rsid w:val="00B15916"/>
    <w:rsid w:val="00B159DF"/>
    <w:rsid w:val="00B16D21"/>
    <w:rsid w:val="00B17201"/>
    <w:rsid w:val="00B24091"/>
    <w:rsid w:val="00B26AF7"/>
    <w:rsid w:val="00B26FA3"/>
    <w:rsid w:val="00B31D90"/>
    <w:rsid w:val="00B3204E"/>
    <w:rsid w:val="00B43938"/>
    <w:rsid w:val="00B46244"/>
    <w:rsid w:val="00B516BC"/>
    <w:rsid w:val="00B5305D"/>
    <w:rsid w:val="00B578A9"/>
    <w:rsid w:val="00B62967"/>
    <w:rsid w:val="00B6346D"/>
    <w:rsid w:val="00B70B15"/>
    <w:rsid w:val="00B765DA"/>
    <w:rsid w:val="00B76648"/>
    <w:rsid w:val="00B84CAF"/>
    <w:rsid w:val="00B85EA0"/>
    <w:rsid w:val="00B94D7A"/>
    <w:rsid w:val="00B967D7"/>
    <w:rsid w:val="00BA45F6"/>
    <w:rsid w:val="00BA78D8"/>
    <w:rsid w:val="00BB178A"/>
    <w:rsid w:val="00BB2F71"/>
    <w:rsid w:val="00BB4CDA"/>
    <w:rsid w:val="00BB4D7F"/>
    <w:rsid w:val="00BC230B"/>
    <w:rsid w:val="00BC2638"/>
    <w:rsid w:val="00BC33FE"/>
    <w:rsid w:val="00BC4BFF"/>
    <w:rsid w:val="00BC5616"/>
    <w:rsid w:val="00BC6662"/>
    <w:rsid w:val="00BD4CDE"/>
    <w:rsid w:val="00BD5501"/>
    <w:rsid w:val="00BD703D"/>
    <w:rsid w:val="00BE0589"/>
    <w:rsid w:val="00BE1A8B"/>
    <w:rsid w:val="00BE295B"/>
    <w:rsid w:val="00BE45FA"/>
    <w:rsid w:val="00BF1778"/>
    <w:rsid w:val="00BF274A"/>
    <w:rsid w:val="00BF377E"/>
    <w:rsid w:val="00BF3B85"/>
    <w:rsid w:val="00BF57E4"/>
    <w:rsid w:val="00BF670C"/>
    <w:rsid w:val="00BF779A"/>
    <w:rsid w:val="00BF781B"/>
    <w:rsid w:val="00C009DB"/>
    <w:rsid w:val="00C0331A"/>
    <w:rsid w:val="00C064C5"/>
    <w:rsid w:val="00C136B3"/>
    <w:rsid w:val="00C156A7"/>
    <w:rsid w:val="00C162CE"/>
    <w:rsid w:val="00C17C9D"/>
    <w:rsid w:val="00C207A0"/>
    <w:rsid w:val="00C22EA2"/>
    <w:rsid w:val="00C250C1"/>
    <w:rsid w:val="00C26F31"/>
    <w:rsid w:val="00C27352"/>
    <w:rsid w:val="00C2792C"/>
    <w:rsid w:val="00C27EB2"/>
    <w:rsid w:val="00C312C6"/>
    <w:rsid w:val="00C32688"/>
    <w:rsid w:val="00C3401C"/>
    <w:rsid w:val="00C3779D"/>
    <w:rsid w:val="00C43EFD"/>
    <w:rsid w:val="00C4587C"/>
    <w:rsid w:val="00C50AA1"/>
    <w:rsid w:val="00C51D3F"/>
    <w:rsid w:val="00C54DEC"/>
    <w:rsid w:val="00C6046F"/>
    <w:rsid w:val="00C60C85"/>
    <w:rsid w:val="00C62052"/>
    <w:rsid w:val="00C62393"/>
    <w:rsid w:val="00C65278"/>
    <w:rsid w:val="00C660E0"/>
    <w:rsid w:val="00C67BB0"/>
    <w:rsid w:val="00C720D3"/>
    <w:rsid w:val="00C72B70"/>
    <w:rsid w:val="00C72E26"/>
    <w:rsid w:val="00C73955"/>
    <w:rsid w:val="00C75CAE"/>
    <w:rsid w:val="00C84B89"/>
    <w:rsid w:val="00C84DCB"/>
    <w:rsid w:val="00C87654"/>
    <w:rsid w:val="00CA3908"/>
    <w:rsid w:val="00CA3A4A"/>
    <w:rsid w:val="00CA4A2E"/>
    <w:rsid w:val="00CA5C8E"/>
    <w:rsid w:val="00CA5CE7"/>
    <w:rsid w:val="00CB57FC"/>
    <w:rsid w:val="00CC15F4"/>
    <w:rsid w:val="00CC20D8"/>
    <w:rsid w:val="00CC6C69"/>
    <w:rsid w:val="00CD1249"/>
    <w:rsid w:val="00CD161E"/>
    <w:rsid w:val="00CD24D7"/>
    <w:rsid w:val="00CD5108"/>
    <w:rsid w:val="00CD713C"/>
    <w:rsid w:val="00CD786B"/>
    <w:rsid w:val="00CE01EB"/>
    <w:rsid w:val="00CE05CE"/>
    <w:rsid w:val="00CE1583"/>
    <w:rsid w:val="00CF06BE"/>
    <w:rsid w:val="00CF0FFE"/>
    <w:rsid w:val="00CF1492"/>
    <w:rsid w:val="00CF150F"/>
    <w:rsid w:val="00CF1582"/>
    <w:rsid w:val="00CF17C2"/>
    <w:rsid w:val="00D01882"/>
    <w:rsid w:val="00D03BCB"/>
    <w:rsid w:val="00D0409C"/>
    <w:rsid w:val="00D05CAF"/>
    <w:rsid w:val="00D10EDD"/>
    <w:rsid w:val="00D130CC"/>
    <w:rsid w:val="00D1409C"/>
    <w:rsid w:val="00D14233"/>
    <w:rsid w:val="00D14772"/>
    <w:rsid w:val="00D21062"/>
    <w:rsid w:val="00D30396"/>
    <w:rsid w:val="00D30D74"/>
    <w:rsid w:val="00D35286"/>
    <w:rsid w:val="00D4044F"/>
    <w:rsid w:val="00D440AB"/>
    <w:rsid w:val="00D448EA"/>
    <w:rsid w:val="00D46A22"/>
    <w:rsid w:val="00D501EA"/>
    <w:rsid w:val="00D51ADB"/>
    <w:rsid w:val="00D52E9A"/>
    <w:rsid w:val="00D534C3"/>
    <w:rsid w:val="00D53DB3"/>
    <w:rsid w:val="00D54593"/>
    <w:rsid w:val="00D559C4"/>
    <w:rsid w:val="00D57F24"/>
    <w:rsid w:val="00D60E5D"/>
    <w:rsid w:val="00D64ACA"/>
    <w:rsid w:val="00D71357"/>
    <w:rsid w:val="00D72C2F"/>
    <w:rsid w:val="00D76626"/>
    <w:rsid w:val="00D800F3"/>
    <w:rsid w:val="00D81F48"/>
    <w:rsid w:val="00D908DA"/>
    <w:rsid w:val="00D9244C"/>
    <w:rsid w:val="00D93512"/>
    <w:rsid w:val="00D94A13"/>
    <w:rsid w:val="00D95ECA"/>
    <w:rsid w:val="00DA2585"/>
    <w:rsid w:val="00DA4CBF"/>
    <w:rsid w:val="00DA4D58"/>
    <w:rsid w:val="00DA5123"/>
    <w:rsid w:val="00DA5EEC"/>
    <w:rsid w:val="00DC36C3"/>
    <w:rsid w:val="00DC4176"/>
    <w:rsid w:val="00DC6B58"/>
    <w:rsid w:val="00DE2186"/>
    <w:rsid w:val="00DE3E49"/>
    <w:rsid w:val="00DE43CD"/>
    <w:rsid w:val="00DE45CC"/>
    <w:rsid w:val="00DE50F4"/>
    <w:rsid w:val="00DE66C3"/>
    <w:rsid w:val="00E04FE9"/>
    <w:rsid w:val="00E0517D"/>
    <w:rsid w:val="00E1606F"/>
    <w:rsid w:val="00E2040F"/>
    <w:rsid w:val="00E23F62"/>
    <w:rsid w:val="00E258FF"/>
    <w:rsid w:val="00E27C37"/>
    <w:rsid w:val="00E32396"/>
    <w:rsid w:val="00E324BC"/>
    <w:rsid w:val="00E337F3"/>
    <w:rsid w:val="00E3422D"/>
    <w:rsid w:val="00E35F17"/>
    <w:rsid w:val="00E4569B"/>
    <w:rsid w:val="00E477D1"/>
    <w:rsid w:val="00E47AD3"/>
    <w:rsid w:val="00E50B85"/>
    <w:rsid w:val="00E51464"/>
    <w:rsid w:val="00E5401F"/>
    <w:rsid w:val="00E65D6A"/>
    <w:rsid w:val="00E760AB"/>
    <w:rsid w:val="00E76278"/>
    <w:rsid w:val="00E7712A"/>
    <w:rsid w:val="00E804F1"/>
    <w:rsid w:val="00E93C28"/>
    <w:rsid w:val="00EA2244"/>
    <w:rsid w:val="00EA2780"/>
    <w:rsid w:val="00EA4C0C"/>
    <w:rsid w:val="00EA4CD8"/>
    <w:rsid w:val="00EA5BA9"/>
    <w:rsid w:val="00EA623E"/>
    <w:rsid w:val="00EA701D"/>
    <w:rsid w:val="00EB78A7"/>
    <w:rsid w:val="00EC789B"/>
    <w:rsid w:val="00ED0DB2"/>
    <w:rsid w:val="00EE5BFD"/>
    <w:rsid w:val="00EE7BC4"/>
    <w:rsid w:val="00EF3394"/>
    <w:rsid w:val="00EF46D5"/>
    <w:rsid w:val="00EF69EB"/>
    <w:rsid w:val="00F0514D"/>
    <w:rsid w:val="00F05B6C"/>
    <w:rsid w:val="00F0747D"/>
    <w:rsid w:val="00F10C57"/>
    <w:rsid w:val="00F166D4"/>
    <w:rsid w:val="00F16C05"/>
    <w:rsid w:val="00F22565"/>
    <w:rsid w:val="00F25AAC"/>
    <w:rsid w:val="00F30AA3"/>
    <w:rsid w:val="00F3151C"/>
    <w:rsid w:val="00F32C16"/>
    <w:rsid w:val="00F3670E"/>
    <w:rsid w:val="00F371AF"/>
    <w:rsid w:val="00F41028"/>
    <w:rsid w:val="00F41A02"/>
    <w:rsid w:val="00F42388"/>
    <w:rsid w:val="00F4416D"/>
    <w:rsid w:val="00F51ED2"/>
    <w:rsid w:val="00F56E1D"/>
    <w:rsid w:val="00F57918"/>
    <w:rsid w:val="00F61B3B"/>
    <w:rsid w:val="00F62046"/>
    <w:rsid w:val="00F733C4"/>
    <w:rsid w:val="00F76AB5"/>
    <w:rsid w:val="00F86093"/>
    <w:rsid w:val="00F8721A"/>
    <w:rsid w:val="00F9069F"/>
    <w:rsid w:val="00F9220A"/>
    <w:rsid w:val="00F92616"/>
    <w:rsid w:val="00F93A5A"/>
    <w:rsid w:val="00F949FD"/>
    <w:rsid w:val="00F94BE5"/>
    <w:rsid w:val="00FA04B0"/>
    <w:rsid w:val="00FA3118"/>
    <w:rsid w:val="00FA7EAD"/>
    <w:rsid w:val="00FB27BF"/>
    <w:rsid w:val="00FC01F0"/>
    <w:rsid w:val="00FC4DB2"/>
    <w:rsid w:val="00FD2D6A"/>
    <w:rsid w:val="00FD3ADF"/>
    <w:rsid w:val="00FE147C"/>
    <w:rsid w:val="00FF17BD"/>
    <w:rsid w:val="00FF2863"/>
    <w:rsid w:val="00FF355E"/>
    <w:rsid w:val="00FF4F41"/>
    <w:rsid w:val="00FF68E9"/>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4338">
      <o:colormenu v:ext="edit" fillcolor="none [4]" strokecolor="none [1]" shadowcolor="none [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E6882"/>
    <w:pPr>
      <w:suppressAutoHyphens/>
      <w:overflowPunct w:val="0"/>
      <w:autoSpaceDE w:val="0"/>
      <w:spacing w:before="120" w:after="120" w:line="360" w:lineRule="auto"/>
      <w:ind w:firstLine="425"/>
      <w:jc w:val="both"/>
      <w:textAlignment w:val="baseline"/>
    </w:pPr>
    <w:rPr>
      <w:rFonts w:ascii="Arial" w:hAnsi="Arial"/>
      <w:sz w:val="24"/>
      <w:szCs w:val="24"/>
      <w:lang w:eastAsia="ar-SA"/>
    </w:rPr>
  </w:style>
  <w:style w:type="paragraph" w:styleId="Ttulo1">
    <w:name w:val="heading 1"/>
    <w:basedOn w:val="Normal"/>
    <w:qFormat/>
    <w:rsid w:val="007D135A"/>
    <w:pPr>
      <w:keepNext/>
      <w:pageBreakBefore/>
      <w:widowControl w:val="0"/>
      <w:numPr>
        <w:numId w:val="12"/>
      </w:numPr>
      <w:spacing w:before="0" w:after="240"/>
      <w:jc w:val="left"/>
      <w:outlineLvl w:val="0"/>
    </w:pPr>
    <w:rPr>
      <w:rFonts w:cs="Arial"/>
      <w:b/>
      <w:bCs/>
      <w:caps/>
      <w:kern w:val="32"/>
      <w:sz w:val="32"/>
      <w:szCs w:val="32"/>
    </w:rPr>
  </w:style>
  <w:style w:type="paragraph" w:styleId="Ttulo2">
    <w:name w:val="heading 2"/>
    <w:basedOn w:val="Ttulo1"/>
    <w:next w:val="Normal"/>
    <w:qFormat/>
    <w:rsid w:val="00866DD9"/>
    <w:pPr>
      <w:pageBreakBefore w:val="0"/>
      <w:numPr>
        <w:ilvl w:val="1"/>
      </w:numPr>
      <w:tabs>
        <w:tab w:val="num" w:pos="0"/>
      </w:tabs>
      <w:spacing w:before="360" w:after="120"/>
      <w:outlineLvl w:val="1"/>
    </w:pPr>
    <w:rPr>
      <w:caps w:val="0"/>
      <w:sz w:val="28"/>
      <w:szCs w:val="28"/>
    </w:rPr>
  </w:style>
  <w:style w:type="paragraph" w:styleId="Ttulo3">
    <w:name w:val="heading 3"/>
    <w:basedOn w:val="Ttulo2"/>
    <w:next w:val="Normal"/>
    <w:qFormat/>
    <w:rsid w:val="00060FC4"/>
    <w:pPr>
      <w:numPr>
        <w:ilvl w:val="2"/>
      </w:numPr>
      <w:tabs>
        <w:tab w:val="clear" w:pos="851"/>
        <w:tab w:val="num" w:pos="0"/>
        <w:tab w:val="left" w:pos="1134"/>
      </w:tabs>
      <w:outlineLvl w:val="2"/>
    </w:pPr>
    <w:rPr>
      <w:sz w:val="24"/>
      <w:szCs w:val="24"/>
    </w:rPr>
  </w:style>
  <w:style w:type="paragraph" w:styleId="Ttulo4">
    <w:name w:val="heading 4"/>
    <w:basedOn w:val="Ttulo3"/>
    <w:next w:val="Normal"/>
    <w:qFormat/>
    <w:rsid w:val="00060FC4"/>
    <w:pPr>
      <w:numPr>
        <w:ilvl w:val="3"/>
      </w:numPr>
      <w:tabs>
        <w:tab w:val="clear" w:pos="851"/>
        <w:tab w:val="num" w:pos="0"/>
      </w:tabs>
      <w:outlineLvl w:val="3"/>
    </w:pPr>
  </w:style>
  <w:style w:type="paragraph" w:styleId="Ttulo5">
    <w:name w:val="heading 5"/>
    <w:basedOn w:val="Ttulo4"/>
    <w:next w:val="Normal"/>
    <w:qFormat/>
    <w:rsid w:val="00D35286"/>
    <w:pPr>
      <w:numPr>
        <w:ilvl w:val="4"/>
      </w:numPr>
      <w:tabs>
        <w:tab w:val="clear" w:pos="851"/>
        <w:tab w:val="num" w:pos="0"/>
      </w:tabs>
      <w:outlineLvl w:val="4"/>
    </w:pPr>
  </w:style>
  <w:style w:type="paragraph" w:styleId="Ttulo6">
    <w:name w:val="heading 6"/>
    <w:basedOn w:val="Ttulo5"/>
    <w:next w:val="Normal"/>
    <w:qFormat/>
    <w:rsid w:val="00134622"/>
    <w:pPr>
      <w:numPr>
        <w:ilvl w:val="5"/>
      </w:numPr>
      <w:tabs>
        <w:tab w:val="clear" w:pos="851"/>
        <w:tab w:val="clear" w:pos="1134"/>
        <w:tab w:val="num" w:pos="0"/>
        <w:tab w:val="left" w:pos="1418"/>
      </w:tabs>
      <w:outlineLvl w:val="5"/>
    </w:pPr>
  </w:style>
  <w:style w:type="paragraph" w:styleId="Ttulo7">
    <w:name w:val="heading 7"/>
    <w:basedOn w:val="Ttulo6"/>
    <w:next w:val="Normal"/>
    <w:qFormat/>
    <w:rsid w:val="00134622"/>
    <w:pPr>
      <w:numPr>
        <w:ilvl w:val="6"/>
      </w:numPr>
      <w:tabs>
        <w:tab w:val="clear" w:pos="851"/>
        <w:tab w:val="clear" w:pos="1418"/>
        <w:tab w:val="num" w:pos="0"/>
        <w:tab w:val="left" w:pos="1701"/>
      </w:tabs>
      <w:outlineLvl w:val="6"/>
    </w:pPr>
  </w:style>
  <w:style w:type="paragraph" w:styleId="Ttulo8">
    <w:name w:val="heading 8"/>
    <w:basedOn w:val="Ttulo7"/>
    <w:next w:val="Normal"/>
    <w:qFormat/>
    <w:rsid w:val="00134622"/>
    <w:pPr>
      <w:numPr>
        <w:ilvl w:val="7"/>
      </w:numPr>
      <w:tabs>
        <w:tab w:val="clear" w:pos="851"/>
        <w:tab w:val="left" w:pos="0"/>
      </w:tabs>
      <w:outlineLvl w:val="7"/>
    </w:pPr>
    <w:rPr>
      <w:kern w:val="1"/>
    </w:rPr>
  </w:style>
  <w:style w:type="paragraph" w:styleId="Ttulo9">
    <w:name w:val="heading 9"/>
    <w:basedOn w:val="Normal"/>
    <w:next w:val="Normal"/>
    <w:qFormat/>
    <w:rsid w:val="00866DD9"/>
    <w:pPr>
      <w:keepNext/>
      <w:tabs>
        <w:tab w:val="num" w:pos="0"/>
        <w:tab w:val="left" w:pos="3261"/>
      </w:tabs>
      <w:ind w:firstLine="0"/>
      <w:jc w:val="left"/>
      <w:outlineLvl w:val="8"/>
    </w:pPr>
    <w:rPr>
      <w:rFonts w:cs="Arial"/>
      <w:b/>
      <w:bCs/>
      <w:kern w:val="1"/>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racteresdeNotadeRodap">
    <w:name w:val="Caracteres de Nota de Rodapé"/>
    <w:basedOn w:val="Fontepargpadro"/>
    <w:rsid w:val="004C40D6"/>
    <w:rPr>
      <w:rFonts w:ascii="Arial" w:hAnsi="Arial"/>
      <w:b/>
      <w:position w:val="0"/>
      <w:sz w:val="16"/>
      <w:shd w:val="clear" w:color="auto" w:fill="auto"/>
      <w:vertAlign w:val="baseline"/>
    </w:rPr>
  </w:style>
  <w:style w:type="character" w:styleId="TextodoEspaoReservado">
    <w:name w:val="Placeholder Text"/>
    <w:basedOn w:val="Fontepargpadro"/>
    <w:uiPriority w:val="99"/>
    <w:semiHidden/>
    <w:rsid w:val="007D4C33"/>
    <w:rPr>
      <w:color w:val="808080"/>
    </w:rPr>
  </w:style>
  <w:style w:type="character" w:styleId="Nmerodepgina">
    <w:name w:val="page number"/>
    <w:basedOn w:val="Fontepargpadro"/>
    <w:rsid w:val="004C40D6"/>
  </w:style>
  <w:style w:type="character" w:customStyle="1" w:styleId="Smbolosdenumerao">
    <w:name w:val="Símbolos de numeração"/>
    <w:rsid w:val="00866DD9"/>
  </w:style>
  <w:style w:type="character" w:customStyle="1" w:styleId="Marcadores">
    <w:name w:val="Marcadores"/>
    <w:rsid w:val="00866DD9"/>
    <w:rPr>
      <w:rFonts w:ascii="StarSymbol" w:eastAsia="StarSymbol" w:hAnsi="StarSymbol" w:cs="StarSymbol"/>
      <w:sz w:val="18"/>
      <w:szCs w:val="18"/>
    </w:rPr>
  </w:style>
  <w:style w:type="character" w:styleId="Hyperlink">
    <w:name w:val="Hyperlink"/>
    <w:uiPriority w:val="99"/>
    <w:rsid w:val="00866DD9"/>
    <w:rPr>
      <w:color w:val="auto"/>
      <w:u w:val="none"/>
    </w:rPr>
  </w:style>
  <w:style w:type="character" w:styleId="HiperlinkVisitado">
    <w:name w:val="FollowedHyperlink"/>
    <w:rsid w:val="00866DD9"/>
    <w:rPr>
      <w:color w:val="auto"/>
      <w:u w:val="none"/>
    </w:rPr>
  </w:style>
  <w:style w:type="character" w:customStyle="1" w:styleId="CaracteresdeNotadeFim">
    <w:name w:val="Caracteres de Nota de Fim"/>
    <w:rsid w:val="00866DD9"/>
    <w:rPr>
      <w:sz w:val="18"/>
    </w:rPr>
  </w:style>
  <w:style w:type="character" w:styleId="Refdenotaderodap">
    <w:name w:val="footnote reference"/>
    <w:semiHidden/>
    <w:rsid w:val="00866DD9"/>
    <w:rPr>
      <w:vertAlign w:val="superscript"/>
    </w:rPr>
  </w:style>
  <w:style w:type="character" w:styleId="Forte">
    <w:name w:val="Strong"/>
    <w:qFormat/>
    <w:rsid w:val="00866DD9"/>
    <w:rPr>
      <w:b/>
      <w:bCs/>
    </w:rPr>
  </w:style>
  <w:style w:type="character" w:customStyle="1" w:styleId="Simbols">
    <w:name w:val="Simbols"/>
    <w:rsid w:val="00866DD9"/>
    <w:rPr>
      <w:rFonts w:ascii="Symbol" w:hAnsi="Symbol" w:cs="Times New Roman"/>
      <w:shd w:val="clear" w:color="auto" w:fill="auto"/>
    </w:rPr>
  </w:style>
  <w:style w:type="character" w:customStyle="1" w:styleId="Monoespaado">
    <w:name w:val="Monoespaçado"/>
    <w:rsid w:val="00866DD9"/>
    <w:rPr>
      <w:rFonts w:ascii="Courier New" w:hAnsi="Courier New" w:cs="Courier New"/>
    </w:rPr>
  </w:style>
  <w:style w:type="paragraph" w:styleId="PargrafodaLista">
    <w:name w:val="List Paragraph"/>
    <w:basedOn w:val="Normal"/>
    <w:uiPriority w:val="34"/>
    <w:qFormat/>
    <w:rsid w:val="00AF506E"/>
    <w:pPr>
      <w:ind w:left="720"/>
      <w:contextualSpacing/>
    </w:pPr>
  </w:style>
  <w:style w:type="character" w:customStyle="1" w:styleId="Symbol">
    <w:name w:val="Symbol"/>
    <w:rsid w:val="00866DD9"/>
    <w:rPr>
      <w:rFonts w:ascii="Symbol" w:hAnsi="Symbol" w:cs="Times New Roman"/>
    </w:rPr>
  </w:style>
  <w:style w:type="character" w:customStyle="1" w:styleId="Refdecomentrio1">
    <w:name w:val="Ref. de comentário1"/>
    <w:basedOn w:val="Fontepargpadro"/>
    <w:rsid w:val="004C40D6"/>
    <w:rPr>
      <w:sz w:val="16"/>
      <w:szCs w:val="16"/>
    </w:rPr>
  </w:style>
  <w:style w:type="character" w:customStyle="1" w:styleId="Tecla">
    <w:name w:val="Tecla"/>
    <w:basedOn w:val="Fontepargpadro"/>
    <w:rsid w:val="004C40D6"/>
    <w:rPr>
      <w:rFonts w:ascii="Courier New" w:hAnsi="Courier New"/>
      <w:smallCaps/>
      <w:strike w:val="0"/>
      <w:dstrike w:val="0"/>
      <w:emboss/>
      <w:position w:val="0"/>
      <w:sz w:val="20"/>
      <w:shd w:val="clear" w:color="auto" w:fill="D9D9D9"/>
      <w:vertAlign w:val="baseline"/>
    </w:rPr>
  </w:style>
  <w:style w:type="character" w:styleId="Refdenotadefim">
    <w:name w:val="endnote reference"/>
    <w:semiHidden/>
    <w:rsid w:val="00866DD9"/>
    <w:rPr>
      <w:vertAlign w:val="superscript"/>
    </w:rPr>
  </w:style>
  <w:style w:type="paragraph" w:styleId="Corpodetexto">
    <w:name w:val="Body Text"/>
    <w:basedOn w:val="Normal"/>
    <w:next w:val="Normal"/>
    <w:rsid w:val="009C0AD5"/>
  </w:style>
  <w:style w:type="paragraph" w:styleId="Recuodecorpodetexto">
    <w:name w:val="Body Text Indent"/>
    <w:basedOn w:val="Normal"/>
    <w:rsid w:val="00866DD9"/>
    <w:pPr>
      <w:tabs>
        <w:tab w:val="left" w:pos="1134"/>
      </w:tabs>
      <w:ind w:left="1134" w:hanging="425"/>
    </w:pPr>
  </w:style>
  <w:style w:type="paragraph" w:customStyle="1" w:styleId="Captulo">
    <w:name w:val="Capítulo"/>
    <w:basedOn w:val="Normal"/>
    <w:next w:val="Corpodetexto"/>
    <w:rsid w:val="00866DD9"/>
    <w:pPr>
      <w:keepNext/>
      <w:spacing w:before="240"/>
    </w:pPr>
    <w:rPr>
      <w:rFonts w:eastAsia="Lucida Sans Unicode" w:cs="Tahoma"/>
      <w:sz w:val="28"/>
      <w:szCs w:val="28"/>
    </w:rPr>
  </w:style>
  <w:style w:type="character" w:styleId="Refdecomentrio">
    <w:name w:val="annotation reference"/>
    <w:basedOn w:val="Fontepargpadro"/>
    <w:uiPriority w:val="99"/>
    <w:semiHidden/>
    <w:unhideWhenUsed/>
    <w:rsid w:val="005A084D"/>
    <w:rPr>
      <w:sz w:val="16"/>
      <w:szCs w:val="16"/>
    </w:rPr>
  </w:style>
  <w:style w:type="paragraph" w:styleId="Lista">
    <w:name w:val="List"/>
    <w:basedOn w:val="Normal"/>
    <w:rsid w:val="00866DD9"/>
    <w:pPr>
      <w:ind w:left="283" w:hanging="283"/>
    </w:pPr>
  </w:style>
  <w:style w:type="paragraph" w:styleId="Cabealho">
    <w:name w:val="header"/>
    <w:basedOn w:val="Normal"/>
    <w:rsid w:val="00866DD9"/>
    <w:pPr>
      <w:widowControl w:val="0"/>
      <w:tabs>
        <w:tab w:val="center" w:pos="4419"/>
        <w:tab w:val="right" w:pos="8838"/>
      </w:tabs>
      <w:spacing w:after="0" w:line="100" w:lineRule="atLeast"/>
      <w:ind w:firstLine="0"/>
    </w:pPr>
    <w:rPr>
      <w:b/>
    </w:rPr>
  </w:style>
  <w:style w:type="paragraph" w:styleId="Rodap">
    <w:name w:val="footer"/>
    <w:basedOn w:val="Normal"/>
    <w:rsid w:val="00866DD9"/>
    <w:pPr>
      <w:tabs>
        <w:tab w:val="center" w:pos="4419"/>
        <w:tab w:val="right" w:pos="8838"/>
      </w:tabs>
      <w:spacing w:after="0" w:line="100" w:lineRule="atLeast"/>
      <w:ind w:firstLine="0"/>
    </w:pPr>
    <w:rPr>
      <w:sz w:val="20"/>
      <w:szCs w:val="20"/>
    </w:rPr>
  </w:style>
  <w:style w:type="paragraph" w:customStyle="1" w:styleId="Contedodatabela">
    <w:name w:val="Conteúdo da tabela"/>
    <w:basedOn w:val="Normal"/>
    <w:rsid w:val="00866DD9"/>
    <w:pPr>
      <w:suppressLineNumbers/>
    </w:pPr>
  </w:style>
  <w:style w:type="paragraph" w:customStyle="1" w:styleId="Ttulodatabela">
    <w:name w:val="Título da tabela"/>
    <w:basedOn w:val="Contedodatabela"/>
    <w:rsid w:val="00866DD9"/>
    <w:pPr>
      <w:jc w:val="center"/>
    </w:pPr>
    <w:rPr>
      <w:b/>
      <w:bCs/>
      <w:i/>
      <w:iCs/>
    </w:rPr>
  </w:style>
  <w:style w:type="paragraph" w:customStyle="1" w:styleId="Legenda1">
    <w:name w:val="Legenda1"/>
    <w:basedOn w:val="Normal"/>
    <w:next w:val="Normal"/>
    <w:rsid w:val="00866DD9"/>
    <w:pPr>
      <w:ind w:firstLine="0"/>
      <w:jc w:val="center"/>
    </w:pPr>
    <w:rPr>
      <w:rFonts w:cs="Arial"/>
      <w:b/>
      <w:bCs/>
      <w:sz w:val="20"/>
      <w:szCs w:val="20"/>
    </w:rPr>
  </w:style>
  <w:style w:type="paragraph" w:customStyle="1" w:styleId="Ilustrao">
    <w:name w:val="Ilustração"/>
    <w:basedOn w:val="Legenda1"/>
    <w:rsid w:val="00866DD9"/>
  </w:style>
  <w:style w:type="paragraph" w:customStyle="1" w:styleId="Tabela">
    <w:name w:val="Tabela"/>
    <w:basedOn w:val="Legenda1"/>
    <w:rsid w:val="00866DD9"/>
  </w:style>
  <w:style w:type="paragraph" w:customStyle="1" w:styleId="Contedodoquadro">
    <w:name w:val="Conteúdo do quadro"/>
    <w:basedOn w:val="Corpodetexto"/>
    <w:rsid w:val="00866DD9"/>
  </w:style>
  <w:style w:type="paragraph" w:styleId="Textodenotaderodap">
    <w:name w:val="footnote text"/>
    <w:basedOn w:val="Normal"/>
    <w:semiHidden/>
    <w:rsid w:val="00866DD9"/>
    <w:pPr>
      <w:spacing w:after="0" w:line="100" w:lineRule="atLeast"/>
      <w:ind w:left="285" w:hanging="285"/>
      <w:jc w:val="left"/>
    </w:pPr>
    <w:rPr>
      <w:sz w:val="18"/>
      <w:szCs w:val="18"/>
    </w:rPr>
  </w:style>
  <w:style w:type="paragraph" w:styleId="Destinatrio">
    <w:name w:val="envelope address"/>
    <w:basedOn w:val="Normal"/>
    <w:rsid w:val="00866DD9"/>
    <w:pPr>
      <w:suppressLineNumbers/>
      <w:spacing w:before="0" w:after="60"/>
    </w:pPr>
  </w:style>
  <w:style w:type="paragraph" w:customStyle="1" w:styleId="Sumrio">
    <w:name w:val="Sumário"/>
    <w:basedOn w:val="Normal"/>
    <w:rsid w:val="00CC15F4"/>
    <w:pPr>
      <w:ind w:firstLine="0"/>
      <w:jc w:val="left"/>
    </w:pPr>
    <w:rPr>
      <w:rFonts w:cs="Tahoma"/>
    </w:rPr>
  </w:style>
  <w:style w:type="paragraph" w:styleId="Textodecomentrio">
    <w:name w:val="annotation text"/>
    <w:basedOn w:val="Normal"/>
    <w:link w:val="TextodecomentrioChar"/>
    <w:uiPriority w:val="99"/>
    <w:unhideWhenUsed/>
    <w:rsid w:val="005A084D"/>
    <w:pPr>
      <w:overflowPunct/>
      <w:autoSpaceDE/>
      <w:spacing w:before="0" w:after="0" w:line="480" w:lineRule="auto"/>
      <w:ind w:firstLine="0"/>
      <w:textAlignment w:val="auto"/>
    </w:pPr>
    <w:rPr>
      <w:rFonts w:ascii="Times New Roman" w:hAnsi="Times New Roman"/>
      <w:sz w:val="20"/>
      <w:szCs w:val="20"/>
    </w:rPr>
  </w:style>
  <w:style w:type="character" w:customStyle="1" w:styleId="TextodecomentrioChar">
    <w:name w:val="Texto de comentário Char"/>
    <w:basedOn w:val="Fontepargpadro"/>
    <w:link w:val="Textodecomentrio"/>
    <w:uiPriority w:val="99"/>
    <w:rsid w:val="005A084D"/>
    <w:rPr>
      <w:lang w:eastAsia="ar-SA"/>
    </w:rPr>
  </w:style>
  <w:style w:type="paragraph" w:styleId="Sumrio1">
    <w:name w:val="toc 1"/>
    <w:basedOn w:val="Normal"/>
    <w:uiPriority w:val="39"/>
    <w:rsid w:val="008861EC"/>
    <w:pPr>
      <w:tabs>
        <w:tab w:val="left" w:pos="851"/>
        <w:tab w:val="right" w:leader="dot" w:pos="9071"/>
      </w:tabs>
      <w:spacing w:before="0" w:after="0" w:line="240" w:lineRule="auto"/>
      <w:ind w:firstLine="0"/>
      <w:jc w:val="left"/>
    </w:pPr>
    <w:rPr>
      <w:rFonts w:cs="Arial"/>
      <w:kern w:val="24"/>
    </w:rPr>
  </w:style>
  <w:style w:type="paragraph" w:styleId="Sumrio2">
    <w:name w:val="toc 2"/>
    <w:basedOn w:val="Sumrio1"/>
    <w:uiPriority w:val="39"/>
    <w:rsid w:val="008861EC"/>
    <w:rPr>
      <w:kern w:val="1"/>
      <w:szCs w:val="22"/>
    </w:rPr>
  </w:style>
  <w:style w:type="paragraph" w:styleId="Sumrio3">
    <w:name w:val="toc 3"/>
    <w:basedOn w:val="Sumrio2"/>
    <w:uiPriority w:val="39"/>
    <w:rsid w:val="008861EC"/>
    <w:rPr>
      <w:szCs w:val="20"/>
    </w:rPr>
  </w:style>
  <w:style w:type="paragraph" w:styleId="Sumrio4">
    <w:name w:val="toc 4"/>
    <w:basedOn w:val="Sumrio3"/>
    <w:uiPriority w:val="39"/>
    <w:rsid w:val="008861EC"/>
    <w:pPr>
      <w:tabs>
        <w:tab w:val="clear" w:pos="9071"/>
        <w:tab w:val="right" w:leader="dot" w:pos="9072"/>
      </w:tabs>
    </w:pPr>
    <w:rPr>
      <w:bCs/>
    </w:rPr>
  </w:style>
  <w:style w:type="paragraph" w:styleId="Sumrio5">
    <w:name w:val="toc 5"/>
    <w:basedOn w:val="Sumrio4"/>
    <w:next w:val="Normal"/>
    <w:semiHidden/>
    <w:rsid w:val="00866DD9"/>
  </w:style>
  <w:style w:type="paragraph" w:styleId="Sumrio6">
    <w:name w:val="toc 6"/>
    <w:basedOn w:val="Sumrio5"/>
    <w:next w:val="Normal"/>
    <w:semiHidden/>
    <w:rsid w:val="00866DD9"/>
  </w:style>
  <w:style w:type="paragraph" w:styleId="Sumrio7">
    <w:name w:val="toc 7"/>
    <w:basedOn w:val="Sumrio6"/>
    <w:next w:val="Normal"/>
    <w:semiHidden/>
    <w:rsid w:val="00866DD9"/>
  </w:style>
  <w:style w:type="paragraph" w:styleId="Sumrio8">
    <w:name w:val="toc 8"/>
    <w:basedOn w:val="Sumrio7"/>
    <w:next w:val="Normal"/>
    <w:semiHidden/>
    <w:rsid w:val="00866DD9"/>
  </w:style>
  <w:style w:type="paragraph" w:styleId="Sumrio9">
    <w:name w:val="toc 9"/>
    <w:basedOn w:val="Sumrio8"/>
    <w:next w:val="Normal"/>
    <w:semiHidden/>
    <w:rsid w:val="00866DD9"/>
  </w:style>
  <w:style w:type="paragraph" w:customStyle="1" w:styleId="Contedo10">
    <w:name w:val="Conteúdo 10"/>
    <w:basedOn w:val="Sumrio"/>
    <w:rsid w:val="00866DD9"/>
    <w:pPr>
      <w:tabs>
        <w:tab w:val="right" w:leader="dot" w:pos="9637"/>
      </w:tabs>
      <w:ind w:left="2547"/>
    </w:pPr>
  </w:style>
  <w:style w:type="paragraph" w:styleId="Ttulo">
    <w:name w:val="Title"/>
    <w:basedOn w:val="Normal"/>
    <w:next w:val="Corpodetexto"/>
    <w:qFormat/>
    <w:rsid w:val="00866DD9"/>
    <w:pPr>
      <w:keepNext/>
      <w:spacing w:before="240"/>
    </w:pPr>
    <w:rPr>
      <w:rFonts w:eastAsia="MS Mincho" w:cs="Tahoma"/>
      <w:sz w:val="28"/>
      <w:szCs w:val="28"/>
    </w:rPr>
  </w:style>
  <w:style w:type="paragraph" w:styleId="Subttulo">
    <w:name w:val="Subtitle"/>
    <w:basedOn w:val="Ttulo"/>
    <w:next w:val="Corpodetexto"/>
    <w:rsid w:val="00866DD9"/>
    <w:pPr>
      <w:jc w:val="center"/>
    </w:pPr>
    <w:rPr>
      <w:i/>
      <w:iCs/>
    </w:rPr>
  </w:style>
  <w:style w:type="paragraph" w:customStyle="1" w:styleId="RefernciaBibliogrfica">
    <w:name w:val="Referência Bibliográfica"/>
    <w:basedOn w:val="Normal"/>
    <w:rsid w:val="00A276D0"/>
    <w:pPr>
      <w:tabs>
        <w:tab w:val="left" w:pos="426"/>
      </w:tabs>
      <w:spacing w:before="100" w:beforeAutospacing="1" w:after="100" w:afterAutospacing="1" w:line="240" w:lineRule="atLeast"/>
      <w:ind w:firstLine="0"/>
      <w:jc w:val="left"/>
    </w:pPr>
    <w:rPr>
      <w:noProof/>
      <w:kern w:val="1"/>
    </w:rPr>
  </w:style>
  <w:style w:type="paragraph" w:customStyle="1" w:styleId="Capa1-Universidade">
    <w:name w:val="Capa 1 - Universidade"/>
    <w:basedOn w:val="Normal"/>
    <w:next w:val="Normal"/>
    <w:rsid w:val="00203346"/>
    <w:pPr>
      <w:spacing w:line="100" w:lineRule="atLeast"/>
      <w:ind w:firstLine="0"/>
      <w:jc w:val="center"/>
    </w:pPr>
    <w:rPr>
      <w:b/>
      <w:caps/>
      <w:kern w:val="28"/>
      <w:sz w:val="28"/>
      <w:szCs w:val="28"/>
    </w:rPr>
  </w:style>
  <w:style w:type="paragraph" w:customStyle="1" w:styleId="Capa3-Ttulo">
    <w:name w:val="Capa 3 - Título"/>
    <w:basedOn w:val="Capa1-Universidade"/>
    <w:next w:val="Capa2-Autor"/>
    <w:rsid w:val="00E804F1"/>
    <w:pPr>
      <w:spacing w:before="2400" w:after="0"/>
    </w:pPr>
    <w:rPr>
      <w:bCs/>
      <w:caps w:val="0"/>
      <w:szCs w:val="36"/>
    </w:rPr>
  </w:style>
  <w:style w:type="paragraph" w:customStyle="1" w:styleId="Capa2-Autor">
    <w:name w:val="Capa 2 - Autor"/>
    <w:basedOn w:val="Capa3-Ttulo"/>
    <w:next w:val="Normal"/>
    <w:rsid w:val="00E804F1"/>
    <w:pPr>
      <w:spacing w:before="1680"/>
    </w:pPr>
    <w:rPr>
      <w:b w:val="0"/>
      <w:bCs w:val="0"/>
      <w:szCs w:val="28"/>
    </w:rPr>
  </w:style>
  <w:style w:type="paragraph" w:styleId="Reviso">
    <w:name w:val="Revision"/>
    <w:hidden/>
    <w:uiPriority w:val="99"/>
    <w:semiHidden/>
    <w:rsid w:val="00FC01F0"/>
    <w:rPr>
      <w:rFonts w:ascii="Arial" w:hAnsi="Arial"/>
      <w:sz w:val="24"/>
      <w:szCs w:val="24"/>
      <w:lang w:eastAsia="ar-SA"/>
    </w:rPr>
  </w:style>
  <w:style w:type="table" w:styleId="Tabelacomgrade">
    <w:name w:val="Table Grid"/>
    <w:basedOn w:val="Tabelanormal"/>
    <w:uiPriority w:val="59"/>
    <w:rsid w:val="005F20FE"/>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Capa4-LocaleData">
    <w:name w:val="Capa 4 - Local e Data"/>
    <w:basedOn w:val="Normal"/>
    <w:next w:val="Normal"/>
    <w:rsid w:val="00E804F1"/>
    <w:pPr>
      <w:spacing w:before="7200" w:after="0" w:line="100" w:lineRule="atLeast"/>
      <w:ind w:firstLine="0"/>
      <w:jc w:val="center"/>
    </w:pPr>
    <w:rPr>
      <w:kern w:val="28"/>
      <w:szCs w:val="28"/>
    </w:rPr>
  </w:style>
  <w:style w:type="paragraph" w:customStyle="1" w:styleId="Anverso1-Autores">
    <w:name w:val="Anverso 1 - Autores"/>
    <w:basedOn w:val="Normal"/>
    <w:qFormat/>
    <w:rsid w:val="00616927"/>
    <w:pPr>
      <w:spacing w:after="240" w:line="240" w:lineRule="auto"/>
      <w:ind w:firstLine="0"/>
      <w:jc w:val="left"/>
    </w:pPr>
    <w:rPr>
      <w:rFonts w:ascii="Times New Roman" w:hAnsi="Times New Roman"/>
    </w:rPr>
  </w:style>
  <w:style w:type="paragraph" w:customStyle="1" w:styleId="Dedicatria">
    <w:name w:val="Dedicatória"/>
    <w:basedOn w:val="Normal"/>
    <w:next w:val="Normal"/>
    <w:rsid w:val="00866DD9"/>
    <w:pPr>
      <w:spacing w:before="480"/>
      <w:ind w:left="4536" w:firstLine="709"/>
      <w:jc w:val="right"/>
    </w:pPr>
    <w:rPr>
      <w:i/>
      <w:iCs/>
      <w:kern w:val="1"/>
    </w:rPr>
  </w:style>
  <w:style w:type="paragraph" w:customStyle="1" w:styleId="TtuloCentro">
    <w:name w:val="Título Centro"/>
    <w:basedOn w:val="Ttulo1"/>
    <w:next w:val="Normal"/>
    <w:rsid w:val="00CA3A4A"/>
    <w:pPr>
      <w:numPr>
        <w:numId w:val="0"/>
      </w:numPr>
      <w:spacing w:after="480"/>
      <w:jc w:val="center"/>
      <w:outlineLvl w:val="9"/>
    </w:pPr>
  </w:style>
  <w:style w:type="paragraph" w:customStyle="1" w:styleId="Textodecomentrio1">
    <w:name w:val="Texto de comentário1"/>
    <w:basedOn w:val="Normal"/>
    <w:rsid w:val="00866DD9"/>
    <w:pPr>
      <w:spacing w:line="100" w:lineRule="atLeast"/>
      <w:ind w:firstLine="0"/>
    </w:pPr>
    <w:rPr>
      <w:kern w:val="1"/>
      <w:sz w:val="20"/>
      <w:szCs w:val="20"/>
    </w:rPr>
  </w:style>
  <w:style w:type="paragraph" w:customStyle="1" w:styleId="Ttulodanota1">
    <w:name w:val="Título da nota1"/>
    <w:basedOn w:val="Normal"/>
    <w:next w:val="Normal"/>
    <w:rsid w:val="00866DD9"/>
  </w:style>
  <w:style w:type="paragraph" w:customStyle="1" w:styleId="Citao1">
    <w:name w:val="Citação1"/>
    <w:basedOn w:val="Normal"/>
    <w:next w:val="Normal"/>
    <w:rsid w:val="00866DD9"/>
    <w:pPr>
      <w:spacing w:before="119" w:after="119" w:line="100" w:lineRule="atLeast"/>
      <w:ind w:left="2268" w:firstLine="0"/>
    </w:pPr>
    <w:rPr>
      <w:kern w:val="1"/>
      <w:sz w:val="20"/>
    </w:rPr>
  </w:style>
  <w:style w:type="paragraph" w:customStyle="1" w:styleId="Recuodecorpodetexto21">
    <w:name w:val="Recuo de corpo de texto 21"/>
    <w:basedOn w:val="Normal"/>
    <w:rsid w:val="00866DD9"/>
    <w:pPr>
      <w:spacing w:after="360"/>
    </w:pPr>
  </w:style>
  <w:style w:type="paragraph" w:customStyle="1" w:styleId="ListacomBolinhas">
    <w:name w:val="Lista com Bolinhas"/>
    <w:basedOn w:val="Normal"/>
    <w:rsid w:val="00866DD9"/>
    <w:pPr>
      <w:tabs>
        <w:tab w:val="num" w:pos="425"/>
      </w:tabs>
      <w:spacing w:before="0"/>
      <w:ind w:firstLine="0"/>
      <w:jc w:val="left"/>
    </w:pPr>
  </w:style>
  <w:style w:type="paragraph" w:customStyle="1" w:styleId="Listacomletras">
    <w:name w:val="Lista com letras"/>
    <w:basedOn w:val="ListacomBolinhas"/>
    <w:rsid w:val="00866DD9"/>
    <w:pPr>
      <w:spacing w:after="119"/>
      <w:ind w:right="425"/>
    </w:pPr>
  </w:style>
  <w:style w:type="paragraph" w:customStyle="1" w:styleId="Tabelatexto">
    <w:name w:val="Tabela texto"/>
    <w:rsid w:val="00866DD9"/>
    <w:pPr>
      <w:suppressAutoHyphens/>
      <w:overflowPunct w:val="0"/>
      <w:autoSpaceDE w:val="0"/>
      <w:spacing w:before="60" w:after="60"/>
      <w:textAlignment w:val="baseline"/>
    </w:pPr>
    <w:rPr>
      <w:rFonts w:ascii="Arial" w:hAnsi="Arial" w:cs="Arial"/>
      <w:sz w:val="16"/>
      <w:lang w:eastAsia="ar-SA"/>
    </w:rPr>
  </w:style>
  <w:style w:type="paragraph" w:customStyle="1" w:styleId="TabelaTtulo">
    <w:name w:val="Tabela Título"/>
    <w:basedOn w:val="Tabelatexto"/>
    <w:rsid w:val="00866DD9"/>
    <w:pPr>
      <w:jc w:val="center"/>
    </w:pPr>
    <w:rPr>
      <w:b/>
      <w:bCs/>
      <w:sz w:val="20"/>
      <w:szCs w:val="24"/>
    </w:rPr>
  </w:style>
  <w:style w:type="paragraph" w:customStyle="1" w:styleId="Figura">
    <w:name w:val="Figura"/>
    <w:basedOn w:val="Tabelatexto"/>
    <w:next w:val="Normal"/>
    <w:rsid w:val="00595A70"/>
    <w:pPr>
      <w:spacing w:before="0" w:after="0" w:line="360" w:lineRule="auto"/>
      <w:jc w:val="center"/>
    </w:pPr>
    <w:rPr>
      <w:i/>
      <w:sz w:val="18"/>
    </w:rPr>
  </w:style>
  <w:style w:type="paragraph" w:customStyle="1" w:styleId="Lista-continuao">
    <w:name w:val="Lista - continuação"/>
    <w:basedOn w:val="ListacomBolinhas"/>
    <w:next w:val="Lista"/>
    <w:rsid w:val="00866DD9"/>
    <w:pPr>
      <w:ind w:left="425" w:firstLine="425"/>
    </w:pPr>
  </w:style>
  <w:style w:type="paragraph" w:customStyle="1" w:styleId="Subttulosemnmero">
    <w:name w:val="Subtítulo sem número"/>
    <w:basedOn w:val="Ttulo2"/>
    <w:next w:val="Normal"/>
    <w:rsid w:val="001C640A"/>
    <w:pPr>
      <w:numPr>
        <w:ilvl w:val="0"/>
        <w:numId w:val="0"/>
      </w:numPr>
      <w:jc w:val="center"/>
      <w:outlineLvl w:val="9"/>
    </w:pPr>
  </w:style>
  <w:style w:type="paragraph" w:customStyle="1" w:styleId="Epgrafe">
    <w:name w:val="Epígrafe"/>
    <w:basedOn w:val="Dedicatria"/>
    <w:next w:val="Epgrafe-autor"/>
    <w:rsid w:val="00864005"/>
    <w:pPr>
      <w:spacing w:before="10440" w:line="100" w:lineRule="atLeast"/>
      <w:ind w:firstLine="0"/>
    </w:pPr>
    <w:rPr>
      <w:sz w:val="20"/>
      <w:szCs w:val="20"/>
    </w:rPr>
  </w:style>
  <w:style w:type="paragraph" w:customStyle="1" w:styleId="Epgrafe-autor">
    <w:name w:val="Epígrafe - autor"/>
    <w:basedOn w:val="Epgrafe"/>
    <w:next w:val="Normal"/>
    <w:rsid w:val="00DE2186"/>
    <w:pPr>
      <w:spacing w:before="0"/>
    </w:pPr>
    <w:rPr>
      <w:b/>
      <w:bCs/>
    </w:rPr>
  </w:style>
  <w:style w:type="paragraph" w:customStyle="1" w:styleId="Resumo">
    <w:name w:val="Resumo"/>
    <w:basedOn w:val="Normal"/>
    <w:rsid w:val="00203078"/>
    <w:pPr>
      <w:spacing w:line="100" w:lineRule="atLeast"/>
      <w:ind w:firstLine="0"/>
    </w:pPr>
  </w:style>
  <w:style w:type="paragraph" w:customStyle="1" w:styleId="Aprovao1-Alunos">
    <w:name w:val="Aprovação 1 - Alunos"/>
    <w:basedOn w:val="Normal"/>
    <w:rsid w:val="00234CD4"/>
    <w:pPr>
      <w:tabs>
        <w:tab w:val="left" w:pos="1275"/>
        <w:tab w:val="left" w:pos="3975"/>
      </w:tabs>
      <w:spacing w:line="100" w:lineRule="atLeast"/>
      <w:ind w:firstLine="15"/>
      <w:jc w:val="center"/>
    </w:pPr>
  </w:style>
  <w:style w:type="paragraph" w:customStyle="1" w:styleId="Rosto1-Autor">
    <w:name w:val="Rosto 1 - Autor"/>
    <w:basedOn w:val="Normal"/>
    <w:rsid w:val="00C32688"/>
    <w:pPr>
      <w:widowControl w:val="0"/>
      <w:spacing w:before="0" w:after="1134" w:line="100" w:lineRule="atLeast"/>
      <w:ind w:firstLine="0"/>
      <w:jc w:val="center"/>
    </w:pPr>
    <w:rPr>
      <w:b/>
      <w:bCs/>
      <w:caps/>
      <w:kern w:val="36"/>
      <w:sz w:val="28"/>
      <w:szCs w:val="36"/>
    </w:rPr>
  </w:style>
  <w:style w:type="paragraph" w:customStyle="1" w:styleId="Rosto2-Ttulo">
    <w:name w:val="Rosto 2 - Título"/>
    <w:basedOn w:val="Rosto1-Autor"/>
    <w:next w:val="Rosto3-Descrio"/>
    <w:rsid w:val="00C32688"/>
    <w:pPr>
      <w:spacing w:before="567" w:after="2268"/>
    </w:pPr>
  </w:style>
  <w:style w:type="paragraph" w:customStyle="1" w:styleId="Rosto3-Descrio">
    <w:name w:val="Rosto 3 - Descrição"/>
    <w:basedOn w:val="Normal"/>
    <w:rsid w:val="00C32688"/>
    <w:pPr>
      <w:spacing w:before="240" w:after="240" w:line="100" w:lineRule="atLeast"/>
      <w:ind w:left="4536" w:right="17" w:firstLine="0"/>
    </w:pPr>
    <w:rPr>
      <w:sz w:val="28"/>
    </w:rPr>
  </w:style>
  <w:style w:type="paragraph" w:customStyle="1" w:styleId="Rosto5-Data">
    <w:name w:val="Rosto 5 - Data"/>
    <w:basedOn w:val="Rosto3-Descrio"/>
    <w:next w:val="Normal"/>
    <w:rsid w:val="00AB68EC"/>
    <w:pPr>
      <w:spacing w:before="5040" w:after="0"/>
      <w:ind w:left="0" w:right="0"/>
      <w:jc w:val="center"/>
    </w:pPr>
  </w:style>
  <w:style w:type="paragraph" w:customStyle="1" w:styleId="Aprovao2-Titulo">
    <w:name w:val="Aprovação 2 - Titulo"/>
    <w:basedOn w:val="Aprovao1-Alunos"/>
    <w:rsid w:val="009F3FAB"/>
    <w:pPr>
      <w:spacing w:before="1080" w:after="1080"/>
      <w:ind w:left="4536" w:firstLine="0"/>
      <w:jc w:val="both"/>
    </w:pPr>
  </w:style>
  <w:style w:type="paragraph" w:styleId="Textodebalo">
    <w:name w:val="Balloon Text"/>
    <w:basedOn w:val="Normal"/>
    <w:semiHidden/>
    <w:rsid w:val="00F0514D"/>
    <w:rPr>
      <w:rFonts w:ascii="Tahoma" w:hAnsi="Tahoma" w:cs="Tahoma"/>
      <w:sz w:val="16"/>
      <w:szCs w:val="16"/>
    </w:rPr>
  </w:style>
  <w:style w:type="paragraph" w:customStyle="1" w:styleId="Anverso2-Ttulo">
    <w:name w:val="Anverso 2 - Título"/>
    <w:basedOn w:val="Anverso1-Autores"/>
    <w:qFormat/>
    <w:rsid w:val="00616927"/>
    <w:pPr>
      <w:spacing w:after="0"/>
      <w:ind w:firstLine="709"/>
    </w:pPr>
  </w:style>
  <w:style w:type="paragraph" w:customStyle="1" w:styleId="Anverso3-Tamanho">
    <w:name w:val="Anverso 3 - Tamanho"/>
    <w:basedOn w:val="Anverso1-Autores"/>
    <w:qFormat/>
    <w:rsid w:val="005F20FE"/>
    <w:pPr>
      <w:ind w:firstLine="709"/>
    </w:pPr>
  </w:style>
  <w:style w:type="paragraph" w:customStyle="1" w:styleId="Anverso4-Orientador">
    <w:name w:val="Anverso 4 - Orientador"/>
    <w:basedOn w:val="Anverso2-Ttulo"/>
    <w:qFormat/>
    <w:rsid w:val="00616927"/>
  </w:style>
  <w:style w:type="paragraph" w:customStyle="1" w:styleId="Anverso5-Universidade">
    <w:name w:val="Anverso 5 - Universidade"/>
    <w:basedOn w:val="Anverso2-Ttulo"/>
    <w:qFormat/>
    <w:rsid w:val="00616927"/>
    <w:pPr>
      <w:spacing w:after="120"/>
    </w:pPr>
  </w:style>
  <w:style w:type="paragraph" w:customStyle="1" w:styleId="Aprovao3-Universidade">
    <w:name w:val="Aprovação 3 - Universidade"/>
    <w:basedOn w:val="Aprovao2-Titulo"/>
    <w:qFormat/>
    <w:rsid w:val="009F3FAB"/>
    <w:pPr>
      <w:spacing w:before="0" w:after="120"/>
    </w:pPr>
    <w:rPr>
      <w:sz w:val="22"/>
    </w:rPr>
  </w:style>
  <w:style w:type="paragraph" w:customStyle="1" w:styleId="Aprovao4-Banca">
    <w:name w:val="Aprovação 4 - Banca"/>
    <w:basedOn w:val="Aprovao1-Alunos"/>
    <w:qFormat/>
    <w:rsid w:val="00234CD4"/>
    <w:pPr>
      <w:spacing w:before="840"/>
      <w:ind w:firstLine="17"/>
      <w:jc w:val="both"/>
    </w:pPr>
  </w:style>
  <w:style w:type="paragraph" w:customStyle="1" w:styleId="Aprovao6-Examinadores">
    <w:name w:val="Aprovação 6 - Examinadores"/>
    <w:basedOn w:val="Aprovao4-Banca"/>
    <w:qFormat/>
    <w:rsid w:val="00234CD4"/>
    <w:pPr>
      <w:tabs>
        <w:tab w:val="clear" w:pos="1275"/>
        <w:tab w:val="clear" w:pos="3975"/>
      </w:tabs>
      <w:spacing w:before="1080"/>
      <w:ind w:left="360" w:hanging="360"/>
    </w:pPr>
  </w:style>
  <w:style w:type="paragraph" w:customStyle="1" w:styleId="Aprovao5-Aprovado">
    <w:name w:val="Aprovação 5 - Aprovado"/>
    <w:basedOn w:val="Aprovao1-Alunos"/>
    <w:qFormat/>
    <w:rsid w:val="009F3FAB"/>
    <w:pPr>
      <w:spacing w:before="360"/>
      <w:ind w:firstLine="17"/>
    </w:pPr>
  </w:style>
  <w:style w:type="paragraph" w:customStyle="1" w:styleId="Agradecimento2-Texto">
    <w:name w:val="Agradecimento 2 - Texto"/>
    <w:basedOn w:val="Rosto3-Descrio"/>
    <w:qFormat/>
    <w:rsid w:val="00DE2186"/>
    <w:pPr>
      <w:spacing w:before="3000" w:line="240" w:lineRule="auto"/>
      <w:contextualSpacing/>
    </w:pPr>
    <w:rPr>
      <w:sz w:val="24"/>
    </w:rPr>
  </w:style>
  <w:style w:type="paragraph" w:customStyle="1" w:styleId="AFazer">
    <w:name w:val="A Fazer"/>
    <w:basedOn w:val="Corpodetexto"/>
    <w:qFormat/>
    <w:rsid w:val="0027472C"/>
    <w:rPr>
      <w:b/>
      <w:i/>
      <w:color w:val="C00000"/>
    </w:rPr>
  </w:style>
  <w:style w:type="paragraph" w:styleId="Legenda">
    <w:name w:val="caption"/>
    <w:basedOn w:val="Normal"/>
    <w:next w:val="Normal"/>
    <w:uiPriority w:val="35"/>
    <w:unhideWhenUsed/>
    <w:qFormat/>
    <w:rsid w:val="0027472C"/>
    <w:pPr>
      <w:spacing w:before="0" w:after="200" w:line="240" w:lineRule="auto"/>
    </w:pPr>
    <w:rPr>
      <w:b/>
      <w:bCs/>
      <w:color w:val="4F81BD" w:themeColor="accent1"/>
      <w:sz w:val="18"/>
      <w:szCs w:val="18"/>
    </w:rPr>
  </w:style>
  <w:style w:type="paragraph" w:styleId="ndicedeilustraes">
    <w:name w:val="table of figures"/>
    <w:basedOn w:val="Sumrio1"/>
    <w:next w:val="Normal"/>
    <w:uiPriority w:val="99"/>
    <w:unhideWhenUsed/>
    <w:rsid w:val="007E2936"/>
  </w:style>
  <w:style w:type="paragraph" w:customStyle="1" w:styleId="StyleBodyTextItalic">
    <w:name w:val="Style Body Text + Italic"/>
    <w:basedOn w:val="Corpodetexto"/>
    <w:rsid w:val="00B578A9"/>
    <w:rPr>
      <w:i/>
      <w:iCs/>
    </w:rPr>
  </w:style>
  <w:style w:type="paragraph" w:styleId="NormalWeb">
    <w:name w:val="Normal (Web)"/>
    <w:basedOn w:val="Normal"/>
    <w:uiPriority w:val="99"/>
    <w:semiHidden/>
    <w:unhideWhenUsed/>
    <w:rsid w:val="00773CED"/>
    <w:pPr>
      <w:overflowPunct/>
      <w:autoSpaceDE/>
      <w:spacing w:before="100" w:beforeAutospacing="1" w:after="100" w:afterAutospacing="1" w:line="240" w:lineRule="auto"/>
      <w:ind w:firstLine="0"/>
      <w:jc w:val="left"/>
      <w:textAlignment w:val="auto"/>
    </w:pPr>
    <w:rPr>
      <w:rFonts w:ascii="Times New Roman" w:hAnsi="Times New Roman"/>
      <w:lang w:eastAsia="pt-BR"/>
    </w:rPr>
  </w:style>
  <w:style w:type="character" w:customStyle="1" w:styleId="Equaes">
    <w:name w:val="Equações"/>
    <w:basedOn w:val="Fontepargpadro"/>
    <w:rsid w:val="00AC25DE"/>
    <w:rPr>
      <w:rFonts w:ascii="Times New Roman" w:hAnsi="Times New Roman"/>
      <w:iCs/>
      <w:sz w:val="20"/>
    </w:rPr>
  </w:style>
  <w:style w:type="character" w:customStyle="1" w:styleId="StyleCambriaMathItalic">
    <w:name w:val="Style Cambria Math Italic"/>
    <w:basedOn w:val="Fontepargpadro"/>
    <w:rsid w:val="003A7601"/>
    <w:rPr>
      <w:rFonts w:ascii="Cambria Math" w:hAnsi="Cambria Math"/>
      <w:i/>
      <w:iCs/>
    </w:rPr>
  </w:style>
  <w:style w:type="table" w:customStyle="1" w:styleId="LightShading1">
    <w:name w:val="Light Shading1"/>
    <w:basedOn w:val="Tabelanormal"/>
    <w:uiPriority w:val="60"/>
    <w:rsid w:val="003D755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elanormal"/>
    <w:uiPriority w:val="60"/>
    <w:rsid w:val="003D7557"/>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MediumList21">
    <w:name w:val="Medium List 21"/>
    <w:basedOn w:val="Tabelanormal"/>
    <w:uiPriority w:val="66"/>
    <w:rsid w:val="003D7557"/>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dia1-nfase6">
    <w:name w:val="Medium List 1 Accent 6"/>
    <w:basedOn w:val="Tabelanormal"/>
    <w:uiPriority w:val="65"/>
    <w:rsid w:val="003D7557"/>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customStyle="1" w:styleId="MediumGrid31">
    <w:name w:val="Medium Grid 31"/>
    <w:basedOn w:val="Tabelanormal"/>
    <w:uiPriority w:val="69"/>
    <w:rsid w:val="003D755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paragraph" w:styleId="Assuntodocomentrio">
    <w:name w:val="annotation subject"/>
    <w:basedOn w:val="Textodecomentrio"/>
    <w:next w:val="Textodecomentrio"/>
    <w:link w:val="AssuntodocomentrioChar"/>
    <w:uiPriority w:val="99"/>
    <w:semiHidden/>
    <w:unhideWhenUsed/>
    <w:rsid w:val="00201817"/>
    <w:pPr>
      <w:suppressAutoHyphens w:val="0"/>
      <w:overflowPunct w:val="0"/>
      <w:autoSpaceDE w:val="0"/>
      <w:spacing w:before="120" w:after="120" w:line="240" w:lineRule="auto"/>
      <w:ind w:firstLine="425"/>
      <w:textAlignment w:val="baseline"/>
    </w:pPr>
    <w:rPr>
      <w:rFonts w:ascii="Arial" w:hAnsi="Arial"/>
      <w:b/>
      <w:bCs/>
    </w:rPr>
  </w:style>
  <w:style w:type="character" w:customStyle="1" w:styleId="AssuntodocomentrioChar">
    <w:name w:val="Assunto do comentário Char"/>
    <w:basedOn w:val="TextodecomentrioChar"/>
    <w:link w:val="Assuntodocomentrio"/>
    <w:uiPriority w:val="99"/>
    <w:semiHidden/>
    <w:rsid w:val="00201817"/>
    <w:rPr>
      <w:rFonts w:ascii="Arial" w:hAnsi="Arial"/>
      <w:b/>
      <w:bCs/>
    </w:rPr>
  </w:style>
  <w:style w:type="paragraph" w:customStyle="1" w:styleId="Code">
    <w:name w:val="Code"/>
    <w:basedOn w:val="Normal"/>
    <w:qFormat/>
    <w:rsid w:val="00900638"/>
    <w:pPr>
      <w:spacing w:before="0" w:after="0" w:line="240" w:lineRule="auto"/>
    </w:pPr>
    <w:rPr>
      <w:rFonts w:ascii="Consolas" w:hAnsi="Consolas"/>
      <w:sz w:val="20"/>
    </w:rPr>
  </w:style>
</w:styles>
</file>

<file path=word/webSettings.xml><?xml version="1.0" encoding="utf-8"?>
<w:webSettings xmlns:r="http://schemas.openxmlformats.org/officeDocument/2006/relationships" xmlns:w="http://schemas.openxmlformats.org/wordprocessingml/2006/main">
  <w:divs>
    <w:div w:id="327247679">
      <w:bodyDiv w:val="1"/>
      <w:marLeft w:val="0"/>
      <w:marRight w:val="0"/>
      <w:marTop w:val="0"/>
      <w:marBottom w:val="0"/>
      <w:divBdr>
        <w:top w:val="none" w:sz="0" w:space="0" w:color="auto"/>
        <w:left w:val="none" w:sz="0" w:space="0" w:color="auto"/>
        <w:bottom w:val="none" w:sz="0" w:space="0" w:color="auto"/>
        <w:right w:val="none" w:sz="0" w:space="0" w:color="auto"/>
      </w:divBdr>
    </w:div>
    <w:div w:id="518005363">
      <w:bodyDiv w:val="1"/>
      <w:marLeft w:val="0"/>
      <w:marRight w:val="0"/>
      <w:marTop w:val="0"/>
      <w:marBottom w:val="0"/>
      <w:divBdr>
        <w:top w:val="none" w:sz="0" w:space="0" w:color="auto"/>
        <w:left w:val="none" w:sz="0" w:space="0" w:color="auto"/>
        <w:bottom w:val="none" w:sz="0" w:space="0" w:color="auto"/>
        <w:right w:val="none" w:sz="0" w:space="0" w:color="auto"/>
      </w:divBdr>
    </w:div>
    <w:div w:id="575017648">
      <w:bodyDiv w:val="1"/>
      <w:marLeft w:val="0"/>
      <w:marRight w:val="0"/>
      <w:marTop w:val="0"/>
      <w:marBottom w:val="0"/>
      <w:divBdr>
        <w:top w:val="none" w:sz="0" w:space="0" w:color="auto"/>
        <w:left w:val="none" w:sz="0" w:space="0" w:color="auto"/>
        <w:bottom w:val="none" w:sz="0" w:space="0" w:color="auto"/>
        <w:right w:val="none" w:sz="0" w:space="0" w:color="auto"/>
      </w:divBdr>
    </w:div>
    <w:div w:id="643386643">
      <w:bodyDiv w:val="1"/>
      <w:marLeft w:val="0"/>
      <w:marRight w:val="0"/>
      <w:marTop w:val="0"/>
      <w:marBottom w:val="0"/>
      <w:divBdr>
        <w:top w:val="none" w:sz="0" w:space="0" w:color="auto"/>
        <w:left w:val="none" w:sz="0" w:space="0" w:color="auto"/>
        <w:bottom w:val="none" w:sz="0" w:space="0" w:color="auto"/>
        <w:right w:val="none" w:sz="0" w:space="0" w:color="auto"/>
      </w:divBdr>
    </w:div>
    <w:div w:id="1289505202">
      <w:bodyDiv w:val="1"/>
      <w:marLeft w:val="0"/>
      <w:marRight w:val="0"/>
      <w:marTop w:val="0"/>
      <w:marBottom w:val="0"/>
      <w:divBdr>
        <w:top w:val="none" w:sz="0" w:space="0" w:color="auto"/>
        <w:left w:val="none" w:sz="0" w:space="0" w:color="auto"/>
        <w:bottom w:val="none" w:sz="0" w:space="0" w:color="auto"/>
        <w:right w:val="none" w:sz="0" w:space="0" w:color="auto"/>
      </w:divBdr>
    </w:div>
    <w:div w:id="1310861538">
      <w:bodyDiv w:val="1"/>
      <w:marLeft w:val="0"/>
      <w:marRight w:val="0"/>
      <w:marTop w:val="0"/>
      <w:marBottom w:val="0"/>
      <w:divBdr>
        <w:top w:val="none" w:sz="0" w:space="0" w:color="auto"/>
        <w:left w:val="none" w:sz="0" w:space="0" w:color="auto"/>
        <w:bottom w:val="none" w:sz="0" w:space="0" w:color="auto"/>
        <w:right w:val="none" w:sz="0" w:space="0" w:color="auto"/>
      </w:divBdr>
    </w:div>
    <w:div w:id="1470633139">
      <w:bodyDiv w:val="1"/>
      <w:marLeft w:val="0"/>
      <w:marRight w:val="0"/>
      <w:marTop w:val="0"/>
      <w:marBottom w:val="0"/>
      <w:divBdr>
        <w:top w:val="none" w:sz="0" w:space="0" w:color="auto"/>
        <w:left w:val="none" w:sz="0" w:space="0" w:color="auto"/>
        <w:bottom w:val="none" w:sz="0" w:space="0" w:color="auto"/>
        <w:right w:val="none" w:sz="0" w:space="0" w:color="auto"/>
      </w:divBdr>
    </w:div>
    <w:div w:id="1672638977">
      <w:bodyDiv w:val="1"/>
      <w:marLeft w:val="0"/>
      <w:marRight w:val="0"/>
      <w:marTop w:val="0"/>
      <w:marBottom w:val="0"/>
      <w:divBdr>
        <w:top w:val="none" w:sz="0" w:space="0" w:color="auto"/>
        <w:left w:val="none" w:sz="0" w:space="0" w:color="auto"/>
        <w:bottom w:val="none" w:sz="0" w:space="0" w:color="auto"/>
        <w:right w:val="none" w:sz="0" w:space="0" w:color="auto"/>
      </w:divBdr>
    </w:div>
    <w:div w:id="1967815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coolest-gadgets.com/20070509/bjork-showcases-reactable-on-her-new-world-tour/" TargetMode="External"/><Relationship Id="rId13" Type="http://schemas.openxmlformats.org/officeDocument/2006/relationships/hyperlink" Target="http://www.newhorizons.org/strategies/literacy/kestrel.htm" TargetMode="External"/><Relationship Id="rId18" Type="http://schemas.openxmlformats.org/officeDocument/2006/relationships/hyperlink" Target="http://www.whitenoiseaudio.com/" TargetMode="External"/><Relationship Id="rId3" Type="http://schemas.openxmlformats.org/officeDocument/2006/relationships/hyperlink" Target="http://www.microsoft.com/surface/index.html" TargetMode="External"/><Relationship Id="rId21" Type="http://schemas.openxmlformats.org/officeDocument/2006/relationships/hyperlink" Target="http://reactable.iua.upf.edu/pdfs/reactivision_tei2007.pdf" TargetMode="External"/><Relationship Id="rId7" Type="http://schemas.openxmlformats.org/officeDocument/2006/relationships/hyperlink" Target="http://www.wired.com/entertainment/music/news/2007/08/bjork_reacTable" TargetMode="External"/><Relationship Id="rId12" Type="http://schemas.openxmlformats.org/officeDocument/2006/relationships/hyperlink" Target="http://pt.wikipedia.org/wiki/Dungeons_&amp;_Dragons" TargetMode="External"/><Relationship Id="rId17" Type="http://schemas.openxmlformats.org/officeDocument/2006/relationships/hyperlink" Target="http://www.multigesture.net/" TargetMode="External"/><Relationship Id="rId2" Type="http://schemas.openxmlformats.org/officeDocument/2006/relationships/hyperlink" Target="http://en.wikipedia.org/wiki/Microsoft_Surface" TargetMode="External"/><Relationship Id="rId16" Type="http://schemas.openxmlformats.org/officeDocument/2006/relationships/hyperlink" Target="http://en.wikipedia.org/wiki/Role-playing_game_(video_games)" TargetMode="External"/><Relationship Id="rId20" Type="http://schemas.openxmlformats.org/officeDocument/2006/relationships/hyperlink" Target="http://en.wikipedia.org/wiki/OpenSound_Control" TargetMode="External"/><Relationship Id="rId1" Type="http://schemas.openxmlformats.org/officeDocument/2006/relationships/hyperlink" Target="http://www.billbuxton.com/multitouchOverview.html" TargetMode="External"/><Relationship Id="rId6" Type="http://schemas.openxmlformats.org/officeDocument/2006/relationships/hyperlink" Target="http://www.microsoft.com/presspass/press/2008/apr08/04-01SurfaceRetailPR.mspx" TargetMode="External"/><Relationship Id="rId11" Type="http://schemas.openxmlformats.org/officeDocument/2006/relationships/hyperlink" Target="http://www.wizards.com/default.asp?x=dnd/welcome" TargetMode="External"/><Relationship Id="rId5" Type="http://schemas.openxmlformats.org/officeDocument/2006/relationships/hyperlink" Target="http://windowsvistablog.com/blogs/windowsvista/archive/2008/05/27/microsoft-demonstrates-multi-touch.aspx" TargetMode="External"/><Relationship Id="rId15" Type="http://schemas.openxmlformats.org/officeDocument/2006/relationships/hyperlink" Target="http://en.wikipedia.org/wiki/Role-playing_game" TargetMode="External"/><Relationship Id="rId10" Type="http://schemas.openxmlformats.org/officeDocument/2006/relationships/hyperlink" Target="http://en.wikipedia.org/wiki/ReacTable" TargetMode="External"/><Relationship Id="rId19" Type="http://schemas.openxmlformats.org/officeDocument/2006/relationships/hyperlink" Target="http://opensoundcontrol.org/" TargetMode="External"/><Relationship Id="rId4" Type="http://schemas.openxmlformats.org/officeDocument/2006/relationships/hyperlink" Target="http://info.abril.com.br/aberto/infonews/052008/28052008-0.shl" TargetMode="External"/><Relationship Id="rId9" Type="http://schemas.openxmlformats.org/officeDocument/2006/relationships/hyperlink" Target="http://reactable.iua.upf.edu/" TargetMode="External"/><Relationship Id="rId14" Type="http://schemas.openxmlformats.org/officeDocument/2006/relationships/hyperlink" Target="http://en.wikipedia.org/wiki/Zork"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oleObject" Target="embeddings/oleObject1.bin"/><Relationship Id="rId47" Type="http://schemas.openxmlformats.org/officeDocument/2006/relationships/image" Target="media/image36.wmf"/><Relationship Id="rId50" Type="http://schemas.openxmlformats.org/officeDocument/2006/relationships/oleObject" Target="embeddings/oleObject5.bin"/><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5.wmf"/><Relationship Id="rId53" Type="http://schemas.openxmlformats.org/officeDocument/2006/relationships/image" Target="media/image40.png"/><Relationship Id="rId58" Type="http://schemas.openxmlformats.org/officeDocument/2006/relationships/image" Target="media/image45.jpe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jpe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wmf"/><Relationship Id="rId48" Type="http://schemas.openxmlformats.org/officeDocument/2006/relationships/oleObject" Target="embeddings/oleObject4.bin"/><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comments" Target="comment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hyperlink" Target="http://www.lamce.ufrj.br/grva/realidade_aumentada/"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oleObject" Target="embeddings/oleObject3.bin"/><Relationship Id="rId59" Type="http://schemas.openxmlformats.org/officeDocument/2006/relationships/image" Target="media/image46.png"/><Relationship Id="rId67" Type="http://schemas.openxmlformats.org/officeDocument/2006/relationships/image" Target="media/image54.jpeg"/><Relationship Id="rId20" Type="http://schemas.openxmlformats.org/officeDocument/2006/relationships/image" Target="media/image12.jpeg"/><Relationship Id="rId41" Type="http://schemas.openxmlformats.org/officeDocument/2006/relationships/image" Target="media/image33.wmf"/><Relationship Id="rId54" Type="http://schemas.openxmlformats.org/officeDocument/2006/relationships/image" Target="media/image41.pn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7.wmf"/><Relationship Id="rId57" Type="http://schemas.openxmlformats.org/officeDocument/2006/relationships/image" Target="media/image44.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oleObject" Target="embeddings/oleObject2.bin"/><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378D17-4A2E-48AE-B465-FA2E88EFCC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652</TotalTime>
  <Pages>97</Pages>
  <Words>18216</Words>
  <Characters>98368</Characters>
  <Application>Microsoft Office Word</Application>
  <DocSecurity>0</DocSecurity>
  <Lines>819</Lines>
  <Paragraphs>232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IRTaktiks - Jogo de RPG Tático para Interfaces Multi-toque</vt:lpstr>
      <vt:lpstr>IRTaktiks - Jogo de RPG Tático para Interfaces Multi-toque</vt:lpstr>
    </vt:vector>
  </TitlesOfParts>
  <Company>Meira da Rocha &amp; Associados</Company>
  <LinksUpToDate>false</LinksUpToDate>
  <CharactersWithSpaces>116352</CharactersWithSpaces>
  <SharedDoc>false</SharedDoc>
  <HLinks>
    <vt:vector size="72" baseType="variant">
      <vt:variant>
        <vt:i4>5439494</vt:i4>
      </vt:variant>
      <vt:variant>
        <vt:i4>42</vt:i4>
      </vt:variant>
      <vt:variant>
        <vt:i4>0</vt:i4>
      </vt:variant>
      <vt:variant>
        <vt:i4>5</vt:i4>
      </vt:variant>
      <vt:variant>
        <vt:lpwstr>http://www.meiradarocha.jor.br/uploads/1021/196/modelo_de_projeto_de_TCC-2005-03-24a.doc</vt:lpwstr>
      </vt:variant>
      <vt:variant>
        <vt:lpwstr/>
      </vt:variant>
      <vt:variant>
        <vt:i4>2293766</vt:i4>
      </vt:variant>
      <vt:variant>
        <vt:i4>32</vt:i4>
      </vt:variant>
      <vt:variant>
        <vt:i4>0</vt:i4>
      </vt:variant>
      <vt:variant>
        <vt:i4>5</vt:i4>
      </vt:variant>
      <vt:variant>
        <vt:lpwstr/>
      </vt:variant>
      <vt:variant>
        <vt:lpwstr>_toc642</vt:lpwstr>
      </vt:variant>
      <vt:variant>
        <vt:i4>2293766</vt:i4>
      </vt:variant>
      <vt:variant>
        <vt:i4>29</vt:i4>
      </vt:variant>
      <vt:variant>
        <vt:i4>0</vt:i4>
      </vt:variant>
      <vt:variant>
        <vt:i4>5</vt:i4>
      </vt:variant>
      <vt:variant>
        <vt:lpwstr/>
      </vt:variant>
      <vt:variant>
        <vt:lpwstr>_toc640</vt:lpwstr>
      </vt:variant>
      <vt:variant>
        <vt:i4>2359302</vt:i4>
      </vt:variant>
      <vt:variant>
        <vt:i4>26</vt:i4>
      </vt:variant>
      <vt:variant>
        <vt:i4>0</vt:i4>
      </vt:variant>
      <vt:variant>
        <vt:i4>5</vt:i4>
      </vt:variant>
      <vt:variant>
        <vt:lpwstr/>
      </vt:variant>
      <vt:variant>
        <vt:lpwstr>_toc638</vt:lpwstr>
      </vt:variant>
      <vt:variant>
        <vt:i4>2359302</vt:i4>
      </vt:variant>
      <vt:variant>
        <vt:i4>23</vt:i4>
      </vt:variant>
      <vt:variant>
        <vt:i4>0</vt:i4>
      </vt:variant>
      <vt:variant>
        <vt:i4>5</vt:i4>
      </vt:variant>
      <vt:variant>
        <vt:lpwstr/>
      </vt:variant>
      <vt:variant>
        <vt:lpwstr>_toc634</vt:lpwstr>
      </vt:variant>
      <vt:variant>
        <vt:i4>2424838</vt:i4>
      </vt:variant>
      <vt:variant>
        <vt:i4>20</vt:i4>
      </vt:variant>
      <vt:variant>
        <vt:i4>0</vt:i4>
      </vt:variant>
      <vt:variant>
        <vt:i4>5</vt:i4>
      </vt:variant>
      <vt:variant>
        <vt:lpwstr/>
      </vt:variant>
      <vt:variant>
        <vt:lpwstr>_toc620</vt:lpwstr>
      </vt:variant>
      <vt:variant>
        <vt:i4>2490374</vt:i4>
      </vt:variant>
      <vt:variant>
        <vt:i4>17</vt:i4>
      </vt:variant>
      <vt:variant>
        <vt:i4>0</vt:i4>
      </vt:variant>
      <vt:variant>
        <vt:i4>5</vt:i4>
      </vt:variant>
      <vt:variant>
        <vt:lpwstr/>
      </vt:variant>
      <vt:variant>
        <vt:lpwstr>_toc614</vt:lpwstr>
      </vt:variant>
      <vt:variant>
        <vt:i4>2490374</vt:i4>
      </vt:variant>
      <vt:variant>
        <vt:i4>14</vt:i4>
      </vt:variant>
      <vt:variant>
        <vt:i4>0</vt:i4>
      </vt:variant>
      <vt:variant>
        <vt:i4>5</vt:i4>
      </vt:variant>
      <vt:variant>
        <vt:lpwstr/>
      </vt:variant>
      <vt:variant>
        <vt:lpwstr>_toc612</vt:lpwstr>
      </vt:variant>
      <vt:variant>
        <vt:i4>2293765</vt:i4>
      </vt:variant>
      <vt:variant>
        <vt:i4>11</vt:i4>
      </vt:variant>
      <vt:variant>
        <vt:i4>0</vt:i4>
      </vt:variant>
      <vt:variant>
        <vt:i4>5</vt:i4>
      </vt:variant>
      <vt:variant>
        <vt:lpwstr/>
      </vt:variant>
      <vt:variant>
        <vt:lpwstr>_toc544</vt:lpwstr>
      </vt:variant>
      <vt:variant>
        <vt:i4>2424837</vt:i4>
      </vt:variant>
      <vt:variant>
        <vt:i4>8</vt:i4>
      </vt:variant>
      <vt:variant>
        <vt:i4>0</vt:i4>
      </vt:variant>
      <vt:variant>
        <vt:i4>5</vt:i4>
      </vt:variant>
      <vt:variant>
        <vt:lpwstr/>
      </vt:variant>
      <vt:variant>
        <vt:lpwstr>_toc528</vt:lpwstr>
      </vt:variant>
      <vt:variant>
        <vt:i4>2424837</vt:i4>
      </vt:variant>
      <vt:variant>
        <vt:i4>5</vt:i4>
      </vt:variant>
      <vt:variant>
        <vt:i4>0</vt:i4>
      </vt:variant>
      <vt:variant>
        <vt:i4>5</vt:i4>
      </vt:variant>
      <vt:variant>
        <vt:lpwstr/>
      </vt:variant>
      <vt:variant>
        <vt:lpwstr>_toc526</vt:lpwstr>
      </vt:variant>
      <vt:variant>
        <vt:i4>2424837</vt:i4>
      </vt:variant>
      <vt:variant>
        <vt:i4>2</vt:i4>
      </vt:variant>
      <vt:variant>
        <vt:i4>0</vt:i4>
      </vt:variant>
      <vt:variant>
        <vt:i4>5</vt:i4>
      </vt:variant>
      <vt:variant>
        <vt:lpwstr/>
      </vt:variant>
      <vt:variant>
        <vt:lpwstr>_toc523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IRTaktiks - Jogo de RPG Tático para Interfaces Multi-toque</dc:title>
  <dc:subject/>
  <dc:creator>Willians S. Schneider</dc:creator>
  <cp:keywords>Jogo, RPG, Tático, Multi-toque, Interação</cp:keywords>
  <dc:description/>
  <cp:lastModifiedBy>Mario</cp:lastModifiedBy>
  <cp:revision>16</cp:revision>
  <cp:lastPrinted>2113-01-01T03:00:00Z</cp:lastPrinted>
  <dcterms:created xsi:type="dcterms:W3CDTF">2008-06-15T17:43:00Z</dcterms:created>
  <dcterms:modified xsi:type="dcterms:W3CDTF">2008-06-16T17:25:00Z</dcterms:modified>
</cp:coreProperties>
</file>