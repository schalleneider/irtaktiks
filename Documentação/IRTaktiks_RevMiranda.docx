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FA04B0" w:rsidRDefault="00203346" w:rsidP="00203346">
      <w:pPr>
        <w:pStyle w:val="Capa1-Universidade"/>
      </w:pPr>
      <w:bookmarkStart w:id="0" w:name="_Ref516048988"/>
      <w:r>
        <w:t>centro universitário senac</w:t>
      </w:r>
    </w:p>
    <w:p w:rsidR="00E804F1" w:rsidRDefault="00E804F1" w:rsidP="00E804F1">
      <w:pPr>
        <w:pStyle w:val="Capa2-Autor"/>
      </w:pPr>
      <w:r>
        <w:t>Luis Henrique Menezes Mauruto</w:t>
      </w:r>
      <w:r>
        <w:br/>
        <w:t xml:space="preserve">Nilson </w:t>
      </w:r>
      <w:r w:rsidRPr="00E804F1">
        <w:t>Calazans</w:t>
      </w:r>
      <w:r>
        <w:t xml:space="preserve"> Dias Filho</w:t>
      </w:r>
      <w:r>
        <w:br/>
        <w:t>Willians Schallemberger Schneider</w:t>
      </w:r>
    </w:p>
    <w:p w:rsidR="00FA04B0" w:rsidRDefault="00E804F1" w:rsidP="00E804F1">
      <w:pPr>
        <w:pStyle w:val="Capa3-Ttulo"/>
      </w:pPr>
      <w:r>
        <w:t>IRTaktiks – Jogo de RPG Tático para Interfaces Multi-toque</w:t>
      </w:r>
    </w:p>
    <w:p w:rsidR="00AB68EC" w:rsidRDefault="00E804F1" w:rsidP="00E804F1">
      <w:pPr>
        <w:pStyle w:val="Capa4-LocaleData"/>
      </w:pPr>
      <w:r>
        <w:t>São Paulo</w:t>
      </w:r>
      <w:r>
        <w:br/>
        <w:t>2008</w:t>
      </w:r>
    </w:p>
    <w:p w:rsidR="00CC15F4" w:rsidRDefault="00CC15F4" w:rsidP="001D60CB">
      <w:pPr>
        <w:pStyle w:val="BodyText"/>
        <w:sectPr w:rsidR="00CC15F4">
          <w:pgSz w:w="11905" w:h="16837"/>
          <w:pgMar w:top="1701" w:right="1134" w:bottom="1134" w:left="1701" w:header="720" w:footer="720" w:gutter="0"/>
          <w:cols w:space="720"/>
          <w:docGrid w:linePitch="360"/>
        </w:sectPr>
      </w:pPr>
    </w:p>
    <w:p w:rsidR="00C32688" w:rsidRDefault="00C32688" w:rsidP="00C32688">
      <w:pPr>
        <w:pStyle w:val="Rosto1-Autor"/>
      </w:pPr>
      <w:r>
        <w:lastRenderedPageBreak/>
        <w:t>Luis Henrique Menezes Mauruto</w:t>
      </w:r>
      <w:r>
        <w:br/>
        <w:t>Nilson Calazans Dias Filho</w:t>
      </w:r>
      <w:r>
        <w:br/>
        <w:t>Willians Schallemberger Schneider</w:t>
      </w:r>
    </w:p>
    <w:p w:rsidR="00C32688" w:rsidRDefault="00C32688" w:rsidP="00C32688">
      <w:pPr>
        <w:pStyle w:val="Rosto2-Ttulo"/>
      </w:pPr>
      <w:r>
        <w:t>IRTaktiks – Jogo de RPG Tático para Interfaces Multi-toque</w:t>
      </w:r>
    </w:p>
    <w:p w:rsidR="00C32688" w:rsidRDefault="00C32688" w:rsidP="00C32688">
      <w:pPr>
        <w:pStyle w:val="Rosto3-Descrio"/>
      </w:pPr>
      <w:bookmarkStart w:id="1" w:name="OLE_LINK1"/>
      <w:bookmarkStart w:id="2" w:name="OLE_LINK2"/>
      <w:r>
        <w:t>Trabalho de conclusão de curso apresentado ao Centro Universitário Senac – Campus Santo Amaro, como exigência parcial para a obtenção do título de Bacharel em Ciência da Computação</w:t>
      </w:r>
      <w:bookmarkEnd w:id="1"/>
      <w:bookmarkEnd w:id="2"/>
      <w:r>
        <w:t>.</w:t>
      </w:r>
    </w:p>
    <w:p w:rsidR="00C32688" w:rsidRDefault="00C32688" w:rsidP="00C32688">
      <w:pPr>
        <w:pStyle w:val="Rosto3-Descrio"/>
      </w:pPr>
      <w:r>
        <w:t>Orientador: Prof. Fábio Roberto de Miranda</w:t>
      </w:r>
    </w:p>
    <w:p w:rsidR="005F20FE" w:rsidRDefault="00C32688" w:rsidP="005F20FE">
      <w:pPr>
        <w:pStyle w:val="Rosto5-Data"/>
      </w:pPr>
      <w:r>
        <w:t>São Paulo</w:t>
      </w:r>
      <w:r>
        <w:br/>
        <w:t>2008</w:t>
      </w:r>
    </w:p>
    <w:p w:rsidR="00CC15F4" w:rsidRDefault="00CC15F4" w:rsidP="001D60CB">
      <w:pPr>
        <w:pStyle w:val="BodyText"/>
        <w:sectPr w:rsidR="00CC15F4">
          <w:pgSz w:w="11905" w:h="16837"/>
          <w:pgMar w:top="1701" w:right="1134" w:bottom="1134" w:left="1701" w:header="720" w:footer="720" w:gutter="0"/>
          <w:cols w:space="720"/>
          <w:docGrid w:linePitch="360"/>
        </w:sectPr>
      </w:pPr>
    </w:p>
    <w:p w:rsidR="00AB68EC" w:rsidRDefault="00AB68EC" w:rsidP="001D60CB">
      <w:pPr>
        <w:pStyle w:val="BodyText"/>
      </w:pPr>
    </w:p>
    <w:p w:rsidR="005F20FE" w:rsidRDefault="005F20FE" w:rsidP="001D60CB">
      <w:pPr>
        <w:pStyle w:val="BodyText"/>
      </w:pPr>
    </w:p>
    <w:p w:rsidR="00AB68EC" w:rsidRDefault="00AB68EC" w:rsidP="001D60CB">
      <w:pPr>
        <w:pStyle w:val="BodyText"/>
      </w:pPr>
    </w:p>
    <w:p w:rsidR="00AB68EC" w:rsidRDefault="00AB68EC"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Pr="005F20FE" w:rsidRDefault="005F20FE" w:rsidP="001D60CB">
      <w:pPr>
        <w:pStyle w:val="Body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10"/>
      </w:tblGrid>
      <w:tr w:rsidR="005F20FE" w:rsidTr="003C78C9">
        <w:tc>
          <w:tcPr>
            <w:tcW w:w="9210" w:type="dxa"/>
          </w:tcPr>
          <w:p w:rsidR="005F20FE" w:rsidRDefault="005F20FE" w:rsidP="005F20FE">
            <w:pPr>
              <w:pStyle w:val="Anverso1-Autores"/>
            </w:pPr>
            <w:r>
              <w:t>Mauruto, Luis Henrique Menezes</w:t>
            </w:r>
            <w:r>
              <w:br/>
              <w:t>Filho, Nilson Calazans Dias</w:t>
            </w:r>
            <w:r>
              <w:br/>
              <w:t>Schneider, Willians Schallemberger</w:t>
            </w:r>
          </w:p>
          <w:p w:rsidR="005F20FE" w:rsidRDefault="005F20FE" w:rsidP="005F20FE">
            <w:pPr>
              <w:pStyle w:val="Anverso2-Ttulo"/>
            </w:pPr>
            <w:r>
              <w:t>IRTaktiks – Jogo de RPG Tático para Interfaces Multi-toque / Luis Henrique Menezes Mauruto, Nilson Calazans Dias Filho e Willians Schallemberger Schneider – São Paulo, 2008.</w:t>
            </w:r>
          </w:p>
          <w:p w:rsidR="005F20FE" w:rsidRDefault="0024442E" w:rsidP="005F20FE">
            <w:pPr>
              <w:pStyle w:val="Anverso3-Tamanho"/>
            </w:pPr>
            <w:fldSimple w:instr=" NUMPAGES  \# &quot;0&quot;  \* MERGEFORMAT ">
              <w:r w:rsidR="007C119E">
                <w:rPr>
                  <w:noProof/>
                </w:rPr>
                <w:t>91</w:t>
              </w:r>
            </w:fldSimple>
            <w:r w:rsidR="007A66CF">
              <w:t xml:space="preserve"> fls, </w:t>
            </w:r>
            <w:r w:rsidR="005F20FE" w:rsidRPr="005F20FE">
              <w:t>il. color.</w:t>
            </w:r>
          </w:p>
          <w:p w:rsidR="005F20FE" w:rsidRDefault="005F20FE" w:rsidP="00616927">
            <w:pPr>
              <w:pStyle w:val="Anverso4-Orientador"/>
            </w:pPr>
            <w:r>
              <w:t xml:space="preserve">Orientador: Prof. Fábio Roberto de Miranda </w:t>
            </w:r>
          </w:p>
          <w:p w:rsidR="005F20FE" w:rsidRDefault="005F20FE" w:rsidP="009F3FAB">
            <w:pPr>
              <w:pStyle w:val="Anverso5-Universidade"/>
            </w:pPr>
            <w:r>
              <w:t>Trabalho de Conclusão de Curso – Centro Universitário Senac – Campus Santo Amaro</w:t>
            </w:r>
            <w:r w:rsidR="009F3FAB">
              <w:t xml:space="preserve"> –</w:t>
            </w:r>
            <w:r>
              <w:t xml:space="preserve"> São Paulo, 2008.</w:t>
            </w:r>
          </w:p>
        </w:tc>
      </w:tr>
    </w:tbl>
    <w:p w:rsidR="00CC15F4" w:rsidRDefault="00CC15F4" w:rsidP="00234CD4">
      <w:pPr>
        <w:pStyle w:val="Aprovao1-Alunos"/>
        <w:sectPr w:rsidR="00CC15F4">
          <w:pgSz w:w="11905" w:h="16837"/>
          <w:pgMar w:top="1701" w:right="1134" w:bottom="1134" w:left="1701" w:header="720" w:footer="720" w:gutter="0"/>
          <w:cols w:space="720"/>
          <w:docGrid w:linePitch="360"/>
        </w:sectPr>
      </w:pPr>
    </w:p>
    <w:p w:rsidR="00616927" w:rsidRDefault="00616927" w:rsidP="00234CD4">
      <w:pPr>
        <w:pStyle w:val="Aprovao1-Alunos"/>
      </w:pPr>
      <w:r>
        <w:lastRenderedPageBreak/>
        <w:t xml:space="preserve">Alunos: Luis Henrique Menezes Mauruto, Nilson Calazans Dias Filho e Willians Schallemberger </w:t>
      </w:r>
      <w:r w:rsidR="005D010C">
        <w:t>Schneider.</w:t>
      </w:r>
    </w:p>
    <w:p w:rsidR="00616927" w:rsidRDefault="00616927" w:rsidP="00234CD4">
      <w:pPr>
        <w:pStyle w:val="Aprovao2-Titulo"/>
      </w:pPr>
      <w:r>
        <w:t>Título: IRTaktiks – Jogo de RPG Tático para Interfaces Multi-toque</w:t>
      </w:r>
    </w:p>
    <w:p w:rsidR="00616927" w:rsidRPr="00234CD4" w:rsidRDefault="00616927" w:rsidP="00234CD4">
      <w:pPr>
        <w:pStyle w:val="Aprovao3-Universidade"/>
      </w:pPr>
      <w:r w:rsidRPr="00234CD4">
        <w:t>Trabalho de conclusão de curso apresentado ao Centro Universitário Senac – Campus Santo Amaro, como exigência parcial para a obtenção do título de Bacharel em Ciência da Computação.</w:t>
      </w:r>
    </w:p>
    <w:p w:rsidR="00616927" w:rsidRPr="00234CD4" w:rsidRDefault="00441D7C" w:rsidP="00234CD4">
      <w:pPr>
        <w:pStyle w:val="Aprovao3-Universidade"/>
      </w:pPr>
      <w:r>
        <w:t xml:space="preserve">Orientador: Prof. </w:t>
      </w:r>
      <w:r w:rsidR="00616927" w:rsidRPr="00234CD4">
        <w:t>Fábio Roberto de Miranda</w:t>
      </w:r>
    </w:p>
    <w:p w:rsidR="00616927" w:rsidRDefault="00616927" w:rsidP="00234CD4">
      <w:pPr>
        <w:pStyle w:val="Aprovao4-Banca"/>
      </w:pPr>
      <w:r>
        <w:t>A banca examinadora dos Trabalhos de Conclusão em sessão pública realizada em ___/___/_____</w:t>
      </w:r>
      <w:r w:rsidR="005D010C">
        <w:t xml:space="preserve"> considerou</w:t>
      </w:r>
      <w:r>
        <w:t xml:space="preserve"> os candidatos:</w:t>
      </w:r>
    </w:p>
    <w:p w:rsidR="00616927" w:rsidRDefault="00616927" w:rsidP="009F3FAB">
      <w:pPr>
        <w:pStyle w:val="Aprovao5-Aprovado"/>
      </w:pPr>
      <w:r>
        <w:t>(   ) Aprovado</w:t>
      </w:r>
      <w:r w:rsidR="00234CD4">
        <w:t>s</w:t>
      </w:r>
      <w:r w:rsidR="00234CD4">
        <w:tab/>
      </w:r>
      <w:r>
        <w:t>(   ) Reprovado</w:t>
      </w:r>
      <w:r w:rsidR="00234CD4">
        <w:t>s</w:t>
      </w:r>
    </w:p>
    <w:p w:rsidR="00616927" w:rsidRDefault="00616927" w:rsidP="00234CD4">
      <w:pPr>
        <w:pStyle w:val="Aprovao6-Examinadores"/>
      </w:pPr>
      <w:r>
        <w:t>Examinador</w:t>
      </w:r>
    </w:p>
    <w:p w:rsidR="00616927" w:rsidRDefault="00616927" w:rsidP="00234CD4">
      <w:pPr>
        <w:pStyle w:val="Aprovao6-Examinadores"/>
      </w:pPr>
      <w:r>
        <w:t>Examinador</w:t>
      </w:r>
    </w:p>
    <w:p w:rsidR="00CC15F4" w:rsidRDefault="00616927" w:rsidP="009F3FAB">
      <w:pPr>
        <w:pStyle w:val="Aprovao6-Examinadores"/>
        <w:sectPr w:rsidR="00CC15F4">
          <w:pgSz w:w="11905" w:h="16837"/>
          <w:pgMar w:top="1701" w:right="1134" w:bottom="1134" w:left="1701" w:header="720" w:footer="720" w:gutter="0"/>
          <w:cols w:space="720"/>
          <w:docGrid w:linePitch="360"/>
        </w:sectPr>
      </w:pPr>
      <w:r>
        <w:t>Presidente</w:t>
      </w:r>
    </w:p>
    <w:p w:rsidR="009F3FAB" w:rsidRDefault="009F3FAB" w:rsidP="00CA3A4A">
      <w:pPr>
        <w:pStyle w:val="TtuloCentro"/>
      </w:pPr>
      <w:r>
        <w:lastRenderedPageBreak/>
        <w:t>Agradecimentos</w:t>
      </w:r>
    </w:p>
    <w:p w:rsidR="00381190" w:rsidRDefault="009F3FAB" w:rsidP="00DE2186">
      <w:pPr>
        <w:pStyle w:val="Agradecimento2-Texto"/>
      </w:pPr>
      <w:r>
        <w:t>Agradecemos aos nossos familiares e companheiras</w:t>
      </w:r>
      <w:r w:rsidR="00381190">
        <w:t>, pelos quatro anos de apoio, compreensão e incentivo nesta etapa de nossas vidas</w:t>
      </w:r>
      <w:r>
        <w:t>.</w:t>
      </w:r>
    </w:p>
    <w:p w:rsidR="00381190" w:rsidRDefault="00381190" w:rsidP="00381190">
      <w:pPr>
        <w:pStyle w:val="Agradecimento2-Texto"/>
      </w:pPr>
    </w:p>
    <w:p w:rsidR="00381190" w:rsidRDefault="00381190" w:rsidP="00381190">
      <w:pPr>
        <w:pStyle w:val="Agradecimento2-Texto"/>
      </w:pPr>
      <w:r>
        <w:t>A todos os professores que através do empenho em transmitir seus conhecimentos, contribuíram com nossa formação acadêmica e profissional.</w:t>
      </w:r>
    </w:p>
    <w:p w:rsidR="00381190" w:rsidRDefault="00381190" w:rsidP="00381190">
      <w:pPr>
        <w:pStyle w:val="Agradecimento2-Texto"/>
      </w:pPr>
    </w:p>
    <w:p w:rsidR="00381190" w:rsidRDefault="00381190" w:rsidP="00381190">
      <w:pPr>
        <w:pStyle w:val="Agradecimento2-Texto"/>
      </w:pPr>
      <w:r>
        <w:t>Ao nosso orientador: Prof. Fábio Roberto de Miranda, pela ajuda, críticas e sugestões; de grande ajuda no desenvolvimento deste trabalho.</w:t>
      </w:r>
    </w:p>
    <w:p w:rsidR="00CC15F4" w:rsidRDefault="00CC15F4" w:rsidP="00DE2186">
      <w:pPr>
        <w:pStyle w:val="Epgrafe"/>
        <w:sectPr w:rsidR="00CC15F4">
          <w:pgSz w:w="11905" w:h="16837"/>
          <w:pgMar w:top="1701" w:right="1134" w:bottom="1134" w:left="1701" w:header="720" w:footer="720" w:gutter="0"/>
          <w:cols w:space="720"/>
          <w:docGrid w:linePitch="360"/>
        </w:sectPr>
      </w:pPr>
    </w:p>
    <w:p w:rsidR="00DE2186" w:rsidRDefault="00381190" w:rsidP="00DE2186">
      <w:pPr>
        <w:pStyle w:val="Epgrafe"/>
      </w:pPr>
      <w:r w:rsidRPr="00381190">
        <w:lastRenderedPageBreak/>
        <w:t xml:space="preserve">A mente que se abre a uma nova idéia jamais voltará ao seu tamanho </w:t>
      </w:r>
      <w:r w:rsidR="00DE2186">
        <w:t>original.</w:t>
      </w:r>
    </w:p>
    <w:p w:rsidR="00CC15F4" w:rsidRDefault="00381190" w:rsidP="00CC15F4">
      <w:pPr>
        <w:pStyle w:val="Epgrafe-autor"/>
        <w:sectPr w:rsidR="00CC15F4">
          <w:pgSz w:w="11905" w:h="16837"/>
          <w:pgMar w:top="1701" w:right="1134" w:bottom="1134" w:left="1701" w:header="720" w:footer="720" w:gutter="0"/>
          <w:cols w:space="720"/>
          <w:docGrid w:linePitch="360"/>
        </w:sectPr>
      </w:pPr>
      <w:r>
        <w:t>Albert Einstein</w:t>
      </w:r>
    </w:p>
    <w:p w:rsidR="00AB68EC" w:rsidRDefault="00AB68EC" w:rsidP="001C640A">
      <w:pPr>
        <w:pStyle w:val="TtuloCentro"/>
      </w:pPr>
      <w:r>
        <w:lastRenderedPageBreak/>
        <w:t>Resumo</w:t>
      </w:r>
    </w:p>
    <w:p w:rsidR="00AB68EC" w:rsidRDefault="00AB68EC" w:rsidP="00AB68EC">
      <w:pPr>
        <w:pStyle w:val="Resumo"/>
      </w:pPr>
      <w:r>
        <w:t xml:space="preserve">Com o constante avanço da tecnologia, </w:t>
      </w:r>
      <w:r w:rsidR="000C39C8">
        <w:t>a interação do homem com a máquina vem</w:t>
      </w:r>
      <w:r>
        <w:t xml:space="preserve"> se tornando cada vez mais natural e intuitiva. O uso de super</w:t>
      </w:r>
      <w:r w:rsidR="00581452">
        <w:t>fícies sensíveis ao toque se populariza a cada dia.</w:t>
      </w:r>
    </w:p>
    <w:p w:rsidR="00581452" w:rsidRDefault="00AB68EC" w:rsidP="00AB68EC">
      <w:pPr>
        <w:pStyle w:val="Resumo"/>
      </w:pPr>
      <w:r w:rsidRPr="00AB68EC">
        <w:t xml:space="preserve">Este trabalho propõe o </w:t>
      </w:r>
      <w:r w:rsidR="00581452">
        <w:t xml:space="preserve">uso desta tecnologia a fim de desenvolver um jogo de </w:t>
      </w:r>
      <w:r w:rsidR="00581452" w:rsidRPr="00581452">
        <w:rPr>
          <w:i/>
        </w:rPr>
        <w:t>RPG</w:t>
      </w:r>
      <w:r w:rsidR="00581452">
        <w:t xml:space="preserve"> tático para superfícies multi-toque</w:t>
      </w:r>
      <w:r w:rsidR="00DA5EEC">
        <w:t xml:space="preserve"> em que</w:t>
      </w:r>
      <w:r w:rsidR="00581452">
        <w:t xml:space="preserve"> os jogadores irão interagir simultaneamente e de maneira natural sobre a superfície de projeção do jogo. Esta superfície utiliza o princípio da reflexão total interna frustrada da luz para que com dispositivos de custo acessíve</w:t>
      </w:r>
      <w:r w:rsidR="00DA5EEC">
        <w:t>l</w:t>
      </w:r>
      <w:r w:rsidR="00581452">
        <w:t xml:space="preserve"> seja possível</w:t>
      </w:r>
      <w:r w:rsidR="00DA5EEC">
        <w:t xml:space="preserve"> identificar os múltiplos pontos tocados pelos usuários e </w:t>
      </w:r>
      <w:r w:rsidR="00203078">
        <w:t>permitir</w:t>
      </w:r>
      <w:r w:rsidR="00DA5EEC">
        <w:t xml:space="preserve"> a </w:t>
      </w:r>
      <w:r w:rsidR="00581452">
        <w:t>interação</w:t>
      </w:r>
      <w:r w:rsidR="00203078">
        <w:t xml:space="preserve"> multi-toque com as aplicaç</w:t>
      </w:r>
      <w:r w:rsidR="00DA5EEC">
        <w:t>ões</w:t>
      </w:r>
      <w:r w:rsidR="00581452">
        <w:t>.</w:t>
      </w:r>
    </w:p>
    <w:p w:rsidR="00CC15F4" w:rsidRDefault="00AB68EC" w:rsidP="00581452">
      <w:pPr>
        <w:pStyle w:val="Resumo"/>
        <w:sectPr w:rsidR="00CC15F4" w:rsidSect="00CC15F4">
          <w:type w:val="evenPage"/>
          <w:pgSz w:w="11905" w:h="16837"/>
          <w:pgMar w:top="1701" w:right="1134" w:bottom="1134" w:left="1701" w:header="720" w:footer="720" w:gutter="0"/>
          <w:cols w:space="720"/>
          <w:docGrid w:linePitch="360"/>
        </w:sectPr>
      </w:pPr>
      <w:r w:rsidRPr="00AB68EC">
        <w:t xml:space="preserve">Palavras-chave: </w:t>
      </w:r>
      <w:r w:rsidR="00581452">
        <w:t>jogo</w:t>
      </w:r>
      <w:r w:rsidR="00EA2780">
        <w:t>s eletrônicos, sistemas projetor-câmera, computação gráfica</w:t>
      </w:r>
      <w:r w:rsidR="00581452">
        <w:t>, multi-toque, interação</w:t>
      </w:r>
      <w:r w:rsidR="00EA2780">
        <w:t xml:space="preserve"> humano-computador</w:t>
      </w:r>
      <w:r w:rsidR="00581452">
        <w:t>.</w:t>
      </w:r>
      <w:r w:rsidR="00CC6C69">
        <w:t xml:space="preserve"> </w:t>
      </w:r>
    </w:p>
    <w:p w:rsidR="00581452" w:rsidRDefault="00581452" w:rsidP="001C640A">
      <w:pPr>
        <w:pStyle w:val="TtuloCentro"/>
      </w:pPr>
      <w:r>
        <w:lastRenderedPageBreak/>
        <w:t>Abstract</w:t>
      </w:r>
    </w:p>
    <w:p w:rsidR="00CC15F4" w:rsidRPr="00203078" w:rsidRDefault="00203078" w:rsidP="00203078">
      <w:pPr>
        <w:pStyle w:val="AFazer"/>
        <w:sectPr w:rsidR="00CC15F4" w:rsidRPr="00203078" w:rsidSect="00CC15F4">
          <w:type w:val="evenPage"/>
          <w:pgSz w:w="11905" w:h="16837"/>
          <w:pgMar w:top="1701" w:right="1134" w:bottom="1134" w:left="1701" w:header="720" w:footer="720" w:gutter="0"/>
          <w:cols w:space="720"/>
          <w:docGrid w:linePitch="360"/>
        </w:sectPr>
      </w:pPr>
      <w:r>
        <w:t>A fazer...</w:t>
      </w:r>
    </w:p>
    <w:p w:rsidR="00CC15F4" w:rsidRDefault="00CC15F4" w:rsidP="001C640A">
      <w:pPr>
        <w:pStyle w:val="TtuloCentro"/>
      </w:pPr>
      <w:r>
        <w:lastRenderedPageBreak/>
        <w:t>Sumário</w:t>
      </w:r>
    </w:p>
    <w:p w:rsidR="005D527E" w:rsidRDefault="0024442E">
      <w:pPr>
        <w:pStyle w:val="TOC1"/>
        <w:rPr>
          <w:rFonts w:asciiTheme="minorHAnsi" w:eastAsiaTheme="minorEastAsia" w:hAnsiTheme="minorHAnsi" w:cstheme="minorBidi"/>
          <w:noProof/>
          <w:kern w:val="0"/>
          <w:sz w:val="22"/>
          <w:szCs w:val="22"/>
          <w:lang w:eastAsia="pt-BR"/>
        </w:rPr>
      </w:pPr>
      <w:r>
        <w:fldChar w:fldCharType="begin"/>
      </w:r>
      <w:r w:rsidR="00897AFF">
        <w:instrText xml:space="preserve"> TOC \o "1-3" \h \z \u </w:instrText>
      </w:r>
      <w:r>
        <w:fldChar w:fldCharType="separate"/>
      </w:r>
      <w:hyperlink w:anchor="_Toc201293824" w:history="1">
        <w:r w:rsidR="005D527E" w:rsidRPr="00761316">
          <w:rPr>
            <w:rStyle w:val="Hyperlink"/>
            <w:noProof/>
          </w:rPr>
          <w:t>1.</w:t>
        </w:r>
        <w:r w:rsidR="005D527E">
          <w:rPr>
            <w:rFonts w:asciiTheme="minorHAnsi" w:eastAsiaTheme="minorEastAsia" w:hAnsiTheme="minorHAnsi" w:cstheme="minorBidi"/>
            <w:noProof/>
            <w:kern w:val="0"/>
            <w:sz w:val="22"/>
            <w:szCs w:val="22"/>
            <w:lang w:eastAsia="pt-BR"/>
          </w:rPr>
          <w:tab/>
        </w:r>
        <w:r w:rsidR="005D527E" w:rsidRPr="00761316">
          <w:rPr>
            <w:rStyle w:val="Hyperlink"/>
            <w:noProof/>
          </w:rPr>
          <w:t>IRTAKTIKS</w:t>
        </w:r>
        <w:r w:rsidR="005D527E">
          <w:rPr>
            <w:noProof/>
            <w:webHidden/>
          </w:rPr>
          <w:tab/>
        </w:r>
        <w:r w:rsidR="005D527E">
          <w:rPr>
            <w:noProof/>
            <w:webHidden/>
          </w:rPr>
          <w:fldChar w:fldCharType="begin"/>
        </w:r>
        <w:r w:rsidR="005D527E">
          <w:rPr>
            <w:noProof/>
            <w:webHidden/>
          </w:rPr>
          <w:instrText xml:space="preserve"> PAGEREF _Toc201293824 \h </w:instrText>
        </w:r>
        <w:r w:rsidR="005D527E">
          <w:rPr>
            <w:noProof/>
            <w:webHidden/>
          </w:rPr>
        </w:r>
        <w:r w:rsidR="005D527E">
          <w:rPr>
            <w:noProof/>
            <w:webHidden/>
          </w:rPr>
          <w:fldChar w:fldCharType="separate"/>
        </w:r>
        <w:r w:rsidR="005D527E">
          <w:rPr>
            <w:noProof/>
            <w:webHidden/>
          </w:rPr>
          <w:t>16</w:t>
        </w:r>
        <w:r w:rsidR="005D527E">
          <w:rPr>
            <w:noProof/>
            <w:webHidden/>
          </w:rPr>
          <w:fldChar w:fldCharType="end"/>
        </w:r>
      </w:hyperlink>
    </w:p>
    <w:p w:rsidR="005D527E" w:rsidRDefault="005D527E">
      <w:pPr>
        <w:pStyle w:val="TOC2"/>
        <w:rPr>
          <w:rFonts w:asciiTheme="minorHAnsi" w:eastAsiaTheme="minorEastAsia" w:hAnsiTheme="minorHAnsi" w:cstheme="minorBidi"/>
          <w:noProof/>
          <w:kern w:val="0"/>
          <w:sz w:val="22"/>
          <w:lang w:eastAsia="pt-BR"/>
        </w:rPr>
      </w:pPr>
      <w:hyperlink w:anchor="_Toc201293825" w:history="1">
        <w:r w:rsidRPr="00761316">
          <w:rPr>
            <w:rStyle w:val="Hyperlink"/>
            <w:noProof/>
          </w:rPr>
          <w:t>1.1.</w:t>
        </w:r>
        <w:r>
          <w:rPr>
            <w:rFonts w:asciiTheme="minorHAnsi" w:eastAsiaTheme="minorEastAsia" w:hAnsiTheme="minorHAnsi" w:cstheme="minorBidi"/>
            <w:noProof/>
            <w:kern w:val="0"/>
            <w:sz w:val="22"/>
            <w:lang w:eastAsia="pt-BR"/>
          </w:rPr>
          <w:tab/>
        </w:r>
        <w:r w:rsidRPr="00761316">
          <w:rPr>
            <w:rStyle w:val="Hyperlink"/>
            <w:noProof/>
          </w:rPr>
          <w:t>Introdução</w:t>
        </w:r>
        <w:r>
          <w:rPr>
            <w:noProof/>
            <w:webHidden/>
          </w:rPr>
          <w:tab/>
        </w:r>
        <w:r>
          <w:rPr>
            <w:noProof/>
            <w:webHidden/>
          </w:rPr>
          <w:fldChar w:fldCharType="begin"/>
        </w:r>
        <w:r>
          <w:rPr>
            <w:noProof/>
            <w:webHidden/>
          </w:rPr>
          <w:instrText xml:space="preserve"> PAGEREF _Toc201293825 \h </w:instrText>
        </w:r>
        <w:r>
          <w:rPr>
            <w:noProof/>
            <w:webHidden/>
          </w:rPr>
        </w:r>
        <w:r>
          <w:rPr>
            <w:noProof/>
            <w:webHidden/>
          </w:rPr>
          <w:fldChar w:fldCharType="separate"/>
        </w:r>
        <w:r>
          <w:rPr>
            <w:noProof/>
            <w:webHidden/>
          </w:rPr>
          <w:t>16</w:t>
        </w:r>
        <w:r>
          <w:rPr>
            <w:noProof/>
            <w:webHidden/>
          </w:rPr>
          <w:fldChar w:fldCharType="end"/>
        </w:r>
      </w:hyperlink>
    </w:p>
    <w:p w:rsidR="005D527E" w:rsidRDefault="005D527E">
      <w:pPr>
        <w:pStyle w:val="TOC2"/>
        <w:rPr>
          <w:rFonts w:asciiTheme="minorHAnsi" w:eastAsiaTheme="minorEastAsia" w:hAnsiTheme="minorHAnsi" w:cstheme="minorBidi"/>
          <w:noProof/>
          <w:kern w:val="0"/>
          <w:sz w:val="22"/>
          <w:lang w:eastAsia="pt-BR"/>
        </w:rPr>
      </w:pPr>
      <w:hyperlink w:anchor="_Toc201293826" w:history="1">
        <w:r w:rsidRPr="00761316">
          <w:rPr>
            <w:rStyle w:val="Hyperlink"/>
            <w:noProof/>
          </w:rPr>
          <w:t>1.2.</w:t>
        </w:r>
        <w:r>
          <w:rPr>
            <w:rFonts w:asciiTheme="minorHAnsi" w:eastAsiaTheme="minorEastAsia" w:hAnsiTheme="minorHAnsi" w:cstheme="minorBidi"/>
            <w:noProof/>
            <w:kern w:val="0"/>
            <w:sz w:val="22"/>
            <w:lang w:eastAsia="pt-BR"/>
          </w:rPr>
          <w:tab/>
        </w:r>
        <w:r w:rsidRPr="00761316">
          <w:rPr>
            <w:rStyle w:val="Hyperlink"/>
            <w:noProof/>
          </w:rPr>
          <w:t>Interação Multi-toque</w:t>
        </w:r>
        <w:r>
          <w:rPr>
            <w:noProof/>
            <w:webHidden/>
          </w:rPr>
          <w:tab/>
        </w:r>
        <w:r>
          <w:rPr>
            <w:noProof/>
            <w:webHidden/>
          </w:rPr>
          <w:fldChar w:fldCharType="begin"/>
        </w:r>
        <w:r>
          <w:rPr>
            <w:noProof/>
            <w:webHidden/>
          </w:rPr>
          <w:instrText xml:space="preserve"> PAGEREF _Toc201293826 \h </w:instrText>
        </w:r>
        <w:r>
          <w:rPr>
            <w:noProof/>
            <w:webHidden/>
          </w:rPr>
        </w:r>
        <w:r>
          <w:rPr>
            <w:noProof/>
            <w:webHidden/>
          </w:rPr>
          <w:fldChar w:fldCharType="separate"/>
        </w:r>
        <w:r>
          <w:rPr>
            <w:noProof/>
            <w:webHidden/>
          </w:rPr>
          <w:t>16</w:t>
        </w:r>
        <w:r>
          <w:rPr>
            <w:noProof/>
            <w:webHidden/>
          </w:rPr>
          <w:fldChar w:fldCharType="end"/>
        </w:r>
      </w:hyperlink>
    </w:p>
    <w:p w:rsidR="005D527E" w:rsidRDefault="005D527E">
      <w:pPr>
        <w:pStyle w:val="TOC3"/>
        <w:rPr>
          <w:rFonts w:asciiTheme="minorHAnsi" w:eastAsiaTheme="minorEastAsia" w:hAnsiTheme="minorHAnsi" w:cstheme="minorBidi"/>
          <w:noProof/>
          <w:kern w:val="0"/>
          <w:sz w:val="22"/>
          <w:szCs w:val="22"/>
          <w:lang w:eastAsia="pt-BR"/>
        </w:rPr>
      </w:pPr>
      <w:hyperlink w:anchor="_Toc201293827" w:history="1">
        <w:r w:rsidRPr="00761316">
          <w:rPr>
            <w:rStyle w:val="Hyperlink"/>
            <w:noProof/>
          </w:rPr>
          <w:t>1.2.1.</w:t>
        </w:r>
        <w:r>
          <w:rPr>
            <w:rFonts w:asciiTheme="minorHAnsi" w:eastAsiaTheme="minorEastAsia" w:hAnsiTheme="minorHAnsi" w:cstheme="minorBidi"/>
            <w:noProof/>
            <w:kern w:val="0"/>
            <w:sz w:val="22"/>
            <w:szCs w:val="22"/>
            <w:lang w:eastAsia="pt-BR"/>
          </w:rPr>
          <w:tab/>
        </w:r>
        <w:r w:rsidRPr="00761316">
          <w:rPr>
            <w:rStyle w:val="Hyperlink"/>
            <w:noProof/>
          </w:rPr>
          <w:t>História</w:t>
        </w:r>
        <w:r>
          <w:rPr>
            <w:noProof/>
            <w:webHidden/>
          </w:rPr>
          <w:tab/>
        </w:r>
        <w:r>
          <w:rPr>
            <w:noProof/>
            <w:webHidden/>
          </w:rPr>
          <w:fldChar w:fldCharType="begin"/>
        </w:r>
        <w:r>
          <w:rPr>
            <w:noProof/>
            <w:webHidden/>
          </w:rPr>
          <w:instrText xml:space="preserve"> PAGEREF _Toc201293827 \h </w:instrText>
        </w:r>
        <w:r>
          <w:rPr>
            <w:noProof/>
            <w:webHidden/>
          </w:rPr>
        </w:r>
        <w:r>
          <w:rPr>
            <w:noProof/>
            <w:webHidden/>
          </w:rPr>
          <w:fldChar w:fldCharType="separate"/>
        </w:r>
        <w:r>
          <w:rPr>
            <w:noProof/>
            <w:webHidden/>
          </w:rPr>
          <w:t>17</w:t>
        </w:r>
        <w:r>
          <w:rPr>
            <w:noProof/>
            <w:webHidden/>
          </w:rPr>
          <w:fldChar w:fldCharType="end"/>
        </w:r>
      </w:hyperlink>
    </w:p>
    <w:p w:rsidR="005D527E" w:rsidRDefault="005D527E">
      <w:pPr>
        <w:pStyle w:val="TOC2"/>
        <w:rPr>
          <w:rFonts w:asciiTheme="minorHAnsi" w:eastAsiaTheme="minorEastAsia" w:hAnsiTheme="minorHAnsi" w:cstheme="minorBidi"/>
          <w:noProof/>
          <w:kern w:val="0"/>
          <w:sz w:val="22"/>
          <w:lang w:eastAsia="pt-BR"/>
        </w:rPr>
      </w:pPr>
      <w:hyperlink w:anchor="_Toc201293828" w:history="1">
        <w:r w:rsidRPr="00761316">
          <w:rPr>
            <w:rStyle w:val="Hyperlink"/>
            <w:noProof/>
          </w:rPr>
          <w:t>1.3.</w:t>
        </w:r>
        <w:r>
          <w:rPr>
            <w:rFonts w:asciiTheme="minorHAnsi" w:eastAsiaTheme="minorEastAsia" w:hAnsiTheme="minorHAnsi" w:cstheme="minorBidi"/>
            <w:noProof/>
            <w:kern w:val="0"/>
            <w:sz w:val="22"/>
            <w:lang w:eastAsia="pt-BR"/>
          </w:rPr>
          <w:tab/>
        </w:r>
        <w:r w:rsidRPr="00761316">
          <w:rPr>
            <w:rStyle w:val="Hyperlink"/>
            <w:noProof/>
          </w:rPr>
          <w:t>Objetivo</w:t>
        </w:r>
        <w:r>
          <w:rPr>
            <w:noProof/>
            <w:webHidden/>
          </w:rPr>
          <w:tab/>
        </w:r>
        <w:r>
          <w:rPr>
            <w:noProof/>
            <w:webHidden/>
          </w:rPr>
          <w:fldChar w:fldCharType="begin"/>
        </w:r>
        <w:r>
          <w:rPr>
            <w:noProof/>
            <w:webHidden/>
          </w:rPr>
          <w:instrText xml:space="preserve"> PAGEREF _Toc201293828 \h </w:instrText>
        </w:r>
        <w:r>
          <w:rPr>
            <w:noProof/>
            <w:webHidden/>
          </w:rPr>
        </w:r>
        <w:r>
          <w:rPr>
            <w:noProof/>
            <w:webHidden/>
          </w:rPr>
          <w:fldChar w:fldCharType="separate"/>
        </w:r>
        <w:r>
          <w:rPr>
            <w:noProof/>
            <w:webHidden/>
          </w:rPr>
          <w:t>18</w:t>
        </w:r>
        <w:r>
          <w:rPr>
            <w:noProof/>
            <w:webHidden/>
          </w:rPr>
          <w:fldChar w:fldCharType="end"/>
        </w:r>
      </w:hyperlink>
    </w:p>
    <w:p w:rsidR="005D527E" w:rsidRDefault="005D527E">
      <w:pPr>
        <w:pStyle w:val="TOC1"/>
        <w:rPr>
          <w:rFonts w:asciiTheme="minorHAnsi" w:eastAsiaTheme="minorEastAsia" w:hAnsiTheme="minorHAnsi" w:cstheme="minorBidi"/>
          <w:noProof/>
          <w:kern w:val="0"/>
          <w:sz w:val="22"/>
          <w:szCs w:val="22"/>
          <w:lang w:eastAsia="pt-BR"/>
        </w:rPr>
      </w:pPr>
      <w:hyperlink w:anchor="_Toc201293829" w:history="1">
        <w:r w:rsidRPr="00761316">
          <w:rPr>
            <w:rStyle w:val="Hyperlink"/>
            <w:noProof/>
          </w:rPr>
          <w:t>2.</w:t>
        </w:r>
        <w:r>
          <w:rPr>
            <w:rFonts w:asciiTheme="minorHAnsi" w:eastAsiaTheme="minorEastAsia" w:hAnsiTheme="minorHAnsi" w:cstheme="minorBidi"/>
            <w:noProof/>
            <w:kern w:val="0"/>
            <w:sz w:val="22"/>
            <w:szCs w:val="22"/>
            <w:lang w:eastAsia="pt-BR"/>
          </w:rPr>
          <w:tab/>
        </w:r>
        <w:r w:rsidRPr="00761316">
          <w:rPr>
            <w:rStyle w:val="Hyperlink"/>
            <w:noProof/>
          </w:rPr>
          <w:t>BASES TEÓRICAS E TECNOLOGIAS EMPREGADAS</w:t>
        </w:r>
        <w:r>
          <w:rPr>
            <w:noProof/>
            <w:webHidden/>
          </w:rPr>
          <w:tab/>
        </w:r>
        <w:r>
          <w:rPr>
            <w:noProof/>
            <w:webHidden/>
          </w:rPr>
          <w:fldChar w:fldCharType="begin"/>
        </w:r>
        <w:r>
          <w:rPr>
            <w:noProof/>
            <w:webHidden/>
          </w:rPr>
          <w:instrText xml:space="preserve"> PAGEREF _Toc201293829 \h </w:instrText>
        </w:r>
        <w:r>
          <w:rPr>
            <w:noProof/>
            <w:webHidden/>
          </w:rPr>
        </w:r>
        <w:r>
          <w:rPr>
            <w:noProof/>
            <w:webHidden/>
          </w:rPr>
          <w:fldChar w:fldCharType="separate"/>
        </w:r>
        <w:r>
          <w:rPr>
            <w:noProof/>
            <w:webHidden/>
          </w:rPr>
          <w:t>21</w:t>
        </w:r>
        <w:r>
          <w:rPr>
            <w:noProof/>
            <w:webHidden/>
          </w:rPr>
          <w:fldChar w:fldCharType="end"/>
        </w:r>
      </w:hyperlink>
    </w:p>
    <w:p w:rsidR="005D527E" w:rsidRDefault="005D527E">
      <w:pPr>
        <w:pStyle w:val="TOC2"/>
        <w:rPr>
          <w:rFonts w:asciiTheme="minorHAnsi" w:eastAsiaTheme="minorEastAsia" w:hAnsiTheme="minorHAnsi" w:cstheme="minorBidi"/>
          <w:noProof/>
          <w:kern w:val="0"/>
          <w:sz w:val="22"/>
          <w:lang w:eastAsia="pt-BR"/>
        </w:rPr>
      </w:pPr>
      <w:hyperlink w:anchor="_Toc201293830" w:history="1">
        <w:r w:rsidRPr="00761316">
          <w:rPr>
            <w:rStyle w:val="Hyperlink"/>
            <w:noProof/>
          </w:rPr>
          <w:t>2.1.</w:t>
        </w:r>
        <w:r>
          <w:rPr>
            <w:rFonts w:asciiTheme="minorHAnsi" w:eastAsiaTheme="minorEastAsia" w:hAnsiTheme="minorHAnsi" w:cstheme="minorBidi"/>
            <w:noProof/>
            <w:kern w:val="0"/>
            <w:sz w:val="22"/>
            <w:lang w:eastAsia="pt-BR"/>
          </w:rPr>
          <w:tab/>
        </w:r>
        <w:r w:rsidRPr="00761316">
          <w:rPr>
            <w:rStyle w:val="Hyperlink"/>
            <w:noProof/>
          </w:rPr>
          <w:t>Dispositivos Multi-toques</w:t>
        </w:r>
        <w:r>
          <w:rPr>
            <w:noProof/>
            <w:webHidden/>
          </w:rPr>
          <w:tab/>
        </w:r>
        <w:r>
          <w:rPr>
            <w:noProof/>
            <w:webHidden/>
          </w:rPr>
          <w:fldChar w:fldCharType="begin"/>
        </w:r>
        <w:r>
          <w:rPr>
            <w:noProof/>
            <w:webHidden/>
          </w:rPr>
          <w:instrText xml:space="preserve"> PAGEREF _Toc201293830 \h </w:instrText>
        </w:r>
        <w:r>
          <w:rPr>
            <w:noProof/>
            <w:webHidden/>
          </w:rPr>
        </w:r>
        <w:r>
          <w:rPr>
            <w:noProof/>
            <w:webHidden/>
          </w:rPr>
          <w:fldChar w:fldCharType="separate"/>
        </w:r>
        <w:r>
          <w:rPr>
            <w:noProof/>
            <w:webHidden/>
          </w:rPr>
          <w:t>21</w:t>
        </w:r>
        <w:r>
          <w:rPr>
            <w:noProof/>
            <w:webHidden/>
          </w:rPr>
          <w:fldChar w:fldCharType="end"/>
        </w:r>
      </w:hyperlink>
    </w:p>
    <w:p w:rsidR="005D527E" w:rsidRDefault="005D527E">
      <w:pPr>
        <w:pStyle w:val="TOC3"/>
        <w:rPr>
          <w:rFonts w:asciiTheme="minorHAnsi" w:eastAsiaTheme="minorEastAsia" w:hAnsiTheme="minorHAnsi" w:cstheme="minorBidi"/>
          <w:noProof/>
          <w:kern w:val="0"/>
          <w:sz w:val="22"/>
          <w:szCs w:val="22"/>
          <w:lang w:eastAsia="pt-BR"/>
        </w:rPr>
      </w:pPr>
      <w:hyperlink w:anchor="_Toc201293831" w:history="1">
        <w:r w:rsidRPr="00761316">
          <w:rPr>
            <w:rStyle w:val="Hyperlink"/>
            <w:noProof/>
          </w:rPr>
          <w:t>2.1.1.</w:t>
        </w:r>
        <w:r>
          <w:rPr>
            <w:rFonts w:asciiTheme="minorHAnsi" w:eastAsiaTheme="minorEastAsia" w:hAnsiTheme="minorHAnsi" w:cstheme="minorBidi"/>
            <w:noProof/>
            <w:kern w:val="0"/>
            <w:sz w:val="22"/>
            <w:szCs w:val="22"/>
            <w:lang w:eastAsia="pt-BR"/>
          </w:rPr>
          <w:tab/>
        </w:r>
        <w:r w:rsidRPr="00761316">
          <w:rPr>
            <w:rStyle w:val="Hyperlink"/>
            <w:noProof/>
          </w:rPr>
          <w:t>Microsoft Surface</w:t>
        </w:r>
        <w:r>
          <w:rPr>
            <w:noProof/>
            <w:webHidden/>
          </w:rPr>
          <w:tab/>
        </w:r>
        <w:r>
          <w:rPr>
            <w:noProof/>
            <w:webHidden/>
          </w:rPr>
          <w:fldChar w:fldCharType="begin"/>
        </w:r>
        <w:r>
          <w:rPr>
            <w:noProof/>
            <w:webHidden/>
          </w:rPr>
          <w:instrText xml:space="preserve"> PAGEREF _Toc201293831 \h </w:instrText>
        </w:r>
        <w:r>
          <w:rPr>
            <w:noProof/>
            <w:webHidden/>
          </w:rPr>
        </w:r>
        <w:r>
          <w:rPr>
            <w:noProof/>
            <w:webHidden/>
          </w:rPr>
          <w:fldChar w:fldCharType="separate"/>
        </w:r>
        <w:r>
          <w:rPr>
            <w:noProof/>
            <w:webHidden/>
          </w:rPr>
          <w:t>21</w:t>
        </w:r>
        <w:r>
          <w:rPr>
            <w:noProof/>
            <w:webHidden/>
          </w:rPr>
          <w:fldChar w:fldCharType="end"/>
        </w:r>
      </w:hyperlink>
    </w:p>
    <w:p w:rsidR="005D527E" w:rsidRDefault="005D527E">
      <w:pPr>
        <w:pStyle w:val="TOC3"/>
        <w:rPr>
          <w:rFonts w:asciiTheme="minorHAnsi" w:eastAsiaTheme="minorEastAsia" w:hAnsiTheme="minorHAnsi" w:cstheme="minorBidi"/>
          <w:noProof/>
          <w:kern w:val="0"/>
          <w:sz w:val="22"/>
          <w:szCs w:val="22"/>
          <w:lang w:eastAsia="pt-BR"/>
        </w:rPr>
      </w:pPr>
      <w:hyperlink w:anchor="_Toc201293832" w:history="1">
        <w:r w:rsidRPr="00761316">
          <w:rPr>
            <w:rStyle w:val="Hyperlink"/>
            <w:noProof/>
          </w:rPr>
          <w:t>2.1.2.</w:t>
        </w:r>
        <w:r>
          <w:rPr>
            <w:rFonts w:asciiTheme="minorHAnsi" w:eastAsiaTheme="minorEastAsia" w:hAnsiTheme="minorHAnsi" w:cstheme="minorBidi"/>
            <w:noProof/>
            <w:kern w:val="0"/>
            <w:sz w:val="22"/>
            <w:szCs w:val="22"/>
            <w:lang w:eastAsia="pt-BR"/>
          </w:rPr>
          <w:tab/>
        </w:r>
        <w:r w:rsidRPr="00761316">
          <w:rPr>
            <w:rStyle w:val="Hyperlink"/>
            <w:noProof/>
          </w:rPr>
          <w:t>ReacTable</w:t>
        </w:r>
        <w:r>
          <w:rPr>
            <w:noProof/>
            <w:webHidden/>
          </w:rPr>
          <w:tab/>
        </w:r>
        <w:r>
          <w:rPr>
            <w:noProof/>
            <w:webHidden/>
          </w:rPr>
          <w:fldChar w:fldCharType="begin"/>
        </w:r>
        <w:r>
          <w:rPr>
            <w:noProof/>
            <w:webHidden/>
          </w:rPr>
          <w:instrText xml:space="preserve"> PAGEREF _Toc201293832 \h </w:instrText>
        </w:r>
        <w:r>
          <w:rPr>
            <w:noProof/>
            <w:webHidden/>
          </w:rPr>
        </w:r>
        <w:r>
          <w:rPr>
            <w:noProof/>
            <w:webHidden/>
          </w:rPr>
          <w:fldChar w:fldCharType="separate"/>
        </w:r>
        <w:r>
          <w:rPr>
            <w:noProof/>
            <w:webHidden/>
          </w:rPr>
          <w:t>23</w:t>
        </w:r>
        <w:r>
          <w:rPr>
            <w:noProof/>
            <w:webHidden/>
          </w:rPr>
          <w:fldChar w:fldCharType="end"/>
        </w:r>
      </w:hyperlink>
    </w:p>
    <w:p w:rsidR="005D527E" w:rsidRDefault="005D527E">
      <w:pPr>
        <w:pStyle w:val="TOC3"/>
        <w:rPr>
          <w:rFonts w:asciiTheme="minorHAnsi" w:eastAsiaTheme="minorEastAsia" w:hAnsiTheme="minorHAnsi" w:cstheme="minorBidi"/>
          <w:noProof/>
          <w:kern w:val="0"/>
          <w:sz w:val="22"/>
          <w:szCs w:val="22"/>
          <w:lang w:eastAsia="pt-BR"/>
        </w:rPr>
      </w:pPr>
      <w:hyperlink w:anchor="_Toc201293833" w:history="1">
        <w:r w:rsidRPr="00761316">
          <w:rPr>
            <w:rStyle w:val="Hyperlink"/>
            <w:noProof/>
          </w:rPr>
          <w:t>2.1.3.</w:t>
        </w:r>
        <w:r>
          <w:rPr>
            <w:rFonts w:asciiTheme="minorHAnsi" w:eastAsiaTheme="minorEastAsia" w:hAnsiTheme="minorHAnsi" w:cstheme="minorBidi"/>
            <w:noProof/>
            <w:kern w:val="0"/>
            <w:sz w:val="22"/>
            <w:szCs w:val="22"/>
            <w:lang w:eastAsia="pt-BR"/>
          </w:rPr>
          <w:tab/>
        </w:r>
        <w:r w:rsidRPr="00761316">
          <w:rPr>
            <w:rStyle w:val="Hyperlink"/>
            <w:noProof/>
          </w:rPr>
          <w:t>iPhone</w:t>
        </w:r>
        <w:r>
          <w:rPr>
            <w:noProof/>
            <w:webHidden/>
          </w:rPr>
          <w:tab/>
        </w:r>
        <w:r>
          <w:rPr>
            <w:noProof/>
            <w:webHidden/>
          </w:rPr>
          <w:fldChar w:fldCharType="begin"/>
        </w:r>
        <w:r>
          <w:rPr>
            <w:noProof/>
            <w:webHidden/>
          </w:rPr>
          <w:instrText xml:space="preserve"> PAGEREF _Toc201293833 \h </w:instrText>
        </w:r>
        <w:r>
          <w:rPr>
            <w:noProof/>
            <w:webHidden/>
          </w:rPr>
        </w:r>
        <w:r>
          <w:rPr>
            <w:noProof/>
            <w:webHidden/>
          </w:rPr>
          <w:fldChar w:fldCharType="separate"/>
        </w:r>
        <w:r>
          <w:rPr>
            <w:noProof/>
            <w:webHidden/>
          </w:rPr>
          <w:t>24</w:t>
        </w:r>
        <w:r>
          <w:rPr>
            <w:noProof/>
            <w:webHidden/>
          </w:rPr>
          <w:fldChar w:fldCharType="end"/>
        </w:r>
      </w:hyperlink>
    </w:p>
    <w:p w:rsidR="005D527E" w:rsidRDefault="005D527E">
      <w:pPr>
        <w:pStyle w:val="TOC2"/>
        <w:rPr>
          <w:rFonts w:asciiTheme="minorHAnsi" w:eastAsiaTheme="minorEastAsia" w:hAnsiTheme="minorHAnsi" w:cstheme="minorBidi"/>
          <w:noProof/>
          <w:kern w:val="0"/>
          <w:sz w:val="22"/>
          <w:lang w:eastAsia="pt-BR"/>
        </w:rPr>
      </w:pPr>
      <w:hyperlink w:anchor="_Toc201293834" w:history="1">
        <w:r w:rsidRPr="00761316">
          <w:rPr>
            <w:rStyle w:val="Hyperlink"/>
            <w:noProof/>
          </w:rPr>
          <w:t>2.2.</w:t>
        </w:r>
        <w:r>
          <w:rPr>
            <w:rFonts w:asciiTheme="minorHAnsi" w:eastAsiaTheme="minorEastAsia" w:hAnsiTheme="minorHAnsi" w:cstheme="minorBidi"/>
            <w:noProof/>
            <w:kern w:val="0"/>
            <w:sz w:val="22"/>
            <w:lang w:eastAsia="pt-BR"/>
          </w:rPr>
          <w:tab/>
        </w:r>
        <w:r w:rsidRPr="00761316">
          <w:rPr>
            <w:rStyle w:val="Hyperlink"/>
            <w:noProof/>
          </w:rPr>
          <w:t>Jogos e Interatividade</w:t>
        </w:r>
        <w:r>
          <w:rPr>
            <w:noProof/>
            <w:webHidden/>
          </w:rPr>
          <w:tab/>
        </w:r>
        <w:r>
          <w:rPr>
            <w:noProof/>
            <w:webHidden/>
          </w:rPr>
          <w:fldChar w:fldCharType="begin"/>
        </w:r>
        <w:r>
          <w:rPr>
            <w:noProof/>
            <w:webHidden/>
          </w:rPr>
          <w:instrText xml:space="preserve"> PAGEREF _Toc201293834 \h </w:instrText>
        </w:r>
        <w:r>
          <w:rPr>
            <w:noProof/>
            <w:webHidden/>
          </w:rPr>
        </w:r>
        <w:r>
          <w:rPr>
            <w:noProof/>
            <w:webHidden/>
          </w:rPr>
          <w:fldChar w:fldCharType="separate"/>
        </w:r>
        <w:r>
          <w:rPr>
            <w:noProof/>
            <w:webHidden/>
          </w:rPr>
          <w:t>24</w:t>
        </w:r>
        <w:r>
          <w:rPr>
            <w:noProof/>
            <w:webHidden/>
          </w:rPr>
          <w:fldChar w:fldCharType="end"/>
        </w:r>
      </w:hyperlink>
    </w:p>
    <w:p w:rsidR="005D527E" w:rsidRDefault="005D527E">
      <w:pPr>
        <w:pStyle w:val="TOC3"/>
        <w:rPr>
          <w:rFonts w:asciiTheme="minorHAnsi" w:eastAsiaTheme="minorEastAsia" w:hAnsiTheme="minorHAnsi" w:cstheme="minorBidi"/>
          <w:noProof/>
          <w:kern w:val="0"/>
          <w:sz w:val="22"/>
          <w:szCs w:val="22"/>
          <w:lang w:eastAsia="pt-BR"/>
        </w:rPr>
      </w:pPr>
      <w:hyperlink w:anchor="_Toc201293835" w:history="1">
        <w:r w:rsidRPr="00761316">
          <w:rPr>
            <w:rStyle w:val="Hyperlink"/>
            <w:noProof/>
          </w:rPr>
          <w:t>2.2.1.</w:t>
        </w:r>
        <w:r>
          <w:rPr>
            <w:rFonts w:asciiTheme="minorHAnsi" w:eastAsiaTheme="minorEastAsia" w:hAnsiTheme="minorHAnsi" w:cstheme="minorBidi"/>
            <w:noProof/>
            <w:kern w:val="0"/>
            <w:sz w:val="22"/>
            <w:szCs w:val="22"/>
            <w:lang w:eastAsia="pt-BR"/>
          </w:rPr>
          <w:tab/>
        </w:r>
        <w:r w:rsidRPr="00761316">
          <w:rPr>
            <w:rStyle w:val="Hyperlink"/>
            <w:noProof/>
          </w:rPr>
          <w:t>Jogos de Estratégia</w:t>
        </w:r>
        <w:r>
          <w:rPr>
            <w:noProof/>
            <w:webHidden/>
          </w:rPr>
          <w:tab/>
        </w:r>
        <w:r>
          <w:rPr>
            <w:noProof/>
            <w:webHidden/>
          </w:rPr>
          <w:fldChar w:fldCharType="begin"/>
        </w:r>
        <w:r>
          <w:rPr>
            <w:noProof/>
            <w:webHidden/>
          </w:rPr>
          <w:instrText xml:space="preserve"> PAGEREF _Toc201293835 \h </w:instrText>
        </w:r>
        <w:r>
          <w:rPr>
            <w:noProof/>
            <w:webHidden/>
          </w:rPr>
        </w:r>
        <w:r>
          <w:rPr>
            <w:noProof/>
            <w:webHidden/>
          </w:rPr>
          <w:fldChar w:fldCharType="separate"/>
        </w:r>
        <w:r>
          <w:rPr>
            <w:noProof/>
            <w:webHidden/>
          </w:rPr>
          <w:t>25</w:t>
        </w:r>
        <w:r>
          <w:rPr>
            <w:noProof/>
            <w:webHidden/>
          </w:rPr>
          <w:fldChar w:fldCharType="end"/>
        </w:r>
      </w:hyperlink>
    </w:p>
    <w:p w:rsidR="005D527E" w:rsidRDefault="005D527E">
      <w:pPr>
        <w:pStyle w:val="TOC3"/>
        <w:rPr>
          <w:rFonts w:asciiTheme="minorHAnsi" w:eastAsiaTheme="minorEastAsia" w:hAnsiTheme="minorHAnsi" w:cstheme="minorBidi"/>
          <w:noProof/>
          <w:kern w:val="0"/>
          <w:sz w:val="22"/>
          <w:szCs w:val="22"/>
          <w:lang w:eastAsia="pt-BR"/>
        </w:rPr>
      </w:pPr>
      <w:hyperlink w:anchor="_Toc201293836" w:history="1">
        <w:r w:rsidRPr="00761316">
          <w:rPr>
            <w:rStyle w:val="Hyperlink"/>
            <w:noProof/>
          </w:rPr>
          <w:t>2.2.2.</w:t>
        </w:r>
        <w:r>
          <w:rPr>
            <w:rFonts w:asciiTheme="minorHAnsi" w:eastAsiaTheme="minorEastAsia" w:hAnsiTheme="minorHAnsi" w:cstheme="minorBidi"/>
            <w:noProof/>
            <w:kern w:val="0"/>
            <w:sz w:val="22"/>
            <w:szCs w:val="22"/>
            <w:lang w:eastAsia="pt-BR"/>
          </w:rPr>
          <w:tab/>
        </w:r>
        <w:r w:rsidRPr="00761316">
          <w:rPr>
            <w:rStyle w:val="Hyperlink"/>
            <w:noProof/>
          </w:rPr>
          <w:t>Jogos de RPG</w:t>
        </w:r>
        <w:r>
          <w:rPr>
            <w:noProof/>
            <w:webHidden/>
          </w:rPr>
          <w:tab/>
        </w:r>
        <w:r>
          <w:rPr>
            <w:noProof/>
            <w:webHidden/>
          </w:rPr>
          <w:fldChar w:fldCharType="begin"/>
        </w:r>
        <w:r>
          <w:rPr>
            <w:noProof/>
            <w:webHidden/>
          </w:rPr>
          <w:instrText xml:space="preserve"> PAGEREF _Toc201293836 \h </w:instrText>
        </w:r>
        <w:r>
          <w:rPr>
            <w:noProof/>
            <w:webHidden/>
          </w:rPr>
        </w:r>
        <w:r>
          <w:rPr>
            <w:noProof/>
            <w:webHidden/>
          </w:rPr>
          <w:fldChar w:fldCharType="separate"/>
        </w:r>
        <w:r>
          <w:rPr>
            <w:noProof/>
            <w:webHidden/>
          </w:rPr>
          <w:t>25</w:t>
        </w:r>
        <w:r>
          <w:rPr>
            <w:noProof/>
            <w:webHidden/>
          </w:rPr>
          <w:fldChar w:fldCharType="end"/>
        </w:r>
      </w:hyperlink>
    </w:p>
    <w:p w:rsidR="005D527E" w:rsidRDefault="005D527E">
      <w:pPr>
        <w:pStyle w:val="TOC3"/>
        <w:rPr>
          <w:rFonts w:asciiTheme="minorHAnsi" w:eastAsiaTheme="minorEastAsia" w:hAnsiTheme="minorHAnsi" w:cstheme="minorBidi"/>
          <w:noProof/>
          <w:kern w:val="0"/>
          <w:sz w:val="22"/>
          <w:szCs w:val="22"/>
          <w:lang w:eastAsia="pt-BR"/>
        </w:rPr>
      </w:pPr>
      <w:hyperlink w:anchor="_Toc201293837" w:history="1">
        <w:r w:rsidRPr="00761316">
          <w:rPr>
            <w:rStyle w:val="Hyperlink"/>
            <w:noProof/>
          </w:rPr>
          <w:t>2.2.3.</w:t>
        </w:r>
        <w:r>
          <w:rPr>
            <w:rFonts w:asciiTheme="minorHAnsi" w:eastAsiaTheme="minorEastAsia" w:hAnsiTheme="minorHAnsi" w:cstheme="minorBidi"/>
            <w:noProof/>
            <w:kern w:val="0"/>
            <w:sz w:val="22"/>
            <w:szCs w:val="22"/>
            <w:lang w:eastAsia="pt-BR"/>
          </w:rPr>
          <w:tab/>
        </w:r>
        <w:r w:rsidRPr="00761316">
          <w:rPr>
            <w:rStyle w:val="Hyperlink"/>
            <w:noProof/>
          </w:rPr>
          <w:t>Jogos de RPG Eletrônicos</w:t>
        </w:r>
        <w:r>
          <w:rPr>
            <w:noProof/>
            <w:webHidden/>
          </w:rPr>
          <w:tab/>
        </w:r>
        <w:r>
          <w:rPr>
            <w:noProof/>
            <w:webHidden/>
          </w:rPr>
          <w:fldChar w:fldCharType="begin"/>
        </w:r>
        <w:r>
          <w:rPr>
            <w:noProof/>
            <w:webHidden/>
          </w:rPr>
          <w:instrText xml:space="preserve"> PAGEREF _Toc201293837 \h </w:instrText>
        </w:r>
        <w:r>
          <w:rPr>
            <w:noProof/>
            <w:webHidden/>
          </w:rPr>
        </w:r>
        <w:r>
          <w:rPr>
            <w:noProof/>
            <w:webHidden/>
          </w:rPr>
          <w:fldChar w:fldCharType="separate"/>
        </w:r>
        <w:r>
          <w:rPr>
            <w:noProof/>
            <w:webHidden/>
          </w:rPr>
          <w:t>27</w:t>
        </w:r>
        <w:r>
          <w:rPr>
            <w:noProof/>
            <w:webHidden/>
          </w:rPr>
          <w:fldChar w:fldCharType="end"/>
        </w:r>
      </w:hyperlink>
    </w:p>
    <w:p w:rsidR="005D527E" w:rsidRDefault="005D527E">
      <w:pPr>
        <w:pStyle w:val="TOC3"/>
        <w:rPr>
          <w:rFonts w:asciiTheme="minorHAnsi" w:eastAsiaTheme="minorEastAsia" w:hAnsiTheme="minorHAnsi" w:cstheme="minorBidi"/>
          <w:noProof/>
          <w:kern w:val="0"/>
          <w:sz w:val="22"/>
          <w:szCs w:val="22"/>
          <w:lang w:eastAsia="pt-BR"/>
        </w:rPr>
      </w:pPr>
      <w:hyperlink w:anchor="_Toc201293838" w:history="1">
        <w:r w:rsidRPr="00761316">
          <w:rPr>
            <w:rStyle w:val="Hyperlink"/>
            <w:noProof/>
          </w:rPr>
          <w:t>2.2.4.</w:t>
        </w:r>
        <w:r>
          <w:rPr>
            <w:rFonts w:asciiTheme="minorHAnsi" w:eastAsiaTheme="minorEastAsia" w:hAnsiTheme="minorHAnsi" w:cstheme="minorBidi"/>
            <w:noProof/>
            <w:kern w:val="0"/>
            <w:sz w:val="22"/>
            <w:szCs w:val="22"/>
            <w:lang w:eastAsia="pt-BR"/>
          </w:rPr>
          <w:tab/>
        </w:r>
        <w:r w:rsidRPr="00761316">
          <w:rPr>
            <w:rStyle w:val="Hyperlink"/>
            <w:noProof/>
          </w:rPr>
          <w:t>Realidade Virtual</w:t>
        </w:r>
        <w:r>
          <w:rPr>
            <w:noProof/>
            <w:webHidden/>
          </w:rPr>
          <w:tab/>
        </w:r>
        <w:r>
          <w:rPr>
            <w:noProof/>
            <w:webHidden/>
          </w:rPr>
          <w:fldChar w:fldCharType="begin"/>
        </w:r>
        <w:r>
          <w:rPr>
            <w:noProof/>
            <w:webHidden/>
          </w:rPr>
          <w:instrText xml:space="preserve"> PAGEREF _Toc201293838 \h </w:instrText>
        </w:r>
        <w:r>
          <w:rPr>
            <w:noProof/>
            <w:webHidden/>
          </w:rPr>
        </w:r>
        <w:r>
          <w:rPr>
            <w:noProof/>
            <w:webHidden/>
          </w:rPr>
          <w:fldChar w:fldCharType="separate"/>
        </w:r>
        <w:r>
          <w:rPr>
            <w:noProof/>
            <w:webHidden/>
          </w:rPr>
          <w:t>31</w:t>
        </w:r>
        <w:r>
          <w:rPr>
            <w:noProof/>
            <w:webHidden/>
          </w:rPr>
          <w:fldChar w:fldCharType="end"/>
        </w:r>
      </w:hyperlink>
    </w:p>
    <w:p w:rsidR="005D527E" w:rsidRDefault="005D527E">
      <w:pPr>
        <w:pStyle w:val="TOC2"/>
        <w:rPr>
          <w:rFonts w:asciiTheme="minorHAnsi" w:eastAsiaTheme="minorEastAsia" w:hAnsiTheme="minorHAnsi" w:cstheme="minorBidi"/>
          <w:noProof/>
          <w:kern w:val="0"/>
          <w:sz w:val="22"/>
          <w:lang w:eastAsia="pt-BR"/>
        </w:rPr>
      </w:pPr>
      <w:hyperlink w:anchor="_Toc201293839" w:history="1">
        <w:r w:rsidRPr="00761316">
          <w:rPr>
            <w:rStyle w:val="Hyperlink"/>
            <w:noProof/>
          </w:rPr>
          <w:t>2.3.</w:t>
        </w:r>
        <w:r>
          <w:rPr>
            <w:rFonts w:asciiTheme="minorHAnsi" w:eastAsiaTheme="minorEastAsia" w:hAnsiTheme="minorHAnsi" w:cstheme="minorBidi"/>
            <w:noProof/>
            <w:kern w:val="0"/>
            <w:sz w:val="22"/>
            <w:lang w:eastAsia="pt-BR"/>
          </w:rPr>
          <w:tab/>
        </w:r>
        <w:r w:rsidRPr="00761316">
          <w:rPr>
            <w:rStyle w:val="Hyperlink"/>
            <w:noProof/>
          </w:rPr>
          <w:t>Implementações de Superfícies Multi-toque</w:t>
        </w:r>
        <w:r>
          <w:rPr>
            <w:noProof/>
            <w:webHidden/>
          </w:rPr>
          <w:tab/>
        </w:r>
        <w:r>
          <w:rPr>
            <w:noProof/>
            <w:webHidden/>
          </w:rPr>
          <w:fldChar w:fldCharType="begin"/>
        </w:r>
        <w:r>
          <w:rPr>
            <w:noProof/>
            <w:webHidden/>
          </w:rPr>
          <w:instrText xml:space="preserve"> PAGEREF _Toc201293839 \h </w:instrText>
        </w:r>
        <w:r>
          <w:rPr>
            <w:noProof/>
            <w:webHidden/>
          </w:rPr>
        </w:r>
        <w:r>
          <w:rPr>
            <w:noProof/>
            <w:webHidden/>
          </w:rPr>
          <w:fldChar w:fldCharType="separate"/>
        </w:r>
        <w:r>
          <w:rPr>
            <w:noProof/>
            <w:webHidden/>
          </w:rPr>
          <w:t>32</w:t>
        </w:r>
        <w:r>
          <w:rPr>
            <w:noProof/>
            <w:webHidden/>
          </w:rPr>
          <w:fldChar w:fldCharType="end"/>
        </w:r>
      </w:hyperlink>
    </w:p>
    <w:p w:rsidR="005D527E" w:rsidRDefault="005D527E">
      <w:pPr>
        <w:pStyle w:val="TOC3"/>
        <w:rPr>
          <w:rFonts w:asciiTheme="minorHAnsi" w:eastAsiaTheme="minorEastAsia" w:hAnsiTheme="minorHAnsi" w:cstheme="minorBidi"/>
          <w:noProof/>
          <w:kern w:val="0"/>
          <w:sz w:val="22"/>
          <w:szCs w:val="22"/>
          <w:lang w:eastAsia="pt-BR"/>
        </w:rPr>
      </w:pPr>
      <w:hyperlink w:anchor="_Toc201293840" w:history="1">
        <w:r w:rsidRPr="00761316">
          <w:rPr>
            <w:rStyle w:val="Hyperlink"/>
            <w:noProof/>
          </w:rPr>
          <w:t>2.3.1.</w:t>
        </w:r>
        <w:r>
          <w:rPr>
            <w:rFonts w:asciiTheme="minorHAnsi" w:eastAsiaTheme="minorEastAsia" w:hAnsiTheme="minorHAnsi" w:cstheme="minorBidi"/>
            <w:noProof/>
            <w:kern w:val="0"/>
            <w:sz w:val="22"/>
            <w:szCs w:val="22"/>
            <w:lang w:eastAsia="pt-BR"/>
          </w:rPr>
          <w:tab/>
        </w:r>
        <w:r w:rsidRPr="00761316">
          <w:rPr>
            <w:rStyle w:val="Hyperlink"/>
            <w:noProof/>
          </w:rPr>
          <w:t>Iluminação Difusa (Diffused Illumination)</w:t>
        </w:r>
        <w:r>
          <w:rPr>
            <w:noProof/>
            <w:webHidden/>
          </w:rPr>
          <w:tab/>
        </w:r>
        <w:r>
          <w:rPr>
            <w:noProof/>
            <w:webHidden/>
          </w:rPr>
          <w:fldChar w:fldCharType="begin"/>
        </w:r>
        <w:r>
          <w:rPr>
            <w:noProof/>
            <w:webHidden/>
          </w:rPr>
          <w:instrText xml:space="preserve"> PAGEREF _Toc201293840 \h </w:instrText>
        </w:r>
        <w:r>
          <w:rPr>
            <w:noProof/>
            <w:webHidden/>
          </w:rPr>
        </w:r>
        <w:r>
          <w:rPr>
            <w:noProof/>
            <w:webHidden/>
          </w:rPr>
          <w:fldChar w:fldCharType="separate"/>
        </w:r>
        <w:r>
          <w:rPr>
            <w:noProof/>
            <w:webHidden/>
          </w:rPr>
          <w:t>32</w:t>
        </w:r>
        <w:r>
          <w:rPr>
            <w:noProof/>
            <w:webHidden/>
          </w:rPr>
          <w:fldChar w:fldCharType="end"/>
        </w:r>
      </w:hyperlink>
    </w:p>
    <w:p w:rsidR="005D527E" w:rsidRDefault="005D527E">
      <w:pPr>
        <w:pStyle w:val="TOC3"/>
        <w:rPr>
          <w:rFonts w:asciiTheme="minorHAnsi" w:eastAsiaTheme="minorEastAsia" w:hAnsiTheme="minorHAnsi" w:cstheme="minorBidi"/>
          <w:noProof/>
          <w:kern w:val="0"/>
          <w:sz w:val="22"/>
          <w:szCs w:val="22"/>
          <w:lang w:eastAsia="pt-BR"/>
        </w:rPr>
      </w:pPr>
      <w:hyperlink w:anchor="_Toc201293841" w:history="1">
        <w:r w:rsidRPr="00761316">
          <w:rPr>
            <w:rStyle w:val="Hyperlink"/>
            <w:noProof/>
          </w:rPr>
          <w:t>2.3.2.</w:t>
        </w:r>
        <w:r>
          <w:rPr>
            <w:rFonts w:asciiTheme="minorHAnsi" w:eastAsiaTheme="minorEastAsia" w:hAnsiTheme="minorHAnsi" w:cstheme="minorBidi"/>
            <w:noProof/>
            <w:kern w:val="0"/>
            <w:sz w:val="22"/>
            <w:szCs w:val="22"/>
            <w:lang w:eastAsia="pt-BR"/>
          </w:rPr>
          <w:tab/>
        </w:r>
        <w:r w:rsidRPr="00761316">
          <w:rPr>
            <w:rStyle w:val="Hyperlink"/>
            <w:noProof/>
          </w:rPr>
          <w:t>Reflexão Total Interna Frustrada da Luz (FTIR)</w:t>
        </w:r>
        <w:r>
          <w:rPr>
            <w:noProof/>
            <w:webHidden/>
          </w:rPr>
          <w:tab/>
        </w:r>
        <w:r>
          <w:rPr>
            <w:noProof/>
            <w:webHidden/>
          </w:rPr>
          <w:fldChar w:fldCharType="begin"/>
        </w:r>
        <w:r>
          <w:rPr>
            <w:noProof/>
            <w:webHidden/>
          </w:rPr>
          <w:instrText xml:space="preserve"> PAGEREF _Toc201293841 \h </w:instrText>
        </w:r>
        <w:r>
          <w:rPr>
            <w:noProof/>
            <w:webHidden/>
          </w:rPr>
        </w:r>
        <w:r>
          <w:rPr>
            <w:noProof/>
            <w:webHidden/>
          </w:rPr>
          <w:fldChar w:fldCharType="separate"/>
        </w:r>
        <w:r>
          <w:rPr>
            <w:noProof/>
            <w:webHidden/>
          </w:rPr>
          <w:t>34</w:t>
        </w:r>
        <w:r>
          <w:rPr>
            <w:noProof/>
            <w:webHidden/>
          </w:rPr>
          <w:fldChar w:fldCharType="end"/>
        </w:r>
      </w:hyperlink>
    </w:p>
    <w:p w:rsidR="005D527E" w:rsidRDefault="005D527E">
      <w:pPr>
        <w:pStyle w:val="TOC2"/>
        <w:rPr>
          <w:rFonts w:asciiTheme="minorHAnsi" w:eastAsiaTheme="minorEastAsia" w:hAnsiTheme="minorHAnsi" w:cstheme="minorBidi"/>
          <w:noProof/>
          <w:kern w:val="0"/>
          <w:sz w:val="22"/>
          <w:lang w:eastAsia="pt-BR"/>
        </w:rPr>
      </w:pPr>
      <w:hyperlink w:anchor="_Toc201293842" w:history="1">
        <w:r w:rsidRPr="00761316">
          <w:rPr>
            <w:rStyle w:val="Hyperlink"/>
            <w:noProof/>
          </w:rPr>
          <w:t>2.4.</w:t>
        </w:r>
        <w:r>
          <w:rPr>
            <w:rFonts w:asciiTheme="minorHAnsi" w:eastAsiaTheme="minorEastAsia" w:hAnsiTheme="minorHAnsi" w:cstheme="minorBidi"/>
            <w:noProof/>
            <w:kern w:val="0"/>
            <w:sz w:val="22"/>
            <w:lang w:eastAsia="pt-BR"/>
          </w:rPr>
          <w:tab/>
        </w:r>
        <w:r w:rsidRPr="00761316">
          <w:rPr>
            <w:rStyle w:val="Hyperlink"/>
            <w:noProof/>
          </w:rPr>
          <w:t>Tecnologias Utilizadas</w:t>
        </w:r>
        <w:r>
          <w:rPr>
            <w:noProof/>
            <w:webHidden/>
          </w:rPr>
          <w:tab/>
        </w:r>
        <w:r>
          <w:rPr>
            <w:noProof/>
            <w:webHidden/>
          </w:rPr>
          <w:fldChar w:fldCharType="begin"/>
        </w:r>
        <w:r>
          <w:rPr>
            <w:noProof/>
            <w:webHidden/>
          </w:rPr>
          <w:instrText xml:space="preserve"> PAGEREF _Toc201293842 \h </w:instrText>
        </w:r>
        <w:r>
          <w:rPr>
            <w:noProof/>
            <w:webHidden/>
          </w:rPr>
        </w:r>
        <w:r>
          <w:rPr>
            <w:noProof/>
            <w:webHidden/>
          </w:rPr>
          <w:fldChar w:fldCharType="separate"/>
        </w:r>
        <w:r>
          <w:rPr>
            <w:noProof/>
            <w:webHidden/>
          </w:rPr>
          <w:t>36</w:t>
        </w:r>
        <w:r>
          <w:rPr>
            <w:noProof/>
            <w:webHidden/>
          </w:rPr>
          <w:fldChar w:fldCharType="end"/>
        </w:r>
      </w:hyperlink>
    </w:p>
    <w:p w:rsidR="005D527E" w:rsidRDefault="005D527E">
      <w:pPr>
        <w:pStyle w:val="TOC3"/>
        <w:rPr>
          <w:rFonts w:asciiTheme="minorHAnsi" w:eastAsiaTheme="minorEastAsia" w:hAnsiTheme="minorHAnsi" w:cstheme="minorBidi"/>
          <w:noProof/>
          <w:kern w:val="0"/>
          <w:sz w:val="22"/>
          <w:szCs w:val="22"/>
          <w:lang w:eastAsia="pt-BR"/>
        </w:rPr>
      </w:pPr>
      <w:hyperlink w:anchor="_Toc201293843" w:history="1">
        <w:r w:rsidRPr="00761316">
          <w:rPr>
            <w:rStyle w:val="Hyperlink"/>
            <w:noProof/>
          </w:rPr>
          <w:t>2.4.1.</w:t>
        </w:r>
        <w:r>
          <w:rPr>
            <w:rFonts w:asciiTheme="minorHAnsi" w:eastAsiaTheme="minorEastAsia" w:hAnsiTheme="minorHAnsi" w:cstheme="minorBidi"/>
            <w:noProof/>
            <w:kern w:val="0"/>
            <w:sz w:val="22"/>
            <w:szCs w:val="22"/>
            <w:lang w:eastAsia="pt-BR"/>
          </w:rPr>
          <w:tab/>
        </w:r>
        <w:r w:rsidRPr="00761316">
          <w:rPr>
            <w:rStyle w:val="Hyperlink"/>
            <w:noProof/>
          </w:rPr>
          <w:t>OSC</w:t>
        </w:r>
        <w:r>
          <w:rPr>
            <w:noProof/>
            <w:webHidden/>
          </w:rPr>
          <w:tab/>
        </w:r>
        <w:r>
          <w:rPr>
            <w:noProof/>
            <w:webHidden/>
          </w:rPr>
          <w:fldChar w:fldCharType="begin"/>
        </w:r>
        <w:r>
          <w:rPr>
            <w:noProof/>
            <w:webHidden/>
          </w:rPr>
          <w:instrText xml:space="preserve"> PAGEREF _Toc201293843 \h </w:instrText>
        </w:r>
        <w:r>
          <w:rPr>
            <w:noProof/>
            <w:webHidden/>
          </w:rPr>
        </w:r>
        <w:r>
          <w:rPr>
            <w:noProof/>
            <w:webHidden/>
          </w:rPr>
          <w:fldChar w:fldCharType="separate"/>
        </w:r>
        <w:r>
          <w:rPr>
            <w:noProof/>
            <w:webHidden/>
          </w:rPr>
          <w:t>37</w:t>
        </w:r>
        <w:r>
          <w:rPr>
            <w:noProof/>
            <w:webHidden/>
          </w:rPr>
          <w:fldChar w:fldCharType="end"/>
        </w:r>
      </w:hyperlink>
    </w:p>
    <w:p w:rsidR="005D527E" w:rsidRDefault="005D527E">
      <w:pPr>
        <w:pStyle w:val="TOC3"/>
        <w:rPr>
          <w:rFonts w:asciiTheme="minorHAnsi" w:eastAsiaTheme="minorEastAsia" w:hAnsiTheme="minorHAnsi" w:cstheme="minorBidi"/>
          <w:noProof/>
          <w:kern w:val="0"/>
          <w:sz w:val="22"/>
          <w:szCs w:val="22"/>
          <w:lang w:eastAsia="pt-BR"/>
        </w:rPr>
      </w:pPr>
      <w:hyperlink w:anchor="_Toc201293844" w:history="1">
        <w:r w:rsidRPr="00761316">
          <w:rPr>
            <w:rStyle w:val="Hyperlink"/>
            <w:noProof/>
          </w:rPr>
          <w:t>2.4.2.</w:t>
        </w:r>
        <w:r>
          <w:rPr>
            <w:rFonts w:asciiTheme="minorHAnsi" w:eastAsiaTheme="minorEastAsia" w:hAnsiTheme="minorHAnsi" w:cstheme="minorBidi"/>
            <w:noProof/>
            <w:kern w:val="0"/>
            <w:sz w:val="22"/>
            <w:szCs w:val="22"/>
            <w:lang w:eastAsia="pt-BR"/>
          </w:rPr>
          <w:tab/>
        </w:r>
        <w:r w:rsidRPr="00761316">
          <w:rPr>
            <w:rStyle w:val="Hyperlink"/>
            <w:noProof/>
          </w:rPr>
          <w:t>TUIO</w:t>
        </w:r>
        <w:r>
          <w:rPr>
            <w:noProof/>
            <w:webHidden/>
          </w:rPr>
          <w:tab/>
        </w:r>
        <w:r>
          <w:rPr>
            <w:noProof/>
            <w:webHidden/>
          </w:rPr>
          <w:fldChar w:fldCharType="begin"/>
        </w:r>
        <w:r>
          <w:rPr>
            <w:noProof/>
            <w:webHidden/>
          </w:rPr>
          <w:instrText xml:space="preserve"> PAGEREF _Toc201293844 \h </w:instrText>
        </w:r>
        <w:r>
          <w:rPr>
            <w:noProof/>
            <w:webHidden/>
          </w:rPr>
        </w:r>
        <w:r>
          <w:rPr>
            <w:noProof/>
            <w:webHidden/>
          </w:rPr>
          <w:fldChar w:fldCharType="separate"/>
        </w:r>
        <w:r>
          <w:rPr>
            <w:noProof/>
            <w:webHidden/>
          </w:rPr>
          <w:t>37</w:t>
        </w:r>
        <w:r>
          <w:rPr>
            <w:noProof/>
            <w:webHidden/>
          </w:rPr>
          <w:fldChar w:fldCharType="end"/>
        </w:r>
      </w:hyperlink>
    </w:p>
    <w:p w:rsidR="005D527E" w:rsidRDefault="005D527E">
      <w:pPr>
        <w:pStyle w:val="TOC3"/>
        <w:rPr>
          <w:rFonts w:asciiTheme="minorHAnsi" w:eastAsiaTheme="minorEastAsia" w:hAnsiTheme="minorHAnsi" w:cstheme="minorBidi"/>
          <w:noProof/>
          <w:kern w:val="0"/>
          <w:sz w:val="22"/>
          <w:szCs w:val="22"/>
          <w:lang w:eastAsia="pt-BR"/>
        </w:rPr>
      </w:pPr>
      <w:hyperlink w:anchor="_Toc201293845" w:history="1">
        <w:r w:rsidRPr="00761316">
          <w:rPr>
            <w:rStyle w:val="Hyperlink"/>
            <w:noProof/>
          </w:rPr>
          <w:t>2.4.3.</w:t>
        </w:r>
        <w:r>
          <w:rPr>
            <w:rFonts w:asciiTheme="minorHAnsi" w:eastAsiaTheme="minorEastAsia" w:hAnsiTheme="minorHAnsi" w:cstheme="minorBidi"/>
            <w:noProof/>
            <w:kern w:val="0"/>
            <w:sz w:val="22"/>
            <w:szCs w:val="22"/>
            <w:lang w:eastAsia="pt-BR"/>
          </w:rPr>
          <w:tab/>
        </w:r>
        <w:r w:rsidRPr="00761316">
          <w:rPr>
            <w:rStyle w:val="Hyperlink"/>
            <w:noProof/>
          </w:rPr>
          <w:t>ReacTIVision</w:t>
        </w:r>
        <w:r>
          <w:rPr>
            <w:noProof/>
            <w:webHidden/>
          </w:rPr>
          <w:tab/>
        </w:r>
        <w:r>
          <w:rPr>
            <w:noProof/>
            <w:webHidden/>
          </w:rPr>
          <w:fldChar w:fldCharType="begin"/>
        </w:r>
        <w:r>
          <w:rPr>
            <w:noProof/>
            <w:webHidden/>
          </w:rPr>
          <w:instrText xml:space="preserve"> PAGEREF _Toc201293845 \h </w:instrText>
        </w:r>
        <w:r>
          <w:rPr>
            <w:noProof/>
            <w:webHidden/>
          </w:rPr>
        </w:r>
        <w:r>
          <w:rPr>
            <w:noProof/>
            <w:webHidden/>
          </w:rPr>
          <w:fldChar w:fldCharType="separate"/>
        </w:r>
        <w:r>
          <w:rPr>
            <w:noProof/>
            <w:webHidden/>
          </w:rPr>
          <w:t>38</w:t>
        </w:r>
        <w:r>
          <w:rPr>
            <w:noProof/>
            <w:webHidden/>
          </w:rPr>
          <w:fldChar w:fldCharType="end"/>
        </w:r>
      </w:hyperlink>
    </w:p>
    <w:p w:rsidR="005D527E" w:rsidRDefault="005D527E">
      <w:pPr>
        <w:pStyle w:val="TOC3"/>
        <w:rPr>
          <w:rFonts w:asciiTheme="minorHAnsi" w:eastAsiaTheme="minorEastAsia" w:hAnsiTheme="minorHAnsi" w:cstheme="minorBidi"/>
          <w:noProof/>
          <w:kern w:val="0"/>
          <w:sz w:val="22"/>
          <w:szCs w:val="22"/>
          <w:lang w:eastAsia="pt-BR"/>
        </w:rPr>
      </w:pPr>
      <w:hyperlink w:anchor="_Toc201293846" w:history="1">
        <w:r w:rsidRPr="00761316">
          <w:rPr>
            <w:rStyle w:val="Hyperlink"/>
            <w:noProof/>
          </w:rPr>
          <w:t>2.4.4.</w:t>
        </w:r>
        <w:r>
          <w:rPr>
            <w:rFonts w:asciiTheme="minorHAnsi" w:eastAsiaTheme="minorEastAsia" w:hAnsiTheme="minorHAnsi" w:cstheme="minorBidi"/>
            <w:noProof/>
            <w:kern w:val="0"/>
            <w:sz w:val="22"/>
            <w:szCs w:val="22"/>
            <w:lang w:eastAsia="pt-BR"/>
          </w:rPr>
          <w:tab/>
        </w:r>
        <w:r w:rsidRPr="00761316">
          <w:rPr>
            <w:rStyle w:val="Hyperlink"/>
            <w:noProof/>
          </w:rPr>
          <w:t>Touchlib</w:t>
        </w:r>
        <w:r>
          <w:rPr>
            <w:noProof/>
            <w:webHidden/>
          </w:rPr>
          <w:tab/>
        </w:r>
        <w:r>
          <w:rPr>
            <w:noProof/>
            <w:webHidden/>
          </w:rPr>
          <w:fldChar w:fldCharType="begin"/>
        </w:r>
        <w:r>
          <w:rPr>
            <w:noProof/>
            <w:webHidden/>
          </w:rPr>
          <w:instrText xml:space="preserve"> PAGEREF _Toc201293846 \h </w:instrText>
        </w:r>
        <w:r>
          <w:rPr>
            <w:noProof/>
            <w:webHidden/>
          </w:rPr>
        </w:r>
        <w:r>
          <w:rPr>
            <w:noProof/>
            <w:webHidden/>
          </w:rPr>
          <w:fldChar w:fldCharType="separate"/>
        </w:r>
        <w:r>
          <w:rPr>
            <w:noProof/>
            <w:webHidden/>
          </w:rPr>
          <w:t>39</w:t>
        </w:r>
        <w:r>
          <w:rPr>
            <w:noProof/>
            <w:webHidden/>
          </w:rPr>
          <w:fldChar w:fldCharType="end"/>
        </w:r>
      </w:hyperlink>
    </w:p>
    <w:p w:rsidR="005D527E" w:rsidRDefault="005D527E">
      <w:pPr>
        <w:pStyle w:val="TOC3"/>
        <w:rPr>
          <w:rFonts w:asciiTheme="minorHAnsi" w:eastAsiaTheme="minorEastAsia" w:hAnsiTheme="minorHAnsi" w:cstheme="minorBidi"/>
          <w:noProof/>
          <w:kern w:val="0"/>
          <w:sz w:val="22"/>
          <w:szCs w:val="22"/>
          <w:lang w:eastAsia="pt-BR"/>
        </w:rPr>
      </w:pPr>
      <w:hyperlink w:anchor="_Toc201293847" w:history="1">
        <w:r w:rsidRPr="00761316">
          <w:rPr>
            <w:rStyle w:val="Hyperlink"/>
            <w:noProof/>
          </w:rPr>
          <w:t>2.4.5.</w:t>
        </w:r>
        <w:r>
          <w:rPr>
            <w:rFonts w:asciiTheme="minorHAnsi" w:eastAsiaTheme="minorEastAsia" w:hAnsiTheme="minorHAnsi" w:cstheme="minorBidi"/>
            <w:noProof/>
            <w:kern w:val="0"/>
            <w:sz w:val="22"/>
            <w:szCs w:val="22"/>
            <w:lang w:eastAsia="pt-BR"/>
          </w:rPr>
          <w:tab/>
        </w:r>
        <w:r w:rsidRPr="00761316">
          <w:rPr>
            <w:rStyle w:val="Hyperlink"/>
            <w:noProof/>
          </w:rPr>
          <w:t>Microsoft XNA</w:t>
        </w:r>
        <w:r>
          <w:rPr>
            <w:noProof/>
            <w:webHidden/>
          </w:rPr>
          <w:tab/>
        </w:r>
        <w:r>
          <w:rPr>
            <w:noProof/>
            <w:webHidden/>
          </w:rPr>
          <w:fldChar w:fldCharType="begin"/>
        </w:r>
        <w:r>
          <w:rPr>
            <w:noProof/>
            <w:webHidden/>
          </w:rPr>
          <w:instrText xml:space="preserve"> PAGEREF _Toc201293847 \h </w:instrText>
        </w:r>
        <w:r>
          <w:rPr>
            <w:noProof/>
            <w:webHidden/>
          </w:rPr>
        </w:r>
        <w:r>
          <w:rPr>
            <w:noProof/>
            <w:webHidden/>
          </w:rPr>
          <w:fldChar w:fldCharType="separate"/>
        </w:r>
        <w:r>
          <w:rPr>
            <w:noProof/>
            <w:webHidden/>
          </w:rPr>
          <w:t>42</w:t>
        </w:r>
        <w:r>
          <w:rPr>
            <w:noProof/>
            <w:webHidden/>
          </w:rPr>
          <w:fldChar w:fldCharType="end"/>
        </w:r>
      </w:hyperlink>
    </w:p>
    <w:p w:rsidR="005D527E" w:rsidRDefault="005D527E">
      <w:pPr>
        <w:pStyle w:val="TOC1"/>
        <w:rPr>
          <w:rFonts w:asciiTheme="minorHAnsi" w:eastAsiaTheme="minorEastAsia" w:hAnsiTheme="minorHAnsi" w:cstheme="minorBidi"/>
          <w:noProof/>
          <w:kern w:val="0"/>
          <w:sz w:val="22"/>
          <w:szCs w:val="22"/>
          <w:lang w:eastAsia="pt-BR"/>
        </w:rPr>
      </w:pPr>
      <w:hyperlink w:anchor="_Toc201293848" w:history="1">
        <w:r w:rsidRPr="00761316">
          <w:rPr>
            <w:rStyle w:val="Hyperlink"/>
            <w:noProof/>
          </w:rPr>
          <w:t>3.</w:t>
        </w:r>
        <w:r>
          <w:rPr>
            <w:rFonts w:asciiTheme="minorHAnsi" w:eastAsiaTheme="minorEastAsia" w:hAnsiTheme="minorHAnsi" w:cstheme="minorBidi"/>
            <w:noProof/>
            <w:kern w:val="0"/>
            <w:sz w:val="22"/>
            <w:szCs w:val="22"/>
            <w:lang w:eastAsia="pt-BR"/>
          </w:rPr>
          <w:tab/>
        </w:r>
        <w:r w:rsidRPr="00761316">
          <w:rPr>
            <w:rStyle w:val="Hyperlink"/>
            <w:noProof/>
          </w:rPr>
          <w:t>PRO</w:t>
        </w:r>
        <w:r w:rsidRPr="00761316">
          <w:rPr>
            <w:rStyle w:val="Hyperlink"/>
            <w:noProof/>
          </w:rPr>
          <w:t>J</w:t>
        </w:r>
        <w:r w:rsidRPr="00761316">
          <w:rPr>
            <w:rStyle w:val="Hyperlink"/>
            <w:noProof/>
          </w:rPr>
          <w:t>ETO</w:t>
        </w:r>
        <w:r>
          <w:rPr>
            <w:noProof/>
            <w:webHidden/>
          </w:rPr>
          <w:tab/>
        </w:r>
        <w:r>
          <w:rPr>
            <w:noProof/>
            <w:webHidden/>
          </w:rPr>
          <w:fldChar w:fldCharType="begin"/>
        </w:r>
        <w:r>
          <w:rPr>
            <w:noProof/>
            <w:webHidden/>
          </w:rPr>
          <w:instrText xml:space="preserve"> PAGEREF _Toc201293848 \h </w:instrText>
        </w:r>
        <w:r>
          <w:rPr>
            <w:noProof/>
            <w:webHidden/>
          </w:rPr>
        </w:r>
        <w:r>
          <w:rPr>
            <w:noProof/>
            <w:webHidden/>
          </w:rPr>
          <w:fldChar w:fldCharType="separate"/>
        </w:r>
        <w:r>
          <w:rPr>
            <w:noProof/>
            <w:webHidden/>
          </w:rPr>
          <w:t>43</w:t>
        </w:r>
        <w:r>
          <w:rPr>
            <w:noProof/>
            <w:webHidden/>
          </w:rPr>
          <w:fldChar w:fldCharType="end"/>
        </w:r>
      </w:hyperlink>
    </w:p>
    <w:p w:rsidR="005D527E" w:rsidRDefault="005D527E">
      <w:pPr>
        <w:pStyle w:val="TOC2"/>
        <w:rPr>
          <w:rFonts w:asciiTheme="minorHAnsi" w:eastAsiaTheme="minorEastAsia" w:hAnsiTheme="minorHAnsi" w:cstheme="minorBidi"/>
          <w:noProof/>
          <w:kern w:val="0"/>
          <w:sz w:val="22"/>
          <w:lang w:eastAsia="pt-BR"/>
        </w:rPr>
      </w:pPr>
      <w:hyperlink w:anchor="_Toc201293849" w:history="1">
        <w:r w:rsidRPr="00761316">
          <w:rPr>
            <w:rStyle w:val="Hyperlink"/>
            <w:noProof/>
          </w:rPr>
          <w:t>3.1.</w:t>
        </w:r>
        <w:r>
          <w:rPr>
            <w:rFonts w:asciiTheme="minorHAnsi" w:eastAsiaTheme="minorEastAsia" w:hAnsiTheme="minorHAnsi" w:cstheme="minorBidi"/>
            <w:noProof/>
            <w:kern w:val="0"/>
            <w:sz w:val="22"/>
            <w:lang w:eastAsia="pt-BR"/>
          </w:rPr>
          <w:tab/>
        </w:r>
        <w:r w:rsidRPr="00761316">
          <w:rPr>
            <w:rStyle w:val="Hyperlink"/>
            <w:noProof/>
          </w:rPr>
          <w:t>Concepção</w:t>
        </w:r>
        <w:r>
          <w:rPr>
            <w:noProof/>
            <w:webHidden/>
          </w:rPr>
          <w:tab/>
        </w:r>
        <w:r>
          <w:rPr>
            <w:noProof/>
            <w:webHidden/>
          </w:rPr>
          <w:fldChar w:fldCharType="begin"/>
        </w:r>
        <w:r>
          <w:rPr>
            <w:noProof/>
            <w:webHidden/>
          </w:rPr>
          <w:instrText xml:space="preserve"> PAGEREF _Toc201293849 \h </w:instrText>
        </w:r>
        <w:r>
          <w:rPr>
            <w:noProof/>
            <w:webHidden/>
          </w:rPr>
        </w:r>
        <w:r>
          <w:rPr>
            <w:noProof/>
            <w:webHidden/>
          </w:rPr>
          <w:fldChar w:fldCharType="separate"/>
        </w:r>
        <w:r>
          <w:rPr>
            <w:noProof/>
            <w:webHidden/>
          </w:rPr>
          <w:t>43</w:t>
        </w:r>
        <w:r>
          <w:rPr>
            <w:noProof/>
            <w:webHidden/>
          </w:rPr>
          <w:fldChar w:fldCharType="end"/>
        </w:r>
      </w:hyperlink>
    </w:p>
    <w:p w:rsidR="005D527E" w:rsidRDefault="005D527E">
      <w:pPr>
        <w:pStyle w:val="TOC2"/>
        <w:rPr>
          <w:rFonts w:asciiTheme="minorHAnsi" w:eastAsiaTheme="minorEastAsia" w:hAnsiTheme="minorHAnsi" w:cstheme="minorBidi"/>
          <w:noProof/>
          <w:kern w:val="0"/>
          <w:sz w:val="22"/>
          <w:lang w:eastAsia="pt-BR"/>
        </w:rPr>
      </w:pPr>
      <w:hyperlink w:anchor="_Toc201293850" w:history="1">
        <w:r w:rsidRPr="00761316">
          <w:rPr>
            <w:rStyle w:val="Hyperlink"/>
            <w:noProof/>
          </w:rPr>
          <w:t>3.2.</w:t>
        </w:r>
        <w:r>
          <w:rPr>
            <w:rFonts w:asciiTheme="minorHAnsi" w:eastAsiaTheme="minorEastAsia" w:hAnsiTheme="minorHAnsi" w:cstheme="minorBidi"/>
            <w:noProof/>
            <w:kern w:val="0"/>
            <w:sz w:val="22"/>
            <w:lang w:eastAsia="pt-BR"/>
          </w:rPr>
          <w:tab/>
        </w:r>
        <w:r w:rsidRPr="00761316">
          <w:rPr>
            <w:rStyle w:val="Hyperlink"/>
            <w:noProof/>
          </w:rPr>
          <w:t>Arquitetura</w:t>
        </w:r>
        <w:r>
          <w:rPr>
            <w:noProof/>
            <w:webHidden/>
          </w:rPr>
          <w:tab/>
        </w:r>
        <w:r>
          <w:rPr>
            <w:noProof/>
            <w:webHidden/>
          </w:rPr>
          <w:fldChar w:fldCharType="begin"/>
        </w:r>
        <w:r>
          <w:rPr>
            <w:noProof/>
            <w:webHidden/>
          </w:rPr>
          <w:instrText xml:space="preserve"> PAGEREF _Toc201293850 \h </w:instrText>
        </w:r>
        <w:r>
          <w:rPr>
            <w:noProof/>
            <w:webHidden/>
          </w:rPr>
        </w:r>
        <w:r>
          <w:rPr>
            <w:noProof/>
            <w:webHidden/>
          </w:rPr>
          <w:fldChar w:fldCharType="separate"/>
        </w:r>
        <w:r>
          <w:rPr>
            <w:noProof/>
            <w:webHidden/>
          </w:rPr>
          <w:t>44</w:t>
        </w:r>
        <w:r>
          <w:rPr>
            <w:noProof/>
            <w:webHidden/>
          </w:rPr>
          <w:fldChar w:fldCharType="end"/>
        </w:r>
      </w:hyperlink>
    </w:p>
    <w:p w:rsidR="005D527E" w:rsidRDefault="005D527E">
      <w:pPr>
        <w:pStyle w:val="TOC2"/>
        <w:rPr>
          <w:rFonts w:asciiTheme="minorHAnsi" w:eastAsiaTheme="minorEastAsia" w:hAnsiTheme="minorHAnsi" w:cstheme="minorBidi"/>
          <w:noProof/>
          <w:kern w:val="0"/>
          <w:sz w:val="22"/>
          <w:lang w:eastAsia="pt-BR"/>
        </w:rPr>
      </w:pPr>
      <w:hyperlink w:anchor="_Toc201293851" w:history="1">
        <w:r w:rsidRPr="00761316">
          <w:rPr>
            <w:rStyle w:val="Hyperlink"/>
            <w:noProof/>
          </w:rPr>
          <w:t>3.3.</w:t>
        </w:r>
        <w:r>
          <w:rPr>
            <w:rFonts w:asciiTheme="minorHAnsi" w:eastAsiaTheme="minorEastAsia" w:hAnsiTheme="minorHAnsi" w:cstheme="minorBidi"/>
            <w:noProof/>
            <w:kern w:val="0"/>
            <w:sz w:val="22"/>
            <w:lang w:eastAsia="pt-BR"/>
          </w:rPr>
          <w:tab/>
        </w:r>
        <w:r w:rsidRPr="00761316">
          <w:rPr>
            <w:rStyle w:val="Hyperlink"/>
            <w:noProof/>
          </w:rPr>
          <w:t>Adequação da Mesa</w:t>
        </w:r>
        <w:r>
          <w:rPr>
            <w:noProof/>
            <w:webHidden/>
          </w:rPr>
          <w:tab/>
        </w:r>
        <w:r>
          <w:rPr>
            <w:noProof/>
            <w:webHidden/>
          </w:rPr>
          <w:fldChar w:fldCharType="begin"/>
        </w:r>
        <w:r>
          <w:rPr>
            <w:noProof/>
            <w:webHidden/>
          </w:rPr>
          <w:instrText xml:space="preserve"> PAGEREF _Toc201293851 \h </w:instrText>
        </w:r>
        <w:r>
          <w:rPr>
            <w:noProof/>
            <w:webHidden/>
          </w:rPr>
        </w:r>
        <w:r>
          <w:rPr>
            <w:noProof/>
            <w:webHidden/>
          </w:rPr>
          <w:fldChar w:fldCharType="separate"/>
        </w:r>
        <w:r>
          <w:rPr>
            <w:noProof/>
            <w:webHidden/>
          </w:rPr>
          <w:t>46</w:t>
        </w:r>
        <w:r>
          <w:rPr>
            <w:noProof/>
            <w:webHidden/>
          </w:rPr>
          <w:fldChar w:fldCharType="end"/>
        </w:r>
      </w:hyperlink>
    </w:p>
    <w:p w:rsidR="005D527E" w:rsidRDefault="005D527E">
      <w:pPr>
        <w:pStyle w:val="TOC3"/>
        <w:rPr>
          <w:rFonts w:asciiTheme="minorHAnsi" w:eastAsiaTheme="minorEastAsia" w:hAnsiTheme="minorHAnsi" w:cstheme="minorBidi"/>
          <w:noProof/>
          <w:kern w:val="0"/>
          <w:sz w:val="22"/>
          <w:szCs w:val="22"/>
          <w:lang w:eastAsia="pt-BR"/>
        </w:rPr>
      </w:pPr>
      <w:hyperlink w:anchor="_Toc201293852" w:history="1">
        <w:r w:rsidRPr="00761316">
          <w:rPr>
            <w:rStyle w:val="Hyperlink"/>
            <w:noProof/>
          </w:rPr>
          <w:t>3.3.1.</w:t>
        </w:r>
        <w:r>
          <w:rPr>
            <w:rFonts w:asciiTheme="minorHAnsi" w:eastAsiaTheme="minorEastAsia" w:hAnsiTheme="minorHAnsi" w:cstheme="minorBidi"/>
            <w:noProof/>
            <w:kern w:val="0"/>
            <w:sz w:val="22"/>
            <w:szCs w:val="22"/>
            <w:lang w:eastAsia="pt-BR"/>
          </w:rPr>
          <w:tab/>
        </w:r>
        <w:r w:rsidRPr="00761316">
          <w:rPr>
            <w:rStyle w:val="Hyperlink"/>
            <w:noProof/>
          </w:rPr>
          <w:t>Estrutura</w:t>
        </w:r>
        <w:r>
          <w:rPr>
            <w:noProof/>
            <w:webHidden/>
          </w:rPr>
          <w:tab/>
        </w:r>
        <w:r>
          <w:rPr>
            <w:noProof/>
            <w:webHidden/>
          </w:rPr>
          <w:fldChar w:fldCharType="begin"/>
        </w:r>
        <w:r>
          <w:rPr>
            <w:noProof/>
            <w:webHidden/>
          </w:rPr>
          <w:instrText xml:space="preserve"> PAGEREF _Toc201293852 \h </w:instrText>
        </w:r>
        <w:r>
          <w:rPr>
            <w:noProof/>
            <w:webHidden/>
          </w:rPr>
        </w:r>
        <w:r>
          <w:rPr>
            <w:noProof/>
            <w:webHidden/>
          </w:rPr>
          <w:fldChar w:fldCharType="separate"/>
        </w:r>
        <w:r>
          <w:rPr>
            <w:noProof/>
            <w:webHidden/>
          </w:rPr>
          <w:t>46</w:t>
        </w:r>
        <w:r>
          <w:rPr>
            <w:noProof/>
            <w:webHidden/>
          </w:rPr>
          <w:fldChar w:fldCharType="end"/>
        </w:r>
      </w:hyperlink>
    </w:p>
    <w:p w:rsidR="005D527E" w:rsidRDefault="005D527E">
      <w:pPr>
        <w:pStyle w:val="TOC3"/>
        <w:rPr>
          <w:rFonts w:asciiTheme="minorHAnsi" w:eastAsiaTheme="minorEastAsia" w:hAnsiTheme="minorHAnsi" w:cstheme="minorBidi"/>
          <w:noProof/>
          <w:kern w:val="0"/>
          <w:sz w:val="22"/>
          <w:szCs w:val="22"/>
          <w:lang w:eastAsia="pt-BR"/>
        </w:rPr>
      </w:pPr>
      <w:hyperlink w:anchor="_Toc201293853" w:history="1">
        <w:r w:rsidRPr="00761316">
          <w:rPr>
            <w:rStyle w:val="Hyperlink"/>
            <w:noProof/>
          </w:rPr>
          <w:t>3.3.2.</w:t>
        </w:r>
        <w:r>
          <w:rPr>
            <w:rFonts w:asciiTheme="minorHAnsi" w:eastAsiaTheme="minorEastAsia" w:hAnsiTheme="minorHAnsi" w:cstheme="minorBidi"/>
            <w:noProof/>
            <w:kern w:val="0"/>
            <w:sz w:val="22"/>
            <w:szCs w:val="22"/>
            <w:lang w:eastAsia="pt-BR"/>
          </w:rPr>
          <w:tab/>
        </w:r>
        <w:r w:rsidRPr="00761316">
          <w:rPr>
            <w:rStyle w:val="Hyperlink"/>
            <w:noProof/>
          </w:rPr>
          <w:t>Visão Computacional</w:t>
        </w:r>
        <w:r>
          <w:rPr>
            <w:noProof/>
            <w:webHidden/>
          </w:rPr>
          <w:tab/>
        </w:r>
        <w:r>
          <w:rPr>
            <w:noProof/>
            <w:webHidden/>
          </w:rPr>
          <w:fldChar w:fldCharType="begin"/>
        </w:r>
        <w:r>
          <w:rPr>
            <w:noProof/>
            <w:webHidden/>
          </w:rPr>
          <w:instrText xml:space="preserve"> PAGEREF _Toc201293853 \h </w:instrText>
        </w:r>
        <w:r>
          <w:rPr>
            <w:noProof/>
            <w:webHidden/>
          </w:rPr>
        </w:r>
        <w:r>
          <w:rPr>
            <w:noProof/>
            <w:webHidden/>
          </w:rPr>
          <w:fldChar w:fldCharType="separate"/>
        </w:r>
        <w:r>
          <w:rPr>
            <w:noProof/>
            <w:webHidden/>
          </w:rPr>
          <w:t>49</w:t>
        </w:r>
        <w:r>
          <w:rPr>
            <w:noProof/>
            <w:webHidden/>
          </w:rPr>
          <w:fldChar w:fldCharType="end"/>
        </w:r>
      </w:hyperlink>
    </w:p>
    <w:p w:rsidR="005D527E" w:rsidRDefault="005D527E">
      <w:pPr>
        <w:pStyle w:val="TOC3"/>
        <w:rPr>
          <w:rFonts w:asciiTheme="minorHAnsi" w:eastAsiaTheme="minorEastAsia" w:hAnsiTheme="minorHAnsi" w:cstheme="minorBidi"/>
          <w:noProof/>
          <w:kern w:val="0"/>
          <w:sz w:val="22"/>
          <w:szCs w:val="22"/>
          <w:lang w:eastAsia="pt-BR"/>
        </w:rPr>
      </w:pPr>
      <w:hyperlink w:anchor="_Toc201293854" w:history="1">
        <w:r w:rsidRPr="00761316">
          <w:rPr>
            <w:rStyle w:val="Hyperlink"/>
            <w:noProof/>
          </w:rPr>
          <w:t>3.3.3.</w:t>
        </w:r>
        <w:r>
          <w:rPr>
            <w:rFonts w:asciiTheme="minorHAnsi" w:eastAsiaTheme="minorEastAsia" w:hAnsiTheme="minorHAnsi" w:cstheme="minorBidi"/>
            <w:noProof/>
            <w:kern w:val="0"/>
            <w:sz w:val="22"/>
            <w:szCs w:val="22"/>
            <w:lang w:eastAsia="pt-BR"/>
          </w:rPr>
          <w:tab/>
        </w:r>
        <w:r w:rsidRPr="00761316">
          <w:rPr>
            <w:rStyle w:val="Hyperlink"/>
            <w:noProof/>
          </w:rPr>
          <w:t>Testes e Dificuldades Encontradas</w:t>
        </w:r>
        <w:r>
          <w:rPr>
            <w:noProof/>
            <w:webHidden/>
          </w:rPr>
          <w:tab/>
        </w:r>
        <w:r>
          <w:rPr>
            <w:noProof/>
            <w:webHidden/>
          </w:rPr>
          <w:fldChar w:fldCharType="begin"/>
        </w:r>
        <w:r>
          <w:rPr>
            <w:noProof/>
            <w:webHidden/>
          </w:rPr>
          <w:instrText xml:space="preserve"> PAGEREF _Toc201293854 \h </w:instrText>
        </w:r>
        <w:r>
          <w:rPr>
            <w:noProof/>
            <w:webHidden/>
          </w:rPr>
        </w:r>
        <w:r>
          <w:rPr>
            <w:noProof/>
            <w:webHidden/>
          </w:rPr>
          <w:fldChar w:fldCharType="separate"/>
        </w:r>
        <w:r>
          <w:rPr>
            <w:noProof/>
            <w:webHidden/>
          </w:rPr>
          <w:t>50</w:t>
        </w:r>
        <w:r>
          <w:rPr>
            <w:noProof/>
            <w:webHidden/>
          </w:rPr>
          <w:fldChar w:fldCharType="end"/>
        </w:r>
      </w:hyperlink>
    </w:p>
    <w:p w:rsidR="005D527E" w:rsidRDefault="005D527E">
      <w:pPr>
        <w:pStyle w:val="TOC2"/>
        <w:rPr>
          <w:rFonts w:asciiTheme="minorHAnsi" w:eastAsiaTheme="minorEastAsia" w:hAnsiTheme="minorHAnsi" w:cstheme="minorBidi"/>
          <w:noProof/>
          <w:kern w:val="0"/>
          <w:sz w:val="22"/>
          <w:lang w:eastAsia="pt-BR"/>
        </w:rPr>
      </w:pPr>
      <w:hyperlink w:anchor="_Toc201293855" w:history="1">
        <w:r w:rsidRPr="00761316">
          <w:rPr>
            <w:rStyle w:val="Hyperlink"/>
            <w:noProof/>
          </w:rPr>
          <w:t>3.4.</w:t>
        </w:r>
        <w:r>
          <w:rPr>
            <w:rFonts w:asciiTheme="minorHAnsi" w:eastAsiaTheme="minorEastAsia" w:hAnsiTheme="minorHAnsi" w:cstheme="minorBidi"/>
            <w:noProof/>
            <w:kern w:val="0"/>
            <w:sz w:val="22"/>
            <w:lang w:eastAsia="pt-BR"/>
          </w:rPr>
          <w:tab/>
        </w:r>
        <w:r w:rsidRPr="00761316">
          <w:rPr>
            <w:rStyle w:val="Hyperlink"/>
            <w:noProof/>
          </w:rPr>
          <w:t>Jogo</w:t>
        </w:r>
        <w:r>
          <w:rPr>
            <w:noProof/>
            <w:webHidden/>
          </w:rPr>
          <w:tab/>
        </w:r>
        <w:r>
          <w:rPr>
            <w:noProof/>
            <w:webHidden/>
          </w:rPr>
          <w:fldChar w:fldCharType="begin"/>
        </w:r>
        <w:r>
          <w:rPr>
            <w:noProof/>
            <w:webHidden/>
          </w:rPr>
          <w:instrText xml:space="preserve"> PAGEREF _Toc201293855 \h </w:instrText>
        </w:r>
        <w:r>
          <w:rPr>
            <w:noProof/>
            <w:webHidden/>
          </w:rPr>
        </w:r>
        <w:r>
          <w:rPr>
            <w:noProof/>
            <w:webHidden/>
          </w:rPr>
          <w:fldChar w:fldCharType="separate"/>
        </w:r>
        <w:r>
          <w:rPr>
            <w:noProof/>
            <w:webHidden/>
          </w:rPr>
          <w:t>53</w:t>
        </w:r>
        <w:r>
          <w:rPr>
            <w:noProof/>
            <w:webHidden/>
          </w:rPr>
          <w:fldChar w:fldCharType="end"/>
        </w:r>
      </w:hyperlink>
    </w:p>
    <w:p w:rsidR="005D527E" w:rsidRDefault="005D527E">
      <w:pPr>
        <w:pStyle w:val="TOC3"/>
        <w:rPr>
          <w:rFonts w:asciiTheme="minorHAnsi" w:eastAsiaTheme="minorEastAsia" w:hAnsiTheme="minorHAnsi" w:cstheme="minorBidi"/>
          <w:noProof/>
          <w:kern w:val="0"/>
          <w:sz w:val="22"/>
          <w:szCs w:val="22"/>
          <w:lang w:eastAsia="pt-BR"/>
        </w:rPr>
      </w:pPr>
      <w:hyperlink w:anchor="_Toc201293856" w:history="1">
        <w:r w:rsidRPr="00761316">
          <w:rPr>
            <w:rStyle w:val="Hyperlink"/>
            <w:noProof/>
          </w:rPr>
          <w:t>3.4.1.</w:t>
        </w:r>
        <w:r>
          <w:rPr>
            <w:rFonts w:asciiTheme="minorHAnsi" w:eastAsiaTheme="minorEastAsia" w:hAnsiTheme="minorHAnsi" w:cstheme="minorBidi"/>
            <w:noProof/>
            <w:kern w:val="0"/>
            <w:sz w:val="22"/>
            <w:szCs w:val="22"/>
            <w:lang w:eastAsia="pt-BR"/>
          </w:rPr>
          <w:tab/>
        </w:r>
        <w:r w:rsidRPr="00761316">
          <w:rPr>
            <w:rStyle w:val="Hyperlink"/>
            <w:noProof/>
          </w:rPr>
          <w:t>Protótipo</w:t>
        </w:r>
        <w:r>
          <w:rPr>
            <w:noProof/>
            <w:webHidden/>
          </w:rPr>
          <w:tab/>
        </w:r>
        <w:r>
          <w:rPr>
            <w:noProof/>
            <w:webHidden/>
          </w:rPr>
          <w:fldChar w:fldCharType="begin"/>
        </w:r>
        <w:r>
          <w:rPr>
            <w:noProof/>
            <w:webHidden/>
          </w:rPr>
          <w:instrText xml:space="preserve"> PAGEREF _Toc201293856 \h </w:instrText>
        </w:r>
        <w:r>
          <w:rPr>
            <w:noProof/>
            <w:webHidden/>
          </w:rPr>
        </w:r>
        <w:r>
          <w:rPr>
            <w:noProof/>
            <w:webHidden/>
          </w:rPr>
          <w:fldChar w:fldCharType="separate"/>
        </w:r>
        <w:r>
          <w:rPr>
            <w:noProof/>
            <w:webHidden/>
          </w:rPr>
          <w:t>54</w:t>
        </w:r>
        <w:r>
          <w:rPr>
            <w:noProof/>
            <w:webHidden/>
          </w:rPr>
          <w:fldChar w:fldCharType="end"/>
        </w:r>
      </w:hyperlink>
    </w:p>
    <w:p w:rsidR="005D527E" w:rsidRDefault="005D527E">
      <w:pPr>
        <w:pStyle w:val="TOC3"/>
        <w:rPr>
          <w:rFonts w:asciiTheme="minorHAnsi" w:eastAsiaTheme="minorEastAsia" w:hAnsiTheme="minorHAnsi" w:cstheme="minorBidi"/>
          <w:noProof/>
          <w:kern w:val="0"/>
          <w:sz w:val="22"/>
          <w:szCs w:val="22"/>
          <w:lang w:eastAsia="pt-BR"/>
        </w:rPr>
      </w:pPr>
      <w:hyperlink w:anchor="_Toc201293857" w:history="1">
        <w:r w:rsidRPr="00761316">
          <w:rPr>
            <w:rStyle w:val="Hyperlink"/>
            <w:noProof/>
          </w:rPr>
          <w:t>3.4.2.</w:t>
        </w:r>
        <w:r>
          <w:rPr>
            <w:rFonts w:asciiTheme="minorHAnsi" w:eastAsiaTheme="minorEastAsia" w:hAnsiTheme="minorHAnsi" w:cstheme="minorBidi"/>
            <w:noProof/>
            <w:kern w:val="0"/>
            <w:sz w:val="22"/>
            <w:szCs w:val="22"/>
            <w:lang w:eastAsia="pt-BR"/>
          </w:rPr>
          <w:tab/>
        </w:r>
        <w:r w:rsidRPr="00761316">
          <w:rPr>
            <w:rStyle w:val="Hyperlink"/>
            <w:noProof/>
          </w:rPr>
          <w:t>Versão Final</w:t>
        </w:r>
        <w:r>
          <w:rPr>
            <w:noProof/>
            <w:webHidden/>
          </w:rPr>
          <w:tab/>
        </w:r>
        <w:r>
          <w:rPr>
            <w:noProof/>
            <w:webHidden/>
          </w:rPr>
          <w:fldChar w:fldCharType="begin"/>
        </w:r>
        <w:r>
          <w:rPr>
            <w:noProof/>
            <w:webHidden/>
          </w:rPr>
          <w:instrText xml:space="preserve"> PAGEREF _Toc201293857 \h </w:instrText>
        </w:r>
        <w:r>
          <w:rPr>
            <w:noProof/>
            <w:webHidden/>
          </w:rPr>
        </w:r>
        <w:r>
          <w:rPr>
            <w:noProof/>
            <w:webHidden/>
          </w:rPr>
          <w:fldChar w:fldCharType="separate"/>
        </w:r>
        <w:r>
          <w:rPr>
            <w:noProof/>
            <w:webHidden/>
          </w:rPr>
          <w:t>55</w:t>
        </w:r>
        <w:r>
          <w:rPr>
            <w:noProof/>
            <w:webHidden/>
          </w:rPr>
          <w:fldChar w:fldCharType="end"/>
        </w:r>
      </w:hyperlink>
    </w:p>
    <w:p w:rsidR="005D527E" w:rsidRDefault="005D527E">
      <w:pPr>
        <w:pStyle w:val="TOC1"/>
        <w:rPr>
          <w:rFonts w:asciiTheme="minorHAnsi" w:eastAsiaTheme="minorEastAsia" w:hAnsiTheme="minorHAnsi" w:cstheme="minorBidi"/>
          <w:noProof/>
          <w:kern w:val="0"/>
          <w:sz w:val="22"/>
          <w:szCs w:val="22"/>
          <w:lang w:eastAsia="pt-BR"/>
        </w:rPr>
      </w:pPr>
      <w:hyperlink w:anchor="_Toc201293859" w:history="1">
        <w:r w:rsidRPr="00761316">
          <w:rPr>
            <w:rStyle w:val="Hyperlink"/>
            <w:noProof/>
          </w:rPr>
          <w:t>4.</w:t>
        </w:r>
        <w:r>
          <w:rPr>
            <w:rFonts w:asciiTheme="minorHAnsi" w:eastAsiaTheme="minorEastAsia" w:hAnsiTheme="minorHAnsi" w:cstheme="minorBidi"/>
            <w:noProof/>
            <w:kern w:val="0"/>
            <w:sz w:val="22"/>
            <w:szCs w:val="22"/>
            <w:lang w:eastAsia="pt-BR"/>
          </w:rPr>
          <w:tab/>
        </w:r>
        <w:r w:rsidRPr="00761316">
          <w:rPr>
            <w:rStyle w:val="Hyperlink"/>
            <w:noProof/>
          </w:rPr>
          <w:t>RESULTADOS</w:t>
        </w:r>
        <w:r>
          <w:rPr>
            <w:noProof/>
            <w:webHidden/>
          </w:rPr>
          <w:tab/>
        </w:r>
        <w:r>
          <w:rPr>
            <w:noProof/>
            <w:webHidden/>
          </w:rPr>
          <w:fldChar w:fldCharType="begin"/>
        </w:r>
        <w:r>
          <w:rPr>
            <w:noProof/>
            <w:webHidden/>
          </w:rPr>
          <w:instrText xml:space="preserve"> PAGEREF _Toc201293859 \h </w:instrText>
        </w:r>
        <w:r>
          <w:rPr>
            <w:noProof/>
            <w:webHidden/>
          </w:rPr>
        </w:r>
        <w:r>
          <w:rPr>
            <w:noProof/>
            <w:webHidden/>
          </w:rPr>
          <w:fldChar w:fldCharType="separate"/>
        </w:r>
        <w:r>
          <w:rPr>
            <w:noProof/>
            <w:webHidden/>
          </w:rPr>
          <w:t>85</w:t>
        </w:r>
        <w:r>
          <w:rPr>
            <w:noProof/>
            <w:webHidden/>
          </w:rPr>
          <w:fldChar w:fldCharType="end"/>
        </w:r>
      </w:hyperlink>
    </w:p>
    <w:p w:rsidR="005D527E" w:rsidRDefault="005D527E">
      <w:pPr>
        <w:pStyle w:val="TOC2"/>
        <w:rPr>
          <w:rFonts w:asciiTheme="minorHAnsi" w:eastAsiaTheme="minorEastAsia" w:hAnsiTheme="minorHAnsi" w:cstheme="minorBidi"/>
          <w:noProof/>
          <w:kern w:val="0"/>
          <w:sz w:val="22"/>
          <w:lang w:eastAsia="pt-BR"/>
        </w:rPr>
      </w:pPr>
      <w:hyperlink w:anchor="_Toc201293861" w:history="1">
        <w:r w:rsidRPr="00761316">
          <w:rPr>
            <w:rStyle w:val="Hyperlink"/>
            <w:noProof/>
          </w:rPr>
          <w:t>4.1.</w:t>
        </w:r>
        <w:r>
          <w:rPr>
            <w:rFonts w:asciiTheme="minorHAnsi" w:eastAsiaTheme="minorEastAsia" w:hAnsiTheme="minorHAnsi" w:cstheme="minorBidi"/>
            <w:noProof/>
            <w:kern w:val="0"/>
            <w:sz w:val="22"/>
            <w:lang w:eastAsia="pt-BR"/>
          </w:rPr>
          <w:tab/>
        </w:r>
        <w:r w:rsidRPr="00761316">
          <w:rPr>
            <w:rStyle w:val="Hyperlink"/>
            <w:noProof/>
          </w:rPr>
          <w:t>Trabalhos Futuros</w:t>
        </w:r>
        <w:r>
          <w:rPr>
            <w:noProof/>
            <w:webHidden/>
          </w:rPr>
          <w:tab/>
        </w:r>
        <w:r>
          <w:rPr>
            <w:noProof/>
            <w:webHidden/>
          </w:rPr>
          <w:fldChar w:fldCharType="begin"/>
        </w:r>
        <w:r>
          <w:rPr>
            <w:noProof/>
            <w:webHidden/>
          </w:rPr>
          <w:instrText xml:space="preserve"> PAGEREF _Toc201293861 \h </w:instrText>
        </w:r>
        <w:r>
          <w:rPr>
            <w:noProof/>
            <w:webHidden/>
          </w:rPr>
        </w:r>
        <w:r>
          <w:rPr>
            <w:noProof/>
            <w:webHidden/>
          </w:rPr>
          <w:fldChar w:fldCharType="separate"/>
        </w:r>
        <w:r>
          <w:rPr>
            <w:noProof/>
            <w:webHidden/>
          </w:rPr>
          <w:t>85</w:t>
        </w:r>
        <w:r>
          <w:rPr>
            <w:noProof/>
            <w:webHidden/>
          </w:rPr>
          <w:fldChar w:fldCharType="end"/>
        </w:r>
      </w:hyperlink>
    </w:p>
    <w:p w:rsidR="005D527E" w:rsidRDefault="005D527E">
      <w:pPr>
        <w:pStyle w:val="TOC2"/>
        <w:rPr>
          <w:rFonts w:asciiTheme="minorHAnsi" w:eastAsiaTheme="minorEastAsia" w:hAnsiTheme="minorHAnsi" w:cstheme="minorBidi"/>
          <w:noProof/>
          <w:kern w:val="0"/>
          <w:sz w:val="22"/>
          <w:lang w:eastAsia="pt-BR"/>
        </w:rPr>
      </w:pPr>
      <w:hyperlink w:anchor="_Toc201293862" w:history="1">
        <w:r w:rsidRPr="00761316">
          <w:rPr>
            <w:rStyle w:val="Hyperlink"/>
            <w:noProof/>
          </w:rPr>
          <w:t>4.2.</w:t>
        </w:r>
        <w:r>
          <w:rPr>
            <w:rFonts w:asciiTheme="minorHAnsi" w:eastAsiaTheme="minorEastAsia" w:hAnsiTheme="minorHAnsi" w:cstheme="minorBidi"/>
            <w:noProof/>
            <w:kern w:val="0"/>
            <w:sz w:val="22"/>
            <w:lang w:eastAsia="pt-BR"/>
          </w:rPr>
          <w:tab/>
        </w:r>
        <w:r w:rsidRPr="00761316">
          <w:rPr>
            <w:rStyle w:val="Hyperlink"/>
            <w:noProof/>
          </w:rPr>
          <w:t>Conclusão</w:t>
        </w:r>
        <w:r>
          <w:rPr>
            <w:noProof/>
            <w:webHidden/>
          </w:rPr>
          <w:tab/>
        </w:r>
        <w:r>
          <w:rPr>
            <w:noProof/>
            <w:webHidden/>
          </w:rPr>
          <w:fldChar w:fldCharType="begin"/>
        </w:r>
        <w:r>
          <w:rPr>
            <w:noProof/>
            <w:webHidden/>
          </w:rPr>
          <w:instrText xml:space="preserve"> PAGEREF _Toc201293862 \h </w:instrText>
        </w:r>
        <w:r>
          <w:rPr>
            <w:noProof/>
            <w:webHidden/>
          </w:rPr>
        </w:r>
        <w:r>
          <w:rPr>
            <w:noProof/>
            <w:webHidden/>
          </w:rPr>
          <w:fldChar w:fldCharType="separate"/>
        </w:r>
        <w:r>
          <w:rPr>
            <w:noProof/>
            <w:webHidden/>
          </w:rPr>
          <w:t>85</w:t>
        </w:r>
        <w:r>
          <w:rPr>
            <w:noProof/>
            <w:webHidden/>
          </w:rPr>
          <w:fldChar w:fldCharType="end"/>
        </w:r>
      </w:hyperlink>
    </w:p>
    <w:p w:rsidR="005D527E" w:rsidRDefault="005D527E">
      <w:pPr>
        <w:pStyle w:val="TOC1"/>
        <w:rPr>
          <w:rFonts w:asciiTheme="minorHAnsi" w:eastAsiaTheme="minorEastAsia" w:hAnsiTheme="minorHAnsi" w:cstheme="minorBidi"/>
          <w:noProof/>
          <w:kern w:val="0"/>
          <w:sz w:val="22"/>
          <w:szCs w:val="22"/>
          <w:lang w:eastAsia="pt-BR"/>
        </w:rPr>
      </w:pPr>
      <w:hyperlink w:anchor="_Toc201293863" w:history="1">
        <w:r w:rsidRPr="00761316">
          <w:rPr>
            <w:rStyle w:val="Hyperlink"/>
            <w:noProof/>
          </w:rPr>
          <w:t>5.</w:t>
        </w:r>
        <w:r>
          <w:rPr>
            <w:rFonts w:asciiTheme="minorHAnsi" w:eastAsiaTheme="minorEastAsia" w:hAnsiTheme="minorHAnsi" w:cstheme="minorBidi"/>
            <w:noProof/>
            <w:kern w:val="0"/>
            <w:sz w:val="22"/>
            <w:szCs w:val="22"/>
            <w:lang w:eastAsia="pt-BR"/>
          </w:rPr>
          <w:tab/>
        </w:r>
        <w:r w:rsidRPr="00761316">
          <w:rPr>
            <w:rStyle w:val="Hyperlink"/>
            <w:noProof/>
          </w:rPr>
          <w:t>REFERÊNCIAS BIBLIOGRÁFICAS</w:t>
        </w:r>
        <w:r>
          <w:rPr>
            <w:noProof/>
            <w:webHidden/>
          </w:rPr>
          <w:tab/>
        </w:r>
        <w:r>
          <w:rPr>
            <w:noProof/>
            <w:webHidden/>
          </w:rPr>
          <w:fldChar w:fldCharType="begin"/>
        </w:r>
        <w:r>
          <w:rPr>
            <w:noProof/>
            <w:webHidden/>
          </w:rPr>
          <w:instrText xml:space="preserve"> PAGEREF _Toc201293863 \h </w:instrText>
        </w:r>
        <w:r>
          <w:rPr>
            <w:noProof/>
            <w:webHidden/>
          </w:rPr>
        </w:r>
        <w:r>
          <w:rPr>
            <w:noProof/>
            <w:webHidden/>
          </w:rPr>
          <w:fldChar w:fldCharType="separate"/>
        </w:r>
        <w:r>
          <w:rPr>
            <w:noProof/>
            <w:webHidden/>
          </w:rPr>
          <w:t>86</w:t>
        </w:r>
        <w:r>
          <w:rPr>
            <w:noProof/>
            <w:webHidden/>
          </w:rPr>
          <w:fldChar w:fldCharType="end"/>
        </w:r>
      </w:hyperlink>
    </w:p>
    <w:p w:rsidR="005D527E" w:rsidRDefault="005D527E">
      <w:pPr>
        <w:pStyle w:val="TOC1"/>
        <w:rPr>
          <w:rFonts w:asciiTheme="minorHAnsi" w:eastAsiaTheme="minorEastAsia" w:hAnsiTheme="minorHAnsi" w:cstheme="minorBidi"/>
          <w:noProof/>
          <w:kern w:val="0"/>
          <w:sz w:val="22"/>
          <w:szCs w:val="22"/>
          <w:lang w:eastAsia="pt-BR"/>
        </w:rPr>
      </w:pPr>
      <w:hyperlink w:anchor="_Toc201293864" w:history="1">
        <w:r w:rsidRPr="00761316">
          <w:rPr>
            <w:rStyle w:val="Hyperlink"/>
            <w:noProof/>
          </w:rPr>
          <w:t>6.</w:t>
        </w:r>
        <w:r>
          <w:rPr>
            <w:rFonts w:asciiTheme="minorHAnsi" w:eastAsiaTheme="minorEastAsia" w:hAnsiTheme="minorHAnsi" w:cstheme="minorBidi"/>
            <w:noProof/>
            <w:kern w:val="0"/>
            <w:sz w:val="22"/>
            <w:szCs w:val="22"/>
            <w:lang w:eastAsia="pt-BR"/>
          </w:rPr>
          <w:tab/>
        </w:r>
        <w:r w:rsidRPr="00761316">
          <w:rPr>
            <w:rStyle w:val="Hyperlink"/>
            <w:noProof/>
          </w:rPr>
          <w:t>APÊNDICES</w:t>
        </w:r>
        <w:r>
          <w:rPr>
            <w:noProof/>
            <w:webHidden/>
          </w:rPr>
          <w:tab/>
        </w:r>
        <w:r>
          <w:rPr>
            <w:noProof/>
            <w:webHidden/>
          </w:rPr>
          <w:fldChar w:fldCharType="begin"/>
        </w:r>
        <w:r>
          <w:rPr>
            <w:noProof/>
            <w:webHidden/>
          </w:rPr>
          <w:instrText xml:space="preserve"> PAGEREF _Toc201293864 \h </w:instrText>
        </w:r>
        <w:r>
          <w:rPr>
            <w:noProof/>
            <w:webHidden/>
          </w:rPr>
        </w:r>
        <w:r>
          <w:rPr>
            <w:noProof/>
            <w:webHidden/>
          </w:rPr>
          <w:fldChar w:fldCharType="separate"/>
        </w:r>
        <w:r>
          <w:rPr>
            <w:noProof/>
            <w:webHidden/>
          </w:rPr>
          <w:t>87</w:t>
        </w:r>
        <w:r>
          <w:rPr>
            <w:noProof/>
            <w:webHidden/>
          </w:rPr>
          <w:fldChar w:fldCharType="end"/>
        </w:r>
      </w:hyperlink>
    </w:p>
    <w:p w:rsidR="005D527E" w:rsidRDefault="005D527E">
      <w:pPr>
        <w:pStyle w:val="TOC2"/>
        <w:rPr>
          <w:rFonts w:asciiTheme="minorHAnsi" w:eastAsiaTheme="minorEastAsia" w:hAnsiTheme="minorHAnsi" w:cstheme="minorBidi"/>
          <w:noProof/>
          <w:kern w:val="0"/>
          <w:sz w:val="22"/>
          <w:lang w:eastAsia="pt-BR"/>
        </w:rPr>
      </w:pPr>
      <w:hyperlink w:anchor="_Toc201293865" w:history="1">
        <w:r w:rsidRPr="00761316">
          <w:rPr>
            <w:rStyle w:val="Hyperlink"/>
            <w:noProof/>
          </w:rPr>
          <w:t>6.1.</w:t>
        </w:r>
        <w:r>
          <w:rPr>
            <w:rFonts w:asciiTheme="minorHAnsi" w:eastAsiaTheme="minorEastAsia" w:hAnsiTheme="minorHAnsi" w:cstheme="minorBidi"/>
            <w:noProof/>
            <w:kern w:val="0"/>
            <w:sz w:val="22"/>
            <w:lang w:eastAsia="pt-BR"/>
          </w:rPr>
          <w:tab/>
        </w:r>
        <w:r w:rsidRPr="00761316">
          <w:rPr>
            <w:rStyle w:val="Hyperlink"/>
            <w:noProof/>
          </w:rPr>
          <w:t>Fórmulas dos Atributos Calculados</w:t>
        </w:r>
        <w:r>
          <w:rPr>
            <w:noProof/>
            <w:webHidden/>
          </w:rPr>
          <w:tab/>
        </w:r>
        <w:r>
          <w:rPr>
            <w:noProof/>
            <w:webHidden/>
          </w:rPr>
          <w:fldChar w:fldCharType="begin"/>
        </w:r>
        <w:r>
          <w:rPr>
            <w:noProof/>
            <w:webHidden/>
          </w:rPr>
          <w:instrText xml:space="preserve"> PAGEREF _Toc201293865 \h </w:instrText>
        </w:r>
        <w:r>
          <w:rPr>
            <w:noProof/>
            <w:webHidden/>
          </w:rPr>
        </w:r>
        <w:r>
          <w:rPr>
            <w:noProof/>
            <w:webHidden/>
          </w:rPr>
          <w:fldChar w:fldCharType="separate"/>
        </w:r>
        <w:r>
          <w:rPr>
            <w:noProof/>
            <w:webHidden/>
          </w:rPr>
          <w:t>87</w:t>
        </w:r>
        <w:r>
          <w:rPr>
            <w:noProof/>
            <w:webHidden/>
          </w:rPr>
          <w:fldChar w:fldCharType="end"/>
        </w:r>
      </w:hyperlink>
    </w:p>
    <w:p w:rsidR="005D527E" w:rsidRDefault="005D527E">
      <w:pPr>
        <w:pStyle w:val="TOC2"/>
        <w:rPr>
          <w:rFonts w:asciiTheme="minorHAnsi" w:eastAsiaTheme="minorEastAsia" w:hAnsiTheme="minorHAnsi" w:cstheme="minorBidi"/>
          <w:noProof/>
          <w:kern w:val="0"/>
          <w:sz w:val="22"/>
          <w:lang w:eastAsia="pt-BR"/>
        </w:rPr>
      </w:pPr>
      <w:hyperlink w:anchor="_Toc201293866" w:history="1">
        <w:r w:rsidRPr="00761316">
          <w:rPr>
            <w:rStyle w:val="Hyperlink"/>
            <w:noProof/>
          </w:rPr>
          <w:t>6.2.</w:t>
        </w:r>
        <w:r>
          <w:rPr>
            <w:rFonts w:asciiTheme="minorHAnsi" w:eastAsiaTheme="minorEastAsia" w:hAnsiTheme="minorHAnsi" w:cstheme="minorBidi"/>
            <w:noProof/>
            <w:kern w:val="0"/>
            <w:sz w:val="22"/>
            <w:lang w:eastAsia="pt-BR"/>
          </w:rPr>
          <w:tab/>
        </w:r>
        <w:r w:rsidRPr="00761316">
          <w:rPr>
            <w:rStyle w:val="Hyperlink"/>
            <w:noProof/>
          </w:rPr>
          <w:t>Tabela de Fatores</w:t>
        </w:r>
        <w:r>
          <w:rPr>
            <w:noProof/>
            <w:webHidden/>
          </w:rPr>
          <w:tab/>
        </w:r>
        <w:r>
          <w:rPr>
            <w:noProof/>
            <w:webHidden/>
          </w:rPr>
          <w:fldChar w:fldCharType="begin"/>
        </w:r>
        <w:r>
          <w:rPr>
            <w:noProof/>
            <w:webHidden/>
          </w:rPr>
          <w:instrText xml:space="preserve"> PAGEREF _Toc201293866 \h </w:instrText>
        </w:r>
        <w:r>
          <w:rPr>
            <w:noProof/>
            <w:webHidden/>
          </w:rPr>
        </w:r>
        <w:r>
          <w:rPr>
            <w:noProof/>
            <w:webHidden/>
          </w:rPr>
          <w:fldChar w:fldCharType="separate"/>
        </w:r>
        <w:r>
          <w:rPr>
            <w:noProof/>
            <w:webHidden/>
          </w:rPr>
          <w:t>88</w:t>
        </w:r>
        <w:r>
          <w:rPr>
            <w:noProof/>
            <w:webHidden/>
          </w:rPr>
          <w:fldChar w:fldCharType="end"/>
        </w:r>
      </w:hyperlink>
    </w:p>
    <w:p w:rsidR="005D527E" w:rsidRDefault="005D527E">
      <w:pPr>
        <w:pStyle w:val="TOC2"/>
        <w:rPr>
          <w:rFonts w:asciiTheme="minorHAnsi" w:eastAsiaTheme="minorEastAsia" w:hAnsiTheme="minorHAnsi" w:cstheme="minorBidi"/>
          <w:noProof/>
          <w:kern w:val="0"/>
          <w:sz w:val="22"/>
          <w:lang w:eastAsia="pt-BR"/>
        </w:rPr>
      </w:pPr>
      <w:hyperlink w:anchor="_Toc201293867" w:history="1">
        <w:r w:rsidRPr="00761316">
          <w:rPr>
            <w:rStyle w:val="Hyperlink"/>
            <w:noProof/>
          </w:rPr>
          <w:t>6.3.</w:t>
        </w:r>
        <w:r>
          <w:rPr>
            <w:rFonts w:asciiTheme="minorHAnsi" w:eastAsiaTheme="minorEastAsia" w:hAnsiTheme="minorHAnsi" w:cstheme="minorBidi"/>
            <w:noProof/>
            <w:kern w:val="0"/>
            <w:sz w:val="22"/>
            <w:lang w:eastAsia="pt-BR"/>
          </w:rPr>
          <w:tab/>
        </w:r>
        <w:r w:rsidRPr="00761316">
          <w:rPr>
            <w:rStyle w:val="Hyperlink"/>
            <w:noProof/>
          </w:rPr>
          <w:t>Fórmulas das Ações</w:t>
        </w:r>
        <w:r>
          <w:rPr>
            <w:noProof/>
            <w:webHidden/>
          </w:rPr>
          <w:tab/>
        </w:r>
        <w:r>
          <w:rPr>
            <w:noProof/>
            <w:webHidden/>
          </w:rPr>
          <w:fldChar w:fldCharType="begin"/>
        </w:r>
        <w:r>
          <w:rPr>
            <w:noProof/>
            <w:webHidden/>
          </w:rPr>
          <w:instrText xml:space="preserve"> PAGEREF _Toc201293867 \h </w:instrText>
        </w:r>
        <w:r>
          <w:rPr>
            <w:noProof/>
            <w:webHidden/>
          </w:rPr>
        </w:r>
        <w:r>
          <w:rPr>
            <w:noProof/>
            <w:webHidden/>
          </w:rPr>
          <w:fldChar w:fldCharType="separate"/>
        </w:r>
        <w:r>
          <w:rPr>
            <w:noProof/>
            <w:webHidden/>
          </w:rPr>
          <w:t>89</w:t>
        </w:r>
        <w:r>
          <w:rPr>
            <w:noProof/>
            <w:webHidden/>
          </w:rPr>
          <w:fldChar w:fldCharType="end"/>
        </w:r>
      </w:hyperlink>
    </w:p>
    <w:p w:rsidR="005D527E" w:rsidRDefault="005D527E">
      <w:pPr>
        <w:pStyle w:val="TOC3"/>
        <w:rPr>
          <w:rFonts w:asciiTheme="minorHAnsi" w:eastAsiaTheme="minorEastAsia" w:hAnsiTheme="minorHAnsi" w:cstheme="minorBidi"/>
          <w:noProof/>
          <w:kern w:val="0"/>
          <w:sz w:val="22"/>
          <w:szCs w:val="22"/>
          <w:lang w:eastAsia="pt-BR"/>
        </w:rPr>
      </w:pPr>
      <w:hyperlink w:anchor="_Toc201293868" w:history="1">
        <w:r w:rsidRPr="00761316">
          <w:rPr>
            <w:rStyle w:val="Hyperlink"/>
            <w:noProof/>
          </w:rPr>
          <w:t>6.3.1.</w:t>
        </w:r>
        <w:r>
          <w:rPr>
            <w:rFonts w:asciiTheme="minorHAnsi" w:eastAsiaTheme="minorEastAsia" w:hAnsiTheme="minorHAnsi" w:cstheme="minorBidi"/>
            <w:noProof/>
            <w:kern w:val="0"/>
            <w:sz w:val="22"/>
            <w:szCs w:val="22"/>
            <w:lang w:eastAsia="pt-BR"/>
          </w:rPr>
          <w:tab/>
        </w:r>
        <w:r w:rsidRPr="00761316">
          <w:rPr>
            <w:rStyle w:val="Hyperlink"/>
            <w:noProof/>
          </w:rPr>
          <w:t>Ataque</w:t>
        </w:r>
        <w:r>
          <w:rPr>
            <w:noProof/>
            <w:webHidden/>
          </w:rPr>
          <w:tab/>
        </w:r>
        <w:r>
          <w:rPr>
            <w:noProof/>
            <w:webHidden/>
          </w:rPr>
          <w:fldChar w:fldCharType="begin"/>
        </w:r>
        <w:r>
          <w:rPr>
            <w:noProof/>
            <w:webHidden/>
          </w:rPr>
          <w:instrText xml:space="preserve"> PAGEREF _Toc201293868 \h </w:instrText>
        </w:r>
        <w:r>
          <w:rPr>
            <w:noProof/>
            <w:webHidden/>
          </w:rPr>
        </w:r>
        <w:r>
          <w:rPr>
            <w:noProof/>
            <w:webHidden/>
          </w:rPr>
          <w:fldChar w:fldCharType="separate"/>
        </w:r>
        <w:r>
          <w:rPr>
            <w:noProof/>
            <w:webHidden/>
          </w:rPr>
          <w:t>89</w:t>
        </w:r>
        <w:r>
          <w:rPr>
            <w:noProof/>
            <w:webHidden/>
          </w:rPr>
          <w:fldChar w:fldCharType="end"/>
        </w:r>
      </w:hyperlink>
    </w:p>
    <w:p w:rsidR="005D527E" w:rsidRDefault="005D527E">
      <w:pPr>
        <w:pStyle w:val="TOC3"/>
        <w:rPr>
          <w:rFonts w:asciiTheme="minorHAnsi" w:eastAsiaTheme="minorEastAsia" w:hAnsiTheme="minorHAnsi" w:cstheme="minorBidi"/>
          <w:noProof/>
          <w:kern w:val="0"/>
          <w:sz w:val="22"/>
          <w:szCs w:val="22"/>
          <w:lang w:eastAsia="pt-BR"/>
        </w:rPr>
      </w:pPr>
      <w:hyperlink w:anchor="_Toc201293869" w:history="1">
        <w:r w:rsidRPr="00761316">
          <w:rPr>
            <w:rStyle w:val="Hyperlink"/>
            <w:noProof/>
          </w:rPr>
          <w:t>6.3.2.</w:t>
        </w:r>
        <w:r>
          <w:rPr>
            <w:rFonts w:asciiTheme="minorHAnsi" w:eastAsiaTheme="minorEastAsia" w:hAnsiTheme="minorHAnsi" w:cstheme="minorBidi"/>
            <w:noProof/>
            <w:kern w:val="0"/>
            <w:sz w:val="22"/>
            <w:szCs w:val="22"/>
            <w:lang w:eastAsia="pt-BR"/>
          </w:rPr>
          <w:tab/>
        </w:r>
        <w:r w:rsidRPr="00761316">
          <w:rPr>
            <w:rStyle w:val="Hyperlink"/>
            <w:noProof/>
          </w:rPr>
          <w:t>Itens</w:t>
        </w:r>
        <w:r>
          <w:rPr>
            <w:noProof/>
            <w:webHidden/>
          </w:rPr>
          <w:tab/>
        </w:r>
        <w:r>
          <w:rPr>
            <w:noProof/>
            <w:webHidden/>
          </w:rPr>
          <w:fldChar w:fldCharType="begin"/>
        </w:r>
        <w:r>
          <w:rPr>
            <w:noProof/>
            <w:webHidden/>
          </w:rPr>
          <w:instrText xml:space="preserve"> PAGEREF _Toc201293869 \h </w:instrText>
        </w:r>
        <w:r>
          <w:rPr>
            <w:noProof/>
            <w:webHidden/>
          </w:rPr>
        </w:r>
        <w:r>
          <w:rPr>
            <w:noProof/>
            <w:webHidden/>
          </w:rPr>
          <w:fldChar w:fldCharType="separate"/>
        </w:r>
        <w:r>
          <w:rPr>
            <w:noProof/>
            <w:webHidden/>
          </w:rPr>
          <w:t>90</w:t>
        </w:r>
        <w:r>
          <w:rPr>
            <w:noProof/>
            <w:webHidden/>
          </w:rPr>
          <w:fldChar w:fldCharType="end"/>
        </w:r>
      </w:hyperlink>
    </w:p>
    <w:p w:rsidR="005D527E" w:rsidRDefault="005D527E">
      <w:pPr>
        <w:pStyle w:val="TOC3"/>
        <w:rPr>
          <w:rFonts w:asciiTheme="minorHAnsi" w:eastAsiaTheme="minorEastAsia" w:hAnsiTheme="minorHAnsi" w:cstheme="minorBidi"/>
          <w:noProof/>
          <w:kern w:val="0"/>
          <w:sz w:val="22"/>
          <w:szCs w:val="22"/>
          <w:lang w:eastAsia="pt-BR"/>
        </w:rPr>
      </w:pPr>
      <w:hyperlink w:anchor="_Toc201293870" w:history="1">
        <w:r w:rsidRPr="00761316">
          <w:rPr>
            <w:rStyle w:val="Hyperlink"/>
            <w:noProof/>
          </w:rPr>
          <w:t>6.3.3.</w:t>
        </w:r>
        <w:r>
          <w:rPr>
            <w:rFonts w:asciiTheme="minorHAnsi" w:eastAsiaTheme="minorEastAsia" w:hAnsiTheme="minorHAnsi" w:cstheme="minorBidi"/>
            <w:noProof/>
            <w:kern w:val="0"/>
            <w:sz w:val="22"/>
            <w:szCs w:val="22"/>
            <w:lang w:eastAsia="pt-BR"/>
          </w:rPr>
          <w:tab/>
        </w:r>
        <w:r w:rsidRPr="00761316">
          <w:rPr>
            <w:rStyle w:val="Hyperlink"/>
            <w:noProof/>
          </w:rPr>
          <w:t>Habilidades</w:t>
        </w:r>
        <w:r>
          <w:rPr>
            <w:noProof/>
            <w:webHidden/>
          </w:rPr>
          <w:tab/>
        </w:r>
        <w:r>
          <w:rPr>
            <w:noProof/>
            <w:webHidden/>
          </w:rPr>
          <w:fldChar w:fldCharType="begin"/>
        </w:r>
        <w:r>
          <w:rPr>
            <w:noProof/>
            <w:webHidden/>
          </w:rPr>
          <w:instrText xml:space="preserve"> PAGEREF _Toc201293870 \h </w:instrText>
        </w:r>
        <w:r>
          <w:rPr>
            <w:noProof/>
            <w:webHidden/>
          </w:rPr>
        </w:r>
        <w:r>
          <w:rPr>
            <w:noProof/>
            <w:webHidden/>
          </w:rPr>
          <w:fldChar w:fldCharType="separate"/>
        </w:r>
        <w:r>
          <w:rPr>
            <w:noProof/>
            <w:webHidden/>
          </w:rPr>
          <w:t>90</w:t>
        </w:r>
        <w:r>
          <w:rPr>
            <w:noProof/>
            <w:webHidden/>
          </w:rPr>
          <w:fldChar w:fldCharType="end"/>
        </w:r>
      </w:hyperlink>
    </w:p>
    <w:p w:rsidR="005D527E" w:rsidRDefault="005D527E">
      <w:pPr>
        <w:pStyle w:val="TOC1"/>
        <w:rPr>
          <w:rFonts w:asciiTheme="minorHAnsi" w:eastAsiaTheme="minorEastAsia" w:hAnsiTheme="minorHAnsi" w:cstheme="minorBidi"/>
          <w:noProof/>
          <w:kern w:val="0"/>
          <w:sz w:val="22"/>
          <w:szCs w:val="22"/>
          <w:lang w:eastAsia="pt-BR"/>
        </w:rPr>
      </w:pPr>
      <w:hyperlink w:anchor="_Toc201293871" w:history="1">
        <w:r w:rsidRPr="00761316">
          <w:rPr>
            <w:rStyle w:val="Hyperlink"/>
            <w:noProof/>
          </w:rPr>
          <w:t>7.</w:t>
        </w:r>
        <w:r>
          <w:rPr>
            <w:rFonts w:asciiTheme="minorHAnsi" w:eastAsiaTheme="minorEastAsia" w:hAnsiTheme="minorHAnsi" w:cstheme="minorBidi"/>
            <w:noProof/>
            <w:kern w:val="0"/>
            <w:sz w:val="22"/>
            <w:szCs w:val="22"/>
            <w:lang w:eastAsia="pt-BR"/>
          </w:rPr>
          <w:tab/>
        </w:r>
        <w:r w:rsidRPr="00761316">
          <w:rPr>
            <w:rStyle w:val="Hyperlink"/>
            <w:noProof/>
          </w:rPr>
          <w:t>ANEXOS</w:t>
        </w:r>
        <w:r>
          <w:rPr>
            <w:noProof/>
            <w:webHidden/>
          </w:rPr>
          <w:tab/>
        </w:r>
        <w:r>
          <w:rPr>
            <w:noProof/>
            <w:webHidden/>
          </w:rPr>
          <w:fldChar w:fldCharType="begin"/>
        </w:r>
        <w:r>
          <w:rPr>
            <w:noProof/>
            <w:webHidden/>
          </w:rPr>
          <w:instrText xml:space="preserve"> PAGEREF _Toc201293871 \h </w:instrText>
        </w:r>
        <w:r>
          <w:rPr>
            <w:noProof/>
            <w:webHidden/>
          </w:rPr>
        </w:r>
        <w:r>
          <w:rPr>
            <w:noProof/>
            <w:webHidden/>
          </w:rPr>
          <w:fldChar w:fldCharType="separate"/>
        </w:r>
        <w:r>
          <w:rPr>
            <w:noProof/>
            <w:webHidden/>
          </w:rPr>
          <w:t>95</w:t>
        </w:r>
        <w:r>
          <w:rPr>
            <w:noProof/>
            <w:webHidden/>
          </w:rPr>
          <w:fldChar w:fldCharType="end"/>
        </w:r>
      </w:hyperlink>
    </w:p>
    <w:p w:rsidR="005D527E" w:rsidRDefault="005D527E">
      <w:pPr>
        <w:pStyle w:val="TOC2"/>
        <w:rPr>
          <w:rFonts w:asciiTheme="minorHAnsi" w:eastAsiaTheme="minorEastAsia" w:hAnsiTheme="minorHAnsi" w:cstheme="minorBidi"/>
          <w:noProof/>
          <w:kern w:val="0"/>
          <w:sz w:val="22"/>
          <w:lang w:eastAsia="pt-BR"/>
        </w:rPr>
      </w:pPr>
      <w:hyperlink w:anchor="_Toc201293872" w:history="1">
        <w:r w:rsidRPr="00761316">
          <w:rPr>
            <w:rStyle w:val="Hyperlink"/>
            <w:noProof/>
          </w:rPr>
          <w:t>7.1.</w:t>
        </w:r>
        <w:r>
          <w:rPr>
            <w:rFonts w:asciiTheme="minorHAnsi" w:eastAsiaTheme="minorEastAsia" w:hAnsiTheme="minorHAnsi" w:cstheme="minorBidi"/>
            <w:noProof/>
            <w:kern w:val="0"/>
            <w:sz w:val="22"/>
            <w:lang w:eastAsia="pt-BR"/>
          </w:rPr>
          <w:tab/>
        </w:r>
        <w:r w:rsidRPr="00761316">
          <w:rPr>
            <w:rStyle w:val="Hyperlink"/>
            <w:noProof/>
          </w:rPr>
          <w:t>Arquivo de Configuração Touchlib</w:t>
        </w:r>
        <w:r>
          <w:rPr>
            <w:noProof/>
            <w:webHidden/>
          </w:rPr>
          <w:tab/>
        </w:r>
        <w:r>
          <w:rPr>
            <w:noProof/>
            <w:webHidden/>
          </w:rPr>
          <w:fldChar w:fldCharType="begin"/>
        </w:r>
        <w:r>
          <w:rPr>
            <w:noProof/>
            <w:webHidden/>
          </w:rPr>
          <w:instrText xml:space="preserve"> PAGEREF _Toc201293872 \h </w:instrText>
        </w:r>
        <w:r>
          <w:rPr>
            <w:noProof/>
            <w:webHidden/>
          </w:rPr>
        </w:r>
        <w:r>
          <w:rPr>
            <w:noProof/>
            <w:webHidden/>
          </w:rPr>
          <w:fldChar w:fldCharType="separate"/>
        </w:r>
        <w:r>
          <w:rPr>
            <w:noProof/>
            <w:webHidden/>
          </w:rPr>
          <w:t>95</w:t>
        </w:r>
        <w:r>
          <w:rPr>
            <w:noProof/>
            <w:webHidden/>
          </w:rPr>
          <w:fldChar w:fldCharType="end"/>
        </w:r>
      </w:hyperlink>
    </w:p>
    <w:p w:rsidR="00CC15F4" w:rsidRDefault="0024442E" w:rsidP="004F776D">
      <w:pPr>
        <w:pStyle w:val="Sumrio"/>
      </w:pPr>
      <w:r>
        <w:rPr>
          <w:rFonts w:cs="Arial"/>
          <w:kern w:val="24"/>
        </w:rPr>
        <w:fldChar w:fldCharType="end"/>
      </w:r>
    </w:p>
    <w:p w:rsidR="00CC15F4" w:rsidRDefault="00CC15F4" w:rsidP="00AB68EC">
      <w:pPr>
        <w:pStyle w:val="Resumo"/>
        <w:sectPr w:rsidR="00CC15F4" w:rsidSect="00CC15F4">
          <w:type w:val="evenPage"/>
          <w:pgSz w:w="11905" w:h="16837"/>
          <w:pgMar w:top="1701" w:right="1134" w:bottom="1134" w:left="1701" w:header="720" w:footer="720" w:gutter="0"/>
          <w:cols w:space="720"/>
          <w:docGrid w:linePitch="360"/>
        </w:sectPr>
      </w:pPr>
    </w:p>
    <w:p w:rsidR="007E2936" w:rsidRDefault="007E2936" w:rsidP="007E2936">
      <w:pPr>
        <w:pStyle w:val="TtuloCentro"/>
      </w:pPr>
      <w:r>
        <w:lastRenderedPageBreak/>
        <w:t>Lista de Figuras</w:t>
      </w:r>
    </w:p>
    <w:p w:rsidR="005D527E" w:rsidRDefault="0024442E">
      <w:pPr>
        <w:pStyle w:val="TableofFigures"/>
        <w:rPr>
          <w:rFonts w:asciiTheme="minorHAnsi" w:eastAsiaTheme="minorEastAsia" w:hAnsiTheme="minorHAnsi" w:cstheme="minorBidi"/>
          <w:noProof/>
          <w:kern w:val="0"/>
          <w:sz w:val="22"/>
          <w:szCs w:val="22"/>
          <w:lang w:eastAsia="pt-BR"/>
        </w:rPr>
      </w:pPr>
      <w:r>
        <w:fldChar w:fldCharType="begin"/>
      </w:r>
      <w:r w:rsidR="00664596">
        <w:instrText xml:space="preserve"> TOC \c "Figura" </w:instrText>
      </w:r>
      <w:r>
        <w:fldChar w:fldCharType="separate"/>
      </w:r>
      <w:r w:rsidR="005D527E">
        <w:rPr>
          <w:noProof/>
        </w:rPr>
        <w:t>Figura 1 - Lemur Input Device</w:t>
      </w:r>
      <w:r w:rsidR="005D527E">
        <w:rPr>
          <w:noProof/>
        </w:rPr>
        <w:tab/>
      </w:r>
      <w:r w:rsidR="005D527E">
        <w:rPr>
          <w:noProof/>
        </w:rPr>
        <w:fldChar w:fldCharType="begin"/>
      </w:r>
      <w:r w:rsidR="005D527E">
        <w:rPr>
          <w:noProof/>
        </w:rPr>
        <w:instrText xml:space="preserve"> PAGEREF _Toc201293761 \h </w:instrText>
      </w:r>
      <w:r w:rsidR="005D527E">
        <w:rPr>
          <w:noProof/>
        </w:rPr>
      </w:r>
      <w:r w:rsidR="005D527E">
        <w:rPr>
          <w:noProof/>
        </w:rPr>
        <w:fldChar w:fldCharType="separate"/>
      </w:r>
      <w:r w:rsidR="005D527E">
        <w:rPr>
          <w:noProof/>
        </w:rPr>
        <w:t>17</w:t>
      </w:r>
      <w:r w:rsidR="005D527E">
        <w:rPr>
          <w:noProof/>
        </w:rPr>
        <w:fldChar w:fldCharType="end"/>
      </w:r>
    </w:p>
    <w:p w:rsidR="005D527E" w:rsidRDefault="005D527E">
      <w:pPr>
        <w:pStyle w:val="TableofFigures"/>
        <w:rPr>
          <w:rFonts w:asciiTheme="minorHAnsi" w:eastAsiaTheme="minorEastAsia" w:hAnsiTheme="minorHAnsi" w:cstheme="minorBidi"/>
          <w:noProof/>
          <w:kern w:val="0"/>
          <w:sz w:val="22"/>
          <w:szCs w:val="22"/>
          <w:lang w:eastAsia="pt-BR"/>
        </w:rPr>
      </w:pPr>
      <w:r>
        <w:rPr>
          <w:noProof/>
        </w:rPr>
        <w:t>Figura 2 - Visão geral do sistema</w:t>
      </w:r>
      <w:r>
        <w:rPr>
          <w:noProof/>
        </w:rPr>
        <w:tab/>
      </w:r>
      <w:r>
        <w:rPr>
          <w:noProof/>
        </w:rPr>
        <w:fldChar w:fldCharType="begin"/>
      </w:r>
      <w:r>
        <w:rPr>
          <w:noProof/>
        </w:rPr>
        <w:instrText xml:space="preserve"> PAGEREF _Toc201293762 \h </w:instrText>
      </w:r>
      <w:r>
        <w:rPr>
          <w:noProof/>
        </w:rPr>
      </w:r>
      <w:r>
        <w:rPr>
          <w:noProof/>
        </w:rPr>
        <w:fldChar w:fldCharType="separate"/>
      </w:r>
      <w:r>
        <w:rPr>
          <w:noProof/>
        </w:rPr>
        <w:t>18</w:t>
      </w:r>
      <w:r>
        <w:rPr>
          <w:noProof/>
        </w:rPr>
        <w:fldChar w:fldCharType="end"/>
      </w:r>
    </w:p>
    <w:p w:rsidR="005D527E" w:rsidRDefault="005D527E">
      <w:pPr>
        <w:pStyle w:val="TableofFigures"/>
        <w:rPr>
          <w:rFonts w:asciiTheme="minorHAnsi" w:eastAsiaTheme="minorEastAsia" w:hAnsiTheme="minorHAnsi" w:cstheme="minorBidi"/>
          <w:noProof/>
          <w:kern w:val="0"/>
          <w:sz w:val="22"/>
          <w:szCs w:val="22"/>
          <w:lang w:eastAsia="pt-BR"/>
        </w:rPr>
      </w:pPr>
      <w:r>
        <w:rPr>
          <w:noProof/>
        </w:rPr>
        <w:t>Figura 3 - Microsoft Surface</w:t>
      </w:r>
      <w:r>
        <w:rPr>
          <w:noProof/>
        </w:rPr>
        <w:tab/>
      </w:r>
      <w:r>
        <w:rPr>
          <w:noProof/>
        </w:rPr>
        <w:fldChar w:fldCharType="begin"/>
      </w:r>
      <w:r>
        <w:rPr>
          <w:noProof/>
        </w:rPr>
        <w:instrText xml:space="preserve"> PAGEREF _Toc201293763 \h </w:instrText>
      </w:r>
      <w:r>
        <w:rPr>
          <w:noProof/>
        </w:rPr>
      </w:r>
      <w:r>
        <w:rPr>
          <w:noProof/>
        </w:rPr>
        <w:fldChar w:fldCharType="separate"/>
      </w:r>
      <w:r>
        <w:rPr>
          <w:noProof/>
        </w:rPr>
        <w:t>20</w:t>
      </w:r>
      <w:r>
        <w:rPr>
          <w:noProof/>
        </w:rPr>
        <w:fldChar w:fldCharType="end"/>
      </w:r>
    </w:p>
    <w:p w:rsidR="005D527E" w:rsidRDefault="005D527E">
      <w:pPr>
        <w:pStyle w:val="TableofFigures"/>
        <w:rPr>
          <w:rFonts w:asciiTheme="minorHAnsi" w:eastAsiaTheme="minorEastAsia" w:hAnsiTheme="minorHAnsi" w:cstheme="minorBidi"/>
          <w:noProof/>
          <w:kern w:val="0"/>
          <w:sz w:val="22"/>
          <w:szCs w:val="22"/>
          <w:lang w:eastAsia="pt-BR"/>
        </w:rPr>
      </w:pPr>
      <w:r>
        <w:rPr>
          <w:noProof/>
        </w:rPr>
        <w:t>Figura 4 - Estrutura interna da Microsoft Surface</w:t>
      </w:r>
      <w:r>
        <w:rPr>
          <w:noProof/>
        </w:rPr>
        <w:tab/>
      </w:r>
      <w:r>
        <w:rPr>
          <w:noProof/>
        </w:rPr>
        <w:fldChar w:fldCharType="begin"/>
      </w:r>
      <w:r>
        <w:rPr>
          <w:noProof/>
        </w:rPr>
        <w:instrText xml:space="preserve"> PAGEREF _Toc201293764 \h </w:instrText>
      </w:r>
      <w:r>
        <w:rPr>
          <w:noProof/>
        </w:rPr>
      </w:r>
      <w:r>
        <w:rPr>
          <w:noProof/>
        </w:rPr>
        <w:fldChar w:fldCharType="separate"/>
      </w:r>
      <w:r>
        <w:rPr>
          <w:noProof/>
        </w:rPr>
        <w:t>21</w:t>
      </w:r>
      <w:r>
        <w:rPr>
          <w:noProof/>
        </w:rPr>
        <w:fldChar w:fldCharType="end"/>
      </w:r>
    </w:p>
    <w:p w:rsidR="005D527E" w:rsidRDefault="005D527E">
      <w:pPr>
        <w:pStyle w:val="TableofFigures"/>
        <w:rPr>
          <w:rFonts w:asciiTheme="minorHAnsi" w:eastAsiaTheme="minorEastAsia" w:hAnsiTheme="minorHAnsi" w:cstheme="minorBidi"/>
          <w:noProof/>
          <w:kern w:val="0"/>
          <w:sz w:val="22"/>
          <w:szCs w:val="22"/>
          <w:lang w:eastAsia="pt-BR"/>
        </w:rPr>
      </w:pPr>
      <w:r>
        <w:rPr>
          <w:noProof/>
        </w:rPr>
        <w:t>Figura 5 - ReacTable</w:t>
      </w:r>
      <w:r>
        <w:rPr>
          <w:noProof/>
        </w:rPr>
        <w:tab/>
      </w:r>
      <w:r>
        <w:rPr>
          <w:noProof/>
        </w:rPr>
        <w:fldChar w:fldCharType="begin"/>
      </w:r>
      <w:r>
        <w:rPr>
          <w:noProof/>
        </w:rPr>
        <w:instrText xml:space="preserve"> PAGEREF _Toc201293765 \h </w:instrText>
      </w:r>
      <w:r>
        <w:rPr>
          <w:noProof/>
        </w:rPr>
      </w:r>
      <w:r>
        <w:rPr>
          <w:noProof/>
        </w:rPr>
        <w:fldChar w:fldCharType="separate"/>
      </w:r>
      <w:r>
        <w:rPr>
          <w:noProof/>
        </w:rPr>
        <w:t>22</w:t>
      </w:r>
      <w:r>
        <w:rPr>
          <w:noProof/>
        </w:rPr>
        <w:fldChar w:fldCharType="end"/>
      </w:r>
    </w:p>
    <w:p w:rsidR="005D527E" w:rsidRDefault="005D527E">
      <w:pPr>
        <w:pStyle w:val="TableofFigures"/>
        <w:rPr>
          <w:rFonts w:asciiTheme="minorHAnsi" w:eastAsiaTheme="minorEastAsia" w:hAnsiTheme="minorHAnsi" w:cstheme="minorBidi"/>
          <w:noProof/>
          <w:kern w:val="0"/>
          <w:sz w:val="22"/>
          <w:szCs w:val="22"/>
          <w:lang w:eastAsia="pt-BR"/>
        </w:rPr>
      </w:pPr>
      <w:r>
        <w:rPr>
          <w:noProof/>
        </w:rPr>
        <w:t>Figura 6 - iPhone</w:t>
      </w:r>
      <w:r>
        <w:rPr>
          <w:noProof/>
        </w:rPr>
        <w:tab/>
      </w:r>
      <w:r>
        <w:rPr>
          <w:noProof/>
        </w:rPr>
        <w:fldChar w:fldCharType="begin"/>
      </w:r>
      <w:r>
        <w:rPr>
          <w:noProof/>
        </w:rPr>
        <w:instrText xml:space="preserve"> PAGEREF _Toc201293766 \h </w:instrText>
      </w:r>
      <w:r>
        <w:rPr>
          <w:noProof/>
        </w:rPr>
      </w:r>
      <w:r>
        <w:rPr>
          <w:noProof/>
        </w:rPr>
        <w:fldChar w:fldCharType="separate"/>
      </w:r>
      <w:r>
        <w:rPr>
          <w:noProof/>
        </w:rPr>
        <w:t>23</w:t>
      </w:r>
      <w:r>
        <w:rPr>
          <w:noProof/>
        </w:rPr>
        <w:fldChar w:fldCharType="end"/>
      </w:r>
    </w:p>
    <w:p w:rsidR="005D527E" w:rsidRDefault="005D527E">
      <w:pPr>
        <w:pStyle w:val="TableofFigures"/>
        <w:rPr>
          <w:rFonts w:asciiTheme="minorHAnsi" w:eastAsiaTheme="minorEastAsia" w:hAnsiTheme="minorHAnsi" w:cstheme="minorBidi"/>
          <w:noProof/>
          <w:kern w:val="0"/>
          <w:sz w:val="22"/>
          <w:szCs w:val="22"/>
          <w:lang w:eastAsia="pt-BR"/>
        </w:rPr>
      </w:pPr>
      <w:r>
        <w:rPr>
          <w:noProof/>
        </w:rPr>
        <w:t>Figura 7 - Exemplo de campanha em andamento</w:t>
      </w:r>
      <w:r>
        <w:rPr>
          <w:noProof/>
        </w:rPr>
        <w:tab/>
      </w:r>
      <w:r>
        <w:rPr>
          <w:noProof/>
        </w:rPr>
        <w:fldChar w:fldCharType="begin"/>
      </w:r>
      <w:r>
        <w:rPr>
          <w:noProof/>
        </w:rPr>
        <w:instrText xml:space="preserve"> PAGEREF _Toc201293767 \h </w:instrText>
      </w:r>
      <w:r>
        <w:rPr>
          <w:noProof/>
        </w:rPr>
      </w:r>
      <w:r>
        <w:rPr>
          <w:noProof/>
        </w:rPr>
        <w:fldChar w:fldCharType="separate"/>
      </w:r>
      <w:r>
        <w:rPr>
          <w:noProof/>
        </w:rPr>
        <w:t>26</w:t>
      </w:r>
      <w:r>
        <w:rPr>
          <w:noProof/>
        </w:rPr>
        <w:fldChar w:fldCharType="end"/>
      </w:r>
    </w:p>
    <w:p w:rsidR="005D527E" w:rsidRDefault="005D527E">
      <w:pPr>
        <w:pStyle w:val="TableofFigures"/>
        <w:rPr>
          <w:rFonts w:asciiTheme="minorHAnsi" w:eastAsiaTheme="minorEastAsia" w:hAnsiTheme="minorHAnsi" w:cstheme="minorBidi"/>
          <w:noProof/>
          <w:kern w:val="0"/>
          <w:sz w:val="22"/>
          <w:szCs w:val="22"/>
          <w:lang w:eastAsia="pt-BR"/>
        </w:rPr>
      </w:pPr>
      <w:r>
        <w:rPr>
          <w:noProof/>
        </w:rPr>
        <w:t>Figura 8 - Zork (1979)</w:t>
      </w:r>
      <w:r>
        <w:rPr>
          <w:noProof/>
        </w:rPr>
        <w:tab/>
      </w:r>
      <w:r>
        <w:rPr>
          <w:noProof/>
        </w:rPr>
        <w:fldChar w:fldCharType="begin"/>
      </w:r>
      <w:r>
        <w:rPr>
          <w:noProof/>
        </w:rPr>
        <w:instrText xml:space="preserve"> PAGEREF _Toc201293768 \h </w:instrText>
      </w:r>
      <w:r>
        <w:rPr>
          <w:noProof/>
        </w:rPr>
      </w:r>
      <w:r>
        <w:rPr>
          <w:noProof/>
        </w:rPr>
        <w:fldChar w:fldCharType="separate"/>
      </w:r>
      <w:r>
        <w:rPr>
          <w:noProof/>
        </w:rPr>
        <w:t>27</w:t>
      </w:r>
      <w:r>
        <w:rPr>
          <w:noProof/>
        </w:rPr>
        <w:fldChar w:fldCharType="end"/>
      </w:r>
    </w:p>
    <w:p w:rsidR="005D527E" w:rsidRDefault="005D527E">
      <w:pPr>
        <w:pStyle w:val="TableofFigures"/>
        <w:rPr>
          <w:rFonts w:asciiTheme="minorHAnsi" w:eastAsiaTheme="minorEastAsia" w:hAnsiTheme="minorHAnsi" w:cstheme="minorBidi"/>
          <w:noProof/>
          <w:kern w:val="0"/>
          <w:sz w:val="22"/>
          <w:szCs w:val="22"/>
          <w:lang w:eastAsia="pt-BR"/>
        </w:rPr>
      </w:pPr>
      <w:r>
        <w:rPr>
          <w:noProof/>
        </w:rPr>
        <w:t>Figura 9 - Final Fantasy - Square (1987)</w:t>
      </w:r>
      <w:r>
        <w:rPr>
          <w:noProof/>
        </w:rPr>
        <w:tab/>
      </w:r>
      <w:r>
        <w:rPr>
          <w:noProof/>
        </w:rPr>
        <w:fldChar w:fldCharType="begin"/>
      </w:r>
      <w:r>
        <w:rPr>
          <w:noProof/>
        </w:rPr>
        <w:instrText xml:space="preserve"> PAGEREF _Toc201293769 \h </w:instrText>
      </w:r>
      <w:r>
        <w:rPr>
          <w:noProof/>
        </w:rPr>
      </w:r>
      <w:r>
        <w:rPr>
          <w:noProof/>
        </w:rPr>
        <w:fldChar w:fldCharType="separate"/>
      </w:r>
      <w:r>
        <w:rPr>
          <w:noProof/>
        </w:rPr>
        <w:t>27</w:t>
      </w:r>
      <w:r>
        <w:rPr>
          <w:noProof/>
        </w:rPr>
        <w:fldChar w:fldCharType="end"/>
      </w:r>
    </w:p>
    <w:p w:rsidR="005D527E" w:rsidRDefault="005D527E">
      <w:pPr>
        <w:pStyle w:val="TableofFigures"/>
        <w:rPr>
          <w:rFonts w:asciiTheme="minorHAnsi" w:eastAsiaTheme="minorEastAsia" w:hAnsiTheme="minorHAnsi" w:cstheme="minorBidi"/>
          <w:noProof/>
          <w:kern w:val="0"/>
          <w:sz w:val="22"/>
          <w:szCs w:val="22"/>
          <w:lang w:eastAsia="pt-BR"/>
        </w:rPr>
      </w:pPr>
      <w:r>
        <w:rPr>
          <w:noProof/>
        </w:rPr>
        <w:t>Figura 10 - Final Fantasy VII - Squaresoft (1997)</w:t>
      </w:r>
      <w:r>
        <w:rPr>
          <w:noProof/>
        </w:rPr>
        <w:tab/>
      </w:r>
      <w:r>
        <w:rPr>
          <w:noProof/>
        </w:rPr>
        <w:fldChar w:fldCharType="begin"/>
      </w:r>
      <w:r>
        <w:rPr>
          <w:noProof/>
        </w:rPr>
        <w:instrText xml:space="preserve"> PAGEREF _Toc201293770 \h </w:instrText>
      </w:r>
      <w:r>
        <w:rPr>
          <w:noProof/>
        </w:rPr>
      </w:r>
      <w:r>
        <w:rPr>
          <w:noProof/>
        </w:rPr>
        <w:fldChar w:fldCharType="separate"/>
      </w:r>
      <w:r>
        <w:rPr>
          <w:noProof/>
        </w:rPr>
        <w:t>28</w:t>
      </w:r>
      <w:r>
        <w:rPr>
          <w:noProof/>
        </w:rPr>
        <w:fldChar w:fldCharType="end"/>
      </w:r>
    </w:p>
    <w:p w:rsidR="005D527E" w:rsidRDefault="005D527E">
      <w:pPr>
        <w:pStyle w:val="TableofFigures"/>
        <w:rPr>
          <w:rFonts w:asciiTheme="minorHAnsi" w:eastAsiaTheme="minorEastAsia" w:hAnsiTheme="minorHAnsi" w:cstheme="minorBidi"/>
          <w:noProof/>
          <w:kern w:val="0"/>
          <w:sz w:val="22"/>
          <w:szCs w:val="22"/>
          <w:lang w:eastAsia="pt-BR"/>
        </w:rPr>
      </w:pPr>
      <w:r w:rsidRPr="00FC16B8">
        <w:rPr>
          <w:noProof/>
          <w:lang w:val="en-US"/>
        </w:rPr>
        <w:t>Figura 11 - World of Warcraft - Blizzard (2004)</w:t>
      </w:r>
      <w:r>
        <w:rPr>
          <w:noProof/>
        </w:rPr>
        <w:tab/>
      </w:r>
      <w:r>
        <w:rPr>
          <w:noProof/>
        </w:rPr>
        <w:fldChar w:fldCharType="begin"/>
      </w:r>
      <w:r>
        <w:rPr>
          <w:noProof/>
        </w:rPr>
        <w:instrText xml:space="preserve"> PAGEREF _Toc201293771 \h </w:instrText>
      </w:r>
      <w:r>
        <w:rPr>
          <w:noProof/>
        </w:rPr>
      </w:r>
      <w:r>
        <w:rPr>
          <w:noProof/>
        </w:rPr>
        <w:fldChar w:fldCharType="separate"/>
      </w:r>
      <w:r>
        <w:rPr>
          <w:noProof/>
        </w:rPr>
        <w:t>28</w:t>
      </w:r>
      <w:r>
        <w:rPr>
          <w:noProof/>
        </w:rPr>
        <w:fldChar w:fldCharType="end"/>
      </w:r>
    </w:p>
    <w:p w:rsidR="005D527E" w:rsidRDefault="005D527E">
      <w:pPr>
        <w:pStyle w:val="TableofFigures"/>
        <w:rPr>
          <w:rFonts w:asciiTheme="minorHAnsi" w:eastAsiaTheme="minorEastAsia" w:hAnsiTheme="minorHAnsi" w:cstheme="minorBidi"/>
          <w:noProof/>
          <w:kern w:val="0"/>
          <w:sz w:val="22"/>
          <w:szCs w:val="22"/>
          <w:lang w:eastAsia="pt-BR"/>
        </w:rPr>
      </w:pPr>
      <w:r>
        <w:rPr>
          <w:noProof/>
        </w:rPr>
        <w:t>Figura 12 - Cenário tridimensional isométrico</w:t>
      </w:r>
      <w:r>
        <w:rPr>
          <w:noProof/>
        </w:rPr>
        <w:tab/>
      </w:r>
      <w:r>
        <w:rPr>
          <w:noProof/>
        </w:rPr>
        <w:fldChar w:fldCharType="begin"/>
      </w:r>
      <w:r>
        <w:rPr>
          <w:noProof/>
        </w:rPr>
        <w:instrText xml:space="preserve"> PAGEREF _Toc201293772 \h </w:instrText>
      </w:r>
      <w:r>
        <w:rPr>
          <w:noProof/>
        </w:rPr>
      </w:r>
      <w:r>
        <w:rPr>
          <w:noProof/>
        </w:rPr>
        <w:fldChar w:fldCharType="separate"/>
      </w:r>
      <w:r>
        <w:rPr>
          <w:noProof/>
        </w:rPr>
        <w:t>29</w:t>
      </w:r>
      <w:r>
        <w:rPr>
          <w:noProof/>
        </w:rPr>
        <w:fldChar w:fldCharType="end"/>
      </w:r>
    </w:p>
    <w:p w:rsidR="005D527E" w:rsidRDefault="005D527E">
      <w:pPr>
        <w:pStyle w:val="TableofFigures"/>
        <w:rPr>
          <w:rFonts w:asciiTheme="minorHAnsi" w:eastAsiaTheme="minorEastAsia" w:hAnsiTheme="minorHAnsi" w:cstheme="minorBidi"/>
          <w:noProof/>
          <w:kern w:val="0"/>
          <w:sz w:val="22"/>
          <w:szCs w:val="22"/>
          <w:lang w:eastAsia="pt-BR"/>
        </w:rPr>
      </w:pPr>
      <w:r>
        <w:rPr>
          <w:noProof/>
        </w:rPr>
        <w:t>Figura 13 - Personagem e sua área de atuação</w:t>
      </w:r>
      <w:r>
        <w:rPr>
          <w:noProof/>
        </w:rPr>
        <w:tab/>
      </w:r>
      <w:r>
        <w:rPr>
          <w:noProof/>
        </w:rPr>
        <w:fldChar w:fldCharType="begin"/>
      </w:r>
      <w:r>
        <w:rPr>
          <w:noProof/>
        </w:rPr>
        <w:instrText xml:space="preserve"> PAGEREF _Toc201293773 \h </w:instrText>
      </w:r>
      <w:r>
        <w:rPr>
          <w:noProof/>
        </w:rPr>
      </w:r>
      <w:r>
        <w:rPr>
          <w:noProof/>
        </w:rPr>
        <w:fldChar w:fldCharType="separate"/>
      </w:r>
      <w:r>
        <w:rPr>
          <w:noProof/>
        </w:rPr>
        <w:t>29</w:t>
      </w:r>
      <w:r>
        <w:rPr>
          <w:noProof/>
        </w:rPr>
        <w:fldChar w:fldCharType="end"/>
      </w:r>
    </w:p>
    <w:p w:rsidR="005D527E" w:rsidRDefault="005D527E">
      <w:pPr>
        <w:pStyle w:val="TableofFigures"/>
        <w:rPr>
          <w:rFonts w:asciiTheme="minorHAnsi" w:eastAsiaTheme="minorEastAsia" w:hAnsiTheme="minorHAnsi" w:cstheme="minorBidi"/>
          <w:noProof/>
          <w:kern w:val="0"/>
          <w:sz w:val="22"/>
          <w:szCs w:val="22"/>
          <w:lang w:eastAsia="pt-BR"/>
        </w:rPr>
      </w:pPr>
      <w:r>
        <w:rPr>
          <w:noProof/>
        </w:rPr>
        <w:t>Figura 14 - Personagem efetuando um ataque</w:t>
      </w:r>
      <w:r>
        <w:rPr>
          <w:noProof/>
        </w:rPr>
        <w:tab/>
      </w:r>
      <w:r>
        <w:rPr>
          <w:noProof/>
        </w:rPr>
        <w:fldChar w:fldCharType="begin"/>
      </w:r>
      <w:r>
        <w:rPr>
          <w:noProof/>
        </w:rPr>
        <w:instrText xml:space="preserve"> PAGEREF _Toc201293774 \h </w:instrText>
      </w:r>
      <w:r>
        <w:rPr>
          <w:noProof/>
        </w:rPr>
      </w:r>
      <w:r>
        <w:rPr>
          <w:noProof/>
        </w:rPr>
        <w:fldChar w:fldCharType="separate"/>
      </w:r>
      <w:r>
        <w:rPr>
          <w:noProof/>
        </w:rPr>
        <w:t>30</w:t>
      </w:r>
      <w:r>
        <w:rPr>
          <w:noProof/>
        </w:rPr>
        <w:fldChar w:fldCharType="end"/>
      </w:r>
    </w:p>
    <w:p w:rsidR="005D527E" w:rsidRDefault="005D527E">
      <w:pPr>
        <w:pStyle w:val="TableofFigures"/>
        <w:rPr>
          <w:rFonts w:asciiTheme="minorHAnsi" w:eastAsiaTheme="minorEastAsia" w:hAnsiTheme="minorHAnsi" w:cstheme="minorBidi"/>
          <w:noProof/>
          <w:kern w:val="0"/>
          <w:sz w:val="22"/>
          <w:szCs w:val="22"/>
          <w:lang w:eastAsia="pt-BR"/>
        </w:rPr>
      </w:pPr>
      <w:r>
        <w:rPr>
          <w:noProof/>
        </w:rPr>
        <w:t>Figura 15 - Rear Illumination</w:t>
      </w:r>
      <w:r>
        <w:rPr>
          <w:noProof/>
        </w:rPr>
        <w:tab/>
      </w:r>
      <w:r>
        <w:rPr>
          <w:noProof/>
        </w:rPr>
        <w:fldChar w:fldCharType="begin"/>
      </w:r>
      <w:r>
        <w:rPr>
          <w:noProof/>
        </w:rPr>
        <w:instrText xml:space="preserve"> PAGEREF _Toc201293775 \h </w:instrText>
      </w:r>
      <w:r>
        <w:rPr>
          <w:noProof/>
        </w:rPr>
      </w:r>
      <w:r>
        <w:rPr>
          <w:noProof/>
        </w:rPr>
        <w:fldChar w:fldCharType="separate"/>
      </w:r>
      <w:r>
        <w:rPr>
          <w:noProof/>
        </w:rPr>
        <w:t>32</w:t>
      </w:r>
      <w:r>
        <w:rPr>
          <w:noProof/>
        </w:rPr>
        <w:fldChar w:fldCharType="end"/>
      </w:r>
    </w:p>
    <w:p w:rsidR="005D527E" w:rsidRDefault="005D527E">
      <w:pPr>
        <w:pStyle w:val="TableofFigures"/>
        <w:rPr>
          <w:rFonts w:asciiTheme="minorHAnsi" w:eastAsiaTheme="minorEastAsia" w:hAnsiTheme="minorHAnsi" w:cstheme="minorBidi"/>
          <w:noProof/>
          <w:kern w:val="0"/>
          <w:sz w:val="22"/>
          <w:szCs w:val="22"/>
          <w:lang w:eastAsia="pt-BR"/>
        </w:rPr>
      </w:pPr>
      <w:r>
        <w:rPr>
          <w:noProof/>
        </w:rPr>
        <w:t>Figura 16 - Exemplo da detecção de toques utilizando Rear Illumination</w:t>
      </w:r>
      <w:r>
        <w:rPr>
          <w:noProof/>
        </w:rPr>
        <w:tab/>
      </w:r>
      <w:r>
        <w:rPr>
          <w:noProof/>
        </w:rPr>
        <w:fldChar w:fldCharType="begin"/>
      </w:r>
      <w:r>
        <w:rPr>
          <w:noProof/>
        </w:rPr>
        <w:instrText xml:space="preserve"> PAGEREF _Toc201293776 \h </w:instrText>
      </w:r>
      <w:r>
        <w:rPr>
          <w:noProof/>
        </w:rPr>
      </w:r>
      <w:r>
        <w:rPr>
          <w:noProof/>
        </w:rPr>
        <w:fldChar w:fldCharType="separate"/>
      </w:r>
      <w:r>
        <w:rPr>
          <w:noProof/>
        </w:rPr>
        <w:t>32</w:t>
      </w:r>
      <w:r>
        <w:rPr>
          <w:noProof/>
        </w:rPr>
        <w:fldChar w:fldCharType="end"/>
      </w:r>
    </w:p>
    <w:p w:rsidR="005D527E" w:rsidRDefault="005D527E">
      <w:pPr>
        <w:pStyle w:val="TableofFigures"/>
        <w:rPr>
          <w:rFonts w:asciiTheme="minorHAnsi" w:eastAsiaTheme="minorEastAsia" w:hAnsiTheme="minorHAnsi" w:cstheme="minorBidi"/>
          <w:noProof/>
          <w:kern w:val="0"/>
          <w:sz w:val="22"/>
          <w:szCs w:val="22"/>
          <w:lang w:eastAsia="pt-BR"/>
        </w:rPr>
      </w:pPr>
      <w:r>
        <w:rPr>
          <w:noProof/>
        </w:rPr>
        <w:t>Figura 17 - Front Illumination</w:t>
      </w:r>
      <w:r>
        <w:rPr>
          <w:noProof/>
        </w:rPr>
        <w:tab/>
      </w:r>
      <w:r>
        <w:rPr>
          <w:noProof/>
        </w:rPr>
        <w:fldChar w:fldCharType="begin"/>
      </w:r>
      <w:r>
        <w:rPr>
          <w:noProof/>
        </w:rPr>
        <w:instrText xml:space="preserve"> PAGEREF _Toc201293777 \h </w:instrText>
      </w:r>
      <w:r>
        <w:rPr>
          <w:noProof/>
        </w:rPr>
      </w:r>
      <w:r>
        <w:rPr>
          <w:noProof/>
        </w:rPr>
        <w:fldChar w:fldCharType="separate"/>
      </w:r>
      <w:r>
        <w:rPr>
          <w:noProof/>
        </w:rPr>
        <w:t>33</w:t>
      </w:r>
      <w:r>
        <w:rPr>
          <w:noProof/>
        </w:rPr>
        <w:fldChar w:fldCharType="end"/>
      </w:r>
    </w:p>
    <w:p w:rsidR="005D527E" w:rsidRDefault="005D527E">
      <w:pPr>
        <w:pStyle w:val="TableofFigures"/>
        <w:rPr>
          <w:rFonts w:asciiTheme="minorHAnsi" w:eastAsiaTheme="minorEastAsia" w:hAnsiTheme="minorHAnsi" w:cstheme="minorBidi"/>
          <w:noProof/>
          <w:kern w:val="0"/>
          <w:sz w:val="22"/>
          <w:szCs w:val="22"/>
          <w:lang w:eastAsia="pt-BR"/>
        </w:rPr>
      </w:pPr>
      <w:r>
        <w:rPr>
          <w:noProof/>
        </w:rPr>
        <w:t>Figura 18 - Exemplo da detecção de toques utilizando Front Illumination</w:t>
      </w:r>
      <w:r>
        <w:rPr>
          <w:noProof/>
        </w:rPr>
        <w:tab/>
      </w:r>
      <w:r>
        <w:rPr>
          <w:noProof/>
        </w:rPr>
        <w:fldChar w:fldCharType="begin"/>
      </w:r>
      <w:r>
        <w:rPr>
          <w:noProof/>
        </w:rPr>
        <w:instrText xml:space="preserve"> PAGEREF _Toc201293778 \h </w:instrText>
      </w:r>
      <w:r>
        <w:rPr>
          <w:noProof/>
        </w:rPr>
      </w:r>
      <w:r>
        <w:rPr>
          <w:noProof/>
        </w:rPr>
        <w:fldChar w:fldCharType="separate"/>
      </w:r>
      <w:r>
        <w:rPr>
          <w:noProof/>
        </w:rPr>
        <w:t>33</w:t>
      </w:r>
      <w:r>
        <w:rPr>
          <w:noProof/>
        </w:rPr>
        <w:fldChar w:fldCharType="end"/>
      </w:r>
    </w:p>
    <w:p w:rsidR="005D527E" w:rsidRDefault="005D527E">
      <w:pPr>
        <w:pStyle w:val="TableofFigures"/>
        <w:rPr>
          <w:rFonts w:asciiTheme="minorHAnsi" w:eastAsiaTheme="minorEastAsia" w:hAnsiTheme="minorHAnsi" w:cstheme="minorBidi"/>
          <w:noProof/>
          <w:kern w:val="0"/>
          <w:sz w:val="22"/>
          <w:szCs w:val="22"/>
          <w:lang w:eastAsia="pt-BR"/>
        </w:rPr>
      </w:pPr>
      <w:r>
        <w:rPr>
          <w:noProof/>
        </w:rPr>
        <w:t>Figura 19 - Exemplos de reflexão com refração e reflexão total da luz</w:t>
      </w:r>
      <w:r>
        <w:rPr>
          <w:noProof/>
        </w:rPr>
        <w:tab/>
      </w:r>
      <w:r>
        <w:rPr>
          <w:noProof/>
        </w:rPr>
        <w:fldChar w:fldCharType="begin"/>
      </w:r>
      <w:r>
        <w:rPr>
          <w:noProof/>
        </w:rPr>
        <w:instrText xml:space="preserve"> PAGEREF _Toc201293779 \h </w:instrText>
      </w:r>
      <w:r>
        <w:rPr>
          <w:noProof/>
        </w:rPr>
      </w:r>
      <w:r>
        <w:rPr>
          <w:noProof/>
        </w:rPr>
        <w:fldChar w:fldCharType="separate"/>
      </w:r>
      <w:r>
        <w:rPr>
          <w:noProof/>
        </w:rPr>
        <w:t>34</w:t>
      </w:r>
      <w:r>
        <w:rPr>
          <w:noProof/>
        </w:rPr>
        <w:fldChar w:fldCharType="end"/>
      </w:r>
    </w:p>
    <w:p w:rsidR="005D527E" w:rsidRDefault="005D527E">
      <w:pPr>
        <w:pStyle w:val="TableofFigures"/>
        <w:rPr>
          <w:rFonts w:asciiTheme="minorHAnsi" w:eastAsiaTheme="minorEastAsia" w:hAnsiTheme="minorHAnsi" w:cstheme="minorBidi"/>
          <w:noProof/>
          <w:kern w:val="0"/>
          <w:sz w:val="22"/>
          <w:szCs w:val="22"/>
          <w:lang w:eastAsia="pt-BR"/>
        </w:rPr>
      </w:pPr>
      <w:r>
        <w:rPr>
          <w:noProof/>
        </w:rPr>
        <w:t>Figura 20 - Reflexão total interna frustrada da luz</w:t>
      </w:r>
      <w:r>
        <w:rPr>
          <w:noProof/>
        </w:rPr>
        <w:tab/>
      </w:r>
      <w:r>
        <w:rPr>
          <w:noProof/>
        </w:rPr>
        <w:fldChar w:fldCharType="begin"/>
      </w:r>
      <w:r>
        <w:rPr>
          <w:noProof/>
        </w:rPr>
        <w:instrText xml:space="preserve"> PAGEREF _Toc201293780 \h </w:instrText>
      </w:r>
      <w:r>
        <w:rPr>
          <w:noProof/>
        </w:rPr>
      </w:r>
      <w:r>
        <w:rPr>
          <w:noProof/>
        </w:rPr>
        <w:fldChar w:fldCharType="separate"/>
      </w:r>
      <w:r>
        <w:rPr>
          <w:noProof/>
        </w:rPr>
        <w:t>34</w:t>
      </w:r>
      <w:r>
        <w:rPr>
          <w:noProof/>
        </w:rPr>
        <w:fldChar w:fldCharType="end"/>
      </w:r>
    </w:p>
    <w:p w:rsidR="005D527E" w:rsidRDefault="005D527E">
      <w:pPr>
        <w:pStyle w:val="TableofFigures"/>
        <w:rPr>
          <w:rFonts w:asciiTheme="minorHAnsi" w:eastAsiaTheme="minorEastAsia" w:hAnsiTheme="minorHAnsi" w:cstheme="minorBidi"/>
          <w:noProof/>
          <w:kern w:val="0"/>
          <w:sz w:val="22"/>
          <w:szCs w:val="22"/>
          <w:lang w:eastAsia="pt-BR"/>
        </w:rPr>
      </w:pPr>
      <w:r>
        <w:rPr>
          <w:noProof/>
        </w:rPr>
        <w:t>Figura 21 - Exemplo da detecção de toques utilizando FTIR</w:t>
      </w:r>
      <w:r>
        <w:rPr>
          <w:noProof/>
        </w:rPr>
        <w:tab/>
      </w:r>
      <w:r>
        <w:rPr>
          <w:noProof/>
        </w:rPr>
        <w:fldChar w:fldCharType="begin"/>
      </w:r>
      <w:r>
        <w:rPr>
          <w:noProof/>
        </w:rPr>
        <w:instrText xml:space="preserve"> PAGEREF _Toc201293781 \h </w:instrText>
      </w:r>
      <w:r>
        <w:rPr>
          <w:noProof/>
        </w:rPr>
      </w:r>
      <w:r>
        <w:rPr>
          <w:noProof/>
        </w:rPr>
        <w:fldChar w:fldCharType="separate"/>
      </w:r>
      <w:r>
        <w:rPr>
          <w:noProof/>
        </w:rPr>
        <w:t>35</w:t>
      </w:r>
      <w:r>
        <w:rPr>
          <w:noProof/>
        </w:rPr>
        <w:fldChar w:fldCharType="end"/>
      </w:r>
    </w:p>
    <w:p w:rsidR="005D527E" w:rsidRDefault="005D527E">
      <w:pPr>
        <w:pStyle w:val="TableofFigures"/>
        <w:rPr>
          <w:rFonts w:asciiTheme="minorHAnsi" w:eastAsiaTheme="minorEastAsia" w:hAnsiTheme="minorHAnsi" w:cstheme="minorBidi"/>
          <w:noProof/>
          <w:kern w:val="0"/>
          <w:sz w:val="22"/>
          <w:szCs w:val="22"/>
          <w:lang w:eastAsia="pt-BR"/>
        </w:rPr>
      </w:pPr>
      <w:r>
        <w:rPr>
          <w:noProof/>
        </w:rPr>
        <w:t>Figura 22 - ReacTIVision reconhecendo um fiducial</w:t>
      </w:r>
      <w:r>
        <w:rPr>
          <w:noProof/>
        </w:rPr>
        <w:tab/>
      </w:r>
      <w:r>
        <w:rPr>
          <w:noProof/>
        </w:rPr>
        <w:fldChar w:fldCharType="begin"/>
      </w:r>
      <w:r>
        <w:rPr>
          <w:noProof/>
        </w:rPr>
        <w:instrText xml:space="preserve"> PAGEREF _Toc201293782 \h </w:instrText>
      </w:r>
      <w:r>
        <w:rPr>
          <w:noProof/>
        </w:rPr>
      </w:r>
      <w:r>
        <w:rPr>
          <w:noProof/>
        </w:rPr>
        <w:fldChar w:fldCharType="separate"/>
      </w:r>
      <w:r>
        <w:rPr>
          <w:noProof/>
        </w:rPr>
        <w:t>37</w:t>
      </w:r>
      <w:r>
        <w:rPr>
          <w:noProof/>
        </w:rPr>
        <w:fldChar w:fldCharType="end"/>
      </w:r>
    </w:p>
    <w:p w:rsidR="005D527E" w:rsidRDefault="005D527E">
      <w:pPr>
        <w:pStyle w:val="TableofFigures"/>
        <w:rPr>
          <w:rFonts w:asciiTheme="minorHAnsi" w:eastAsiaTheme="minorEastAsia" w:hAnsiTheme="minorHAnsi" w:cstheme="minorBidi"/>
          <w:noProof/>
          <w:kern w:val="0"/>
          <w:sz w:val="22"/>
          <w:szCs w:val="22"/>
          <w:lang w:eastAsia="pt-BR"/>
        </w:rPr>
      </w:pPr>
      <w:r>
        <w:rPr>
          <w:noProof/>
        </w:rPr>
        <w:t>Figura 23 - Marcadores fiduciais</w:t>
      </w:r>
      <w:r>
        <w:rPr>
          <w:noProof/>
        </w:rPr>
        <w:tab/>
      </w:r>
      <w:r>
        <w:rPr>
          <w:noProof/>
        </w:rPr>
        <w:fldChar w:fldCharType="begin"/>
      </w:r>
      <w:r>
        <w:rPr>
          <w:noProof/>
        </w:rPr>
        <w:instrText xml:space="preserve"> PAGEREF _Toc201293783 \h </w:instrText>
      </w:r>
      <w:r>
        <w:rPr>
          <w:noProof/>
        </w:rPr>
      </w:r>
      <w:r>
        <w:rPr>
          <w:noProof/>
        </w:rPr>
        <w:fldChar w:fldCharType="separate"/>
      </w:r>
      <w:r>
        <w:rPr>
          <w:noProof/>
        </w:rPr>
        <w:t>38</w:t>
      </w:r>
      <w:r>
        <w:rPr>
          <w:noProof/>
        </w:rPr>
        <w:fldChar w:fldCharType="end"/>
      </w:r>
    </w:p>
    <w:p w:rsidR="005D527E" w:rsidRDefault="005D527E">
      <w:pPr>
        <w:pStyle w:val="TableofFigures"/>
        <w:rPr>
          <w:rFonts w:asciiTheme="minorHAnsi" w:eastAsiaTheme="minorEastAsia" w:hAnsiTheme="minorHAnsi" w:cstheme="minorBidi"/>
          <w:noProof/>
          <w:kern w:val="0"/>
          <w:sz w:val="22"/>
          <w:szCs w:val="22"/>
          <w:lang w:eastAsia="pt-BR"/>
        </w:rPr>
      </w:pPr>
      <w:r>
        <w:rPr>
          <w:noProof/>
        </w:rPr>
        <w:t>Figura 24 - Exemplo de interpolação no cálculo da posição do toque</w:t>
      </w:r>
      <w:r>
        <w:rPr>
          <w:noProof/>
        </w:rPr>
        <w:tab/>
      </w:r>
      <w:r>
        <w:rPr>
          <w:noProof/>
        </w:rPr>
        <w:fldChar w:fldCharType="begin"/>
      </w:r>
      <w:r>
        <w:rPr>
          <w:noProof/>
        </w:rPr>
        <w:instrText xml:space="preserve"> PAGEREF _Toc201293784 \h </w:instrText>
      </w:r>
      <w:r>
        <w:rPr>
          <w:noProof/>
        </w:rPr>
      </w:r>
      <w:r>
        <w:rPr>
          <w:noProof/>
        </w:rPr>
        <w:fldChar w:fldCharType="separate"/>
      </w:r>
      <w:r>
        <w:rPr>
          <w:noProof/>
        </w:rPr>
        <w:t>40</w:t>
      </w:r>
      <w:r>
        <w:rPr>
          <w:noProof/>
        </w:rPr>
        <w:fldChar w:fldCharType="end"/>
      </w:r>
    </w:p>
    <w:p w:rsidR="005D527E" w:rsidRDefault="005D527E">
      <w:pPr>
        <w:pStyle w:val="TableofFigures"/>
        <w:rPr>
          <w:rFonts w:asciiTheme="minorHAnsi" w:eastAsiaTheme="minorEastAsia" w:hAnsiTheme="minorHAnsi" w:cstheme="minorBidi"/>
          <w:noProof/>
          <w:kern w:val="0"/>
          <w:sz w:val="22"/>
          <w:szCs w:val="22"/>
          <w:lang w:eastAsia="pt-BR"/>
        </w:rPr>
      </w:pPr>
      <w:r>
        <w:rPr>
          <w:noProof/>
        </w:rPr>
        <w:t>Figura 25 - Demonstração do software de calibração</w:t>
      </w:r>
      <w:r>
        <w:rPr>
          <w:noProof/>
        </w:rPr>
        <w:tab/>
      </w:r>
      <w:r>
        <w:rPr>
          <w:noProof/>
        </w:rPr>
        <w:fldChar w:fldCharType="begin"/>
      </w:r>
      <w:r>
        <w:rPr>
          <w:noProof/>
        </w:rPr>
        <w:instrText xml:space="preserve"> PAGEREF _Toc201293785 \h </w:instrText>
      </w:r>
      <w:r>
        <w:rPr>
          <w:noProof/>
        </w:rPr>
      </w:r>
      <w:r>
        <w:rPr>
          <w:noProof/>
        </w:rPr>
        <w:fldChar w:fldCharType="separate"/>
      </w:r>
      <w:r>
        <w:rPr>
          <w:noProof/>
        </w:rPr>
        <w:t>40</w:t>
      </w:r>
      <w:r>
        <w:rPr>
          <w:noProof/>
        </w:rPr>
        <w:fldChar w:fldCharType="end"/>
      </w:r>
    </w:p>
    <w:p w:rsidR="005D527E" w:rsidRDefault="005D527E">
      <w:pPr>
        <w:pStyle w:val="TableofFigures"/>
        <w:rPr>
          <w:rFonts w:asciiTheme="minorHAnsi" w:eastAsiaTheme="minorEastAsia" w:hAnsiTheme="minorHAnsi" w:cstheme="minorBidi"/>
          <w:noProof/>
          <w:kern w:val="0"/>
          <w:sz w:val="22"/>
          <w:szCs w:val="22"/>
          <w:lang w:eastAsia="pt-BR"/>
        </w:rPr>
      </w:pPr>
      <w:r>
        <w:rPr>
          <w:noProof/>
        </w:rPr>
        <w:t>Figura 26 - Elementos do jogo</w:t>
      </w:r>
      <w:r>
        <w:rPr>
          <w:noProof/>
        </w:rPr>
        <w:tab/>
      </w:r>
      <w:r>
        <w:rPr>
          <w:noProof/>
        </w:rPr>
        <w:fldChar w:fldCharType="begin"/>
      </w:r>
      <w:r>
        <w:rPr>
          <w:noProof/>
        </w:rPr>
        <w:instrText xml:space="preserve"> PAGEREF _Toc201293786 \h </w:instrText>
      </w:r>
      <w:r>
        <w:rPr>
          <w:noProof/>
        </w:rPr>
      </w:r>
      <w:r>
        <w:rPr>
          <w:noProof/>
        </w:rPr>
        <w:fldChar w:fldCharType="separate"/>
      </w:r>
      <w:r>
        <w:rPr>
          <w:noProof/>
        </w:rPr>
        <w:t>42</w:t>
      </w:r>
      <w:r>
        <w:rPr>
          <w:noProof/>
        </w:rPr>
        <w:fldChar w:fldCharType="end"/>
      </w:r>
    </w:p>
    <w:p w:rsidR="005D527E" w:rsidRDefault="005D527E">
      <w:pPr>
        <w:pStyle w:val="TableofFigures"/>
        <w:rPr>
          <w:rFonts w:asciiTheme="minorHAnsi" w:eastAsiaTheme="minorEastAsia" w:hAnsiTheme="minorHAnsi" w:cstheme="minorBidi"/>
          <w:noProof/>
          <w:kern w:val="0"/>
          <w:sz w:val="22"/>
          <w:szCs w:val="22"/>
          <w:lang w:eastAsia="pt-BR"/>
        </w:rPr>
      </w:pPr>
      <w:r>
        <w:rPr>
          <w:noProof/>
        </w:rPr>
        <w:t>Figura 27 - Visão geral do sistema</w:t>
      </w:r>
      <w:r>
        <w:rPr>
          <w:noProof/>
        </w:rPr>
        <w:tab/>
      </w:r>
      <w:r>
        <w:rPr>
          <w:noProof/>
        </w:rPr>
        <w:fldChar w:fldCharType="begin"/>
      </w:r>
      <w:r>
        <w:rPr>
          <w:noProof/>
        </w:rPr>
        <w:instrText xml:space="preserve"> PAGEREF _Toc201293787 \h </w:instrText>
      </w:r>
      <w:r>
        <w:rPr>
          <w:noProof/>
        </w:rPr>
      </w:r>
      <w:r>
        <w:rPr>
          <w:noProof/>
        </w:rPr>
        <w:fldChar w:fldCharType="separate"/>
      </w:r>
      <w:r>
        <w:rPr>
          <w:noProof/>
        </w:rPr>
        <w:t>44</w:t>
      </w:r>
      <w:r>
        <w:rPr>
          <w:noProof/>
        </w:rPr>
        <w:fldChar w:fldCharType="end"/>
      </w:r>
    </w:p>
    <w:p w:rsidR="005D527E" w:rsidRDefault="005D527E">
      <w:pPr>
        <w:pStyle w:val="TableofFigures"/>
        <w:rPr>
          <w:rFonts w:asciiTheme="minorHAnsi" w:eastAsiaTheme="minorEastAsia" w:hAnsiTheme="minorHAnsi" w:cstheme="minorBidi"/>
          <w:noProof/>
          <w:kern w:val="0"/>
          <w:sz w:val="22"/>
          <w:szCs w:val="22"/>
          <w:lang w:eastAsia="pt-BR"/>
        </w:rPr>
      </w:pPr>
      <w:r>
        <w:rPr>
          <w:noProof/>
        </w:rPr>
        <w:t>Figura 28 - Componentes elétricos utilizados</w:t>
      </w:r>
      <w:r>
        <w:rPr>
          <w:noProof/>
        </w:rPr>
        <w:tab/>
      </w:r>
      <w:r>
        <w:rPr>
          <w:noProof/>
        </w:rPr>
        <w:fldChar w:fldCharType="begin"/>
      </w:r>
      <w:r>
        <w:rPr>
          <w:noProof/>
        </w:rPr>
        <w:instrText xml:space="preserve"> PAGEREF _Toc201293788 \h </w:instrText>
      </w:r>
      <w:r>
        <w:rPr>
          <w:noProof/>
        </w:rPr>
      </w:r>
      <w:r>
        <w:rPr>
          <w:noProof/>
        </w:rPr>
        <w:fldChar w:fldCharType="separate"/>
      </w:r>
      <w:r>
        <w:rPr>
          <w:noProof/>
        </w:rPr>
        <w:t>46</w:t>
      </w:r>
      <w:r>
        <w:rPr>
          <w:noProof/>
        </w:rPr>
        <w:fldChar w:fldCharType="end"/>
      </w:r>
    </w:p>
    <w:p w:rsidR="005D527E" w:rsidRDefault="005D527E">
      <w:pPr>
        <w:pStyle w:val="TableofFigures"/>
        <w:rPr>
          <w:rFonts w:asciiTheme="minorHAnsi" w:eastAsiaTheme="minorEastAsia" w:hAnsiTheme="minorHAnsi" w:cstheme="minorBidi"/>
          <w:noProof/>
          <w:kern w:val="0"/>
          <w:sz w:val="22"/>
          <w:szCs w:val="22"/>
          <w:lang w:eastAsia="pt-BR"/>
        </w:rPr>
      </w:pPr>
      <w:r>
        <w:rPr>
          <w:noProof/>
        </w:rPr>
        <w:t>Figura 29 - Mesa após reestruturação da parte elétrica</w:t>
      </w:r>
      <w:r>
        <w:rPr>
          <w:noProof/>
        </w:rPr>
        <w:tab/>
      </w:r>
      <w:r>
        <w:rPr>
          <w:noProof/>
        </w:rPr>
        <w:fldChar w:fldCharType="begin"/>
      </w:r>
      <w:r>
        <w:rPr>
          <w:noProof/>
        </w:rPr>
        <w:instrText xml:space="preserve"> PAGEREF _Toc201293789 \h </w:instrText>
      </w:r>
      <w:r>
        <w:rPr>
          <w:noProof/>
        </w:rPr>
      </w:r>
      <w:r>
        <w:rPr>
          <w:noProof/>
        </w:rPr>
        <w:fldChar w:fldCharType="separate"/>
      </w:r>
      <w:r>
        <w:rPr>
          <w:noProof/>
        </w:rPr>
        <w:t>46</w:t>
      </w:r>
      <w:r>
        <w:rPr>
          <w:noProof/>
        </w:rPr>
        <w:fldChar w:fldCharType="end"/>
      </w:r>
    </w:p>
    <w:p w:rsidR="005D527E" w:rsidRDefault="005D527E">
      <w:pPr>
        <w:pStyle w:val="TableofFigures"/>
        <w:rPr>
          <w:rFonts w:asciiTheme="minorHAnsi" w:eastAsiaTheme="minorEastAsia" w:hAnsiTheme="minorHAnsi" w:cstheme="minorBidi"/>
          <w:noProof/>
          <w:kern w:val="0"/>
          <w:sz w:val="22"/>
          <w:szCs w:val="22"/>
          <w:lang w:eastAsia="pt-BR"/>
        </w:rPr>
      </w:pPr>
      <w:r>
        <w:rPr>
          <w:noProof/>
        </w:rPr>
        <w:t>Figura 30 - Representação das malhas do circuito elétrico da mesa</w:t>
      </w:r>
      <w:r>
        <w:rPr>
          <w:noProof/>
        </w:rPr>
        <w:tab/>
      </w:r>
      <w:r>
        <w:rPr>
          <w:noProof/>
        </w:rPr>
        <w:fldChar w:fldCharType="begin"/>
      </w:r>
      <w:r>
        <w:rPr>
          <w:noProof/>
        </w:rPr>
        <w:instrText xml:space="preserve"> PAGEREF _Toc201293790 \h </w:instrText>
      </w:r>
      <w:r>
        <w:rPr>
          <w:noProof/>
        </w:rPr>
      </w:r>
      <w:r>
        <w:rPr>
          <w:noProof/>
        </w:rPr>
        <w:fldChar w:fldCharType="separate"/>
      </w:r>
      <w:r>
        <w:rPr>
          <w:noProof/>
        </w:rPr>
        <w:t>47</w:t>
      </w:r>
      <w:r>
        <w:rPr>
          <w:noProof/>
        </w:rPr>
        <w:fldChar w:fldCharType="end"/>
      </w:r>
    </w:p>
    <w:p w:rsidR="005D527E" w:rsidRDefault="005D527E">
      <w:pPr>
        <w:pStyle w:val="TableofFigures"/>
        <w:rPr>
          <w:rFonts w:asciiTheme="minorHAnsi" w:eastAsiaTheme="minorEastAsia" w:hAnsiTheme="minorHAnsi" w:cstheme="minorBidi"/>
          <w:noProof/>
          <w:kern w:val="0"/>
          <w:sz w:val="22"/>
          <w:szCs w:val="22"/>
          <w:lang w:eastAsia="pt-BR"/>
        </w:rPr>
      </w:pPr>
      <w:r>
        <w:rPr>
          <w:noProof/>
        </w:rPr>
        <w:t>Figura 31 - Placa de circuito impresso com os resistores de 56Ω e 5,6Ω</w:t>
      </w:r>
      <w:r>
        <w:rPr>
          <w:noProof/>
        </w:rPr>
        <w:tab/>
      </w:r>
      <w:r>
        <w:rPr>
          <w:noProof/>
        </w:rPr>
        <w:fldChar w:fldCharType="begin"/>
      </w:r>
      <w:r>
        <w:rPr>
          <w:noProof/>
        </w:rPr>
        <w:instrText xml:space="preserve"> PAGEREF _Toc201293791 \h </w:instrText>
      </w:r>
      <w:r>
        <w:rPr>
          <w:noProof/>
        </w:rPr>
      </w:r>
      <w:r>
        <w:rPr>
          <w:noProof/>
        </w:rPr>
        <w:fldChar w:fldCharType="separate"/>
      </w:r>
      <w:r>
        <w:rPr>
          <w:noProof/>
        </w:rPr>
        <w:t>48</w:t>
      </w:r>
      <w:r>
        <w:rPr>
          <w:noProof/>
        </w:rPr>
        <w:fldChar w:fldCharType="end"/>
      </w:r>
    </w:p>
    <w:p w:rsidR="005D527E" w:rsidRDefault="005D527E">
      <w:pPr>
        <w:pStyle w:val="TableofFigures"/>
        <w:rPr>
          <w:rFonts w:asciiTheme="minorHAnsi" w:eastAsiaTheme="minorEastAsia" w:hAnsiTheme="minorHAnsi" w:cstheme="minorBidi"/>
          <w:noProof/>
          <w:kern w:val="0"/>
          <w:sz w:val="22"/>
          <w:szCs w:val="22"/>
          <w:lang w:eastAsia="pt-BR"/>
        </w:rPr>
      </w:pPr>
      <w:r>
        <w:rPr>
          <w:noProof/>
        </w:rPr>
        <w:t>Figura 32 - Microsoft LifeCam VX-6000</w:t>
      </w:r>
      <w:r>
        <w:rPr>
          <w:noProof/>
        </w:rPr>
        <w:tab/>
      </w:r>
      <w:r>
        <w:rPr>
          <w:noProof/>
        </w:rPr>
        <w:fldChar w:fldCharType="begin"/>
      </w:r>
      <w:r>
        <w:rPr>
          <w:noProof/>
        </w:rPr>
        <w:instrText xml:space="preserve"> PAGEREF _Toc201293792 \h </w:instrText>
      </w:r>
      <w:r>
        <w:rPr>
          <w:noProof/>
        </w:rPr>
      </w:r>
      <w:r>
        <w:rPr>
          <w:noProof/>
        </w:rPr>
        <w:fldChar w:fldCharType="separate"/>
      </w:r>
      <w:r>
        <w:rPr>
          <w:noProof/>
        </w:rPr>
        <w:t>49</w:t>
      </w:r>
      <w:r>
        <w:rPr>
          <w:noProof/>
        </w:rPr>
        <w:fldChar w:fldCharType="end"/>
      </w:r>
    </w:p>
    <w:p w:rsidR="005D527E" w:rsidRDefault="005D527E">
      <w:pPr>
        <w:pStyle w:val="TableofFigures"/>
        <w:rPr>
          <w:rFonts w:asciiTheme="minorHAnsi" w:eastAsiaTheme="minorEastAsia" w:hAnsiTheme="minorHAnsi" w:cstheme="minorBidi"/>
          <w:noProof/>
          <w:kern w:val="0"/>
          <w:sz w:val="22"/>
          <w:szCs w:val="22"/>
          <w:lang w:eastAsia="pt-BR"/>
        </w:rPr>
      </w:pPr>
      <w:r>
        <w:rPr>
          <w:noProof/>
        </w:rPr>
        <w:t xml:space="preserve">Figura 33 - Toque antes e depois da reestruturação </w:t>
      </w:r>
      <w:r w:rsidRPr="00FC16B8">
        <w:rPr>
          <w:b/>
          <w:noProof/>
          <w:color w:val="FF0000"/>
        </w:rPr>
        <w:t>Este DEPOIS está usando só um segmento com poucos LEDSs, ficou melhor que isso!! Vocês têm alguma foto da mesa usando todos???</w:t>
      </w:r>
      <w:r>
        <w:rPr>
          <w:noProof/>
        </w:rPr>
        <w:tab/>
      </w:r>
      <w:r>
        <w:rPr>
          <w:noProof/>
        </w:rPr>
        <w:fldChar w:fldCharType="begin"/>
      </w:r>
      <w:r>
        <w:rPr>
          <w:noProof/>
        </w:rPr>
        <w:instrText xml:space="preserve"> PAGEREF _Toc201293793 \h </w:instrText>
      </w:r>
      <w:r>
        <w:rPr>
          <w:noProof/>
        </w:rPr>
      </w:r>
      <w:r>
        <w:rPr>
          <w:noProof/>
        </w:rPr>
        <w:fldChar w:fldCharType="separate"/>
      </w:r>
      <w:r>
        <w:rPr>
          <w:noProof/>
        </w:rPr>
        <w:t>51</w:t>
      </w:r>
      <w:r>
        <w:rPr>
          <w:noProof/>
        </w:rPr>
        <w:fldChar w:fldCharType="end"/>
      </w:r>
    </w:p>
    <w:p w:rsidR="005D527E" w:rsidRDefault="005D527E">
      <w:pPr>
        <w:pStyle w:val="TableofFigures"/>
        <w:rPr>
          <w:rFonts w:asciiTheme="minorHAnsi" w:eastAsiaTheme="minorEastAsia" w:hAnsiTheme="minorHAnsi" w:cstheme="minorBidi"/>
          <w:noProof/>
          <w:kern w:val="0"/>
          <w:sz w:val="22"/>
          <w:szCs w:val="22"/>
          <w:lang w:eastAsia="pt-BR"/>
        </w:rPr>
      </w:pPr>
      <w:r>
        <w:rPr>
          <w:noProof/>
        </w:rPr>
        <w:t>Figura 34 - Canhão de led usado na iluminação</w:t>
      </w:r>
      <w:r>
        <w:rPr>
          <w:noProof/>
        </w:rPr>
        <w:tab/>
      </w:r>
      <w:r>
        <w:rPr>
          <w:noProof/>
        </w:rPr>
        <w:fldChar w:fldCharType="begin"/>
      </w:r>
      <w:r>
        <w:rPr>
          <w:noProof/>
        </w:rPr>
        <w:instrText xml:space="preserve"> PAGEREF _Toc201293794 \h </w:instrText>
      </w:r>
      <w:r>
        <w:rPr>
          <w:noProof/>
        </w:rPr>
      </w:r>
      <w:r>
        <w:rPr>
          <w:noProof/>
        </w:rPr>
        <w:fldChar w:fldCharType="separate"/>
      </w:r>
      <w:r>
        <w:rPr>
          <w:noProof/>
        </w:rPr>
        <w:t>52</w:t>
      </w:r>
      <w:r>
        <w:rPr>
          <w:noProof/>
        </w:rPr>
        <w:fldChar w:fldCharType="end"/>
      </w:r>
    </w:p>
    <w:p w:rsidR="005D527E" w:rsidRDefault="005D527E">
      <w:pPr>
        <w:pStyle w:val="TableofFigures"/>
        <w:rPr>
          <w:rFonts w:asciiTheme="minorHAnsi" w:eastAsiaTheme="minorEastAsia" w:hAnsiTheme="minorHAnsi" w:cstheme="minorBidi"/>
          <w:noProof/>
          <w:kern w:val="0"/>
          <w:sz w:val="22"/>
          <w:szCs w:val="22"/>
          <w:lang w:eastAsia="pt-BR"/>
        </w:rPr>
      </w:pPr>
      <w:r>
        <w:rPr>
          <w:noProof/>
        </w:rPr>
        <w:t>Figura 35 - Fiduciais sobre papel vegetal e plástico</w:t>
      </w:r>
      <w:r>
        <w:rPr>
          <w:noProof/>
        </w:rPr>
        <w:tab/>
      </w:r>
      <w:r>
        <w:rPr>
          <w:noProof/>
        </w:rPr>
        <w:fldChar w:fldCharType="begin"/>
      </w:r>
      <w:r>
        <w:rPr>
          <w:noProof/>
        </w:rPr>
        <w:instrText xml:space="preserve"> PAGEREF _Toc201293795 \h </w:instrText>
      </w:r>
      <w:r>
        <w:rPr>
          <w:noProof/>
        </w:rPr>
      </w:r>
      <w:r>
        <w:rPr>
          <w:noProof/>
        </w:rPr>
        <w:fldChar w:fldCharType="separate"/>
      </w:r>
      <w:r>
        <w:rPr>
          <w:noProof/>
        </w:rPr>
        <w:t>52</w:t>
      </w:r>
      <w:r>
        <w:rPr>
          <w:noProof/>
        </w:rPr>
        <w:fldChar w:fldCharType="end"/>
      </w:r>
    </w:p>
    <w:p w:rsidR="005D527E" w:rsidRDefault="005D527E">
      <w:pPr>
        <w:pStyle w:val="TableofFigures"/>
        <w:rPr>
          <w:rFonts w:asciiTheme="minorHAnsi" w:eastAsiaTheme="minorEastAsia" w:hAnsiTheme="minorHAnsi" w:cstheme="minorBidi"/>
          <w:noProof/>
          <w:kern w:val="0"/>
          <w:sz w:val="22"/>
          <w:szCs w:val="22"/>
          <w:lang w:eastAsia="pt-BR"/>
        </w:rPr>
      </w:pPr>
      <w:r>
        <w:rPr>
          <w:noProof/>
        </w:rPr>
        <w:t>Figura 37 - Protótipo</w:t>
      </w:r>
      <w:r>
        <w:rPr>
          <w:noProof/>
        </w:rPr>
        <w:tab/>
      </w:r>
      <w:r>
        <w:rPr>
          <w:noProof/>
        </w:rPr>
        <w:fldChar w:fldCharType="begin"/>
      </w:r>
      <w:r>
        <w:rPr>
          <w:noProof/>
        </w:rPr>
        <w:instrText xml:space="preserve"> PAGEREF _Toc201293796 \h </w:instrText>
      </w:r>
      <w:r>
        <w:rPr>
          <w:noProof/>
        </w:rPr>
      </w:r>
      <w:r>
        <w:rPr>
          <w:noProof/>
        </w:rPr>
        <w:fldChar w:fldCharType="separate"/>
      </w:r>
      <w:r>
        <w:rPr>
          <w:noProof/>
        </w:rPr>
        <w:t>54</w:t>
      </w:r>
      <w:r>
        <w:rPr>
          <w:noProof/>
        </w:rPr>
        <w:fldChar w:fldCharType="end"/>
      </w:r>
    </w:p>
    <w:p w:rsidR="005D527E" w:rsidRDefault="005D527E">
      <w:pPr>
        <w:pStyle w:val="TableofFigures"/>
        <w:rPr>
          <w:rFonts w:asciiTheme="minorHAnsi" w:eastAsiaTheme="minorEastAsia" w:hAnsiTheme="minorHAnsi" w:cstheme="minorBidi"/>
          <w:noProof/>
          <w:kern w:val="0"/>
          <w:sz w:val="22"/>
          <w:szCs w:val="22"/>
          <w:lang w:eastAsia="pt-BR"/>
        </w:rPr>
      </w:pPr>
      <w:r>
        <w:rPr>
          <w:noProof/>
        </w:rPr>
        <w:t>Figura 38 - Versão final</w:t>
      </w:r>
      <w:r>
        <w:rPr>
          <w:noProof/>
        </w:rPr>
        <w:tab/>
      </w:r>
      <w:r>
        <w:rPr>
          <w:noProof/>
        </w:rPr>
        <w:fldChar w:fldCharType="begin"/>
      </w:r>
      <w:r>
        <w:rPr>
          <w:noProof/>
        </w:rPr>
        <w:instrText xml:space="preserve"> PAGEREF _Toc201293797 \h </w:instrText>
      </w:r>
      <w:r>
        <w:rPr>
          <w:noProof/>
        </w:rPr>
      </w:r>
      <w:r>
        <w:rPr>
          <w:noProof/>
        </w:rPr>
        <w:fldChar w:fldCharType="separate"/>
      </w:r>
      <w:r>
        <w:rPr>
          <w:noProof/>
        </w:rPr>
        <w:t>55</w:t>
      </w:r>
      <w:r>
        <w:rPr>
          <w:noProof/>
        </w:rPr>
        <w:fldChar w:fldCharType="end"/>
      </w:r>
    </w:p>
    <w:p w:rsidR="005D527E" w:rsidRDefault="005D527E">
      <w:pPr>
        <w:pStyle w:val="TableofFigures"/>
        <w:rPr>
          <w:rFonts w:asciiTheme="minorHAnsi" w:eastAsiaTheme="minorEastAsia" w:hAnsiTheme="minorHAnsi" w:cstheme="minorBidi"/>
          <w:noProof/>
          <w:kern w:val="0"/>
          <w:sz w:val="22"/>
          <w:szCs w:val="22"/>
          <w:lang w:eastAsia="pt-BR"/>
        </w:rPr>
      </w:pPr>
      <w:r>
        <w:rPr>
          <w:noProof/>
        </w:rPr>
        <w:t>Figura 39 - Arquitetura da versão final</w:t>
      </w:r>
      <w:r>
        <w:rPr>
          <w:noProof/>
        </w:rPr>
        <w:tab/>
      </w:r>
      <w:r>
        <w:rPr>
          <w:noProof/>
        </w:rPr>
        <w:fldChar w:fldCharType="begin"/>
      </w:r>
      <w:r>
        <w:rPr>
          <w:noProof/>
        </w:rPr>
        <w:instrText xml:space="preserve"> PAGEREF _Toc201293798 \h </w:instrText>
      </w:r>
      <w:r>
        <w:rPr>
          <w:noProof/>
        </w:rPr>
      </w:r>
      <w:r>
        <w:rPr>
          <w:noProof/>
        </w:rPr>
        <w:fldChar w:fldCharType="separate"/>
      </w:r>
      <w:r>
        <w:rPr>
          <w:noProof/>
        </w:rPr>
        <w:t>56</w:t>
      </w:r>
      <w:r>
        <w:rPr>
          <w:noProof/>
        </w:rPr>
        <w:fldChar w:fldCharType="end"/>
      </w:r>
    </w:p>
    <w:p w:rsidR="005D527E" w:rsidRDefault="005D527E">
      <w:pPr>
        <w:pStyle w:val="TableofFigures"/>
        <w:rPr>
          <w:rFonts w:asciiTheme="minorHAnsi" w:eastAsiaTheme="minorEastAsia" w:hAnsiTheme="minorHAnsi" w:cstheme="minorBidi"/>
          <w:noProof/>
          <w:kern w:val="0"/>
          <w:sz w:val="22"/>
          <w:szCs w:val="22"/>
          <w:lang w:eastAsia="pt-BR"/>
        </w:rPr>
      </w:pPr>
      <w:r>
        <w:rPr>
          <w:noProof/>
        </w:rPr>
        <w:t>Figura 40 - Visão do módulo Listener :</w:t>
      </w:r>
      <w:r w:rsidRPr="00FC16B8">
        <w:rPr>
          <w:b/>
          <w:noProof/>
          <w:color w:val="FF0000"/>
        </w:rPr>
        <w:t xml:space="preserve"> esta notação híbrida está um pouco estranha. Isto que vocês precisam representar seria melhor atendido por um diagrama de implantação ou por um diagrama de colaboração (o irmão do diag. Seqüência). As setas num diagrama em que os pacotes são mostrados significariam relações entre os pacotes, e não os tipos de métodos que são </w:t>
      </w:r>
      <w:r w:rsidRPr="00FC16B8">
        <w:rPr>
          <w:b/>
          <w:noProof/>
          <w:color w:val="FF0000"/>
        </w:rPr>
        <w:lastRenderedPageBreak/>
        <w:t>chamados. Ou vocês poderiam partir para diagramas 100% criados só para suas necessidades e usar uma notação de blocos comum</w:t>
      </w:r>
      <w:r>
        <w:rPr>
          <w:noProof/>
        </w:rPr>
        <w:tab/>
      </w:r>
      <w:r>
        <w:rPr>
          <w:noProof/>
        </w:rPr>
        <w:fldChar w:fldCharType="begin"/>
      </w:r>
      <w:r>
        <w:rPr>
          <w:noProof/>
        </w:rPr>
        <w:instrText xml:space="preserve"> PAGEREF _Toc201293799 \h </w:instrText>
      </w:r>
      <w:r>
        <w:rPr>
          <w:noProof/>
        </w:rPr>
      </w:r>
      <w:r>
        <w:rPr>
          <w:noProof/>
        </w:rPr>
        <w:fldChar w:fldCharType="separate"/>
      </w:r>
      <w:r>
        <w:rPr>
          <w:noProof/>
        </w:rPr>
        <w:t>57</w:t>
      </w:r>
      <w:r>
        <w:rPr>
          <w:noProof/>
        </w:rPr>
        <w:fldChar w:fldCharType="end"/>
      </w:r>
    </w:p>
    <w:p w:rsidR="005D527E" w:rsidRDefault="005D527E">
      <w:pPr>
        <w:pStyle w:val="TableofFigures"/>
        <w:rPr>
          <w:rFonts w:asciiTheme="minorHAnsi" w:eastAsiaTheme="minorEastAsia" w:hAnsiTheme="minorHAnsi" w:cstheme="minorBidi"/>
          <w:noProof/>
          <w:kern w:val="0"/>
          <w:sz w:val="22"/>
          <w:szCs w:val="22"/>
          <w:lang w:eastAsia="pt-BR"/>
        </w:rPr>
      </w:pPr>
      <w:r>
        <w:rPr>
          <w:noProof/>
        </w:rPr>
        <w:t>Figura 41 - Exemplo de eventos do módulo Input</w:t>
      </w:r>
      <w:r>
        <w:rPr>
          <w:noProof/>
        </w:rPr>
        <w:tab/>
      </w:r>
      <w:r>
        <w:rPr>
          <w:noProof/>
        </w:rPr>
        <w:fldChar w:fldCharType="begin"/>
      </w:r>
      <w:r>
        <w:rPr>
          <w:noProof/>
        </w:rPr>
        <w:instrText xml:space="preserve"> PAGEREF _Toc201293800 \h </w:instrText>
      </w:r>
      <w:r>
        <w:rPr>
          <w:noProof/>
        </w:rPr>
      </w:r>
      <w:r>
        <w:rPr>
          <w:noProof/>
        </w:rPr>
        <w:fldChar w:fldCharType="separate"/>
      </w:r>
      <w:r>
        <w:rPr>
          <w:noProof/>
        </w:rPr>
        <w:t>59</w:t>
      </w:r>
      <w:r>
        <w:rPr>
          <w:noProof/>
        </w:rPr>
        <w:fldChar w:fldCharType="end"/>
      </w:r>
    </w:p>
    <w:p w:rsidR="005D527E" w:rsidRDefault="005D527E">
      <w:pPr>
        <w:pStyle w:val="TableofFigures"/>
        <w:rPr>
          <w:rFonts w:asciiTheme="minorHAnsi" w:eastAsiaTheme="minorEastAsia" w:hAnsiTheme="minorHAnsi" w:cstheme="minorBidi"/>
          <w:noProof/>
          <w:kern w:val="0"/>
          <w:sz w:val="22"/>
          <w:szCs w:val="22"/>
          <w:lang w:eastAsia="pt-BR"/>
        </w:rPr>
      </w:pPr>
      <w:r>
        <w:rPr>
          <w:noProof/>
        </w:rPr>
        <w:t>Figura 42 - Exemplo de utilização de efeitos hlsl</w:t>
      </w:r>
      <w:r>
        <w:rPr>
          <w:noProof/>
        </w:rPr>
        <w:tab/>
      </w:r>
      <w:r>
        <w:rPr>
          <w:noProof/>
        </w:rPr>
        <w:fldChar w:fldCharType="begin"/>
      </w:r>
      <w:r>
        <w:rPr>
          <w:noProof/>
        </w:rPr>
        <w:instrText xml:space="preserve"> PAGEREF _Toc201293801 \h </w:instrText>
      </w:r>
      <w:r>
        <w:rPr>
          <w:noProof/>
        </w:rPr>
      </w:r>
      <w:r>
        <w:rPr>
          <w:noProof/>
        </w:rPr>
        <w:fldChar w:fldCharType="separate"/>
      </w:r>
      <w:r>
        <w:rPr>
          <w:noProof/>
        </w:rPr>
        <w:t>60</w:t>
      </w:r>
      <w:r>
        <w:rPr>
          <w:noProof/>
        </w:rPr>
        <w:fldChar w:fldCharType="end"/>
      </w:r>
    </w:p>
    <w:p w:rsidR="005D527E" w:rsidRDefault="005D527E">
      <w:pPr>
        <w:pStyle w:val="TableofFigures"/>
        <w:rPr>
          <w:rFonts w:asciiTheme="minorHAnsi" w:eastAsiaTheme="minorEastAsia" w:hAnsiTheme="minorHAnsi" w:cstheme="minorBidi"/>
          <w:noProof/>
          <w:kern w:val="0"/>
          <w:sz w:val="22"/>
          <w:szCs w:val="22"/>
          <w:lang w:eastAsia="pt-BR"/>
        </w:rPr>
      </w:pPr>
      <w:r>
        <w:rPr>
          <w:noProof/>
        </w:rPr>
        <w:t>Figura 43 - Exemplo de utilização de fonte XML</w:t>
      </w:r>
      <w:r>
        <w:rPr>
          <w:noProof/>
        </w:rPr>
        <w:tab/>
      </w:r>
      <w:r>
        <w:rPr>
          <w:noProof/>
        </w:rPr>
        <w:fldChar w:fldCharType="begin"/>
      </w:r>
      <w:r>
        <w:rPr>
          <w:noProof/>
        </w:rPr>
        <w:instrText xml:space="preserve"> PAGEREF _Toc201293802 \h </w:instrText>
      </w:r>
      <w:r>
        <w:rPr>
          <w:noProof/>
        </w:rPr>
      </w:r>
      <w:r>
        <w:rPr>
          <w:noProof/>
        </w:rPr>
        <w:fldChar w:fldCharType="separate"/>
      </w:r>
      <w:r>
        <w:rPr>
          <w:noProof/>
        </w:rPr>
        <w:t>61</w:t>
      </w:r>
      <w:r>
        <w:rPr>
          <w:noProof/>
        </w:rPr>
        <w:fldChar w:fldCharType="end"/>
      </w:r>
    </w:p>
    <w:p w:rsidR="005D527E" w:rsidRDefault="005D527E">
      <w:pPr>
        <w:pStyle w:val="TableofFigures"/>
        <w:rPr>
          <w:rFonts w:asciiTheme="minorHAnsi" w:eastAsiaTheme="minorEastAsia" w:hAnsiTheme="minorHAnsi" w:cstheme="minorBidi"/>
          <w:noProof/>
          <w:kern w:val="0"/>
          <w:sz w:val="22"/>
          <w:szCs w:val="22"/>
          <w:lang w:eastAsia="pt-BR"/>
        </w:rPr>
      </w:pPr>
      <w:r>
        <w:rPr>
          <w:noProof/>
        </w:rPr>
        <w:t>Figura 44 - Exemplo de fonte-textura</w:t>
      </w:r>
      <w:r>
        <w:rPr>
          <w:noProof/>
        </w:rPr>
        <w:tab/>
      </w:r>
      <w:r>
        <w:rPr>
          <w:noProof/>
        </w:rPr>
        <w:fldChar w:fldCharType="begin"/>
      </w:r>
      <w:r>
        <w:rPr>
          <w:noProof/>
        </w:rPr>
        <w:instrText xml:space="preserve"> PAGEREF _Toc201293803 \h </w:instrText>
      </w:r>
      <w:r>
        <w:rPr>
          <w:noProof/>
        </w:rPr>
      </w:r>
      <w:r>
        <w:rPr>
          <w:noProof/>
        </w:rPr>
        <w:fldChar w:fldCharType="separate"/>
      </w:r>
      <w:r>
        <w:rPr>
          <w:noProof/>
        </w:rPr>
        <w:t>61</w:t>
      </w:r>
      <w:r>
        <w:rPr>
          <w:noProof/>
        </w:rPr>
        <w:fldChar w:fldCharType="end"/>
      </w:r>
    </w:p>
    <w:p w:rsidR="005D527E" w:rsidRDefault="005D527E">
      <w:pPr>
        <w:pStyle w:val="TableofFigures"/>
        <w:rPr>
          <w:rFonts w:asciiTheme="minorHAnsi" w:eastAsiaTheme="minorEastAsia" w:hAnsiTheme="minorHAnsi" w:cstheme="minorBidi"/>
          <w:noProof/>
          <w:kern w:val="0"/>
          <w:sz w:val="22"/>
          <w:szCs w:val="22"/>
          <w:lang w:eastAsia="pt-BR"/>
        </w:rPr>
      </w:pPr>
      <w:r>
        <w:rPr>
          <w:noProof/>
        </w:rPr>
        <w:t>Figura 45 - Exemplo de uso de fonte-textura</w:t>
      </w:r>
      <w:r>
        <w:rPr>
          <w:noProof/>
        </w:rPr>
        <w:tab/>
      </w:r>
      <w:r>
        <w:rPr>
          <w:noProof/>
        </w:rPr>
        <w:fldChar w:fldCharType="begin"/>
      </w:r>
      <w:r>
        <w:rPr>
          <w:noProof/>
        </w:rPr>
        <w:instrText xml:space="preserve"> PAGEREF _Toc201293804 \h </w:instrText>
      </w:r>
      <w:r>
        <w:rPr>
          <w:noProof/>
        </w:rPr>
      </w:r>
      <w:r>
        <w:rPr>
          <w:noProof/>
        </w:rPr>
        <w:fldChar w:fldCharType="separate"/>
      </w:r>
      <w:r>
        <w:rPr>
          <w:noProof/>
        </w:rPr>
        <w:t>61</w:t>
      </w:r>
      <w:r>
        <w:rPr>
          <w:noProof/>
        </w:rPr>
        <w:fldChar w:fldCharType="end"/>
      </w:r>
    </w:p>
    <w:p w:rsidR="005D527E" w:rsidRDefault="005D527E">
      <w:pPr>
        <w:pStyle w:val="TableofFigures"/>
        <w:rPr>
          <w:rFonts w:asciiTheme="minorHAnsi" w:eastAsiaTheme="minorEastAsia" w:hAnsiTheme="minorHAnsi" w:cstheme="minorBidi"/>
          <w:noProof/>
          <w:kern w:val="0"/>
          <w:sz w:val="22"/>
          <w:szCs w:val="22"/>
          <w:lang w:eastAsia="pt-BR"/>
        </w:rPr>
      </w:pPr>
      <w:r>
        <w:rPr>
          <w:noProof/>
        </w:rPr>
        <w:t>Figura 46 - Representação da área visível da cena</w:t>
      </w:r>
      <w:r>
        <w:rPr>
          <w:noProof/>
        </w:rPr>
        <w:tab/>
      </w:r>
      <w:r>
        <w:rPr>
          <w:noProof/>
        </w:rPr>
        <w:fldChar w:fldCharType="begin"/>
      </w:r>
      <w:r>
        <w:rPr>
          <w:noProof/>
        </w:rPr>
        <w:instrText xml:space="preserve"> PAGEREF _Toc201293805 \h </w:instrText>
      </w:r>
      <w:r>
        <w:rPr>
          <w:noProof/>
        </w:rPr>
      </w:r>
      <w:r>
        <w:rPr>
          <w:noProof/>
        </w:rPr>
        <w:fldChar w:fldCharType="separate"/>
      </w:r>
      <w:r>
        <w:rPr>
          <w:noProof/>
        </w:rPr>
        <w:t>62</w:t>
      </w:r>
      <w:r>
        <w:rPr>
          <w:noProof/>
        </w:rPr>
        <w:fldChar w:fldCharType="end"/>
      </w:r>
    </w:p>
    <w:p w:rsidR="005D527E" w:rsidRDefault="005D527E">
      <w:pPr>
        <w:pStyle w:val="TableofFigures"/>
        <w:rPr>
          <w:rFonts w:asciiTheme="minorHAnsi" w:eastAsiaTheme="minorEastAsia" w:hAnsiTheme="minorHAnsi" w:cstheme="minorBidi"/>
          <w:noProof/>
          <w:kern w:val="0"/>
          <w:sz w:val="22"/>
          <w:szCs w:val="22"/>
          <w:lang w:eastAsia="pt-BR"/>
        </w:rPr>
      </w:pPr>
      <w:r>
        <w:rPr>
          <w:noProof/>
        </w:rPr>
        <w:t>Figura 47 - Exemplo de sobreposição de sprites</w:t>
      </w:r>
      <w:r>
        <w:rPr>
          <w:noProof/>
        </w:rPr>
        <w:tab/>
      </w:r>
      <w:r>
        <w:rPr>
          <w:noProof/>
        </w:rPr>
        <w:fldChar w:fldCharType="begin"/>
      </w:r>
      <w:r>
        <w:rPr>
          <w:noProof/>
        </w:rPr>
        <w:instrText xml:space="preserve"> PAGEREF _Toc201293806 \h </w:instrText>
      </w:r>
      <w:r>
        <w:rPr>
          <w:noProof/>
        </w:rPr>
      </w:r>
      <w:r>
        <w:rPr>
          <w:noProof/>
        </w:rPr>
        <w:fldChar w:fldCharType="separate"/>
      </w:r>
      <w:r>
        <w:rPr>
          <w:noProof/>
        </w:rPr>
        <w:t>63</w:t>
      </w:r>
      <w:r>
        <w:rPr>
          <w:noProof/>
        </w:rPr>
        <w:fldChar w:fldCharType="end"/>
      </w:r>
    </w:p>
    <w:p w:rsidR="005D527E" w:rsidRDefault="005D527E">
      <w:pPr>
        <w:pStyle w:val="TableofFigures"/>
        <w:rPr>
          <w:rFonts w:asciiTheme="minorHAnsi" w:eastAsiaTheme="minorEastAsia" w:hAnsiTheme="minorHAnsi" w:cstheme="minorBidi"/>
          <w:noProof/>
          <w:kern w:val="0"/>
          <w:sz w:val="22"/>
          <w:szCs w:val="22"/>
          <w:lang w:eastAsia="pt-BR"/>
        </w:rPr>
      </w:pPr>
      <w:r>
        <w:rPr>
          <w:noProof/>
        </w:rPr>
        <w:t>Figura 48 - Software Vue xStream 6</w:t>
      </w:r>
      <w:r>
        <w:rPr>
          <w:noProof/>
        </w:rPr>
        <w:tab/>
      </w:r>
      <w:r>
        <w:rPr>
          <w:noProof/>
        </w:rPr>
        <w:fldChar w:fldCharType="begin"/>
      </w:r>
      <w:r>
        <w:rPr>
          <w:noProof/>
        </w:rPr>
        <w:instrText xml:space="preserve"> PAGEREF _Toc201293807 \h </w:instrText>
      </w:r>
      <w:r>
        <w:rPr>
          <w:noProof/>
        </w:rPr>
      </w:r>
      <w:r>
        <w:rPr>
          <w:noProof/>
        </w:rPr>
        <w:fldChar w:fldCharType="separate"/>
      </w:r>
      <w:r>
        <w:rPr>
          <w:noProof/>
        </w:rPr>
        <w:t>64</w:t>
      </w:r>
      <w:r>
        <w:rPr>
          <w:noProof/>
        </w:rPr>
        <w:fldChar w:fldCharType="end"/>
      </w:r>
    </w:p>
    <w:p w:rsidR="005D527E" w:rsidRDefault="005D527E">
      <w:pPr>
        <w:pStyle w:val="TableofFigures"/>
        <w:rPr>
          <w:rFonts w:asciiTheme="minorHAnsi" w:eastAsiaTheme="minorEastAsia" w:hAnsiTheme="minorHAnsi" w:cstheme="minorBidi"/>
          <w:noProof/>
          <w:kern w:val="0"/>
          <w:sz w:val="22"/>
          <w:szCs w:val="22"/>
          <w:lang w:eastAsia="pt-BR"/>
        </w:rPr>
      </w:pPr>
      <w:r>
        <w:rPr>
          <w:noProof/>
        </w:rPr>
        <w:t>Figura 49 - Mapa utilizando arquivo de geometria (40Mb)</w:t>
      </w:r>
      <w:r>
        <w:rPr>
          <w:noProof/>
        </w:rPr>
        <w:tab/>
      </w:r>
      <w:r>
        <w:rPr>
          <w:noProof/>
        </w:rPr>
        <w:fldChar w:fldCharType="begin"/>
      </w:r>
      <w:r>
        <w:rPr>
          <w:noProof/>
        </w:rPr>
        <w:instrText xml:space="preserve"> PAGEREF _Toc201293808 \h </w:instrText>
      </w:r>
      <w:r>
        <w:rPr>
          <w:noProof/>
        </w:rPr>
      </w:r>
      <w:r>
        <w:rPr>
          <w:noProof/>
        </w:rPr>
        <w:fldChar w:fldCharType="separate"/>
      </w:r>
      <w:r>
        <w:rPr>
          <w:noProof/>
        </w:rPr>
        <w:t>65</w:t>
      </w:r>
      <w:r>
        <w:rPr>
          <w:noProof/>
        </w:rPr>
        <w:fldChar w:fldCharType="end"/>
      </w:r>
    </w:p>
    <w:p w:rsidR="005D527E" w:rsidRDefault="005D527E">
      <w:pPr>
        <w:pStyle w:val="TableofFigures"/>
        <w:rPr>
          <w:rFonts w:asciiTheme="minorHAnsi" w:eastAsiaTheme="minorEastAsia" w:hAnsiTheme="minorHAnsi" w:cstheme="minorBidi"/>
          <w:noProof/>
          <w:kern w:val="0"/>
          <w:sz w:val="22"/>
          <w:szCs w:val="22"/>
          <w:lang w:eastAsia="pt-BR"/>
        </w:rPr>
      </w:pPr>
      <w:r>
        <w:rPr>
          <w:noProof/>
        </w:rPr>
        <w:t>Figura 50 - Mapa usando heightmap e efeito hlsl de mesclagem</w:t>
      </w:r>
      <w:r>
        <w:rPr>
          <w:noProof/>
        </w:rPr>
        <w:tab/>
      </w:r>
      <w:r>
        <w:rPr>
          <w:noProof/>
        </w:rPr>
        <w:fldChar w:fldCharType="begin"/>
      </w:r>
      <w:r>
        <w:rPr>
          <w:noProof/>
        </w:rPr>
        <w:instrText xml:space="preserve"> PAGEREF _Toc201293809 \h </w:instrText>
      </w:r>
      <w:r>
        <w:rPr>
          <w:noProof/>
        </w:rPr>
      </w:r>
      <w:r>
        <w:rPr>
          <w:noProof/>
        </w:rPr>
        <w:fldChar w:fldCharType="separate"/>
      </w:r>
      <w:r>
        <w:rPr>
          <w:noProof/>
        </w:rPr>
        <w:t>66</w:t>
      </w:r>
      <w:r>
        <w:rPr>
          <w:noProof/>
        </w:rPr>
        <w:fldChar w:fldCharType="end"/>
      </w:r>
    </w:p>
    <w:p w:rsidR="005D527E" w:rsidRDefault="005D527E">
      <w:pPr>
        <w:pStyle w:val="TableofFigures"/>
        <w:rPr>
          <w:rFonts w:asciiTheme="minorHAnsi" w:eastAsiaTheme="minorEastAsia" w:hAnsiTheme="minorHAnsi" w:cstheme="minorBidi"/>
          <w:noProof/>
          <w:kern w:val="0"/>
          <w:sz w:val="22"/>
          <w:szCs w:val="22"/>
          <w:lang w:eastAsia="pt-BR"/>
        </w:rPr>
      </w:pPr>
      <w:r>
        <w:rPr>
          <w:noProof/>
        </w:rPr>
        <w:t>Figura 51 - Exemplo de utilização de áreas</w:t>
      </w:r>
      <w:r>
        <w:rPr>
          <w:noProof/>
        </w:rPr>
        <w:tab/>
      </w:r>
      <w:r>
        <w:rPr>
          <w:noProof/>
        </w:rPr>
        <w:fldChar w:fldCharType="begin"/>
      </w:r>
      <w:r>
        <w:rPr>
          <w:noProof/>
        </w:rPr>
        <w:instrText xml:space="preserve"> PAGEREF _Toc201293810 \h </w:instrText>
      </w:r>
      <w:r>
        <w:rPr>
          <w:noProof/>
        </w:rPr>
      </w:r>
      <w:r>
        <w:rPr>
          <w:noProof/>
        </w:rPr>
        <w:fldChar w:fldCharType="separate"/>
      </w:r>
      <w:r>
        <w:rPr>
          <w:noProof/>
        </w:rPr>
        <w:t>67</w:t>
      </w:r>
      <w:r>
        <w:rPr>
          <w:noProof/>
        </w:rPr>
        <w:fldChar w:fldCharType="end"/>
      </w:r>
    </w:p>
    <w:p w:rsidR="005D527E" w:rsidRDefault="005D527E">
      <w:pPr>
        <w:pStyle w:val="TableofFigures"/>
        <w:rPr>
          <w:rFonts w:asciiTheme="minorHAnsi" w:eastAsiaTheme="minorEastAsia" w:hAnsiTheme="minorHAnsi" w:cstheme="minorBidi"/>
          <w:noProof/>
          <w:kern w:val="0"/>
          <w:sz w:val="22"/>
          <w:szCs w:val="22"/>
          <w:lang w:eastAsia="pt-BR"/>
        </w:rPr>
      </w:pPr>
      <w:r>
        <w:rPr>
          <w:noProof/>
        </w:rPr>
        <w:t>Figura 52 - Áreas com e sem suavização</w:t>
      </w:r>
      <w:r>
        <w:rPr>
          <w:noProof/>
        </w:rPr>
        <w:tab/>
      </w:r>
      <w:r>
        <w:rPr>
          <w:noProof/>
        </w:rPr>
        <w:fldChar w:fldCharType="begin"/>
      </w:r>
      <w:r>
        <w:rPr>
          <w:noProof/>
        </w:rPr>
        <w:instrText xml:space="preserve"> PAGEREF _Toc201293811 \h </w:instrText>
      </w:r>
      <w:r>
        <w:rPr>
          <w:noProof/>
        </w:rPr>
      </w:r>
      <w:r>
        <w:rPr>
          <w:noProof/>
        </w:rPr>
        <w:fldChar w:fldCharType="separate"/>
      </w:r>
      <w:r>
        <w:rPr>
          <w:noProof/>
        </w:rPr>
        <w:t>67</w:t>
      </w:r>
      <w:r>
        <w:rPr>
          <w:noProof/>
        </w:rPr>
        <w:fldChar w:fldCharType="end"/>
      </w:r>
    </w:p>
    <w:p w:rsidR="005D527E" w:rsidRDefault="005D527E">
      <w:pPr>
        <w:pStyle w:val="TableofFigures"/>
        <w:rPr>
          <w:rFonts w:asciiTheme="minorHAnsi" w:eastAsiaTheme="minorEastAsia" w:hAnsiTheme="minorHAnsi" w:cstheme="minorBidi"/>
          <w:noProof/>
          <w:kern w:val="0"/>
          <w:sz w:val="22"/>
          <w:szCs w:val="22"/>
          <w:lang w:eastAsia="pt-BR"/>
        </w:rPr>
      </w:pPr>
      <w:r>
        <w:rPr>
          <w:noProof/>
        </w:rPr>
        <w:t>Figura 53 - Fluxo de execução de uma animação</w:t>
      </w:r>
      <w:r>
        <w:rPr>
          <w:noProof/>
        </w:rPr>
        <w:tab/>
      </w:r>
      <w:r>
        <w:rPr>
          <w:noProof/>
        </w:rPr>
        <w:fldChar w:fldCharType="begin"/>
      </w:r>
      <w:r>
        <w:rPr>
          <w:noProof/>
        </w:rPr>
        <w:instrText xml:space="preserve"> PAGEREF _Toc201293812 \h </w:instrText>
      </w:r>
      <w:r>
        <w:rPr>
          <w:noProof/>
        </w:rPr>
      </w:r>
      <w:r>
        <w:rPr>
          <w:noProof/>
        </w:rPr>
        <w:fldChar w:fldCharType="separate"/>
      </w:r>
      <w:r>
        <w:rPr>
          <w:noProof/>
        </w:rPr>
        <w:t>69</w:t>
      </w:r>
      <w:r>
        <w:rPr>
          <w:noProof/>
        </w:rPr>
        <w:fldChar w:fldCharType="end"/>
      </w:r>
    </w:p>
    <w:p w:rsidR="005D527E" w:rsidRDefault="005D527E">
      <w:pPr>
        <w:pStyle w:val="TableofFigures"/>
        <w:rPr>
          <w:rFonts w:asciiTheme="minorHAnsi" w:eastAsiaTheme="minorEastAsia" w:hAnsiTheme="minorHAnsi" w:cstheme="minorBidi"/>
          <w:noProof/>
          <w:kern w:val="0"/>
          <w:sz w:val="22"/>
          <w:szCs w:val="22"/>
          <w:lang w:eastAsia="pt-BR"/>
        </w:rPr>
      </w:pPr>
      <w:r>
        <w:rPr>
          <w:noProof/>
        </w:rPr>
        <w:t>Figura 54 - Exemplo de efeito de partículas</w:t>
      </w:r>
      <w:r>
        <w:rPr>
          <w:noProof/>
        </w:rPr>
        <w:tab/>
      </w:r>
      <w:r>
        <w:rPr>
          <w:noProof/>
        </w:rPr>
        <w:fldChar w:fldCharType="begin"/>
      </w:r>
      <w:r>
        <w:rPr>
          <w:noProof/>
        </w:rPr>
        <w:instrText xml:space="preserve"> PAGEREF _Toc201293813 \h </w:instrText>
      </w:r>
      <w:r>
        <w:rPr>
          <w:noProof/>
        </w:rPr>
      </w:r>
      <w:r>
        <w:rPr>
          <w:noProof/>
        </w:rPr>
        <w:fldChar w:fldCharType="separate"/>
      </w:r>
      <w:r>
        <w:rPr>
          <w:noProof/>
        </w:rPr>
        <w:t>70</w:t>
      </w:r>
      <w:r>
        <w:rPr>
          <w:noProof/>
        </w:rPr>
        <w:fldChar w:fldCharType="end"/>
      </w:r>
    </w:p>
    <w:p w:rsidR="005D527E" w:rsidRDefault="005D527E">
      <w:pPr>
        <w:pStyle w:val="TableofFigures"/>
        <w:rPr>
          <w:rFonts w:asciiTheme="minorHAnsi" w:eastAsiaTheme="minorEastAsia" w:hAnsiTheme="minorHAnsi" w:cstheme="minorBidi"/>
          <w:noProof/>
          <w:kern w:val="0"/>
          <w:sz w:val="22"/>
          <w:szCs w:val="22"/>
          <w:lang w:eastAsia="pt-BR"/>
        </w:rPr>
      </w:pPr>
      <w:r>
        <w:rPr>
          <w:noProof/>
        </w:rPr>
        <w:t>Figura 55 - Exemplo de exibição de informações</w:t>
      </w:r>
      <w:r>
        <w:rPr>
          <w:noProof/>
        </w:rPr>
        <w:tab/>
      </w:r>
      <w:r>
        <w:rPr>
          <w:noProof/>
        </w:rPr>
        <w:fldChar w:fldCharType="begin"/>
      </w:r>
      <w:r>
        <w:rPr>
          <w:noProof/>
        </w:rPr>
        <w:instrText xml:space="preserve"> PAGEREF _Toc201293814 \h </w:instrText>
      </w:r>
      <w:r>
        <w:rPr>
          <w:noProof/>
        </w:rPr>
      </w:r>
      <w:r>
        <w:rPr>
          <w:noProof/>
        </w:rPr>
        <w:fldChar w:fldCharType="separate"/>
      </w:r>
      <w:r>
        <w:rPr>
          <w:noProof/>
        </w:rPr>
        <w:t>70</w:t>
      </w:r>
      <w:r>
        <w:rPr>
          <w:noProof/>
        </w:rPr>
        <w:fldChar w:fldCharType="end"/>
      </w:r>
    </w:p>
    <w:p w:rsidR="005D527E" w:rsidRDefault="005D527E">
      <w:pPr>
        <w:pStyle w:val="TableofFigures"/>
        <w:rPr>
          <w:rFonts w:asciiTheme="minorHAnsi" w:eastAsiaTheme="minorEastAsia" w:hAnsiTheme="minorHAnsi" w:cstheme="minorBidi"/>
          <w:noProof/>
          <w:kern w:val="0"/>
          <w:sz w:val="22"/>
          <w:szCs w:val="22"/>
          <w:lang w:eastAsia="pt-BR"/>
        </w:rPr>
      </w:pPr>
      <w:r>
        <w:rPr>
          <w:noProof/>
        </w:rPr>
        <w:t>Figura 56 - Estrutura organizacional do jogo</w:t>
      </w:r>
      <w:r>
        <w:rPr>
          <w:noProof/>
        </w:rPr>
        <w:tab/>
      </w:r>
      <w:r>
        <w:rPr>
          <w:noProof/>
        </w:rPr>
        <w:fldChar w:fldCharType="begin"/>
      </w:r>
      <w:r>
        <w:rPr>
          <w:noProof/>
        </w:rPr>
        <w:instrText xml:space="preserve"> PAGEREF _Toc201293815 \h </w:instrText>
      </w:r>
      <w:r>
        <w:rPr>
          <w:noProof/>
        </w:rPr>
      </w:r>
      <w:r>
        <w:rPr>
          <w:noProof/>
        </w:rPr>
        <w:fldChar w:fldCharType="separate"/>
      </w:r>
      <w:r>
        <w:rPr>
          <w:noProof/>
        </w:rPr>
        <w:t>72</w:t>
      </w:r>
      <w:r>
        <w:rPr>
          <w:noProof/>
        </w:rPr>
        <w:fldChar w:fldCharType="end"/>
      </w:r>
    </w:p>
    <w:p w:rsidR="005D527E" w:rsidRDefault="005D527E">
      <w:pPr>
        <w:pStyle w:val="TableofFigures"/>
        <w:rPr>
          <w:rFonts w:asciiTheme="minorHAnsi" w:eastAsiaTheme="minorEastAsia" w:hAnsiTheme="minorHAnsi" w:cstheme="minorBidi"/>
          <w:noProof/>
          <w:kern w:val="0"/>
          <w:sz w:val="22"/>
          <w:szCs w:val="22"/>
          <w:lang w:eastAsia="pt-BR"/>
        </w:rPr>
      </w:pPr>
      <w:r>
        <w:rPr>
          <w:noProof/>
        </w:rPr>
        <w:t>Figura 57 - Generalização de telas</w:t>
      </w:r>
      <w:r>
        <w:rPr>
          <w:noProof/>
        </w:rPr>
        <w:tab/>
      </w:r>
      <w:r>
        <w:rPr>
          <w:noProof/>
        </w:rPr>
        <w:fldChar w:fldCharType="begin"/>
      </w:r>
      <w:r>
        <w:rPr>
          <w:noProof/>
        </w:rPr>
        <w:instrText xml:space="preserve"> PAGEREF _Toc201293816 \h </w:instrText>
      </w:r>
      <w:r>
        <w:rPr>
          <w:noProof/>
        </w:rPr>
      </w:r>
      <w:r>
        <w:rPr>
          <w:noProof/>
        </w:rPr>
        <w:fldChar w:fldCharType="separate"/>
      </w:r>
      <w:r>
        <w:rPr>
          <w:noProof/>
        </w:rPr>
        <w:t>75</w:t>
      </w:r>
      <w:r>
        <w:rPr>
          <w:noProof/>
        </w:rPr>
        <w:fldChar w:fldCharType="end"/>
      </w:r>
    </w:p>
    <w:p w:rsidR="005D527E" w:rsidRDefault="005D527E">
      <w:pPr>
        <w:pStyle w:val="TableofFigures"/>
        <w:rPr>
          <w:rFonts w:asciiTheme="minorHAnsi" w:eastAsiaTheme="minorEastAsia" w:hAnsiTheme="minorHAnsi" w:cstheme="minorBidi"/>
          <w:noProof/>
          <w:kern w:val="0"/>
          <w:sz w:val="22"/>
          <w:szCs w:val="22"/>
          <w:lang w:eastAsia="pt-BR"/>
        </w:rPr>
      </w:pPr>
      <w:r>
        <w:rPr>
          <w:noProof/>
        </w:rPr>
        <w:t>Figura 58 - Menu do jogador e da unidade</w:t>
      </w:r>
      <w:r>
        <w:rPr>
          <w:noProof/>
        </w:rPr>
        <w:tab/>
      </w:r>
      <w:r>
        <w:rPr>
          <w:noProof/>
        </w:rPr>
        <w:fldChar w:fldCharType="begin"/>
      </w:r>
      <w:r>
        <w:rPr>
          <w:noProof/>
        </w:rPr>
        <w:instrText xml:space="preserve"> PAGEREF _Toc201293817 \h </w:instrText>
      </w:r>
      <w:r>
        <w:rPr>
          <w:noProof/>
        </w:rPr>
      </w:r>
      <w:r>
        <w:rPr>
          <w:noProof/>
        </w:rPr>
        <w:fldChar w:fldCharType="separate"/>
      </w:r>
      <w:r>
        <w:rPr>
          <w:noProof/>
        </w:rPr>
        <w:t>77</w:t>
      </w:r>
      <w:r>
        <w:rPr>
          <w:noProof/>
        </w:rPr>
        <w:fldChar w:fldCharType="end"/>
      </w:r>
    </w:p>
    <w:p w:rsidR="005D527E" w:rsidRDefault="005D527E">
      <w:pPr>
        <w:pStyle w:val="TableofFigures"/>
        <w:rPr>
          <w:rFonts w:asciiTheme="minorHAnsi" w:eastAsiaTheme="minorEastAsia" w:hAnsiTheme="minorHAnsi" w:cstheme="minorBidi"/>
          <w:noProof/>
          <w:kern w:val="0"/>
          <w:sz w:val="22"/>
          <w:szCs w:val="22"/>
          <w:lang w:eastAsia="pt-BR"/>
        </w:rPr>
      </w:pPr>
      <w:r>
        <w:rPr>
          <w:noProof/>
        </w:rPr>
        <w:t>Figura 59 - Itens e seus respectivos subitens</w:t>
      </w:r>
      <w:r>
        <w:rPr>
          <w:noProof/>
        </w:rPr>
        <w:tab/>
      </w:r>
      <w:r>
        <w:rPr>
          <w:noProof/>
        </w:rPr>
        <w:fldChar w:fldCharType="begin"/>
      </w:r>
      <w:r>
        <w:rPr>
          <w:noProof/>
        </w:rPr>
        <w:instrText xml:space="preserve"> PAGEREF _Toc201293818 \h </w:instrText>
      </w:r>
      <w:r>
        <w:rPr>
          <w:noProof/>
        </w:rPr>
      </w:r>
      <w:r>
        <w:rPr>
          <w:noProof/>
        </w:rPr>
        <w:fldChar w:fldCharType="separate"/>
      </w:r>
      <w:r>
        <w:rPr>
          <w:noProof/>
        </w:rPr>
        <w:t>78</w:t>
      </w:r>
      <w:r>
        <w:rPr>
          <w:noProof/>
        </w:rPr>
        <w:fldChar w:fldCharType="end"/>
      </w:r>
    </w:p>
    <w:p w:rsidR="005D527E" w:rsidRDefault="005D527E">
      <w:pPr>
        <w:pStyle w:val="TableofFigures"/>
        <w:rPr>
          <w:rFonts w:asciiTheme="minorHAnsi" w:eastAsiaTheme="minorEastAsia" w:hAnsiTheme="minorHAnsi" w:cstheme="minorBidi"/>
          <w:noProof/>
          <w:kern w:val="0"/>
          <w:sz w:val="22"/>
          <w:szCs w:val="22"/>
          <w:lang w:eastAsia="pt-BR"/>
        </w:rPr>
      </w:pPr>
      <w:r>
        <w:rPr>
          <w:noProof/>
        </w:rPr>
        <w:t>Figura 60 - Fluxo de execução de uma ação através do menu</w:t>
      </w:r>
      <w:r>
        <w:rPr>
          <w:noProof/>
        </w:rPr>
        <w:tab/>
      </w:r>
      <w:r>
        <w:rPr>
          <w:noProof/>
        </w:rPr>
        <w:fldChar w:fldCharType="begin"/>
      </w:r>
      <w:r>
        <w:rPr>
          <w:noProof/>
        </w:rPr>
        <w:instrText xml:space="preserve"> PAGEREF _Toc201293819 \h </w:instrText>
      </w:r>
      <w:r>
        <w:rPr>
          <w:noProof/>
        </w:rPr>
      </w:r>
      <w:r>
        <w:rPr>
          <w:noProof/>
        </w:rPr>
        <w:fldChar w:fldCharType="separate"/>
      </w:r>
      <w:r>
        <w:rPr>
          <w:noProof/>
        </w:rPr>
        <w:t>79</w:t>
      </w:r>
      <w:r>
        <w:rPr>
          <w:noProof/>
        </w:rPr>
        <w:fldChar w:fldCharType="end"/>
      </w:r>
    </w:p>
    <w:p w:rsidR="005D527E" w:rsidRDefault="005D527E">
      <w:pPr>
        <w:pStyle w:val="TableofFigures"/>
        <w:rPr>
          <w:rFonts w:asciiTheme="minorHAnsi" w:eastAsiaTheme="minorEastAsia" w:hAnsiTheme="minorHAnsi" w:cstheme="minorBidi"/>
          <w:noProof/>
          <w:kern w:val="0"/>
          <w:sz w:val="22"/>
          <w:szCs w:val="22"/>
          <w:lang w:eastAsia="pt-BR"/>
        </w:rPr>
      </w:pPr>
      <w:r>
        <w:rPr>
          <w:noProof/>
        </w:rPr>
        <w:t>Figura 61 - Unidade movendo-se dentro da área especificada</w:t>
      </w:r>
      <w:r>
        <w:rPr>
          <w:noProof/>
        </w:rPr>
        <w:tab/>
      </w:r>
      <w:r>
        <w:rPr>
          <w:noProof/>
        </w:rPr>
        <w:fldChar w:fldCharType="begin"/>
      </w:r>
      <w:r>
        <w:rPr>
          <w:noProof/>
        </w:rPr>
        <w:instrText xml:space="preserve"> PAGEREF _Toc201293820 \h </w:instrText>
      </w:r>
      <w:r>
        <w:rPr>
          <w:noProof/>
        </w:rPr>
      </w:r>
      <w:r>
        <w:rPr>
          <w:noProof/>
        </w:rPr>
        <w:fldChar w:fldCharType="separate"/>
      </w:r>
      <w:r>
        <w:rPr>
          <w:noProof/>
        </w:rPr>
        <w:t>80</w:t>
      </w:r>
      <w:r>
        <w:rPr>
          <w:noProof/>
        </w:rPr>
        <w:fldChar w:fldCharType="end"/>
      </w:r>
    </w:p>
    <w:p w:rsidR="005D527E" w:rsidRDefault="005D527E">
      <w:pPr>
        <w:pStyle w:val="TableofFigures"/>
        <w:rPr>
          <w:rFonts w:asciiTheme="minorHAnsi" w:eastAsiaTheme="minorEastAsia" w:hAnsiTheme="minorHAnsi" w:cstheme="minorBidi"/>
          <w:noProof/>
          <w:kern w:val="0"/>
          <w:sz w:val="22"/>
          <w:szCs w:val="22"/>
          <w:lang w:eastAsia="pt-BR"/>
        </w:rPr>
      </w:pPr>
      <w:r>
        <w:rPr>
          <w:noProof/>
        </w:rPr>
        <w:t>Figura 62 - Máquina de estados do submódulo Mover</w:t>
      </w:r>
      <w:r>
        <w:rPr>
          <w:noProof/>
        </w:rPr>
        <w:tab/>
      </w:r>
      <w:r>
        <w:rPr>
          <w:noProof/>
        </w:rPr>
        <w:fldChar w:fldCharType="begin"/>
      </w:r>
      <w:r>
        <w:rPr>
          <w:noProof/>
        </w:rPr>
        <w:instrText xml:space="preserve"> PAGEREF _Toc201293821 \h </w:instrText>
      </w:r>
      <w:r>
        <w:rPr>
          <w:noProof/>
        </w:rPr>
      </w:r>
      <w:r>
        <w:rPr>
          <w:noProof/>
        </w:rPr>
        <w:fldChar w:fldCharType="separate"/>
      </w:r>
      <w:r>
        <w:rPr>
          <w:noProof/>
        </w:rPr>
        <w:t>81</w:t>
      </w:r>
      <w:r>
        <w:rPr>
          <w:noProof/>
        </w:rPr>
        <w:fldChar w:fldCharType="end"/>
      </w:r>
    </w:p>
    <w:p w:rsidR="005D527E" w:rsidRDefault="005D527E">
      <w:pPr>
        <w:pStyle w:val="TableofFigures"/>
        <w:rPr>
          <w:rFonts w:asciiTheme="minorHAnsi" w:eastAsiaTheme="minorEastAsia" w:hAnsiTheme="minorHAnsi" w:cstheme="minorBidi"/>
          <w:noProof/>
          <w:kern w:val="0"/>
          <w:sz w:val="22"/>
          <w:szCs w:val="22"/>
          <w:lang w:eastAsia="pt-BR"/>
        </w:rPr>
      </w:pPr>
      <w:r>
        <w:rPr>
          <w:noProof/>
        </w:rPr>
        <w:t>Figura 63 - Mira sobre uma unidade inimiga</w:t>
      </w:r>
      <w:r>
        <w:rPr>
          <w:noProof/>
        </w:rPr>
        <w:tab/>
      </w:r>
      <w:r>
        <w:rPr>
          <w:noProof/>
        </w:rPr>
        <w:fldChar w:fldCharType="begin"/>
      </w:r>
      <w:r>
        <w:rPr>
          <w:noProof/>
        </w:rPr>
        <w:instrText xml:space="preserve"> PAGEREF _Toc201293822 \h </w:instrText>
      </w:r>
      <w:r>
        <w:rPr>
          <w:noProof/>
        </w:rPr>
      </w:r>
      <w:r>
        <w:rPr>
          <w:noProof/>
        </w:rPr>
        <w:fldChar w:fldCharType="separate"/>
      </w:r>
      <w:r>
        <w:rPr>
          <w:noProof/>
        </w:rPr>
        <w:t>82</w:t>
      </w:r>
      <w:r>
        <w:rPr>
          <w:noProof/>
        </w:rPr>
        <w:fldChar w:fldCharType="end"/>
      </w:r>
    </w:p>
    <w:p w:rsidR="005D527E" w:rsidRDefault="005D527E">
      <w:pPr>
        <w:pStyle w:val="TableofFigures"/>
        <w:rPr>
          <w:rFonts w:asciiTheme="minorHAnsi" w:eastAsiaTheme="minorEastAsia" w:hAnsiTheme="minorHAnsi" w:cstheme="minorBidi"/>
          <w:noProof/>
          <w:kern w:val="0"/>
          <w:sz w:val="22"/>
          <w:szCs w:val="22"/>
          <w:lang w:eastAsia="pt-BR"/>
        </w:rPr>
      </w:pPr>
      <w:r>
        <w:rPr>
          <w:noProof/>
        </w:rPr>
        <w:t>Figura 64 - Máquina de estados do submódulo Aim</w:t>
      </w:r>
      <w:r>
        <w:rPr>
          <w:noProof/>
        </w:rPr>
        <w:tab/>
      </w:r>
      <w:r>
        <w:rPr>
          <w:noProof/>
        </w:rPr>
        <w:fldChar w:fldCharType="begin"/>
      </w:r>
      <w:r>
        <w:rPr>
          <w:noProof/>
        </w:rPr>
        <w:instrText xml:space="preserve"> PAGEREF _Toc201293823 \h </w:instrText>
      </w:r>
      <w:r>
        <w:rPr>
          <w:noProof/>
        </w:rPr>
      </w:r>
      <w:r>
        <w:rPr>
          <w:noProof/>
        </w:rPr>
        <w:fldChar w:fldCharType="separate"/>
      </w:r>
      <w:r>
        <w:rPr>
          <w:noProof/>
        </w:rPr>
        <w:t>83</w:t>
      </w:r>
      <w:r>
        <w:rPr>
          <w:noProof/>
        </w:rPr>
        <w:fldChar w:fldCharType="end"/>
      </w:r>
    </w:p>
    <w:p w:rsidR="00664596" w:rsidRDefault="0024442E" w:rsidP="00BF781B">
      <w:pPr>
        <w:pStyle w:val="TOC1"/>
        <w:sectPr w:rsidR="00664596">
          <w:pgSz w:w="11905" w:h="16837"/>
          <w:pgMar w:top="1701" w:right="1134" w:bottom="1134" w:left="1701" w:header="720" w:footer="720" w:gutter="0"/>
          <w:cols w:space="720"/>
          <w:docGrid w:linePitch="360"/>
        </w:sectPr>
      </w:pPr>
      <w:r>
        <w:fldChar w:fldCharType="end"/>
      </w:r>
    </w:p>
    <w:p w:rsidR="00664596" w:rsidRDefault="00664596" w:rsidP="00BF781B">
      <w:pPr>
        <w:pStyle w:val="TOC1"/>
        <w:sectPr w:rsidR="00664596" w:rsidSect="00664596">
          <w:type w:val="continuous"/>
          <w:pgSz w:w="11905" w:h="16837"/>
          <w:pgMar w:top="1701" w:right="1134" w:bottom="1134" w:left="1701" w:header="720" w:footer="720" w:gutter="0"/>
          <w:cols w:space="720"/>
          <w:docGrid w:linePitch="360"/>
        </w:sectPr>
      </w:pPr>
    </w:p>
    <w:p w:rsidR="008861EC" w:rsidRDefault="008861EC" w:rsidP="008861EC">
      <w:pPr>
        <w:pStyle w:val="Heading1"/>
      </w:pPr>
      <w:bookmarkStart w:id="3" w:name="_Toc201293824"/>
      <w:r>
        <w:lastRenderedPageBreak/>
        <w:t>I</w:t>
      </w:r>
      <w:r w:rsidR="00C27EB2">
        <w:t>RTAKTIKS</w:t>
      </w:r>
      <w:bookmarkEnd w:id="3"/>
    </w:p>
    <w:p w:rsidR="00AF506E" w:rsidRDefault="00AF506E" w:rsidP="00AF506E">
      <w:pPr>
        <w:pStyle w:val="Heading2"/>
      </w:pPr>
      <w:bookmarkStart w:id="4" w:name="_Toc201293825"/>
      <w:commentRangeStart w:id="5"/>
      <w:r>
        <w:t>Introdução</w:t>
      </w:r>
      <w:commentRangeEnd w:id="5"/>
      <w:r w:rsidR="00454CF9">
        <w:rPr>
          <w:rStyle w:val="CommentReference"/>
          <w:rFonts w:ascii="Times New Roman" w:hAnsi="Times New Roman" w:cs="Times New Roman"/>
          <w:b w:val="0"/>
          <w:bCs w:val="0"/>
          <w:kern w:val="0"/>
        </w:rPr>
        <w:commentReference w:id="5"/>
      </w:r>
      <w:bookmarkEnd w:id="4"/>
    </w:p>
    <w:p w:rsidR="001E704E" w:rsidRDefault="00AF506E" w:rsidP="001E704E">
      <w:pPr>
        <w:pStyle w:val="BodyText"/>
      </w:pPr>
      <w:r w:rsidRPr="00653768">
        <w:t>Os meios de interação entre usuários e dispositivos são objetos de constantes avanços e busca</w:t>
      </w:r>
      <w:r>
        <w:t>s</w:t>
      </w:r>
      <w:r w:rsidRPr="00653768">
        <w:t xml:space="preserve"> por funcionalidade</w:t>
      </w:r>
      <w:r>
        <w:t>s</w:t>
      </w:r>
      <w:r w:rsidRPr="00653768">
        <w:t xml:space="preserve"> e diversificação. A cada dia surgem novas idéias e modelos de interação assim tornando o</w:t>
      </w:r>
      <w:r w:rsidR="00E50B85">
        <w:t>s</w:t>
      </w:r>
      <w:r w:rsidRPr="00653768">
        <w:t xml:space="preserve"> mundo</w:t>
      </w:r>
      <w:r w:rsidR="00E50B85">
        <w:t>s</w:t>
      </w:r>
      <w:r w:rsidRPr="00653768">
        <w:t xml:space="preserve"> virtua</w:t>
      </w:r>
      <w:r w:rsidR="00E50B85">
        <w:t>is criados pelas aplicações interativas</w:t>
      </w:r>
      <w:r w:rsidRPr="00653768">
        <w:t xml:space="preserve"> cada dia mais real</w:t>
      </w:r>
      <w:r w:rsidR="00E50B85">
        <w:t>ista e atraente</w:t>
      </w:r>
      <w:r w:rsidRPr="00653768">
        <w:t xml:space="preserve">. Idéias e propostas de formas de interação que surgiram através de filmes ou seriados, como o </w:t>
      </w:r>
      <w:r w:rsidRPr="00AF506E">
        <w:rPr>
          <w:i/>
        </w:rPr>
        <w:t>Holodeck</w:t>
      </w:r>
      <w:r>
        <w:t xml:space="preserve">, </w:t>
      </w:r>
      <w:r w:rsidRPr="00653768">
        <w:t xml:space="preserve">presente no seriado </w:t>
      </w:r>
      <w:r w:rsidRPr="003F5E06">
        <w:rPr>
          <w:i/>
        </w:rPr>
        <w:t>Star-Trek</w:t>
      </w:r>
      <w:r>
        <w:t xml:space="preserve">, </w:t>
      </w:r>
      <w:r w:rsidRPr="00653768">
        <w:t xml:space="preserve">ou o monitor de operações do filme </w:t>
      </w:r>
      <w:r w:rsidRPr="00AF506E">
        <w:rPr>
          <w:i/>
        </w:rPr>
        <w:t>Minority Report</w:t>
      </w:r>
      <w:r w:rsidRPr="00653768">
        <w:t xml:space="preserve">, hoje se encontram em vias de </w:t>
      </w:r>
      <w:r w:rsidR="000C39C8" w:rsidRPr="00653768">
        <w:t>estarem</w:t>
      </w:r>
      <w:r w:rsidRPr="00653768">
        <w:t xml:space="preserve"> presentes no cotidiano das pessoas</w:t>
      </w:r>
      <w:r>
        <w:t>;</w:t>
      </w:r>
      <w:r w:rsidRPr="00653768">
        <w:t xml:space="preserve"> através de interfaces em celulares, restaurantes, hotéis, cassinos, exibições artísticas, na indústria, em pesquisas, em museus e em entretenimento.</w:t>
      </w:r>
    </w:p>
    <w:p w:rsidR="00203078" w:rsidRPr="00203078" w:rsidRDefault="00203078" w:rsidP="001E704E">
      <w:pPr>
        <w:pStyle w:val="BodyText"/>
      </w:pPr>
      <w:r w:rsidRPr="00203078">
        <w:t xml:space="preserve">Os jogos têm um papel essencial nessa evolução, tanto </w:t>
      </w:r>
      <w:r>
        <w:t>na parte de</w:t>
      </w:r>
      <w:r w:rsidRPr="00203078">
        <w:t xml:space="preserve"> hardware, como por exemplo, processadores, placas de vídeo, memórias e dispositivos de interação; quanto</w:t>
      </w:r>
      <w:r>
        <w:t xml:space="preserve"> na parte </w:t>
      </w:r>
      <w:r w:rsidRPr="00203078">
        <w:t>financeir</w:t>
      </w:r>
      <w:bookmarkStart w:id="6" w:name="11a7a7a55d4936d0__msoanchor_1"/>
      <w:bookmarkEnd w:id="6"/>
      <w:r>
        <w:t>a,</w:t>
      </w:r>
      <w:r w:rsidRPr="00203078">
        <w:t xml:space="preserve"> arrecadando bilhões de dólares todos os anos para a indústria do entr</w:t>
      </w:r>
      <w:r>
        <w:t>etenimento de jogos eletrônicos</w:t>
      </w:r>
      <w:r w:rsidRPr="00203078">
        <w:t>.</w:t>
      </w:r>
    </w:p>
    <w:p w:rsidR="00015B60" w:rsidRPr="00015B60" w:rsidRDefault="00A06E14" w:rsidP="00A06E14">
      <w:pPr>
        <w:pStyle w:val="BodyText"/>
      </w:pPr>
      <w:r>
        <w:t>Tendo como motivação um trabalho realizado por ex-alunos do Centro Universitário Senac, e</w:t>
      </w:r>
      <w:r w:rsidR="00203078">
        <w:t xml:space="preserve">ste trabalho pretende desenvolver um jogo </w:t>
      </w:r>
      <w:r w:rsidR="00015B60">
        <w:t xml:space="preserve">para superfícies multi-toque, </w:t>
      </w:r>
      <w:r w:rsidR="00203078">
        <w:t>buscando aproveitar as possibilidades de</w:t>
      </w:r>
      <w:r w:rsidR="00015B60">
        <w:t>ssa</w:t>
      </w:r>
      <w:r w:rsidR="00203078">
        <w:t xml:space="preserve"> interação</w:t>
      </w:r>
      <w:r w:rsidR="00015B60">
        <w:t xml:space="preserve"> e auxiliar</w:t>
      </w:r>
      <w:r w:rsidR="00203078">
        <w:t xml:space="preserve"> novas pesquisas </w:t>
      </w:r>
      <w:r w:rsidR="001E704E">
        <w:t>na área de interatividade com jogos,</w:t>
      </w:r>
      <w:r w:rsidR="00203078">
        <w:t xml:space="preserve"> desenvolvimento e expansão </w:t>
      </w:r>
      <w:r w:rsidR="001E704E">
        <w:t>da área de jogos eletrônicos.</w:t>
      </w:r>
    </w:p>
    <w:p w:rsidR="00944A96" w:rsidRPr="003F5E06" w:rsidRDefault="00944A96" w:rsidP="00944A96">
      <w:pPr>
        <w:pStyle w:val="Heading2"/>
      </w:pPr>
      <w:bookmarkStart w:id="7" w:name="_Toc201293826"/>
      <w:r>
        <w:t>Interação Multi-toque</w:t>
      </w:r>
      <w:bookmarkEnd w:id="7"/>
    </w:p>
    <w:p w:rsidR="00944A96" w:rsidRDefault="00944A96" w:rsidP="00944A96">
      <w:pPr>
        <w:pStyle w:val="BodyText"/>
      </w:pPr>
      <w:r>
        <w:t xml:space="preserve">É uma técnica de interação homem-computador com utilização de dispositivos periféricos. O multi-toque consiste no reconhecimento de múltiplos toques simultâneos em uma superfície, que pode ser uma tela ou uma mesa com projeção, por exemplo, e sua interpretação através de software. Esse reconhecimento pode ser de posição, pressão ou ângulo (conforme o dispositivo de captura), permitindo que diversos dedos, mãos ou pessoas (dependendo do tamanho do dispositivo) interajam, provendo uma forma rica e intuitiva de interação, como por exemplo, o monitor de operações apresentado no filme </w:t>
      </w:r>
      <w:r w:rsidRPr="003F5E06">
        <w:rPr>
          <w:i/>
        </w:rPr>
        <w:t>Minority Report</w:t>
      </w:r>
      <w:r>
        <w:t>.</w:t>
      </w:r>
    </w:p>
    <w:p w:rsidR="00944A96" w:rsidRDefault="00944A96" w:rsidP="00944A96">
      <w:pPr>
        <w:pStyle w:val="BodyText"/>
      </w:pPr>
      <w:r>
        <w:lastRenderedPageBreak/>
        <w:t xml:space="preserve">Esta tecnologia se popularizou com a ajuda do </w:t>
      </w:r>
      <w:r w:rsidRPr="0044313D">
        <w:rPr>
          <w:i/>
        </w:rPr>
        <w:t>YouTube</w:t>
      </w:r>
      <w:r>
        <w:t xml:space="preserve">, em 2006, com vídeos do evento </w:t>
      </w:r>
      <w:r w:rsidRPr="003F5E06">
        <w:rPr>
          <w:i/>
        </w:rPr>
        <w:t>Technology Entertainment Design Conference</w:t>
      </w:r>
      <w:r>
        <w:t xml:space="preserve">, em </w:t>
      </w:r>
      <w:r w:rsidRPr="003F5E06">
        <w:rPr>
          <w:i/>
        </w:rPr>
        <w:t>Monterey</w:t>
      </w:r>
      <w:r>
        <w:t xml:space="preserve"> na </w:t>
      </w:r>
      <w:r w:rsidRPr="003F5E06">
        <w:rPr>
          <w:i/>
        </w:rPr>
        <w:t>Califórnia</w:t>
      </w:r>
      <w:r>
        <w:t xml:space="preserve">. Nele, o pesquisador do instituto de ciências matemáticas </w:t>
      </w:r>
      <w:r w:rsidRPr="003F5E06">
        <w:rPr>
          <w:i/>
        </w:rPr>
        <w:t>Courant</w:t>
      </w:r>
      <w:r>
        <w:rPr>
          <w:rStyle w:val="FootnoteReference"/>
        </w:rPr>
        <w:footnoteReference w:id="2"/>
      </w:r>
      <w:r>
        <w:t xml:space="preserve">, Jeffenson Y. Han; demonstrou seu trabalho de pesquisa de interação multi-toque utilizando uma superfície com display gráfico interativa, permitindo a interação de múltiplos usuários; apresentando implementações elegantes de diversas técnicas e aplicações. Os protótipos de J. Han despertaram o interesse de diversas vertentes de pesquisa sobre essa nova alternativa de interação, populando a Internet com diversos tutoriais e </w:t>
      </w:r>
      <w:r w:rsidRPr="002B6678">
        <w:rPr>
          <w:i/>
        </w:rPr>
        <w:t>weblogs</w:t>
      </w:r>
      <w:r>
        <w:rPr>
          <w:i/>
        </w:rPr>
        <w:t xml:space="preserve"> </w:t>
      </w:r>
      <w:r w:rsidRPr="002B6678">
        <w:t>que tr</w:t>
      </w:r>
      <w:r>
        <w:t>ocam experiências entre estes pesquisadores e fomentam o desenvolvimento de protótipos.</w:t>
      </w:r>
    </w:p>
    <w:p w:rsidR="00944A96" w:rsidRDefault="00944A96" w:rsidP="00944A96">
      <w:pPr>
        <w:pStyle w:val="Heading3"/>
      </w:pPr>
      <w:bookmarkStart w:id="8" w:name="_Toc201293827"/>
      <w:commentRangeStart w:id="9"/>
      <w:r>
        <w:t>História</w:t>
      </w:r>
      <w:commentRangeEnd w:id="9"/>
      <w:r>
        <w:rPr>
          <w:rStyle w:val="CommentReference"/>
          <w:rFonts w:ascii="Times New Roman" w:hAnsi="Times New Roman" w:cs="Times New Roman"/>
          <w:b w:val="0"/>
          <w:bCs w:val="0"/>
          <w:kern w:val="0"/>
        </w:rPr>
        <w:commentReference w:id="9"/>
      </w:r>
      <w:bookmarkEnd w:id="8"/>
    </w:p>
    <w:p w:rsidR="00944A96" w:rsidRDefault="00944A96" w:rsidP="00944A96">
      <w:pPr>
        <w:pStyle w:val="BodyText"/>
      </w:pPr>
      <w:r>
        <w:t xml:space="preserve">O multi-toque teve seu início em 1982, com </w:t>
      </w:r>
      <w:r w:rsidRPr="002B6678">
        <w:rPr>
          <w:i/>
        </w:rPr>
        <w:t>tablets</w:t>
      </w:r>
      <w:r>
        <w:t xml:space="preserve"> feitos na universidade de Toronto e com telas dos laboratórios Bell. Nos anos 90 a universidade de Delaware desenvolveu um sofisticado sistema de reconhecimento de gestos e escrita, base para o </w:t>
      </w:r>
      <w:r w:rsidRPr="0044313D">
        <w:rPr>
          <w:i/>
        </w:rPr>
        <w:t>mouse-pad</w:t>
      </w:r>
      <w:r>
        <w:t xml:space="preserve"> </w:t>
      </w:r>
      <w:r w:rsidRPr="005A084D">
        <w:rPr>
          <w:i/>
        </w:rPr>
        <w:t>iGesture</w:t>
      </w:r>
      <w:r>
        <w:t xml:space="preserve"> e teclados </w:t>
      </w:r>
      <w:r w:rsidRPr="005A084D">
        <w:rPr>
          <w:i/>
        </w:rPr>
        <w:t>TouchStream</w:t>
      </w:r>
      <w:r>
        <w:t xml:space="preserve">, comercializados pela </w:t>
      </w:r>
      <w:r w:rsidRPr="005A084D">
        <w:rPr>
          <w:i/>
        </w:rPr>
        <w:t>FingerWorks</w:t>
      </w:r>
      <w:r>
        <w:t xml:space="preserve"> em 2001. Estes teclados são reconhecidos pela sua ergonomia: aponte e arraste com um ou mais dedos (impressas sobre uma superfície macia), eliminando totalmente a necessidade de um dispositivo apontador, como o mouse. </w:t>
      </w:r>
    </w:p>
    <w:p w:rsidR="00944A96" w:rsidRDefault="00944A96" w:rsidP="00944A96">
      <w:pPr>
        <w:pStyle w:val="BodyText"/>
      </w:pPr>
      <w:r>
        <w:t xml:space="preserve">O primeiro dispositivo multi-toque com display visual integrado comercializado foi o </w:t>
      </w:r>
      <w:r>
        <w:rPr>
          <w:i/>
        </w:rPr>
        <w:t>Lemur Input Device</w:t>
      </w:r>
      <w:r>
        <w:t xml:space="preserve">, um controlador multimídia profissional da companhia francesa </w:t>
      </w:r>
      <w:r w:rsidRPr="005A084D">
        <w:rPr>
          <w:i/>
        </w:rPr>
        <w:t>JazzMutant</w:t>
      </w:r>
      <w:r>
        <w:t xml:space="preserve"> lançado em 2005. Em julho de 2007, a </w:t>
      </w:r>
      <w:r w:rsidRPr="005A084D">
        <w:rPr>
          <w:i/>
        </w:rPr>
        <w:t>Apple</w:t>
      </w:r>
      <w:r>
        <w:t xml:space="preserve"> registrou cerca de 300 patentes com seu produto </w:t>
      </w:r>
      <w:r w:rsidRPr="005A084D">
        <w:rPr>
          <w:i/>
        </w:rPr>
        <w:t>iPhone</w:t>
      </w:r>
      <w:r>
        <w:t xml:space="preserve">. Meses depois, a </w:t>
      </w:r>
      <w:r w:rsidRPr="005A084D">
        <w:rPr>
          <w:i/>
        </w:rPr>
        <w:t>Microsoft</w:t>
      </w:r>
      <w:r>
        <w:t xml:space="preserve"> anunciou seu futuro produto, a </w:t>
      </w:r>
      <w:r w:rsidRPr="005A084D">
        <w:rPr>
          <w:i/>
        </w:rPr>
        <w:t>Microsoft Surface</w:t>
      </w:r>
      <w:r>
        <w:t>, como sua grande inovação.</w:t>
      </w:r>
    </w:p>
    <w:p w:rsidR="00944A96" w:rsidRDefault="00944A96" w:rsidP="00944A96">
      <w:pPr>
        <w:pStyle w:val="Figura"/>
      </w:pPr>
      <w:r>
        <w:rPr>
          <w:noProof/>
          <w:lang w:eastAsia="pt-BR"/>
        </w:rPr>
        <w:lastRenderedPageBreak/>
        <w:drawing>
          <wp:inline distT="0" distB="0" distL="0" distR="0">
            <wp:extent cx="3714750" cy="2809875"/>
            <wp:effectExtent l="19050" t="0" r="0" b="0"/>
            <wp:docPr id="2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3714750" cy="2809875"/>
                    </a:xfrm>
                    <a:prstGeom prst="rect">
                      <a:avLst/>
                    </a:prstGeom>
                    <a:noFill/>
                    <a:ln w="9525">
                      <a:noFill/>
                      <a:miter lim="800000"/>
                      <a:headEnd/>
                      <a:tailEnd/>
                    </a:ln>
                  </pic:spPr>
                </pic:pic>
              </a:graphicData>
            </a:graphic>
          </wp:inline>
        </w:drawing>
      </w:r>
    </w:p>
    <w:p w:rsidR="00944A96" w:rsidRDefault="00944A96" w:rsidP="00944A96">
      <w:pPr>
        <w:pStyle w:val="Figura"/>
      </w:pPr>
      <w:bookmarkStart w:id="10" w:name="_Toc201293761"/>
      <w:r>
        <w:t xml:space="preserve">Figura </w:t>
      </w:r>
      <w:fldSimple w:instr=" SEQ Figura \* ARABIC ">
        <w:r w:rsidR="004B7682">
          <w:rPr>
            <w:noProof/>
          </w:rPr>
          <w:t>1</w:t>
        </w:r>
      </w:fldSimple>
      <w:r>
        <w:t xml:space="preserve"> - Lemur Input Device</w:t>
      </w:r>
      <w:bookmarkEnd w:id="10"/>
    </w:p>
    <w:p w:rsidR="00325947" w:rsidRDefault="00845750" w:rsidP="00A6167A">
      <w:pPr>
        <w:pStyle w:val="Heading2"/>
      </w:pPr>
      <w:bookmarkStart w:id="11" w:name="_Toc201293828"/>
      <w:r>
        <w:t>Objetivo</w:t>
      </w:r>
      <w:bookmarkEnd w:id="11"/>
    </w:p>
    <w:p w:rsidR="007A4CDB" w:rsidRPr="007A4CDB" w:rsidRDefault="009B3867" w:rsidP="00AB450E">
      <w:pPr>
        <w:pStyle w:val="BodyText"/>
      </w:pPr>
      <w:r>
        <w:t xml:space="preserve">O objetivo deste </w:t>
      </w:r>
      <w:r w:rsidR="00916E0D">
        <w:t>trabalho</w:t>
      </w:r>
      <w:r>
        <w:t xml:space="preserve"> é d</w:t>
      </w:r>
      <w:r w:rsidR="00043D10">
        <w:t>esenvolver</w:t>
      </w:r>
      <w:r w:rsidR="00043D10" w:rsidRPr="008F2A99">
        <w:t xml:space="preserve"> </w:t>
      </w:r>
      <w:r w:rsidR="007A7C7D">
        <w:t xml:space="preserve">para </w:t>
      </w:r>
      <w:r w:rsidR="00454CF9">
        <w:t>um</w:t>
      </w:r>
      <w:r w:rsidR="007A7C7D">
        <w:t xml:space="preserve">a mesa multi-toque </w:t>
      </w:r>
      <w:r w:rsidR="00043D10" w:rsidRPr="008F2A99">
        <w:t xml:space="preserve">um </w:t>
      </w:r>
      <w:r w:rsidR="00043D10" w:rsidRPr="008F2A99">
        <w:rPr>
          <w:i/>
        </w:rPr>
        <w:t>RPG</w:t>
      </w:r>
      <w:r w:rsidR="00043D10" w:rsidRPr="008F2A99">
        <w:t xml:space="preserve"> tático semelhante ao </w:t>
      </w:r>
      <w:r w:rsidR="00043D10">
        <w:t>famoso</w:t>
      </w:r>
      <w:r w:rsidR="00043D10" w:rsidRPr="008F2A99">
        <w:t xml:space="preserve"> </w:t>
      </w:r>
      <w:r w:rsidR="00043D10" w:rsidRPr="008F2A99">
        <w:rPr>
          <w:i/>
        </w:rPr>
        <w:t>Final Fantasy Tactics</w:t>
      </w:r>
      <w:r w:rsidR="00043D10" w:rsidRPr="008F2A99">
        <w:t>, onde o jogador controla</w:t>
      </w:r>
      <w:r w:rsidR="00043D10">
        <w:t>rá</w:t>
      </w:r>
      <w:r w:rsidR="00043D10" w:rsidRPr="008F2A99">
        <w:t xml:space="preserve"> vários personagens com características diferentes, </w:t>
      </w:r>
      <w:r w:rsidR="00043D10">
        <w:t>com o</w:t>
      </w:r>
      <w:r w:rsidR="00043D10" w:rsidRPr="008F2A99">
        <w:t xml:space="preserve"> objetivo</w:t>
      </w:r>
      <w:r w:rsidR="007A7C7D">
        <w:t xml:space="preserve"> de</w:t>
      </w:r>
      <w:r w:rsidR="00043D10" w:rsidRPr="008F2A99">
        <w:t xml:space="preserve"> derrotar o inimigo através de ataques, magias e itens</w:t>
      </w:r>
      <w:r w:rsidR="007A7C7D">
        <w:t xml:space="preserve">. </w:t>
      </w:r>
      <w:r w:rsidR="00AB450E">
        <w:t>A</w:t>
      </w:r>
      <w:r w:rsidR="00EA4C0C">
        <w:t xml:space="preserve"> composição do cenário de batalha e a disposição dos personagens, juntamente com suas características </w:t>
      </w:r>
      <w:r w:rsidR="008C7D98">
        <w:t xml:space="preserve">influenciam no decorrer da batalha, tentando mesclar a um </w:t>
      </w:r>
      <w:r w:rsidR="008C7D98" w:rsidRPr="008C7D98">
        <w:rPr>
          <w:i/>
        </w:rPr>
        <w:t>RPG</w:t>
      </w:r>
      <w:r w:rsidR="00AB450E">
        <w:t>,</w:t>
      </w:r>
      <w:r w:rsidR="008C7D98">
        <w:t xml:space="preserve"> elementos </w:t>
      </w:r>
      <w:r w:rsidR="00AB450E">
        <w:t xml:space="preserve">base </w:t>
      </w:r>
      <w:r w:rsidR="008C7D98">
        <w:t>dos jogos de estratégia.</w:t>
      </w:r>
    </w:p>
    <w:p w:rsidR="00AB450E" w:rsidRDefault="00AB450E" w:rsidP="00AB450E">
      <w:pPr>
        <w:pStyle w:val="BodyText"/>
      </w:pPr>
      <w:r w:rsidRPr="00AB450E">
        <w:t xml:space="preserve">O jogo </w:t>
      </w:r>
      <w:r>
        <w:t xml:space="preserve">desenvolvido </w:t>
      </w:r>
      <w:r w:rsidRPr="00AB450E">
        <w:t>deve permitir o uso de táticas, como por exemplo</w:t>
      </w:r>
      <w:r w:rsidR="0087562C">
        <w:t>,</w:t>
      </w:r>
      <w:r w:rsidRPr="00AB450E">
        <w:t xml:space="preserve"> se beneficiar de uma determinada </w:t>
      </w:r>
      <w:r>
        <w:t xml:space="preserve">composição de personagens </w:t>
      </w:r>
      <w:r w:rsidRPr="00AB450E">
        <w:t>no campo de batalha para obter vantagens sobre o inimigo.</w:t>
      </w:r>
      <w:r w:rsidR="0087562C">
        <w:t xml:space="preserve"> </w:t>
      </w:r>
      <w:r w:rsidR="00043D10">
        <w:t>O jogo será jogado</w:t>
      </w:r>
      <w:r w:rsidR="00AF7234">
        <w:t xml:space="preserve"> por dois jogadores</w:t>
      </w:r>
      <w:r w:rsidR="00043D10">
        <w:t xml:space="preserve"> sobre uma superfície </w:t>
      </w:r>
      <w:r w:rsidR="00043D10" w:rsidRPr="008F2A99">
        <w:t xml:space="preserve">multi-toque, </w:t>
      </w:r>
      <w:r w:rsidR="007A7C7D">
        <w:t xml:space="preserve">em que </w:t>
      </w:r>
      <w:r w:rsidR="00043D10" w:rsidRPr="008F2A99">
        <w:t xml:space="preserve">o toque </w:t>
      </w:r>
      <w:r w:rsidR="007A7C7D">
        <w:t xml:space="preserve">dos jogadores </w:t>
      </w:r>
      <w:r w:rsidR="00043D10">
        <w:t>será</w:t>
      </w:r>
      <w:r w:rsidR="00043D10" w:rsidRPr="008F2A99">
        <w:t xml:space="preserve"> </w:t>
      </w:r>
      <w:r w:rsidR="00043D10">
        <w:t>utilizado</w:t>
      </w:r>
      <w:r w:rsidR="00043D10" w:rsidRPr="008F2A99">
        <w:t xml:space="preserve"> para </w:t>
      </w:r>
      <w:r w:rsidR="00043D10">
        <w:t>definir</w:t>
      </w:r>
      <w:r w:rsidR="00043D10" w:rsidRPr="008F2A99">
        <w:t xml:space="preserve"> as ações que os personagens devem executar</w:t>
      </w:r>
      <w:r w:rsidR="007A7C7D">
        <w:t xml:space="preserve"> e </w:t>
      </w:r>
      <w:r w:rsidR="007A4CDB">
        <w:t xml:space="preserve">o </w:t>
      </w:r>
      <w:r w:rsidR="007A7C7D">
        <w:t>posicionamento dos elementos no jogo</w:t>
      </w:r>
      <w:r w:rsidR="00043D10" w:rsidRPr="008F2A99">
        <w:t xml:space="preserve">. </w:t>
      </w:r>
      <w:r w:rsidR="002644ED">
        <w:t>As interações</w:t>
      </w:r>
      <w:r w:rsidR="00043D10">
        <w:t xml:space="preserve"> do jogador com seus personagens</w:t>
      </w:r>
      <w:r w:rsidR="002644ED">
        <w:t xml:space="preserve"> se darão</w:t>
      </w:r>
      <w:r w:rsidR="00043D10">
        <w:t xml:space="preserve"> através de </w:t>
      </w:r>
      <w:r>
        <w:t>toques.</w:t>
      </w:r>
    </w:p>
    <w:p w:rsidR="00304B0B" w:rsidRPr="00304B0B" w:rsidRDefault="00304B0B" w:rsidP="00304B0B">
      <w:pPr>
        <w:pStyle w:val="Figura"/>
      </w:pPr>
      <w:r>
        <w:t xml:space="preserve">Figura </w:t>
      </w:r>
      <w:fldSimple w:instr=" SEQ Figura \* ARABIC ">
        <w:r w:rsidR="004B7682">
          <w:rPr>
            <w:noProof/>
          </w:rPr>
          <w:t>2</w:t>
        </w:r>
      </w:fldSimple>
      <w:r>
        <w:t xml:space="preserve"> - IRTaktiks</w:t>
      </w:r>
    </w:p>
    <w:p w:rsidR="002644ED" w:rsidRPr="00043D10" w:rsidRDefault="002644ED" w:rsidP="00AB450E">
      <w:pPr>
        <w:pStyle w:val="BodyText"/>
      </w:pPr>
      <w:r>
        <w:t xml:space="preserve">Cada jogador controlará uma quantidade definida de personagens, sendo que cada um destes personagens possui características próprias e únicas que o diferencia dos demais, dando-lhe algumas </w:t>
      </w:r>
      <w:r w:rsidR="007C392A">
        <w:t>vantagens</w:t>
      </w:r>
      <w:r>
        <w:t xml:space="preserve"> e desvantagens. A tática do </w:t>
      </w:r>
      <w:r>
        <w:lastRenderedPageBreak/>
        <w:t>jogo fica a cargo de utilizar estas características</w:t>
      </w:r>
      <w:r w:rsidR="007A4CDB">
        <w:t>, em conjunto com o cenário,</w:t>
      </w:r>
      <w:r>
        <w:t xml:space="preserve"> da melhor maneira</w:t>
      </w:r>
      <w:r w:rsidR="007A4CDB">
        <w:t xml:space="preserve"> possível</w:t>
      </w:r>
      <w:r>
        <w:t xml:space="preserve"> </w:t>
      </w:r>
      <w:r w:rsidR="00AF7234">
        <w:t>em</w:t>
      </w:r>
      <w:r>
        <w:t xml:space="preserve"> beneficio próprio a fim de derrotar o adversário.</w:t>
      </w:r>
    </w:p>
    <w:p w:rsidR="005908F4" w:rsidRDefault="00AF7234" w:rsidP="005908F4">
      <w:pPr>
        <w:pStyle w:val="BodyText"/>
      </w:pPr>
      <w:r>
        <w:t xml:space="preserve">A superfície multi-toque </w:t>
      </w:r>
      <w:r w:rsidR="00843FE8">
        <w:t xml:space="preserve">que será </w:t>
      </w:r>
      <w:r>
        <w:t xml:space="preserve">utilizada </w:t>
      </w:r>
      <w:r w:rsidR="005908F4">
        <w:t xml:space="preserve">no desenvolvimento do projeto foi desenvolvida por ex-alunos do Centro Universitário Senac, no ano de 2007, sendo tema de um trabalho de conclusão de curso. Trata-se de uma mesa de acrílico que se baseia no princípio da </w:t>
      </w:r>
      <w:r>
        <w:t xml:space="preserve">reflexão total interna frustrada da luz, desenvolvido por </w:t>
      </w:r>
      <w:r w:rsidRPr="00AF7234">
        <w:t>Jeffenson Y. Han</w:t>
      </w:r>
      <w:r w:rsidR="005908F4">
        <w:t>, para permitir a detecção de toques por softwares de visão computacionais.</w:t>
      </w:r>
    </w:p>
    <w:p w:rsidR="00C22EA2" w:rsidRDefault="006A0B4E" w:rsidP="00C22EA2">
      <w:pPr>
        <w:pStyle w:val="BodyText"/>
      </w:pPr>
      <w:r>
        <w:t>As ações que os usuários executarem sobre a mesa, toques</w:t>
      </w:r>
      <w:r w:rsidR="00E5401F">
        <w:t>, por exemplo</w:t>
      </w:r>
      <w:r w:rsidR="00926F64">
        <w:t>;</w:t>
      </w:r>
      <w:r>
        <w:t xml:space="preserve"> é reconhecida através de </w:t>
      </w:r>
      <w:r w:rsidR="00926F64">
        <w:t xml:space="preserve">um </w:t>
      </w:r>
      <w:r>
        <w:t xml:space="preserve">software que analisa imagens enviadas por uma </w:t>
      </w:r>
      <w:r w:rsidRPr="006A0B4E">
        <w:rPr>
          <w:i/>
        </w:rPr>
        <w:t>webcam</w:t>
      </w:r>
      <w:r>
        <w:t xml:space="preserve">. O software processa estas </w:t>
      </w:r>
      <w:r w:rsidR="00926F64">
        <w:t xml:space="preserve">imagens e </w:t>
      </w:r>
      <w:r>
        <w:t xml:space="preserve">envia as informações </w:t>
      </w:r>
      <w:r w:rsidR="00E5401F">
        <w:t xml:space="preserve">extraídas para o jogo, que, com base nestas, </w:t>
      </w:r>
      <w:r>
        <w:t xml:space="preserve">atualiza o </w:t>
      </w:r>
      <w:r w:rsidR="00926F64">
        <w:t xml:space="preserve">seu </w:t>
      </w:r>
      <w:r>
        <w:t>estado</w:t>
      </w:r>
      <w:r w:rsidR="00926F64">
        <w:t xml:space="preserve">. </w:t>
      </w:r>
      <w:r w:rsidR="00E5401F">
        <w:t xml:space="preserve">Por fim, projeta-se o jogo sob a superfície da mesa, para que o </w:t>
      </w:r>
      <w:r>
        <w:t>usuário possu</w:t>
      </w:r>
      <w:r w:rsidR="00E5401F">
        <w:t>a</w:t>
      </w:r>
      <w:r>
        <w:t xml:space="preserve"> a impressão de estar </w:t>
      </w:r>
      <w:r w:rsidR="00E5401F">
        <w:t>interagindo diretamente com o jogo</w:t>
      </w:r>
      <w:r>
        <w:t>.</w:t>
      </w:r>
    </w:p>
    <w:p w:rsidR="00C22EA2" w:rsidRDefault="00C22EA2" w:rsidP="00C22EA2">
      <w:pPr>
        <w:pStyle w:val="Figura"/>
      </w:pPr>
      <w:r>
        <w:rPr>
          <w:noProof/>
          <w:lang w:eastAsia="pt-BR"/>
        </w:rPr>
        <w:drawing>
          <wp:inline distT="0" distB="0" distL="0" distR="0">
            <wp:extent cx="3879598" cy="3635714"/>
            <wp:effectExtent l="19050" t="19050" r="25652" b="21886"/>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srcRect/>
                    <a:stretch>
                      <a:fillRect/>
                    </a:stretch>
                  </pic:blipFill>
                  <pic:spPr bwMode="auto">
                    <a:xfrm>
                      <a:off x="0" y="0"/>
                      <a:ext cx="3879598" cy="3635714"/>
                    </a:xfrm>
                    <a:prstGeom prst="rect">
                      <a:avLst/>
                    </a:prstGeom>
                    <a:noFill/>
                    <a:ln w="9525">
                      <a:solidFill>
                        <a:schemeClr val="tx1"/>
                      </a:solidFill>
                      <a:miter lim="800000"/>
                      <a:headEnd/>
                      <a:tailEnd/>
                    </a:ln>
                  </pic:spPr>
                </pic:pic>
              </a:graphicData>
            </a:graphic>
          </wp:inline>
        </w:drawing>
      </w:r>
    </w:p>
    <w:p w:rsidR="00C22EA2" w:rsidRDefault="00C22EA2" w:rsidP="00C22EA2">
      <w:pPr>
        <w:pStyle w:val="Figura"/>
      </w:pPr>
      <w:bookmarkStart w:id="12" w:name="_Toc201293762"/>
      <w:r>
        <w:t xml:space="preserve">Figura </w:t>
      </w:r>
      <w:fldSimple w:instr=" SEQ Figura \* ARABIC ">
        <w:r w:rsidR="004B7682">
          <w:rPr>
            <w:noProof/>
          </w:rPr>
          <w:t>3</w:t>
        </w:r>
      </w:fldSimple>
      <w:r>
        <w:t xml:space="preserve"> - Visão geral do sistema</w:t>
      </w:r>
      <w:bookmarkEnd w:id="12"/>
    </w:p>
    <w:p w:rsidR="00AD429B" w:rsidRPr="00AD429B" w:rsidRDefault="00C22EA2" w:rsidP="007C40C2">
      <w:r>
        <w:t xml:space="preserve">Este trabalho está dividido </w:t>
      </w:r>
      <w:r w:rsidR="004E5C10">
        <w:t>em três capítulos principais.</w:t>
      </w:r>
      <w:r>
        <w:t xml:space="preserve"> </w:t>
      </w:r>
      <w:r w:rsidR="004E5C10">
        <w:t>N</w:t>
      </w:r>
      <w:r>
        <w:t>o capítulo a seguir, apresentaremos as bases teóricas utilizadas neste trabalho</w:t>
      </w:r>
      <w:r w:rsidR="00294D10">
        <w:t xml:space="preserve">. Nele </w:t>
      </w:r>
      <w:r w:rsidR="004E5C10">
        <w:t xml:space="preserve">discutiremos </w:t>
      </w:r>
      <w:r w:rsidR="00294D10">
        <w:t xml:space="preserve">sobre os </w:t>
      </w:r>
      <w:r>
        <w:t>dispositivos multi-</w:t>
      </w:r>
      <w:r w:rsidR="004E5C10">
        <w:t xml:space="preserve">toques atuais </w:t>
      </w:r>
      <w:r w:rsidR="00294D10">
        <w:t>e suas principais características</w:t>
      </w:r>
      <w:r>
        <w:t xml:space="preserve">, </w:t>
      </w:r>
      <w:r w:rsidR="00294D10">
        <w:t xml:space="preserve">os </w:t>
      </w:r>
      <w:r>
        <w:t xml:space="preserve">tipos de jogos </w:t>
      </w:r>
      <w:r w:rsidR="004E5C10">
        <w:t xml:space="preserve">relacionados a este projeto e </w:t>
      </w:r>
      <w:r w:rsidR="00294D10">
        <w:t xml:space="preserve">sobre as </w:t>
      </w:r>
      <w:r>
        <w:t xml:space="preserve">ferramentas utilizadas </w:t>
      </w:r>
      <w:r w:rsidR="00294D10">
        <w:t xml:space="preserve">em seu </w:t>
      </w:r>
      <w:r>
        <w:lastRenderedPageBreak/>
        <w:t xml:space="preserve">desenvolvimento. O </w:t>
      </w:r>
      <w:r w:rsidR="00294D10">
        <w:t xml:space="preserve">terceiro </w:t>
      </w:r>
      <w:r>
        <w:t xml:space="preserve">capítulo </w:t>
      </w:r>
      <w:r w:rsidR="00294D10">
        <w:t>descreve o projeto, sua concepção e desenvolvimento,</w:t>
      </w:r>
      <w:r w:rsidR="004E5C10">
        <w:t xml:space="preserve"> além de</w:t>
      </w:r>
      <w:r w:rsidR="00294D10">
        <w:t xml:space="preserve"> problemas e soluções encontradas. O quarto capítulo </w:t>
      </w:r>
      <w:r w:rsidR="004E5C10">
        <w:t>conclui</w:t>
      </w:r>
      <w:r w:rsidR="00294D10">
        <w:t xml:space="preserve"> o trabalho, apresentando os resultados obtidos e possíveis trabalhos futuros.</w:t>
      </w:r>
    </w:p>
    <w:p w:rsidR="00325947" w:rsidRDefault="00FF17BD" w:rsidP="00FF17BD">
      <w:pPr>
        <w:pStyle w:val="Heading1"/>
      </w:pPr>
      <w:bookmarkStart w:id="13" w:name="_Toc201293829"/>
      <w:r>
        <w:lastRenderedPageBreak/>
        <w:t>B</w:t>
      </w:r>
      <w:r w:rsidR="00C27EB2">
        <w:t>ASES TEÓRICAS E TECNOLOGIAS EMPREGADAS</w:t>
      </w:r>
      <w:bookmarkEnd w:id="13"/>
    </w:p>
    <w:p w:rsidR="001566D2" w:rsidRDefault="001566D2" w:rsidP="001566D2">
      <w:pPr>
        <w:pStyle w:val="BodyText"/>
      </w:pPr>
      <w:r>
        <w:t>Neste capítulo serão apresentadas as bases teóricas e as tecnologias empregadas no desenvolvimento do projeto</w:t>
      </w:r>
      <w:r w:rsidR="003148A2">
        <w:t>.</w:t>
      </w:r>
    </w:p>
    <w:p w:rsidR="00944A96" w:rsidRDefault="00944A96" w:rsidP="00284ED0">
      <w:pPr>
        <w:pStyle w:val="Heading2"/>
      </w:pPr>
      <w:bookmarkStart w:id="14" w:name="_Toc201293830"/>
      <w:r>
        <w:t>Dispositivos Multi-toques</w:t>
      </w:r>
      <w:bookmarkEnd w:id="14"/>
    </w:p>
    <w:p w:rsidR="003148A2" w:rsidRPr="003148A2" w:rsidRDefault="003148A2" w:rsidP="003148A2">
      <w:r>
        <w:t xml:space="preserve">Atualmente, a quantidade de dispositivos multi-toque não para de crescer. </w:t>
      </w:r>
      <w:r w:rsidR="00CD1249">
        <w:t>N</w:t>
      </w:r>
      <w:r>
        <w:t xml:space="preserve">ovas </w:t>
      </w:r>
      <w:r w:rsidR="00CD1249">
        <w:t xml:space="preserve">tecnologias e pesquisas são noticias todos os dias, sendo cotada como a forma de interação do futuro. </w:t>
      </w:r>
      <w:r>
        <w:t xml:space="preserve">A seguir </w:t>
      </w:r>
      <w:r w:rsidR="00AE4A66">
        <w:t>exibiremos</w:t>
      </w:r>
      <w:r>
        <w:t xml:space="preserve"> os principais dispositivos multi-toques existentes e suas características, que serviram de inspiração para </w:t>
      </w:r>
      <w:r w:rsidR="00CD1249">
        <w:t>o desenvolvimento deste trabalho.</w:t>
      </w:r>
    </w:p>
    <w:p w:rsidR="00E23F62" w:rsidRDefault="00E23F62" w:rsidP="00E23F62">
      <w:pPr>
        <w:pStyle w:val="Heading3"/>
      </w:pPr>
      <w:bookmarkStart w:id="15" w:name="_Toc201293831"/>
      <w:commentRangeStart w:id="16"/>
      <w:r>
        <w:t>Microsoft Surface</w:t>
      </w:r>
      <w:commentRangeEnd w:id="16"/>
      <w:r>
        <w:rPr>
          <w:rStyle w:val="CommentReference"/>
          <w:rFonts w:ascii="Times New Roman" w:hAnsi="Times New Roman" w:cs="Times New Roman"/>
          <w:b w:val="0"/>
          <w:bCs w:val="0"/>
          <w:kern w:val="0"/>
        </w:rPr>
        <w:commentReference w:id="16"/>
      </w:r>
      <w:bookmarkEnd w:id="15"/>
    </w:p>
    <w:p w:rsidR="00E23F62" w:rsidRPr="003C6BAC" w:rsidRDefault="00E23F62" w:rsidP="00E23F62">
      <w:pPr>
        <w:pStyle w:val="BodyText"/>
      </w:pPr>
      <w:r>
        <w:t xml:space="preserve">Idealizada desde 2001, pela </w:t>
      </w:r>
      <w:r w:rsidRPr="00372761">
        <w:rPr>
          <w:i/>
        </w:rPr>
        <w:t>Microsoft Hardware</w:t>
      </w:r>
      <w:r>
        <w:t xml:space="preserve"> em parceria com a </w:t>
      </w:r>
      <w:r w:rsidRPr="00372761">
        <w:rPr>
          <w:i/>
        </w:rPr>
        <w:t>Microsoft Research</w:t>
      </w:r>
      <w:r>
        <w:t xml:space="preserve">, o </w:t>
      </w:r>
      <w:r w:rsidRPr="00DE3E49">
        <w:rPr>
          <w:i/>
        </w:rPr>
        <w:t>Microsoft Surface Computer</w:t>
      </w:r>
      <w:r>
        <w:t xml:space="preserve"> foi apresentada ao público em abril de 2007 pela </w:t>
      </w:r>
      <w:r w:rsidRPr="003C6BAC">
        <w:rPr>
          <w:i/>
        </w:rPr>
        <w:t>Microsoft</w:t>
      </w:r>
      <w:r>
        <w:t xml:space="preserve"> </w:t>
      </w:r>
      <w:r w:rsidRPr="003C6BAC">
        <w:rPr>
          <w:i/>
        </w:rPr>
        <w:t>Corp</w:t>
      </w:r>
      <w:r>
        <w:t xml:space="preserve"> em parceria com a </w:t>
      </w:r>
      <w:r w:rsidRPr="003C6BAC">
        <w:rPr>
          <w:i/>
        </w:rPr>
        <w:t>AT&amp;T</w:t>
      </w:r>
      <w:r>
        <w:rPr>
          <w:i/>
        </w:rPr>
        <w:t>.</w:t>
      </w:r>
    </w:p>
    <w:p w:rsidR="00E23F62" w:rsidRPr="00BC4BFF" w:rsidRDefault="00E23F62" w:rsidP="00E23F62">
      <w:pPr>
        <w:pStyle w:val="BodyText"/>
      </w:pPr>
      <w:r>
        <w:t xml:space="preserve">Permite através de uma mesa multi-toque a manipulação de imagens, mapas, aplicativos, vídeos e jogos através do toque. Possui a capacidade de reconhecer objetos sobre sua superfície, como celulares, </w:t>
      </w:r>
      <w:r w:rsidRPr="008E6593">
        <w:rPr>
          <w:i/>
        </w:rPr>
        <w:t>palmtops</w:t>
      </w:r>
      <w:r>
        <w:t>, ca</w:t>
      </w:r>
      <w:r w:rsidR="00993C66">
        <w:t>rtões de crédito, entre outros.</w:t>
      </w:r>
    </w:p>
    <w:p w:rsidR="002C0A87" w:rsidRPr="002C0A87" w:rsidRDefault="002C0A87" w:rsidP="002C0A87">
      <w:pPr>
        <w:pStyle w:val="Figura"/>
      </w:pPr>
      <w:r w:rsidRPr="002C0A87">
        <w:rPr>
          <w:noProof/>
          <w:lang w:eastAsia="pt-BR"/>
        </w:rPr>
        <w:drawing>
          <wp:inline distT="0" distB="0" distL="0" distR="0">
            <wp:extent cx="3378994" cy="2628900"/>
            <wp:effectExtent l="19050" t="0" r="0" b="0"/>
            <wp:docPr id="4"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1"/>
                    <a:srcRect/>
                    <a:stretch>
                      <a:fillRect/>
                    </a:stretch>
                  </pic:blipFill>
                  <pic:spPr bwMode="auto">
                    <a:xfrm>
                      <a:off x="0" y="0"/>
                      <a:ext cx="3378994" cy="2628900"/>
                    </a:xfrm>
                    <a:prstGeom prst="rect">
                      <a:avLst/>
                    </a:prstGeom>
                    <a:noFill/>
                    <a:ln w="9525">
                      <a:noFill/>
                      <a:miter lim="800000"/>
                      <a:headEnd/>
                      <a:tailEnd/>
                    </a:ln>
                  </pic:spPr>
                </pic:pic>
              </a:graphicData>
            </a:graphic>
          </wp:inline>
        </w:drawing>
      </w:r>
    </w:p>
    <w:p w:rsidR="002C0A87" w:rsidRPr="002C0A87" w:rsidRDefault="002C0A87" w:rsidP="002C0A87">
      <w:pPr>
        <w:pStyle w:val="Figura"/>
      </w:pPr>
      <w:bookmarkStart w:id="17" w:name="_Toc201293763"/>
      <w:r w:rsidRPr="002C0A87">
        <w:t xml:space="preserve">Figura </w:t>
      </w:r>
      <w:fldSimple w:instr=" SEQ Figura \* ARABIC ">
        <w:r w:rsidR="004B7682">
          <w:rPr>
            <w:noProof/>
          </w:rPr>
          <w:t>4</w:t>
        </w:r>
      </w:fldSimple>
      <w:r w:rsidRPr="002C0A87">
        <w:t xml:space="preserve"> - Microsoft Surface</w:t>
      </w:r>
      <w:bookmarkEnd w:id="17"/>
    </w:p>
    <w:p w:rsidR="002C0A87" w:rsidRDefault="002C0A87" w:rsidP="00F32C16">
      <w:pPr>
        <w:pStyle w:val="BodyText"/>
      </w:pPr>
      <w:r>
        <w:lastRenderedPageBreak/>
        <w:t xml:space="preserve">É constituída por uma </w:t>
      </w:r>
      <w:r w:rsidR="00CF1582">
        <w:t xml:space="preserve">superfície de acrílico </w:t>
      </w:r>
      <w:r>
        <w:t>de 30 polegadas disposta em forma de mesa</w:t>
      </w:r>
      <w:r w:rsidR="00CF1582">
        <w:t xml:space="preserve">. Suas dimensões são: 56 cm de altura, 53 cm de profundidade, 106 cm de largura. </w:t>
      </w:r>
      <w:r w:rsidR="008419CE">
        <w:t xml:space="preserve">Em sua máxima configuração, embarca um computador com um processador </w:t>
      </w:r>
      <w:r w:rsidR="008419CE" w:rsidRPr="00F32C16">
        <w:rPr>
          <w:i/>
        </w:rPr>
        <w:t>Intel Core Quad Xeon "WoodCrest"</w:t>
      </w:r>
      <w:r w:rsidR="008419CE">
        <w:t xml:space="preserve"> de 2.66GHz</w:t>
      </w:r>
      <w:r w:rsidR="00F32C16">
        <w:t xml:space="preserve">, 4GB de memória RAM DD2 de 1066MHz e um HD de 1TB, de 7200rpm, sob o sistema operacional </w:t>
      </w:r>
      <w:r w:rsidR="00F32C16" w:rsidRPr="00F32C16">
        <w:rPr>
          <w:i/>
        </w:rPr>
        <w:t>Windows Vista</w:t>
      </w:r>
      <w:r w:rsidR="00F32C16">
        <w:t xml:space="preserve">. Possui conectividade </w:t>
      </w:r>
      <w:r w:rsidR="00F32C16" w:rsidRPr="00F32C16">
        <w:rPr>
          <w:i/>
        </w:rPr>
        <w:t>Ethernet</w:t>
      </w:r>
      <w:r w:rsidR="00F32C16">
        <w:t xml:space="preserve"> 10/100/1000, </w:t>
      </w:r>
      <w:r w:rsidR="00F32C16" w:rsidRPr="00F32C16">
        <w:rPr>
          <w:i/>
        </w:rPr>
        <w:t>wireless</w:t>
      </w:r>
      <w:r w:rsidR="00F32C16">
        <w:t xml:space="preserve"> 802.11 b/g e </w:t>
      </w:r>
      <w:r w:rsidR="00F32C16" w:rsidRPr="00F32C16">
        <w:rPr>
          <w:i/>
        </w:rPr>
        <w:t>Bluetooth</w:t>
      </w:r>
      <w:r w:rsidR="00F32C16">
        <w:t xml:space="preserve"> 2.0</w:t>
      </w:r>
      <w:r w:rsidR="00F22565">
        <w:t>, usando-os na comunicação com os aparelhos sobre sua superfície.</w:t>
      </w:r>
    </w:p>
    <w:p w:rsidR="00F32C16" w:rsidRPr="00F32C16" w:rsidRDefault="00F22565" w:rsidP="00F32C16">
      <w:r>
        <w:t>A visão computacional é formada por um canhão de leds infravermelhos direcionados sob a superfície de acrílico.</w:t>
      </w:r>
      <w:r w:rsidR="00A44F34">
        <w:t xml:space="preserve"> </w:t>
      </w:r>
      <w:r>
        <w:t xml:space="preserve">A detecção é feita através do reconhecimento da diferença de iluminação entre o acrílico e os </w:t>
      </w:r>
      <w:r w:rsidR="00A44F34">
        <w:t xml:space="preserve">aparelhos </w:t>
      </w:r>
      <w:r>
        <w:t>sobre este.</w:t>
      </w:r>
      <w:r w:rsidR="00A44F34">
        <w:t xml:space="preserve"> </w:t>
      </w:r>
      <w:r w:rsidR="002E4FBC">
        <w:t>Quatro</w:t>
      </w:r>
      <w:r w:rsidR="00A44F34">
        <w:t xml:space="preserve"> câmeras com resolução de 1920 x 960 obtêm as imagens e enviam ao computador embarcado, responsável por processar as informações e enviar o resultado ao projetor, que </w:t>
      </w:r>
      <w:r w:rsidR="00B24091">
        <w:t xml:space="preserve">mostra </w:t>
      </w:r>
      <w:r w:rsidR="00A44F34">
        <w:t>a imagem sob a superfície de acrílico.</w:t>
      </w:r>
      <w:r w:rsidR="00B24091">
        <w:t xml:space="preserve"> Para que a imagem seja visível, o acrílico possui um material difusor colado à sua superfície.</w:t>
      </w:r>
    </w:p>
    <w:p w:rsidR="002E4FBC" w:rsidRDefault="00875C81" w:rsidP="002E4FBC">
      <w:pPr>
        <w:pStyle w:val="Figura"/>
      </w:pPr>
      <w:r>
        <w:rPr>
          <w:noProof/>
          <w:lang w:eastAsia="pt-BR"/>
        </w:rPr>
        <w:drawing>
          <wp:inline distT="0" distB="0" distL="0" distR="0">
            <wp:extent cx="3357143" cy="2578571"/>
            <wp:effectExtent l="19050" t="19050" r="14707" b="12229"/>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srcRect/>
                    <a:stretch>
                      <a:fillRect/>
                    </a:stretch>
                  </pic:blipFill>
                  <pic:spPr bwMode="auto">
                    <a:xfrm>
                      <a:off x="0" y="0"/>
                      <a:ext cx="3357143" cy="2578571"/>
                    </a:xfrm>
                    <a:prstGeom prst="rect">
                      <a:avLst/>
                    </a:prstGeom>
                    <a:noFill/>
                    <a:ln w="9525">
                      <a:solidFill>
                        <a:schemeClr val="tx1"/>
                      </a:solidFill>
                      <a:miter lim="800000"/>
                      <a:headEnd/>
                      <a:tailEnd/>
                    </a:ln>
                  </pic:spPr>
                </pic:pic>
              </a:graphicData>
            </a:graphic>
          </wp:inline>
        </w:drawing>
      </w:r>
    </w:p>
    <w:p w:rsidR="00AE4A66" w:rsidRDefault="002E4FBC" w:rsidP="002E4FBC">
      <w:pPr>
        <w:pStyle w:val="Figura"/>
      </w:pPr>
      <w:bookmarkStart w:id="18" w:name="_Toc201293764"/>
      <w:r>
        <w:t xml:space="preserve">Figura </w:t>
      </w:r>
      <w:fldSimple w:instr=" SEQ Figura \* ARABIC ">
        <w:r w:rsidR="004B7682">
          <w:rPr>
            <w:noProof/>
          </w:rPr>
          <w:t>5</w:t>
        </w:r>
      </w:fldSimple>
      <w:r>
        <w:t xml:space="preserve"> - Estrutura interna da </w:t>
      </w:r>
      <w:r w:rsidRPr="002E4FBC">
        <w:t>Microsoft Surface</w:t>
      </w:r>
      <w:bookmarkEnd w:id="18"/>
    </w:p>
    <w:p w:rsidR="00B24091" w:rsidRPr="00B24091" w:rsidRDefault="00993C66" w:rsidP="00B24091">
      <w:pPr>
        <w:pStyle w:val="BodyText"/>
      </w:pPr>
      <w:r>
        <w:t>E</w:t>
      </w:r>
      <w:r w:rsidR="00B24091">
        <w:t xml:space="preserve">m </w:t>
      </w:r>
      <w:r>
        <w:t xml:space="preserve">fase </w:t>
      </w:r>
      <w:r w:rsidR="00B24091">
        <w:t xml:space="preserve">desenvolvimento </w:t>
      </w:r>
      <w:r>
        <w:t xml:space="preserve">pela </w:t>
      </w:r>
      <w:r w:rsidRPr="00993C66">
        <w:rPr>
          <w:i/>
        </w:rPr>
        <w:t>Microsoft</w:t>
      </w:r>
      <w:r w:rsidRPr="00993C66">
        <w:t>,</w:t>
      </w:r>
      <w:r>
        <w:rPr>
          <w:i/>
        </w:rPr>
        <w:t xml:space="preserve"> </w:t>
      </w:r>
      <w:r>
        <w:t xml:space="preserve">existe </w:t>
      </w:r>
      <w:r w:rsidR="00B24091">
        <w:t xml:space="preserve">um </w:t>
      </w:r>
      <w:r w:rsidR="00B24091" w:rsidRPr="00B24091">
        <w:rPr>
          <w:i/>
        </w:rPr>
        <w:t>SDK (Software Development Kit)</w:t>
      </w:r>
      <w:r w:rsidR="00B24091">
        <w:t xml:space="preserve"> próprio para o desenvolvimento de aplicações</w:t>
      </w:r>
      <w:r>
        <w:t xml:space="preserve"> multi-toque. Este </w:t>
      </w:r>
      <w:r w:rsidRPr="00993C66">
        <w:rPr>
          <w:i/>
        </w:rPr>
        <w:t>SDK</w:t>
      </w:r>
      <w:r>
        <w:t xml:space="preserve"> ainda é confidencial e de uso interno da equipe de desenvolvimento da </w:t>
      </w:r>
      <w:r w:rsidRPr="00993C66">
        <w:rPr>
          <w:i/>
        </w:rPr>
        <w:t>Microsoft Surface</w:t>
      </w:r>
      <w:r>
        <w:t>.</w:t>
      </w:r>
    </w:p>
    <w:p w:rsidR="00E23F62" w:rsidRDefault="00E23F62" w:rsidP="00B24091">
      <w:pPr>
        <w:pStyle w:val="BodyText"/>
      </w:pPr>
      <w:r>
        <w:t xml:space="preserve">Revelou-se depois que as capacidades de tratar interação multi-toques demonstradas na </w:t>
      </w:r>
      <w:r w:rsidRPr="00C17C9D">
        <w:rPr>
          <w:i/>
        </w:rPr>
        <w:t>Microsoft Surface</w:t>
      </w:r>
      <w:r>
        <w:t xml:space="preserve"> estarão presentes na próxima versão do Windows (Windows 7), e que fabricantes de </w:t>
      </w:r>
      <w:r w:rsidRPr="00C17C9D">
        <w:rPr>
          <w:i/>
        </w:rPr>
        <w:t>notebooks</w:t>
      </w:r>
      <w:r>
        <w:t xml:space="preserve"> passarão a oferecer produtos com esta funcionalidade.</w:t>
      </w:r>
    </w:p>
    <w:p w:rsidR="00E23F62" w:rsidRDefault="00E23F62" w:rsidP="00E23F62">
      <w:pPr>
        <w:pStyle w:val="Heading3"/>
      </w:pPr>
      <w:bookmarkStart w:id="19" w:name="_Toc201293832"/>
      <w:commentRangeStart w:id="20"/>
      <w:r>
        <w:lastRenderedPageBreak/>
        <w:t>ReacTable</w:t>
      </w:r>
      <w:commentRangeEnd w:id="20"/>
      <w:r>
        <w:rPr>
          <w:rStyle w:val="CommentReference"/>
          <w:rFonts w:ascii="Times New Roman" w:hAnsi="Times New Roman" w:cs="Times New Roman"/>
          <w:b w:val="0"/>
          <w:bCs w:val="0"/>
          <w:kern w:val="0"/>
        </w:rPr>
        <w:commentReference w:id="20"/>
      </w:r>
      <w:bookmarkEnd w:id="19"/>
    </w:p>
    <w:p w:rsidR="00E23F62" w:rsidRDefault="00E23F62" w:rsidP="00E23F62">
      <w:pPr>
        <w:pStyle w:val="BodyText"/>
      </w:pPr>
      <w:r>
        <w:t xml:space="preserve">A </w:t>
      </w:r>
      <w:r w:rsidRPr="0080371E">
        <w:rPr>
          <w:i/>
        </w:rPr>
        <w:t>Reac</w:t>
      </w:r>
      <w:r>
        <w:rPr>
          <w:i/>
        </w:rPr>
        <w:t>T</w:t>
      </w:r>
      <w:r w:rsidRPr="0080371E">
        <w:rPr>
          <w:i/>
        </w:rPr>
        <w:t>able</w:t>
      </w:r>
      <w:r w:rsidRPr="00631109">
        <w:t xml:space="preserve"> </w:t>
      </w:r>
      <w:r>
        <w:t>é um i</w:t>
      </w:r>
      <w:r w:rsidRPr="00631109">
        <w:t xml:space="preserve">nstrumento musical colaborativo, desenvolvido pela Universidade Pompeu Fabra, situada em Barcelona, </w:t>
      </w:r>
      <w:r>
        <w:t xml:space="preserve">que </w:t>
      </w:r>
      <w:r w:rsidRPr="00631109">
        <w:t xml:space="preserve">permite o reconhecimento de objetos e </w:t>
      </w:r>
      <w:r>
        <w:t xml:space="preserve">tem </w:t>
      </w:r>
      <w:r w:rsidRPr="00631109">
        <w:t xml:space="preserve">a possibilidade de </w:t>
      </w:r>
      <w:r>
        <w:t xml:space="preserve">detectar </w:t>
      </w:r>
      <w:r w:rsidRPr="00631109">
        <w:t xml:space="preserve">interação </w:t>
      </w:r>
      <w:r w:rsidR="00993C66" w:rsidRPr="00631109">
        <w:t>multi</w:t>
      </w:r>
      <w:r w:rsidR="00993C66">
        <w:t>u</w:t>
      </w:r>
      <w:r w:rsidR="00993C66" w:rsidRPr="00631109">
        <w:t>suário</w:t>
      </w:r>
      <w:r>
        <w:t xml:space="preserve"> e </w:t>
      </w:r>
      <w:r w:rsidRPr="00631109">
        <w:t>sintetiza</w:t>
      </w:r>
      <w:r>
        <w:t>r</w:t>
      </w:r>
      <w:r w:rsidRPr="00631109">
        <w:t xml:space="preserve"> sons gerados através de fontes, filtros e osciladores. Cada objeto</w:t>
      </w:r>
      <w:r>
        <w:t xml:space="preserve"> colocado sobre sua superfície </w:t>
      </w:r>
      <w:r w:rsidRPr="00631109">
        <w:t xml:space="preserve">é classificado por um software a partir de </w:t>
      </w:r>
      <w:r>
        <w:t>marcadores fiduciais</w:t>
      </w:r>
      <w:r>
        <w:rPr>
          <w:rStyle w:val="FootnoteReference"/>
        </w:rPr>
        <w:footnoteReference w:id="3"/>
      </w:r>
      <w:r>
        <w:t xml:space="preserve"> </w:t>
      </w:r>
      <w:r w:rsidRPr="00631109">
        <w:t>situad</w:t>
      </w:r>
      <w:r>
        <w:t>o</w:t>
      </w:r>
      <w:r w:rsidRPr="00631109">
        <w:t xml:space="preserve">s </w:t>
      </w:r>
      <w:r>
        <w:t xml:space="preserve">em sua superfície </w:t>
      </w:r>
      <w:r w:rsidRPr="00631109">
        <w:t>e capturados por uma câmera. Assim</w:t>
      </w:r>
      <w:r>
        <w:t>,</w:t>
      </w:r>
      <w:r w:rsidRPr="00631109">
        <w:t xml:space="preserve"> cada objeto é classificado como um dos geradores e filtros</w:t>
      </w:r>
      <w:r>
        <w:t xml:space="preserve"> de uma aplicação musical </w:t>
      </w:r>
      <w:r w:rsidRPr="00631109">
        <w:t>obtendo-se como resultado um som único</w:t>
      </w:r>
      <w:r>
        <w:t>,</w:t>
      </w:r>
      <w:r w:rsidRPr="00631109">
        <w:t xml:space="preserve"> </w:t>
      </w:r>
      <w:r>
        <w:t xml:space="preserve">resultado </w:t>
      </w:r>
      <w:r w:rsidRPr="00631109">
        <w:t xml:space="preserve">da interação destes objetos. Este instrumento utiliza como base o software de detecção de fiduciais </w:t>
      </w:r>
      <w:r w:rsidRPr="0080371E">
        <w:rPr>
          <w:i/>
        </w:rPr>
        <w:t>ReacTIVision</w:t>
      </w:r>
      <w:r>
        <w:t xml:space="preserve">, que </w:t>
      </w:r>
      <w:r w:rsidRPr="00631109">
        <w:t>reconhec</w:t>
      </w:r>
      <w:r>
        <w:t>e</w:t>
      </w:r>
      <w:r w:rsidRPr="00631109">
        <w:t xml:space="preserve"> dos objetos sobre a mesa.</w:t>
      </w:r>
      <w:r>
        <w:t xml:space="preserve"> Foi utilizado em shows e apresentações da cantora islandesa Björk, no </w:t>
      </w:r>
      <w:r w:rsidRPr="001619BA">
        <w:rPr>
          <w:i/>
        </w:rPr>
        <w:t>Coachella Festival</w:t>
      </w:r>
      <w:r>
        <w:t>, em 2007 na Califórnia.</w:t>
      </w:r>
    </w:p>
    <w:p w:rsidR="00E23F62" w:rsidRDefault="00E23F62" w:rsidP="00E23F62">
      <w:pPr>
        <w:pStyle w:val="Figura"/>
      </w:pPr>
      <w:r>
        <w:rPr>
          <w:noProof/>
          <w:lang w:eastAsia="pt-BR"/>
        </w:rPr>
        <w:drawing>
          <wp:inline distT="0" distB="0" distL="0" distR="0">
            <wp:extent cx="4162425" cy="2781300"/>
            <wp:effectExtent l="19050" t="0" r="9525" b="0"/>
            <wp:docPr id="31"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3"/>
                    <a:srcRect/>
                    <a:stretch>
                      <a:fillRect/>
                    </a:stretch>
                  </pic:blipFill>
                  <pic:spPr bwMode="auto">
                    <a:xfrm>
                      <a:off x="0" y="0"/>
                      <a:ext cx="4162425" cy="2781300"/>
                    </a:xfrm>
                    <a:prstGeom prst="rect">
                      <a:avLst/>
                    </a:prstGeom>
                    <a:noFill/>
                    <a:ln w="9525">
                      <a:noFill/>
                      <a:miter lim="800000"/>
                      <a:headEnd/>
                      <a:tailEnd/>
                    </a:ln>
                  </pic:spPr>
                </pic:pic>
              </a:graphicData>
            </a:graphic>
          </wp:inline>
        </w:drawing>
      </w:r>
    </w:p>
    <w:p w:rsidR="00E23F62" w:rsidRDefault="00E23F62" w:rsidP="00E23F62">
      <w:pPr>
        <w:pStyle w:val="Figura"/>
      </w:pPr>
      <w:bookmarkStart w:id="21" w:name="_Toc201293765"/>
      <w:r>
        <w:t xml:space="preserve">Figura </w:t>
      </w:r>
      <w:fldSimple w:instr=" SEQ Figura \* ARABIC ">
        <w:r w:rsidR="004B7682">
          <w:rPr>
            <w:noProof/>
          </w:rPr>
          <w:t>6</w:t>
        </w:r>
      </w:fldSimple>
      <w:r>
        <w:t xml:space="preserve"> - ReacTable</w:t>
      </w:r>
      <w:bookmarkEnd w:id="21"/>
    </w:p>
    <w:p w:rsidR="00E23F62" w:rsidRDefault="005713D3" w:rsidP="00E23F62">
      <w:pPr>
        <w:pStyle w:val="BodyText"/>
      </w:pPr>
      <w:r>
        <w:t>Trata-se de</w:t>
      </w:r>
      <w:r w:rsidR="00E23F62">
        <w:t xml:space="preserve"> uma mesa redonda e translúcida, utilizada </w:t>
      </w:r>
      <w:r>
        <w:t xml:space="preserve">em </w:t>
      </w:r>
      <w:r w:rsidR="00E23F62">
        <w:t>uma sala escura, aparentando um display iluminado por trás. Sob a mesa, há uma câmera, utilizada na visão computacional, e um projetor conectado a um computador. A parte tangível são peças de acrílico com fiduciais impressos em sua superfície.</w:t>
      </w:r>
    </w:p>
    <w:p w:rsidR="00E23F62" w:rsidRDefault="00E23F62" w:rsidP="00E23F62">
      <w:pPr>
        <w:pStyle w:val="BodyText"/>
      </w:pPr>
      <w:r w:rsidRPr="0080371E">
        <w:t xml:space="preserve">Os diversos tipos de </w:t>
      </w:r>
      <w:r>
        <w:t xml:space="preserve">objetos </w:t>
      </w:r>
      <w:r w:rsidRPr="0080371E">
        <w:t>tangíveis representam diferentes módulos de um sintetizador analógico</w:t>
      </w:r>
      <w:r w:rsidR="005713D3">
        <w:t xml:space="preserve"> sendo que</w:t>
      </w:r>
      <w:r w:rsidRPr="0080371E">
        <w:t xml:space="preserve"> alguns </w:t>
      </w:r>
      <w:r>
        <w:t>podem interferir no funcionamento daqueles que estão à sua volta</w:t>
      </w:r>
      <w:r w:rsidRPr="0080371E">
        <w:t xml:space="preserve">. Quando </w:t>
      </w:r>
      <w:r>
        <w:t xml:space="preserve">um objeto é </w:t>
      </w:r>
      <w:r w:rsidRPr="0080371E">
        <w:t>posicionad</w:t>
      </w:r>
      <w:r>
        <w:t xml:space="preserve">o </w:t>
      </w:r>
      <w:r w:rsidRPr="0080371E">
        <w:t xml:space="preserve">sobre a mesa, em alguns </w:t>
      </w:r>
      <w:r w:rsidRPr="0080371E">
        <w:lastRenderedPageBreak/>
        <w:t>casos</w:t>
      </w:r>
      <w:r>
        <w:t>,</w:t>
      </w:r>
      <w:r w:rsidRPr="0080371E">
        <w:t xml:space="preserve"> aparece</w:t>
      </w:r>
      <w:r>
        <w:t>m</w:t>
      </w:r>
      <w:r w:rsidRPr="0080371E">
        <w:t xml:space="preserve"> controle</w:t>
      </w:r>
      <w:r>
        <w:t xml:space="preserve">s que permitem a mudança, </w:t>
      </w:r>
      <w:r w:rsidR="005713D3">
        <w:t xml:space="preserve">através do </w:t>
      </w:r>
      <w:r>
        <w:t>toque, do comprimento de onda, volume, tons e padrões musicais.</w:t>
      </w:r>
    </w:p>
    <w:p w:rsidR="00E23F62" w:rsidRDefault="00E23F62" w:rsidP="00E23F62">
      <w:pPr>
        <w:pStyle w:val="Heading3"/>
      </w:pPr>
      <w:bookmarkStart w:id="22" w:name="_Toc201293833"/>
      <w:commentRangeStart w:id="23"/>
      <w:r>
        <w:t>iPhone</w:t>
      </w:r>
      <w:commentRangeEnd w:id="23"/>
      <w:r w:rsidR="00570E02">
        <w:rPr>
          <w:rStyle w:val="CommentReference"/>
          <w:rFonts w:ascii="Times New Roman" w:hAnsi="Times New Roman" w:cs="Times New Roman"/>
          <w:b w:val="0"/>
          <w:bCs w:val="0"/>
          <w:kern w:val="0"/>
        </w:rPr>
        <w:commentReference w:id="23"/>
      </w:r>
      <w:bookmarkEnd w:id="22"/>
    </w:p>
    <w:p w:rsidR="00E23F62" w:rsidRDefault="00E23F62" w:rsidP="00E23F62">
      <w:pPr>
        <w:pStyle w:val="BodyText"/>
      </w:pPr>
      <w:commentRangeStart w:id="24"/>
      <w:r w:rsidRPr="00647B10">
        <w:t xml:space="preserve">O </w:t>
      </w:r>
      <w:r w:rsidRPr="00647B10">
        <w:rPr>
          <w:i/>
        </w:rPr>
        <w:t>iPhone</w:t>
      </w:r>
      <w:r w:rsidRPr="00647B10">
        <w:t xml:space="preserve"> é um </w:t>
      </w:r>
      <w:r w:rsidRPr="00A51D11">
        <w:rPr>
          <w:i/>
        </w:rPr>
        <w:t>smartphone</w:t>
      </w:r>
      <w:r w:rsidRPr="00647B10">
        <w:t xml:space="preserve"> desenvolvido pela </w:t>
      </w:r>
      <w:r w:rsidRPr="00647B10">
        <w:rPr>
          <w:i/>
        </w:rPr>
        <w:t>Apple Inc</w:t>
      </w:r>
      <w:r w:rsidRPr="00647B10">
        <w:t xml:space="preserve">. </w:t>
      </w:r>
      <w:r>
        <w:t xml:space="preserve">que mescla </w:t>
      </w:r>
      <w:r w:rsidRPr="00647B10">
        <w:t xml:space="preserve">funções de </w:t>
      </w:r>
      <w:r w:rsidRPr="00647B10">
        <w:rPr>
          <w:i/>
        </w:rPr>
        <w:t>iPod</w:t>
      </w:r>
      <w:r w:rsidRPr="00647B10">
        <w:t xml:space="preserve">, câmera digital e </w:t>
      </w:r>
      <w:r>
        <w:t>I</w:t>
      </w:r>
      <w:r w:rsidRPr="00647B10">
        <w:t>nternet. A interação é feita através de uma tela sensível ao toque</w:t>
      </w:r>
      <w:r>
        <w:t>.</w:t>
      </w:r>
    </w:p>
    <w:p w:rsidR="00E23F62" w:rsidRDefault="00E23F62" w:rsidP="00E23F62">
      <w:pPr>
        <w:pStyle w:val="Figura"/>
      </w:pPr>
      <w:r>
        <w:rPr>
          <w:noProof/>
          <w:lang w:eastAsia="pt-BR"/>
        </w:rPr>
        <w:drawing>
          <wp:inline distT="0" distB="0" distL="0" distR="0">
            <wp:extent cx="2857500" cy="2476500"/>
            <wp:effectExtent l="19050" t="0" r="0" b="0"/>
            <wp:docPr id="256"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4"/>
                    <a:srcRect/>
                    <a:stretch>
                      <a:fillRect/>
                    </a:stretch>
                  </pic:blipFill>
                  <pic:spPr bwMode="auto">
                    <a:xfrm>
                      <a:off x="0" y="0"/>
                      <a:ext cx="2857500" cy="2476500"/>
                    </a:xfrm>
                    <a:prstGeom prst="rect">
                      <a:avLst/>
                    </a:prstGeom>
                    <a:noFill/>
                    <a:ln w="9525">
                      <a:noFill/>
                      <a:miter lim="800000"/>
                      <a:headEnd/>
                      <a:tailEnd/>
                    </a:ln>
                  </pic:spPr>
                </pic:pic>
              </a:graphicData>
            </a:graphic>
          </wp:inline>
        </w:drawing>
      </w:r>
    </w:p>
    <w:p w:rsidR="00E23F62" w:rsidRDefault="00E23F62" w:rsidP="00E23F62">
      <w:pPr>
        <w:pStyle w:val="Figura"/>
      </w:pPr>
      <w:bookmarkStart w:id="25" w:name="_Toc201293766"/>
      <w:r>
        <w:t xml:space="preserve">Figura </w:t>
      </w:r>
      <w:fldSimple w:instr=" SEQ Figura \* ARABIC ">
        <w:r w:rsidR="004B7682">
          <w:rPr>
            <w:noProof/>
          </w:rPr>
          <w:t>7</w:t>
        </w:r>
      </w:fldSimple>
      <w:r>
        <w:t xml:space="preserve"> - iPhone</w:t>
      </w:r>
      <w:bookmarkEnd w:id="25"/>
    </w:p>
    <w:p w:rsidR="00E23F62" w:rsidRDefault="00E23F62" w:rsidP="00E23F62">
      <w:pPr>
        <w:pStyle w:val="BodyText"/>
      </w:pPr>
      <w:r>
        <w:t>Possui um p</w:t>
      </w:r>
      <w:r w:rsidRPr="00647B10">
        <w:t xml:space="preserve">rocessador de 620 MHz ARM 1176[2], </w:t>
      </w:r>
      <w:r>
        <w:t>operando em</w:t>
      </w:r>
      <w:r w:rsidRPr="00647B10">
        <w:t xml:space="preserve"> 412</w:t>
      </w:r>
      <w:r>
        <w:t>MH</w:t>
      </w:r>
      <w:r w:rsidRPr="00647B10">
        <w:t>z, 128MB DRAM, armazenamento flash de 8 ou 16 GB</w:t>
      </w:r>
      <w:r>
        <w:t xml:space="preserve">, </w:t>
      </w:r>
      <w:r w:rsidRPr="00647B10">
        <w:t>conectividade</w:t>
      </w:r>
      <w:r>
        <w:t xml:space="preserve"> </w:t>
      </w:r>
      <w:r w:rsidRPr="00647B10">
        <w:rPr>
          <w:i/>
        </w:rPr>
        <w:t>headphone</w:t>
      </w:r>
      <w:r w:rsidRPr="00647B10">
        <w:t xml:space="preserve">, </w:t>
      </w:r>
      <w:r w:rsidRPr="00647B10">
        <w:rPr>
          <w:i/>
        </w:rPr>
        <w:t>USB</w:t>
      </w:r>
      <w:r w:rsidRPr="00647B10">
        <w:t xml:space="preserve">, </w:t>
      </w:r>
      <w:r w:rsidRPr="00647B10">
        <w:rPr>
          <w:i/>
        </w:rPr>
        <w:t>Firewire</w:t>
      </w:r>
      <w:r w:rsidRPr="00647B10">
        <w:t>,</w:t>
      </w:r>
      <w:r>
        <w:t xml:space="preserve"> </w:t>
      </w:r>
      <w:r w:rsidRPr="00647B10">
        <w:rPr>
          <w:i/>
        </w:rPr>
        <w:t>Wi-Fi</w:t>
      </w:r>
      <w:r w:rsidRPr="00647B10">
        <w:t xml:space="preserve"> (802.11b/g), </w:t>
      </w:r>
      <w:r w:rsidRPr="00647B10">
        <w:rPr>
          <w:i/>
        </w:rPr>
        <w:t>Bluetooth</w:t>
      </w:r>
      <w:r>
        <w:t xml:space="preserve"> 2.0+EDR </w:t>
      </w:r>
      <w:r w:rsidRPr="00647B10">
        <w:t>e uma tela mu</w:t>
      </w:r>
      <w:r>
        <w:t>l</w:t>
      </w:r>
      <w:r w:rsidRPr="00647B10">
        <w:t>ti</w:t>
      </w:r>
      <w:r>
        <w:t>-</w:t>
      </w:r>
      <w:r w:rsidRPr="00647B10">
        <w:t>toque</w:t>
      </w:r>
      <w:r>
        <w:t>.</w:t>
      </w:r>
    </w:p>
    <w:p w:rsidR="00E23F62" w:rsidRDefault="00E23F62" w:rsidP="00E23F62">
      <w:pPr>
        <w:pStyle w:val="BodyText"/>
      </w:pPr>
      <w:r>
        <w:t>O dispositivo</w:t>
      </w:r>
      <w:r w:rsidRPr="00647B10">
        <w:t xml:space="preserve"> </w:t>
      </w:r>
      <w:r>
        <w:t>possui</w:t>
      </w:r>
      <w:r w:rsidRPr="00647B10">
        <w:t xml:space="preserve"> três sensores: </w:t>
      </w:r>
      <w:r>
        <w:t xml:space="preserve">um sensor de </w:t>
      </w:r>
      <w:r w:rsidRPr="00647B10">
        <w:t>proximidade</w:t>
      </w:r>
      <w:r>
        <w:t>,</w:t>
      </w:r>
      <w:r w:rsidRPr="00647B10">
        <w:t xml:space="preserve"> que prev</w:t>
      </w:r>
      <w:r>
        <w:t>i</w:t>
      </w:r>
      <w:r w:rsidRPr="00647B10">
        <w:t>n</w:t>
      </w:r>
      <w:r>
        <w:t xml:space="preserve">e </w:t>
      </w:r>
      <w:r w:rsidRPr="00647B10">
        <w:t>que o rosto ou orelhas interajam com o dispositivo</w:t>
      </w:r>
      <w:r>
        <w:t xml:space="preserve"> enquanto uma chamada é atendida;</w:t>
      </w:r>
      <w:r w:rsidRPr="00647B10">
        <w:t xml:space="preserve"> um sensor de luz ambiente que </w:t>
      </w:r>
      <w:r>
        <w:t xml:space="preserve">altera automaticamente </w:t>
      </w:r>
      <w:r w:rsidRPr="00647B10">
        <w:t xml:space="preserve">o brilho do display, e um acelerômetro de 3 eixos, </w:t>
      </w:r>
      <w:r>
        <w:t xml:space="preserve">que, de acordo com a </w:t>
      </w:r>
      <w:r w:rsidRPr="00647B10">
        <w:t xml:space="preserve">orientação do </w:t>
      </w:r>
      <w:r>
        <w:t xml:space="preserve">aparelho, </w:t>
      </w:r>
      <w:r w:rsidRPr="00647B10">
        <w:t>muda</w:t>
      </w:r>
      <w:r>
        <w:t xml:space="preserve"> o posicionamento das informações exibidas em sua tela. O</w:t>
      </w:r>
      <w:r w:rsidRPr="00647B10">
        <w:t xml:space="preserve">s toques são reconhecidos por mapeamento do campo elétrico em uma película que fica entre uma tela protetora e o display </w:t>
      </w:r>
      <w:r w:rsidRPr="00EA4CD8">
        <w:rPr>
          <w:i/>
        </w:rPr>
        <w:t>LCD</w:t>
      </w:r>
      <w:r w:rsidRPr="00647B10">
        <w:t>.</w:t>
      </w:r>
    </w:p>
    <w:commentRangeEnd w:id="24"/>
    <w:p w:rsidR="00E23F62" w:rsidRDefault="005713D3" w:rsidP="00E23F62">
      <w:pPr>
        <w:pStyle w:val="Heading2"/>
      </w:pPr>
      <w:r>
        <w:rPr>
          <w:rStyle w:val="CommentReference"/>
          <w:rFonts w:ascii="Times New Roman" w:hAnsi="Times New Roman" w:cs="Times New Roman"/>
          <w:b w:val="0"/>
          <w:bCs w:val="0"/>
          <w:kern w:val="0"/>
        </w:rPr>
        <w:commentReference w:id="24"/>
      </w:r>
      <w:bookmarkStart w:id="26" w:name="_Toc201293834"/>
      <w:r w:rsidR="00E23F62">
        <w:t>Jogos e Interatividade</w:t>
      </w:r>
      <w:bookmarkEnd w:id="26"/>
    </w:p>
    <w:p w:rsidR="008028E3" w:rsidRDefault="008028E3" w:rsidP="008028E3">
      <w:pPr>
        <w:pStyle w:val="BodyText"/>
      </w:pPr>
      <w:r w:rsidRPr="00E324BC">
        <w:t xml:space="preserve">Desde os primeiros jogos que </w:t>
      </w:r>
      <w:r>
        <w:t>lançados,</w:t>
      </w:r>
      <w:r w:rsidRPr="00E324BC">
        <w:t xml:space="preserve"> </w:t>
      </w:r>
      <w:r>
        <w:t xml:space="preserve">novas formas de interação com jogador eram estudadas, de forma a transportar o jogador para dentro do universo do jogo e tornar a interação mais intuitiva e natural. Exemplos dessas pesquisas são os </w:t>
      </w:r>
      <w:r>
        <w:lastRenderedPageBreak/>
        <w:t>volantes para os jogos de corrida, pistolas para jogos de tiro em primeira pessoa e manches para jogos de aeronaves.</w:t>
      </w:r>
    </w:p>
    <w:p w:rsidR="008028E3" w:rsidRPr="008028E3" w:rsidRDefault="008028E3" w:rsidP="008028E3">
      <w:r>
        <w:t xml:space="preserve">O IRTaktiks, por se tratar de um jogo de </w:t>
      </w:r>
      <w:r w:rsidR="00AE4A66">
        <w:t>RPG t</w:t>
      </w:r>
      <w:r>
        <w:t>átic</w:t>
      </w:r>
      <w:r w:rsidR="00AE4A66">
        <w:t>o</w:t>
      </w:r>
      <w:r>
        <w:t xml:space="preserve">, </w:t>
      </w:r>
      <w:r w:rsidR="00AE4A66">
        <w:t>com características de estratégia, motivou o estudo mais profundo destes gêneros de jogos, suas principais características e vertentes.</w:t>
      </w:r>
    </w:p>
    <w:p w:rsidR="005A7093" w:rsidRDefault="005A7093" w:rsidP="005A7093">
      <w:pPr>
        <w:pStyle w:val="Heading3"/>
      </w:pPr>
      <w:bookmarkStart w:id="27" w:name="_Toc201293835"/>
      <w:r>
        <w:t>Jogos de Estratégia</w:t>
      </w:r>
      <w:bookmarkEnd w:id="27"/>
    </w:p>
    <w:p w:rsidR="005A7093" w:rsidRDefault="005A7093" w:rsidP="002E4FBC">
      <w:pPr>
        <w:pStyle w:val="BodyText"/>
      </w:pPr>
      <w:r>
        <w:t xml:space="preserve">Do grego </w:t>
      </w:r>
      <w:r>
        <w:rPr>
          <w:i/>
        </w:rPr>
        <w:t>stratègós</w:t>
      </w:r>
      <w:r>
        <w:rPr>
          <w:rStyle w:val="FootnoteReference"/>
        </w:rPr>
        <w:footnoteReference w:id="4"/>
      </w:r>
      <w:r w:rsidRPr="00ED0DB2">
        <w:t>,</w:t>
      </w:r>
      <w:r>
        <w:rPr>
          <w:i/>
        </w:rPr>
        <w:t xml:space="preserve"> </w:t>
      </w:r>
      <w:r w:rsidRPr="00ED0DB2">
        <w:t>possui</w:t>
      </w:r>
      <w:r>
        <w:t xml:space="preserve"> o significado de liderança do exército. Por isso, grande parte dos jogos de estratégia envolve embates militares e gerenciamento de recursos entre nações, povos, condados, planetas, ou qualquer história que justifique divergência.</w:t>
      </w:r>
    </w:p>
    <w:p w:rsidR="005A7093" w:rsidRDefault="005A7093" w:rsidP="005A7093">
      <w:pPr>
        <w:pStyle w:val="BodyText"/>
      </w:pPr>
      <w:r>
        <w:t>Na dimensão temporal, não existe divisão de tempo ou de permissão para jogadores terminarem suas jogadas. Todos podem agir assim que tomadas às decisões, sem a necessidade de esperar sua vez, como ocorre em jogos baseados em turnos; onde cada jogador deve esperar seu momento de agir. Em alguns jogos, porém, podemos encontrar ambas as características. As ações são em tempo real e quando os jogadores entram em combate, as ações mudam para um ambiente de turno.</w:t>
      </w:r>
    </w:p>
    <w:p w:rsidR="005A7093" w:rsidRDefault="005A7093" w:rsidP="005A7093">
      <w:pPr>
        <w:pStyle w:val="BodyText"/>
      </w:pPr>
      <w:r>
        <w:t>Em termos de realidade, trata-se da pureza de estratégia do jogo em relação ao ambiente. Enquanto alguns jogos tentam reproduzir fielmente as guerras napoleônicas, ou as conquistas do império romano; outros não possuem ligação com o mundo real, como por exemplo: Go, damas, xadrez, entre outros.</w:t>
      </w:r>
    </w:p>
    <w:p w:rsidR="005A7093" w:rsidRDefault="005A7093" w:rsidP="005A7093">
      <w:pPr>
        <w:pStyle w:val="Heading3"/>
      </w:pPr>
      <w:bookmarkStart w:id="28" w:name="_Toc201293836"/>
      <w:r>
        <w:t>Jogos de RPG</w:t>
      </w:r>
      <w:bookmarkEnd w:id="28"/>
    </w:p>
    <w:p w:rsidR="005A7093" w:rsidRDefault="005A7093" w:rsidP="005A7093">
      <w:pPr>
        <w:pStyle w:val="BodyText"/>
      </w:pPr>
      <w:r w:rsidRPr="00325947">
        <w:rPr>
          <w:i/>
        </w:rPr>
        <w:t>RPG</w:t>
      </w:r>
      <w:r>
        <w:t xml:space="preserve"> é a sigla de </w:t>
      </w:r>
      <w:r w:rsidRPr="00325947">
        <w:rPr>
          <w:i/>
        </w:rPr>
        <w:t>Role Playing Game</w:t>
      </w:r>
      <w:r>
        <w:t>, podendo ser traduzido como jogo de interpretação de papéis, ou representação de personagens. É um tipo de jogo em que os participantes assumem papéis de personagens, criam uma história colaborativamente e seu progresso segue a partir da improvisação dos jogadores dentro de um sistema de regras predeterminado, determinando o progresso do jogo.</w:t>
      </w:r>
    </w:p>
    <w:p w:rsidR="005A7093" w:rsidRDefault="005A7093" w:rsidP="005A7093">
      <w:pPr>
        <w:pStyle w:val="BodyText"/>
      </w:pPr>
      <w:r>
        <w:t xml:space="preserve">Os </w:t>
      </w:r>
      <w:r w:rsidRPr="00325947">
        <w:rPr>
          <w:i/>
        </w:rPr>
        <w:t>RPGs</w:t>
      </w:r>
      <w:r>
        <w:t xml:space="preserve"> são tipicamente mais colaborativos e sociais do que competitivos. Une seus participantes em um único time que aventura-se como um grupo. Raramente </w:t>
      </w:r>
      <w:r>
        <w:lastRenderedPageBreak/>
        <w:t xml:space="preserve">têm ganhadores ou perdedores, tornando-o fundamentalmente diferente de outros jogos de tabuleiro, jogos de cartas, esportes, ou qualquer outro tipo de jogo. Por esses motivos a </w:t>
      </w:r>
      <w:r w:rsidRPr="00AA1314">
        <w:rPr>
          <w:i/>
        </w:rPr>
        <w:t>NASA</w:t>
      </w:r>
      <w:r>
        <w:rPr>
          <w:rStyle w:val="FootnoteReference"/>
        </w:rPr>
        <w:footnoteReference w:id="5"/>
      </w:r>
      <w:r>
        <w:t xml:space="preserve">, em longas missões espaciais, utiliza o </w:t>
      </w:r>
      <w:r w:rsidRPr="00AA1314">
        <w:rPr>
          <w:i/>
        </w:rPr>
        <w:t>RPG</w:t>
      </w:r>
      <w:r>
        <w:t xml:space="preserve"> como forma de entretenimento, evitando o conflito entre os tripulantes. Os russos, como alternativa, utilizaram o jogo de xadrez, reduzindo o tédio, estresse e depressão que estas viagens podem causar.</w:t>
      </w:r>
    </w:p>
    <w:p w:rsidR="005A7093" w:rsidRPr="00325947" w:rsidRDefault="005A7093" w:rsidP="005A7093">
      <w:pPr>
        <w:pStyle w:val="BodyText"/>
      </w:pPr>
      <w:r w:rsidRPr="00325947">
        <w:t xml:space="preserve">O </w:t>
      </w:r>
      <w:r w:rsidRPr="00AA1314">
        <w:rPr>
          <w:i/>
        </w:rPr>
        <w:t>RPG</w:t>
      </w:r>
      <w:r w:rsidRPr="00325947">
        <w:t xml:space="preserve"> é um jogo pouco convencional quando compara</w:t>
      </w:r>
      <w:r>
        <w:t>do a</w:t>
      </w:r>
      <w:r w:rsidRPr="00325947">
        <w:t xml:space="preserve">os jogos habituais. Em um teatro, os atores recebem seu </w:t>
      </w:r>
      <w:r w:rsidRPr="00AA1314">
        <w:rPr>
          <w:i/>
        </w:rPr>
        <w:t>script</w:t>
      </w:r>
      <w:r w:rsidRPr="00325947">
        <w:t xml:space="preserve">, </w:t>
      </w:r>
      <w:r>
        <w:t>um</w:t>
      </w:r>
      <w:r w:rsidRPr="00325947">
        <w:t xml:space="preserve"> conjunto de suas ações, gestos e falas, com tudo o que s</w:t>
      </w:r>
      <w:r>
        <w:t>eus</w:t>
      </w:r>
      <w:r w:rsidRPr="00325947">
        <w:t xml:space="preserve"> personagens devem saber</w:t>
      </w:r>
      <w:r>
        <w:t xml:space="preserve"> e fazer</w:t>
      </w:r>
      <w:r w:rsidRPr="00325947">
        <w:t xml:space="preserve">. </w:t>
      </w:r>
      <w:r>
        <w:t>O jogador</w:t>
      </w:r>
      <w:r w:rsidRPr="00325947">
        <w:t xml:space="preserve"> interpreta um personagem de ficção, seguindo o enredo definido </w:t>
      </w:r>
      <w:r>
        <w:t xml:space="preserve">por um </w:t>
      </w:r>
      <w:r w:rsidRPr="00325947">
        <w:t xml:space="preserve">roteiro. </w:t>
      </w:r>
      <w:r>
        <w:t>Em u</w:t>
      </w:r>
      <w:r w:rsidRPr="00325947">
        <w:t xml:space="preserve">m jogo de estratégia, por outro lado, </w:t>
      </w:r>
      <w:r>
        <w:t xml:space="preserve">o jogador </w:t>
      </w:r>
      <w:r w:rsidRPr="00325947">
        <w:t>segu</w:t>
      </w:r>
      <w:r>
        <w:t>e</w:t>
      </w:r>
      <w:r w:rsidRPr="00325947">
        <w:t xml:space="preserve"> um conjunto de regras onde, para vencer, precisa</w:t>
      </w:r>
      <w:r>
        <w:t>m-se</w:t>
      </w:r>
      <w:r w:rsidRPr="00325947">
        <w:t xml:space="preserve"> vencer </w:t>
      </w:r>
      <w:r>
        <w:t xml:space="preserve">os </w:t>
      </w:r>
      <w:r w:rsidRPr="00325947">
        <w:t>desafios impostos p</w:t>
      </w:r>
      <w:r>
        <w:t>elos</w:t>
      </w:r>
      <w:r w:rsidRPr="00325947">
        <w:t xml:space="preserve"> adversários</w:t>
      </w:r>
      <w:r>
        <w:t>. C</w:t>
      </w:r>
      <w:r w:rsidRPr="00325947">
        <w:t xml:space="preserve">ada partida é única, </w:t>
      </w:r>
      <w:r>
        <w:t xml:space="preserve">uma vez que </w:t>
      </w:r>
      <w:r w:rsidRPr="00325947">
        <w:t xml:space="preserve">é impossível prever seus movimentos durante o jogo. No </w:t>
      </w:r>
      <w:r w:rsidRPr="00AA1314">
        <w:rPr>
          <w:i/>
        </w:rPr>
        <w:t>RPG</w:t>
      </w:r>
      <w:r w:rsidRPr="00325947">
        <w:t>, esses dois universos se unem.</w:t>
      </w:r>
    </w:p>
    <w:p w:rsidR="005A7093" w:rsidRPr="00325947" w:rsidRDefault="005A7093" w:rsidP="005A7093">
      <w:pPr>
        <w:pStyle w:val="BodyText"/>
      </w:pPr>
      <w:r>
        <w:t xml:space="preserve">Assim como </w:t>
      </w:r>
      <w:r w:rsidRPr="00325947">
        <w:t xml:space="preserve">um jogo de estratégia, há regras que o definem, e </w:t>
      </w:r>
      <w:r>
        <w:t xml:space="preserve">definem </w:t>
      </w:r>
      <w:r w:rsidRPr="00325947">
        <w:t xml:space="preserve">aquilo que o seu personagem pode ou não pode fazer. A esse conjunto de regras chama-se sistema. </w:t>
      </w:r>
      <w:r>
        <w:t>N</w:t>
      </w:r>
      <w:r w:rsidRPr="00325947">
        <w:t>o teatro, todos os personagens têm uma história, e deve ser interpretado assim como os atores fazem.</w:t>
      </w:r>
      <w:r>
        <w:t xml:space="preserve"> Em um RPG, os jogadores, </w:t>
      </w:r>
      <w:r w:rsidRPr="00325947">
        <w:t>não luta</w:t>
      </w:r>
      <w:r>
        <w:t>m</w:t>
      </w:r>
      <w:r w:rsidRPr="00325947">
        <w:t xml:space="preserve"> </w:t>
      </w:r>
      <w:r>
        <w:t xml:space="preserve">apenas </w:t>
      </w:r>
      <w:r w:rsidRPr="00325947">
        <w:t>contra um adversário específico, mas vivem av</w:t>
      </w:r>
      <w:r>
        <w:t>enturas em um mundo imaginário.</w:t>
      </w:r>
    </w:p>
    <w:p w:rsidR="005A7093" w:rsidRDefault="005A7093" w:rsidP="005A7093">
      <w:pPr>
        <w:pStyle w:val="BodyText"/>
      </w:pPr>
      <w:r>
        <w:t>Assim co</w:t>
      </w:r>
      <w:r w:rsidRPr="00325947">
        <w:t xml:space="preserve">mo romances </w:t>
      </w:r>
      <w:r>
        <w:t xml:space="preserve">e </w:t>
      </w:r>
      <w:r w:rsidRPr="00325947">
        <w:t xml:space="preserve">filmes, </w:t>
      </w:r>
      <w:r w:rsidRPr="00B26AF7">
        <w:rPr>
          <w:i/>
        </w:rPr>
        <w:t>RPGs</w:t>
      </w:r>
      <w:r w:rsidRPr="00325947">
        <w:t xml:space="preserve"> alimentam a imaginação sem limitar o comportamento do jogador a um enredo específico. </w:t>
      </w:r>
      <w:r>
        <w:t>P</w:t>
      </w:r>
      <w:r w:rsidRPr="00325947">
        <w:t xml:space="preserve">ode ser orientado </w:t>
      </w:r>
      <w:r>
        <w:t>a</w:t>
      </w:r>
      <w:r w:rsidRPr="00325947">
        <w:t xml:space="preserve"> um livro de </w:t>
      </w:r>
      <w:r w:rsidRPr="00B26AF7">
        <w:rPr>
          <w:i/>
        </w:rPr>
        <w:t>RPG</w:t>
      </w:r>
      <w:r>
        <w:t>,</w:t>
      </w:r>
      <w:r w:rsidRPr="00325947">
        <w:t xml:space="preserve"> como </w:t>
      </w:r>
      <w:r>
        <w:t>o famoso</w:t>
      </w:r>
      <w:r w:rsidRPr="00325947">
        <w:t xml:space="preserve"> </w:t>
      </w:r>
      <w:r w:rsidRPr="00B26AF7">
        <w:rPr>
          <w:i/>
        </w:rPr>
        <w:t>Dungeons &amp; Dragons</w:t>
      </w:r>
      <w:r>
        <w:t xml:space="preserve">. Além disso, </w:t>
      </w:r>
      <w:r w:rsidRPr="00325947">
        <w:t>o</w:t>
      </w:r>
      <w:r>
        <w:t>s</w:t>
      </w:r>
      <w:r w:rsidRPr="00325947">
        <w:t xml:space="preserve"> jogadores podem desenvolver seu</w:t>
      </w:r>
      <w:r>
        <w:t>s</w:t>
      </w:r>
      <w:r w:rsidRPr="00325947">
        <w:t xml:space="preserve"> próprio</w:t>
      </w:r>
      <w:r>
        <w:t>s</w:t>
      </w:r>
      <w:r w:rsidRPr="00325947">
        <w:t xml:space="preserve"> enredo</w:t>
      </w:r>
      <w:r>
        <w:t>s</w:t>
      </w:r>
      <w:r w:rsidRPr="00325947">
        <w:t xml:space="preserve"> e sistema</w:t>
      </w:r>
      <w:r>
        <w:t xml:space="preserve">s, onde </w:t>
      </w:r>
      <w:r w:rsidRPr="00325947">
        <w:t xml:space="preserve">boa </w:t>
      </w:r>
      <w:r>
        <w:t xml:space="preserve">é baseada em livros. Como exemplo, temos a obra de J. R. R. Tolkien, O </w:t>
      </w:r>
      <w:r w:rsidRPr="00325947">
        <w:t>Senhor dos Anéis, que influ</w:t>
      </w:r>
      <w:r>
        <w:t xml:space="preserve">ência até hoje </w:t>
      </w:r>
      <w:r w:rsidRPr="00325947">
        <w:t xml:space="preserve">a criação de diversos </w:t>
      </w:r>
      <w:r w:rsidRPr="00B26AF7">
        <w:rPr>
          <w:i/>
        </w:rPr>
        <w:t>RPGs</w:t>
      </w:r>
      <w:r w:rsidRPr="00325947">
        <w:t>.</w:t>
      </w:r>
    </w:p>
    <w:p w:rsidR="005A7093" w:rsidRDefault="005A7093" w:rsidP="005A7093">
      <w:pPr>
        <w:pStyle w:val="Heading4"/>
      </w:pPr>
      <w:commentRangeStart w:id="29"/>
      <w:r>
        <w:t>Dungeons &amp; Dragons</w:t>
      </w:r>
      <w:commentRangeEnd w:id="29"/>
      <w:r>
        <w:rPr>
          <w:rStyle w:val="CommentReference"/>
          <w:rFonts w:ascii="Times New Roman" w:hAnsi="Times New Roman" w:cs="Times New Roman"/>
          <w:b w:val="0"/>
          <w:bCs w:val="0"/>
          <w:kern w:val="0"/>
        </w:rPr>
        <w:commentReference w:id="29"/>
      </w:r>
    </w:p>
    <w:p w:rsidR="005A7093" w:rsidRPr="008162A7" w:rsidRDefault="005A7093" w:rsidP="005A7093">
      <w:pPr>
        <w:pStyle w:val="BodyText"/>
      </w:pPr>
      <w:commentRangeStart w:id="30"/>
      <w:r w:rsidRPr="008162A7">
        <w:rPr>
          <w:i/>
        </w:rPr>
        <w:t>Dungeons &amp; Dragons</w:t>
      </w:r>
      <w:r w:rsidRPr="008162A7">
        <w:t xml:space="preserve"> (abreviado como </w:t>
      </w:r>
      <w:r w:rsidRPr="008162A7">
        <w:rPr>
          <w:i/>
        </w:rPr>
        <w:t>D&amp;D</w:t>
      </w:r>
      <w:r w:rsidRPr="008162A7">
        <w:t xml:space="preserve"> ou </w:t>
      </w:r>
      <w:r w:rsidRPr="008162A7">
        <w:rPr>
          <w:i/>
        </w:rPr>
        <w:t>DnD</w:t>
      </w:r>
      <w:r w:rsidRPr="008162A7">
        <w:t xml:space="preserve">) foi o primeiro </w:t>
      </w:r>
      <w:r w:rsidRPr="008162A7">
        <w:rPr>
          <w:i/>
        </w:rPr>
        <w:t>RPG</w:t>
      </w:r>
      <w:r w:rsidRPr="008162A7">
        <w:t xml:space="preserve"> comercial</w:t>
      </w:r>
      <w:r>
        <w:t>,</w:t>
      </w:r>
      <w:r w:rsidRPr="008162A7">
        <w:t xml:space="preserve"> publicado em 1974 nos EUA</w:t>
      </w:r>
      <w:r>
        <w:t>. É</w:t>
      </w:r>
      <w:r w:rsidRPr="008162A7">
        <w:t xml:space="preserve"> um livro que retrata um universo </w:t>
      </w:r>
      <w:r>
        <w:t>de fantasia medieval e suas características</w:t>
      </w:r>
      <w:r w:rsidRPr="008162A7">
        <w:t xml:space="preserve">. </w:t>
      </w:r>
      <w:r>
        <w:t>C</w:t>
      </w:r>
      <w:r w:rsidRPr="008162A7">
        <w:t>ada jogado</w:t>
      </w:r>
      <w:r>
        <w:t xml:space="preserve">r controla um único </w:t>
      </w:r>
      <w:r>
        <w:lastRenderedPageBreak/>
        <w:t xml:space="preserve">personagem </w:t>
      </w:r>
      <w:r w:rsidRPr="008162A7">
        <w:t xml:space="preserve">e </w:t>
      </w:r>
      <w:r>
        <w:t xml:space="preserve">este possui </w:t>
      </w:r>
      <w:r w:rsidRPr="008162A7">
        <w:t xml:space="preserve">uma área de atuação (bardo, monge, guerreiro, entre outros dentre o universo </w:t>
      </w:r>
      <w:r>
        <w:t xml:space="preserve">retratado). Atuam </w:t>
      </w:r>
      <w:r w:rsidRPr="008162A7">
        <w:t>em grupo</w:t>
      </w:r>
      <w:r>
        <w:t>s</w:t>
      </w:r>
      <w:r w:rsidRPr="008162A7">
        <w:t xml:space="preserve"> e as partidas geralmente possuem v</w:t>
      </w:r>
      <w:r>
        <w:t>á</w:t>
      </w:r>
      <w:r w:rsidRPr="008162A7">
        <w:t>rias sessões, que são chamadas de aventura</w:t>
      </w:r>
      <w:r>
        <w:t>s</w:t>
      </w:r>
      <w:r w:rsidRPr="008162A7">
        <w:t xml:space="preserve"> e esse conjunto de sessões é</w:t>
      </w:r>
      <w:r>
        <w:t xml:space="preserve"> chamada campanha.</w:t>
      </w:r>
    </w:p>
    <w:p w:rsidR="005A7093" w:rsidRDefault="005A7093" w:rsidP="005A7093">
      <w:pPr>
        <w:pStyle w:val="BodyText"/>
      </w:pPr>
      <w:r w:rsidRPr="008162A7">
        <w:t xml:space="preserve">Os resultados das escolhas do grupo e </w:t>
      </w:r>
      <w:r>
        <w:t>su</w:t>
      </w:r>
      <w:r w:rsidRPr="008162A7">
        <w:t xml:space="preserve">a historia básica é determinada pelo </w:t>
      </w:r>
      <w:r>
        <w:t>M</w:t>
      </w:r>
      <w:r w:rsidRPr="008162A7">
        <w:t>estre</w:t>
      </w:r>
      <w:r>
        <w:t xml:space="preserve">, </w:t>
      </w:r>
      <w:r w:rsidRPr="008162A7">
        <w:t xml:space="preserve">de acordo com as regras e </w:t>
      </w:r>
      <w:r>
        <w:t>sua</w:t>
      </w:r>
      <w:r w:rsidRPr="008162A7">
        <w:t xml:space="preserve"> </w:t>
      </w:r>
      <w:r>
        <w:t xml:space="preserve">devida </w:t>
      </w:r>
      <w:r w:rsidRPr="008162A7">
        <w:t xml:space="preserve">interpretação. O </w:t>
      </w:r>
      <w:r>
        <w:t>M</w:t>
      </w:r>
      <w:r w:rsidRPr="008162A7">
        <w:t xml:space="preserve">estre escolhe e descreve os vários </w:t>
      </w:r>
      <w:r>
        <w:t>P</w:t>
      </w:r>
      <w:r w:rsidRPr="008162A7">
        <w:t xml:space="preserve">ersonagens do </w:t>
      </w:r>
      <w:r>
        <w:t>M</w:t>
      </w:r>
      <w:r w:rsidRPr="008162A7">
        <w:t>estre (PDMs)</w:t>
      </w:r>
      <w:r>
        <w:t xml:space="preserve">, o cenário, </w:t>
      </w:r>
      <w:r w:rsidRPr="008162A7">
        <w:t>as relações</w:t>
      </w:r>
      <w:r>
        <w:t xml:space="preserve"> e os </w:t>
      </w:r>
      <w:r w:rsidRPr="008162A7">
        <w:t>resultados des</w:t>
      </w:r>
      <w:r>
        <w:t>t</w:t>
      </w:r>
      <w:r w:rsidRPr="008162A7">
        <w:t>es encontros. As extensas regras do jogo</w:t>
      </w:r>
      <w:r>
        <w:t xml:space="preserve"> </w:t>
      </w:r>
      <w:r w:rsidRPr="008162A7">
        <w:t xml:space="preserve">cobrem </w:t>
      </w:r>
      <w:r>
        <w:t xml:space="preserve">diversas </w:t>
      </w:r>
      <w:r w:rsidRPr="008162A7">
        <w:t>áreas como interações sociais, uso</w:t>
      </w:r>
      <w:r>
        <w:t>s</w:t>
      </w:r>
      <w:r w:rsidRPr="008162A7">
        <w:t xml:space="preserve"> de magia, combate e o efeito do ambiente nos personagens. O Mestre pode escolher quais regras publicadas ele vai u</w:t>
      </w:r>
      <w:r>
        <w:t>tiliz</w:t>
      </w:r>
      <w:r w:rsidRPr="008162A7">
        <w:t>ar e até mesmo criar novas, se achar necessário.</w:t>
      </w:r>
    </w:p>
    <w:p w:rsidR="005A7093" w:rsidRDefault="005A7093" w:rsidP="005A7093">
      <w:pPr>
        <w:pStyle w:val="Figura"/>
      </w:pPr>
      <w:r>
        <w:rPr>
          <w:noProof/>
          <w:lang w:eastAsia="pt-BR"/>
        </w:rPr>
        <w:drawing>
          <wp:inline distT="0" distB="0" distL="0" distR="0">
            <wp:extent cx="3429000" cy="2286000"/>
            <wp:effectExtent l="19050" t="0" r="0" b="0"/>
            <wp:docPr id="269"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5"/>
                    <a:srcRect/>
                    <a:stretch>
                      <a:fillRect/>
                    </a:stretch>
                  </pic:blipFill>
                  <pic:spPr bwMode="auto">
                    <a:xfrm>
                      <a:off x="0" y="0"/>
                      <a:ext cx="3429000" cy="2286000"/>
                    </a:xfrm>
                    <a:prstGeom prst="rect">
                      <a:avLst/>
                    </a:prstGeom>
                    <a:noFill/>
                    <a:ln w="9525">
                      <a:noFill/>
                      <a:miter lim="800000"/>
                      <a:headEnd/>
                      <a:tailEnd/>
                    </a:ln>
                  </pic:spPr>
                </pic:pic>
              </a:graphicData>
            </a:graphic>
          </wp:inline>
        </w:drawing>
      </w:r>
    </w:p>
    <w:p w:rsidR="005A7093" w:rsidRDefault="005A7093" w:rsidP="005A7093">
      <w:pPr>
        <w:pStyle w:val="Figura"/>
      </w:pPr>
      <w:bookmarkStart w:id="31" w:name="_Toc201293767"/>
      <w:r>
        <w:t xml:space="preserve">Figura </w:t>
      </w:r>
      <w:fldSimple w:instr=" SEQ Figura \* ARABIC ">
        <w:r w:rsidR="004B7682">
          <w:rPr>
            <w:noProof/>
          </w:rPr>
          <w:t>8</w:t>
        </w:r>
      </w:fldSimple>
      <w:r>
        <w:t xml:space="preserve"> - Exemplo de campanha em andamento</w:t>
      </w:r>
      <w:bookmarkEnd w:id="31"/>
    </w:p>
    <w:commentRangeEnd w:id="30"/>
    <w:p w:rsidR="005A7093" w:rsidRDefault="002E4FBC" w:rsidP="005A7093">
      <w:pPr>
        <w:pStyle w:val="Heading3"/>
      </w:pPr>
      <w:r>
        <w:rPr>
          <w:rStyle w:val="CommentReference"/>
          <w:rFonts w:ascii="Times New Roman" w:hAnsi="Times New Roman" w:cs="Times New Roman"/>
          <w:b w:val="0"/>
          <w:bCs w:val="0"/>
          <w:kern w:val="0"/>
        </w:rPr>
        <w:commentReference w:id="30"/>
      </w:r>
      <w:bookmarkStart w:id="32" w:name="_Toc201293837"/>
      <w:r w:rsidR="00FA3118">
        <w:t xml:space="preserve">Jogos de </w:t>
      </w:r>
      <w:commentRangeStart w:id="33"/>
      <w:r w:rsidR="005A7093">
        <w:t xml:space="preserve">RPG </w:t>
      </w:r>
      <w:r w:rsidR="005A7093" w:rsidRPr="005A7093">
        <w:t>Eletrônicos</w:t>
      </w:r>
      <w:commentRangeEnd w:id="33"/>
      <w:r w:rsidR="005A7093" w:rsidRPr="005A7093">
        <w:rPr>
          <w:rStyle w:val="CommentReference"/>
          <w:sz w:val="24"/>
        </w:rPr>
        <w:commentReference w:id="33"/>
      </w:r>
      <w:bookmarkEnd w:id="32"/>
    </w:p>
    <w:p w:rsidR="005A7093" w:rsidRPr="008F2A99" w:rsidRDefault="005A7093" w:rsidP="005A7093">
      <w:pPr>
        <w:pStyle w:val="BodyText"/>
      </w:pPr>
      <w:r w:rsidRPr="008F2A99">
        <w:t xml:space="preserve">Os primeiros jogos de RPG para computador surgiram no início dos anos 70 baseados na série </w:t>
      </w:r>
      <w:r w:rsidRPr="008F2A99">
        <w:rPr>
          <w:i/>
        </w:rPr>
        <w:t>Dungeons &amp; Dragons</w:t>
      </w:r>
      <w:r w:rsidRPr="008F2A99">
        <w:t>. Ganharam popularidade durante a década de 80 e hoje é um dos g</w:t>
      </w:r>
      <w:r>
        <w:t>ê</w:t>
      </w:r>
      <w:r w:rsidRPr="008F2A99">
        <w:t>n</w:t>
      </w:r>
      <w:r>
        <w:t>e</w:t>
      </w:r>
      <w:r w:rsidRPr="008F2A99">
        <w:t xml:space="preserve">ros de jogos mais populares de todo o planeta. </w:t>
      </w:r>
    </w:p>
    <w:p w:rsidR="005A7093" w:rsidRDefault="005A7093" w:rsidP="005A7093">
      <w:pPr>
        <w:pStyle w:val="BodyText"/>
      </w:pPr>
      <w:r w:rsidRPr="00C0331A">
        <w:t>Segundo um estudo</w:t>
      </w:r>
      <w:r>
        <w:rPr>
          <w:rStyle w:val="FootnoteReference"/>
        </w:rPr>
        <w:footnoteReference w:id="6"/>
      </w:r>
      <w:r w:rsidRPr="00C0331A">
        <w:t xml:space="preserve"> de Gwendolyn Kestrel, Ph.D. em educação, </w:t>
      </w:r>
      <w:r>
        <w:t xml:space="preserve">os jogos de </w:t>
      </w:r>
      <w:r w:rsidRPr="00C0331A">
        <w:rPr>
          <w:i/>
        </w:rPr>
        <w:t>RPGs</w:t>
      </w:r>
      <w:r w:rsidRPr="00C0331A">
        <w:t xml:space="preserve"> podem ampliar a capacidade de leitura, interpreta</w:t>
      </w:r>
      <w:r>
        <w:t>ção</w:t>
      </w:r>
      <w:r w:rsidRPr="00C0331A">
        <w:t xml:space="preserve"> e raciocínio lógico de seus jogadores, além de estimular o pensamento criativo </w:t>
      </w:r>
    </w:p>
    <w:p w:rsidR="005A7093" w:rsidRDefault="005A7093" w:rsidP="005A7093">
      <w:pPr>
        <w:pStyle w:val="BodyText"/>
      </w:pPr>
      <w:r w:rsidRPr="008F2A99">
        <w:t xml:space="preserve">Os primeiros </w:t>
      </w:r>
      <w:r w:rsidRPr="008F2A99">
        <w:rPr>
          <w:i/>
        </w:rPr>
        <w:t>RPGs</w:t>
      </w:r>
      <w:r w:rsidRPr="008F2A99">
        <w:t xml:space="preserve"> criados para computadores eram jogados </w:t>
      </w:r>
      <w:r>
        <w:t xml:space="preserve">em modo texto, </w:t>
      </w:r>
      <w:r w:rsidRPr="008F2A99">
        <w:t xml:space="preserve">onde cada comando determinava </w:t>
      </w:r>
      <w:r>
        <w:t>um</w:t>
      </w:r>
      <w:r w:rsidRPr="008F2A99">
        <w:t xml:space="preserve">a ação que </w:t>
      </w:r>
      <w:r>
        <w:t xml:space="preserve">o personagem deveria executar. </w:t>
      </w:r>
      <w:r w:rsidRPr="008F2A99">
        <w:t xml:space="preserve">A </w:t>
      </w:r>
      <w:r w:rsidRPr="008F2A99">
        <w:lastRenderedPageBreak/>
        <w:t xml:space="preserve">interface era </w:t>
      </w:r>
      <w:r>
        <w:t xml:space="preserve">baseada em caracteres e </w:t>
      </w:r>
      <w:r w:rsidRPr="008F2A99">
        <w:t xml:space="preserve">as ações </w:t>
      </w:r>
      <w:r>
        <w:t xml:space="preserve">que poderiam ser feitas, </w:t>
      </w:r>
      <w:r w:rsidRPr="008F2A99">
        <w:t xml:space="preserve">limitadas a movimentos e ataques </w:t>
      </w:r>
      <w:r>
        <w:t>a</w:t>
      </w:r>
      <w:r w:rsidRPr="008F2A99">
        <w:t xml:space="preserve"> monstros imaginários.</w:t>
      </w:r>
      <w:r>
        <w:t xml:space="preserve"> Um exemplo é o </w:t>
      </w:r>
      <w:r w:rsidRPr="00D60E5D">
        <w:rPr>
          <w:i/>
        </w:rPr>
        <w:t>Zork</w:t>
      </w:r>
      <w:r>
        <w:t xml:space="preserve">, criado em 1979, descendente do </w:t>
      </w:r>
      <w:r w:rsidRPr="00D60E5D">
        <w:rPr>
          <w:i/>
        </w:rPr>
        <w:t>Colossal Cave Adventure</w:t>
      </w:r>
      <w:r>
        <w:t>.</w:t>
      </w:r>
    </w:p>
    <w:p w:rsidR="00FA3118" w:rsidRDefault="00FA3118" w:rsidP="00FA3118">
      <w:pPr>
        <w:pStyle w:val="Figura"/>
      </w:pPr>
      <w:r>
        <w:rPr>
          <w:noProof/>
          <w:lang w:eastAsia="pt-BR"/>
        </w:rPr>
        <w:drawing>
          <wp:inline distT="0" distB="0" distL="0" distR="0">
            <wp:extent cx="3105150" cy="2281238"/>
            <wp:effectExtent l="19050" t="0" r="0" b="0"/>
            <wp:docPr id="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srcRect/>
                    <a:stretch>
                      <a:fillRect/>
                    </a:stretch>
                  </pic:blipFill>
                  <pic:spPr bwMode="auto">
                    <a:xfrm>
                      <a:off x="0" y="0"/>
                      <a:ext cx="3105150" cy="2281238"/>
                    </a:xfrm>
                    <a:prstGeom prst="rect">
                      <a:avLst/>
                    </a:prstGeom>
                    <a:noFill/>
                    <a:ln w="9525">
                      <a:noFill/>
                      <a:miter lim="800000"/>
                      <a:headEnd/>
                      <a:tailEnd/>
                    </a:ln>
                  </pic:spPr>
                </pic:pic>
              </a:graphicData>
            </a:graphic>
          </wp:inline>
        </w:drawing>
      </w:r>
    </w:p>
    <w:p w:rsidR="00FA3118" w:rsidRPr="00FA3118" w:rsidRDefault="00FA3118" w:rsidP="00FA3118">
      <w:pPr>
        <w:pStyle w:val="Figura"/>
      </w:pPr>
      <w:bookmarkStart w:id="34" w:name="_Toc201293768"/>
      <w:r>
        <w:t xml:space="preserve">Figura </w:t>
      </w:r>
      <w:fldSimple w:instr=" SEQ Figura \* ARABIC ">
        <w:r w:rsidR="004B7682">
          <w:rPr>
            <w:noProof/>
          </w:rPr>
          <w:t>9</w:t>
        </w:r>
      </w:fldSimple>
      <w:r>
        <w:t xml:space="preserve"> - Zork (1979)</w:t>
      </w:r>
      <w:bookmarkEnd w:id="34"/>
    </w:p>
    <w:p w:rsidR="005A7093" w:rsidRPr="008F2A99" w:rsidRDefault="005A7093" w:rsidP="005A7093">
      <w:pPr>
        <w:pStyle w:val="BodyText"/>
      </w:pPr>
      <w:r w:rsidRPr="008F2A99">
        <w:t>Com o início dos videogames em formato console durante a década de 80,</w:t>
      </w:r>
      <w:r>
        <w:t xml:space="preserve"> o gênero </w:t>
      </w:r>
      <w:r w:rsidRPr="008F2A99">
        <w:t>passou a se popularizar e ganhar jogos mais inteligentes e visualmente mais interessantes. O personagem</w:t>
      </w:r>
      <w:r>
        <w:t xml:space="preserve"> destes jogos</w:t>
      </w:r>
      <w:r w:rsidRPr="008F2A99">
        <w:t xml:space="preserve"> agora é </w:t>
      </w:r>
      <w:r>
        <w:t>representado graficamente na tela</w:t>
      </w:r>
      <w:r w:rsidRPr="008F2A99">
        <w:t xml:space="preserve"> e os objetos com os quais ele interage também. No final da década, séries hoje em dia populares começaram a ser lançadas, como por exemplo, </w:t>
      </w:r>
      <w:r w:rsidRPr="008F2A99">
        <w:rPr>
          <w:i/>
        </w:rPr>
        <w:t>Final Fantasy</w:t>
      </w:r>
      <w:r w:rsidRPr="008F2A99">
        <w:t xml:space="preserve"> e </w:t>
      </w:r>
      <w:r w:rsidRPr="008F2A99">
        <w:rPr>
          <w:i/>
        </w:rPr>
        <w:t>Might and Magic</w:t>
      </w:r>
      <w:r w:rsidRPr="008F2A99">
        <w:t>.</w:t>
      </w:r>
    </w:p>
    <w:p w:rsidR="005A7093" w:rsidRDefault="005A7093" w:rsidP="005A7093">
      <w:pPr>
        <w:pStyle w:val="Figura"/>
      </w:pPr>
      <w:r w:rsidRPr="008F2A99">
        <w:rPr>
          <w:noProof/>
          <w:lang w:eastAsia="pt-BR"/>
        </w:rPr>
        <w:drawing>
          <wp:inline distT="0" distB="0" distL="0" distR="0">
            <wp:extent cx="2286000" cy="2137410"/>
            <wp:effectExtent l="19050" t="0" r="0" b="0"/>
            <wp:docPr id="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2286000" cy="2137410"/>
                    </a:xfrm>
                    <a:prstGeom prst="rect">
                      <a:avLst/>
                    </a:prstGeom>
                    <a:noFill/>
                    <a:ln w="9525">
                      <a:noFill/>
                      <a:miter lim="800000"/>
                      <a:headEnd/>
                      <a:tailEnd/>
                    </a:ln>
                  </pic:spPr>
                </pic:pic>
              </a:graphicData>
            </a:graphic>
          </wp:inline>
        </w:drawing>
      </w:r>
    </w:p>
    <w:p w:rsidR="005A7093" w:rsidRDefault="005A7093" w:rsidP="005A7093">
      <w:pPr>
        <w:pStyle w:val="Figura"/>
      </w:pPr>
      <w:bookmarkStart w:id="35" w:name="_Toc200128372"/>
      <w:bookmarkStart w:id="36" w:name="_Toc201293769"/>
      <w:r>
        <w:t xml:space="preserve">Figura </w:t>
      </w:r>
      <w:fldSimple w:instr=" SEQ Figura \* ARABIC ">
        <w:r w:rsidR="004B7682">
          <w:rPr>
            <w:noProof/>
          </w:rPr>
          <w:t>10</w:t>
        </w:r>
      </w:fldSimple>
      <w:r>
        <w:t xml:space="preserve"> - Final Fantasy - Square (1987)</w:t>
      </w:r>
      <w:bookmarkEnd w:id="35"/>
      <w:bookmarkEnd w:id="36"/>
    </w:p>
    <w:p w:rsidR="005A7093" w:rsidRPr="008F2A99" w:rsidRDefault="005A7093" w:rsidP="005A7093">
      <w:pPr>
        <w:pStyle w:val="BodyText"/>
      </w:pPr>
      <w:r w:rsidRPr="008F2A99">
        <w:t xml:space="preserve">Já na década de 90, os jogos de </w:t>
      </w:r>
      <w:r w:rsidRPr="008F2A99">
        <w:rPr>
          <w:i/>
        </w:rPr>
        <w:t>RPG</w:t>
      </w:r>
      <w:r w:rsidRPr="008F2A99">
        <w:t xml:space="preserve"> deixaram ser </w:t>
      </w:r>
      <w:r w:rsidRPr="008F2A99">
        <w:rPr>
          <w:i/>
        </w:rPr>
        <w:t>2D</w:t>
      </w:r>
      <w:r w:rsidRPr="008F2A99">
        <w:t xml:space="preserve"> e passaram a ser </w:t>
      </w:r>
      <w:r w:rsidRPr="008F2A99">
        <w:rPr>
          <w:i/>
        </w:rPr>
        <w:t>3D</w:t>
      </w:r>
      <w:r w:rsidRPr="008F2A99">
        <w:t xml:space="preserve">. Cada vez </w:t>
      </w:r>
      <w:r>
        <w:t xml:space="preserve">mais bem trabalhados e com personagens mais realistas e </w:t>
      </w:r>
      <w:r w:rsidRPr="008F2A99">
        <w:t>ações mais complexas, ganharam mais adeptos ao gênero. Grande exemplo desta popularização são os jogos</w:t>
      </w:r>
      <w:r w:rsidR="00F05B6C">
        <w:t>:</w:t>
      </w:r>
      <w:r w:rsidRPr="008F2A99">
        <w:t xml:space="preserve"> </w:t>
      </w:r>
      <w:r w:rsidRPr="008F2A99">
        <w:rPr>
          <w:i/>
        </w:rPr>
        <w:t>Final Fantasy VII</w:t>
      </w:r>
      <w:r w:rsidRPr="008F2A99">
        <w:t xml:space="preserve"> e </w:t>
      </w:r>
      <w:r w:rsidRPr="008F2A99">
        <w:rPr>
          <w:i/>
        </w:rPr>
        <w:t>Final Fantasy VIII</w:t>
      </w:r>
      <w:r w:rsidRPr="008F2A99">
        <w:t xml:space="preserve">, sendo que o primeiro </w:t>
      </w:r>
      <w:r w:rsidR="00F05B6C">
        <w:t>possui</w:t>
      </w:r>
      <w:r w:rsidRPr="008F2A99">
        <w:t xml:space="preserve"> uma continuação em filme.</w:t>
      </w:r>
    </w:p>
    <w:p w:rsidR="005A7093" w:rsidRDefault="005A7093" w:rsidP="005A7093">
      <w:pPr>
        <w:pStyle w:val="Figura"/>
      </w:pPr>
      <w:r w:rsidRPr="008F2A99">
        <w:rPr>
          <w:noProof/>
          <w:lang w:eastAsia="pt-BR"/>
        </w:rPr>
        <w:lastRenderedPageBreak/>
        <w:drawing>
          <wp:inline distT="0" distB="0" distL="0" distR="0">
            <wp:extent cx="3051810" cy="2137410"/>
            <wp:effectExtent l="19050" t="0" r="0" b="0"/>
            <wp:docPr id="2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srcRect/>
                    <a:stretch>
                      <a:fillRect/>
                    </a:stretch>
                  </pic:blipFill>
                  <pic:spPr bwMode="auto">
                    <a:xfrm>
                      <a:off x="0" y="0"/>
                      <a:ext cx="3051810" cy="2137410"/>
                    </a:xfrm>
                    <a:prstGeom prst="rect">
                      <a:avLst/>
                    </a:prstGeom>
                    <a:noFill/>
                    <a:ln w="9525">
                      <a:noFill/>
                      <a:miter lim="800000"/>
                      <a:headEnd/>
                      <a:tailEnd/>
                    </a:ln>
                  </pic:spPr>
                </pic:pic>
              </a:graphicData>
            </a:graphic>
          </wp:inline>
        </w:drawing>
      </w:r>
    </w:p>
    <w:p w:rsidR="005A7093" w:rsidRDefault="005A7093" w:rsidP="005A7093">
      <w:pPr>
        <w:pStyle w:val="Figura"/>
      </w:pPr>
      <w:bookmarkStart w:id="37" w:name="_Toc200128373"/>
      <w:bookmarkStart w:id="38" w:name="_Toc201293770"/>
      <w:r>
        <w:t xml:space="preserve">Figura </w:t>
      </w:r>
      <w:fldSimple w:instr=" SEQ Figura \* ARABIC ">
        <w:r w:rsidR="004B7682">
          <w:rPr>
            <w:noProof/>
          </w:rPr>
          <w:t>11</w:t>
        </w:r>
      </w:fldSimple>
      <w:r>
        <w:t xml:space="preserve"> - Final Fantasy VII - Squaresoft (1997)</w:t>
      </w:r>
      <w:bookmarkEnd w:id="37"/>
      <w:bookmarkEnd w:id="38"/>
    </w:p>
    <w:p w:rsidR="005A7093" w:rsidRPr="008F2A99" w:rsidRDefault="005A7093" w:rsidP="005A7093">
      <w:pPr>
        <w:pStyle w:val="BodyText"/>
      </w:pPr>
      <w:r w:rsidRPr="008F2A99">
        <w:t xml:space="preserve">Juntamente com a popularização da internet, um novo gênero de </w:t>
      </w:r>
      <w:r w:rsidRPr="008F2A99">
        <w:rPr>
          <w:i/>
        </w:rPr>
        <w:t>RPGs</w:t>
      </w:r>
      <w:r w:rsidRPr="008F2A99">
        <w:t xml:space="preserve"> foi criado: o MMORPG (</w:t>
      </w:r>
      <w:r w:rsidRPr="008F2A99">
        <w:rPr>
          <w:i/>
        </w:rPr>
        <w:t>Massively Multiplayer Online Roling Playing Game</w:t>
      </w:r>
      <w:r w:rsidRPr="008F2A99">
        <w:t>). Nesse gênero vários jogadores conectados pela internet interagem seus personagens uns com os outros dentro de um mesmo mundo virtual. Devido à grande possibilidade de interação com jogadores de qualquer parte do mundo, esse gênero de jogo é sucesso hoje em dia. Exemplos mais recentes são os jogos:</w:t>
      </w:r>
      <w:r>
        <w:t xml:space="preserve"> </w:t>
      </w:r>
      <w:r w:rsidRPr="008F2A99">
        <w:rPr>
          <w:i/>
        </w:rPr>
        <w:t>Ragnarok Online</w:t>
      </w:r>
      <w:r w:rsidRPr="008F2A99">
        <w:t xml:space="preserve">, </w:t>
      </w:r>
      <w:r w:rsidRPr="008F2A99">
        <w:rPr>
          <w:i/>
        </w:rPr>
        <w:t>World of Warcraft</w:t>
      </w:r>
      <w:r w:rsidRPr="008F2A99">
        <w:t xml:space="preserve">, </w:t>
      </w:r>
      <w:r w:rsidRPr="00336BC2">
        <w:rPr>
          <w:i/>
        </w:rPr>
        <w:t>Cabal Online</w:t>
      </w:r>
      <w:r>
        <w:t xml:space="preserve">, </w:t>
      </w:r>
      <w:r w:rsidRPr="008F2A99">
        <w:rPr>
          <w:i/>
        </w:rPr>
        <w:t>Lineage</w:t>
      </w:r>
      <w:r w:rsidRPr="008F2A99">
        <w:t>, entre outros.</w:t>
      </w:r>
    </w:p>
    <w:p w:rsidR="005A7093" w:rsidRDefault="005A7093" w:rsidP="005A7093">
      <w:pPr>
        <w:pStyle w:val="Figura"/>
      </w:pPr>
      <w:r w:rsidRPr="008F2A99">
        <w:rPr>
          <w:noProof/>
          <w:lang w:eastAsia="pt-BR"/>
        </w:rPr>
        <w:drawing>
          <wp:inline distT="0" distB="0" distL="0" distR="0">
            <wp:extent cx="3423920" cy="2360295"/>
            <wp:effectExtent l="19050" t="0" r="5080" b="0"/>
            <wp:docPr id="2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rcRect/>
                    <a:stretch>
                      <a:fillRect/>
                    </a:stretch>
                  </pic:blipFill>
                  <pic:spPr bwMode="auto">
                    <a:xfrm>
                      <a:off x="0" y="0"/>
                      <a:ext cx="3423920" cy="2360295"/>
                    </a:xfrm>
                    <a:prstGeom prst="rect">
                      <a:avLst/>
                    </a:prstGeom>
                    <a:noFill/>
                    <a:ln w="9525">
                      <a:noFill/>
                      <a:miter lim="800000"/>
                      <a:headEnd/>
                      <a:tailEnd/>
                    </a:ln>
                  </pic:spPr>
                </pic:pic>
              </a:graphicData>
            </a:graphic>
          </wp:inline>
        </w:drawing>
      </w:r>
    </w:p>
    <w:p w:rsidR="005A7093" w:rsidRPr="00F371AF" w:rsidRDefault="005A7093" w:rsidP="005A7093">
      <w:pPr>
        <w:pStyle w:val="Figura"/>
        <w:rPr>
          <w:lang w:val="en-US"/>
        </w:rPr>
      </w:pPr>
      <w:bookmarkStart w:id="39" w:name="_Toc200128374"/>
      <w:bookmarkStart w:id="40" w:name="_Toc201293771"/>
      <w:r w:rsidRPr="00F371AF">
        <w:rPr>
          <w:lang w:val="en-US"/>
        </w:rPr>
        <w:t xml:space="preserve">Figura </w:t>
      </w:r>
      <w:r w:rsidR="0024442E">
        <w:fldChar w:fldCharType="begin"/>
      </w:r>
      <w:r w:rsidRPr="00F371AF">
        <w:rPr>
          <w:lang w:val="en-US"/>
        </w:rPr>
        <w:instrText xml:space="preserve"> SEQ Figura \* ARABIC </w:instrText>
      </w:r>
      <w:r w:rsidR="0024442E">
        <w:fldChar w:fldCharType="separate"/>
      </w:r>
      <w:r w:rsidR="004B7682">
        <w:rPr>
          <w:noProof/>
          <w:lang w:val="en-US"/>
        </w:rPr>
        <w:t>12</w:t>
      </w:r>
      <w:r w:rsidR="0024442E">
        <w:fldChar w:fldCharType="end"/>
      </w:r>
      <w:r w:rsidRPr="00F371AF">
        <w:rPr>
          <w:lang w:val="en-US"/>
        </w:rPr>
        <w:t xml:space="preserve"> - World of Warcraft - Blizzard (2004)</w:t>
      </w:r>
      <w:bookmarkEnd w:id="39"/>
      <w:bookmarkEnd w:id="40"/>
    </w:p>
    <w:p w:rsidR="005A7093" w:rsidRDefault="005A7093" w:rsidP="005A7093">
      <w:pPr>
        <w:pStyle w:val="Heading4"/>
      </w:pPr>
      <w:r>
        <w:t>Final Fantasy Tactics</w:t>
      </w:r>
    </w:p>
    <w:p w:rsidR="00F30AA3" w:rsidRDefault="005A7093" w:rsidP="005A7093">
      <w:pPr>
        <w:pStyle w:val="BodyText"/>
      </w:pPr>
      <w:r w:rsidRPr="008E4FED">
        <w:t xml:space="preserve">O </w:t>
      </w:r>
      <w:r w:rsidRPr="008E4FED">
        <w:rPr>
          <w:i/>
        </w:rPr>
        <w:t>Final Fantasy Tactics</w:t>
      </w:r>
      <w:r w:rsidRPr="008E4FED">
        <w:t xml:space="preserve"> é um </w:t>
      </w:r>
      <w:r w:rsidRPr="008E4FED">
        <w:rPr>
          <w:i/>
        </w:rPr>
        <w:t>RPG</w:t>
      </w:r>
      <w:r w:rsidRPr="008E4FED">
        <w:t xml:space="preserve"> para </w:t>
      </w:r>
      <w:r>
        <w:t xml:space="preserve">o </w:t>
      </w:r>
      <w:r w:rsidRPr="008E4FED">
        <w:rPr>
          <w:i/>
        </w:rPr>
        <w:t>Playstation</w:t>
      </w:r>
      <w:r w:rsidRPr="008E4FED">
        <w:t xml:space="preserve"> desenvolvido pela </w:t>
      </w:r>
      <w:r w:rsidRPr="008E4FED">
        <w:rPr>
          <w:i/>
        </w:rPr>
        <w:t>Square</w:t>
      </w:r>
      <w:r>
        <w:rPr>
          <w:i/>
        </w:rPr>
        <w:t>soft</w:t>
      </w:r>
      <w:r w:rsidRPr="008E4FED">
        <w:t>,</w:t>
      </w:r>
      <w:r>
        <w:t xml:space="preserve"> em 199</w:t>
      </w:r>
      <w:r w:rsidR="00F05B6C">
        <w:t>7</w:t>
      </w:r>
      <w:r>
        <w:t>, cuja</w:t>
      </w:r>
      <w:r w:rsidRPr="008E4FED">
        <w:t xml:space="preserve"> </w:t>
      </w:r>
      <w:r w:rsidR="00E27C37">
        <w:t xml:space="preserve">principal </w:t>
      </w:r>
      <w:r w:rsidRPr="008E4FED">
        <w:t>inovação está a cargo d</w:t>
      </w:r>
      <w:r>
        <w:t>e</w:t>
      </w:r>
      <w:r w:rsidR="00E27C37">
        <w:t xml:space="preserve"> seu sistema de jogo, baseado em cenári</w:t>
      </w:r>
      <w:r w:rsidR="00BC6662">
        <w:t>os tridimensionais isométricos.</w:t>
      </w:r>
    </w:p>
    <w:p w:rsidR="009D1321" w:rsidRDefault="00433EDB" w:rsidP="00EE7BC4">
      <w:pPr>
        <w:pStyle w:val="Figura"/>
      </w:pPr>
      <w:r w:rsidRPr="00EE7BC4">
        <w:rPr>
          <w:noProof/>
          <w:lang w:eastAsia="pt-BR"/>
        </w:rPr>
        <w:lastRenderedPageBreak/>
        <w:drawing>
          <wp:inline distT="0" distB="0" distL="0" distR="0">
            <wp:extent cx="4572000" cy="2590800"/>
            <wp:effectExtent l="19050" t="0" r="0" b="0"/>
            <wp:docPr id="1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0"/>
                    <a:srcRect/>
                    <a:stretch>
                      <a:fillRect/>
                    </a:stretch>
                  </pic:blipFill>
                  <pic:spPr bwMode="auto">
                    <a:xfrm>
                      <a:off x="0" y="0"/>
                      <a:ext cx="4572000" cy="2590800"/>
                    </a:xfrm>
                    <a:prstGeom prst="rect">
                      <a:avLst/>
                    </a:prstGeom>
                    <a:noFill/>
                    <a:ln w="9525">
                      <a:noFill/>
                      <a:miter lim="800000"/>
                      <a:headEnd/>
                      <a:tailEnd/>
                    </a:ln>
                  </pic:spPr>
                </pic:pic>
              </a:graphicData>
            </a:graphic>
          </wp:inline>
        </w:drawing>
      </w:r>
    </w:p>
    <w:p w:rsidR="00BC6662" w:rsidRDefault="009D1321" w:rsidP="009D1321">
      <w:pPr>
        <w:pStyle w:val="Figura"/>
      </w:pPr>
      <w:bookmarkStart w:id="41" w:name="_Toc201293772"/>
      <w:r>
        <w:t xml:space="preserve">Figura </w:t>
      </w:r>
      <w:fldSimple w:instr=" SEQ Figura \* ARABIC ">
        <w:r w:rsidR="004B7682">
          <w:rPr>
            <w:noProof/>
          </w:rPr>
          <w:t>13</w:t>
        </w:r>
      </w:fldSimple>
      <w:r>
        <w:t xml:space="preserve"> - Cenário tridimensional isométrico</w:t>
      </w:r>
      <w:bookmarkEnd w:id="41"/>
    </w:p>
    <w:p w:rsidR="005A7093" w:rsidRDefault="005A7093" w:rsidP="005A7093">
      <w:pPr>
        <w:pStyle w:val="BodyText"/>
      </w:pPr>
      <w:r w:rsidRPr="008E4FED">
        <w:t>Diversos fatores externos como o terreno</w:t>
      </w:r>
      <w:r>
        <w:t>, condições climáticas</w:t>
      </w:r>
      <w:r w:rsidRPr="008E4FED">
        <w:t>, disposição e classe dos personagens são fatores decisivos durante a batalha</w:t>
      </w:r>
      <w:r>
        <w:t>. Com isso, todas as ações devem ser pensadas, de maneira estratégica, para que o adversário consiga ser superado.</w:t>
      </w:r>
    </w:p>
    <w:p w:rsidR="00F30AA3" w:rsidRDefault="00F30AA3" w:rsidP="00F30AA3">
      <w:pPr>
        <w:pStyle w:val="BodyText"/>
      </w:pPr>
      <w:r>
        <w:t>Os personagens se movem por um cenário dividido em partes iguais, e o campo de ação de um personagem é determinado por suas características e profissão. O</w:t>
      </w:r>
      <w:r w:rsidR="005A7093" w:rsidRPr="008E4FED">
        <w:t xml:space="preserve">s inimigos somente podem ser atingidos se </w:t>
      </w:r>
      <w:r w:rsidR="005A7093">
        <w:t xml:space="preserve">nele </w:t>
      </w:r>
      <w:r w:rsidR="005A7093" w:rsidRPr="008E4FED">
        <w:t xml:space="preserve">estiverem. </w:t>
      </w:r>
      <w:r w:rsidR="005A7093">
        <w:t xml:space="preserve">Cada atributo do personagem e sua respectiva evolução são baseados em sua </w:t>
      </w:r>
      <w:r>
        <w:t>profissão</w:t>
      </w:r>
      <w:r w:rsidR="005A7093">
        <w:t>. Com isso, as possibilidades de estratégia são imensas, pois cada combinação de classes em diferentes níveis de evolução produz um resultado diferen</w:t>
      </w:r>
      <w:r>
        <w:t>te, com pontos fortes e fracos.</w:t>
      </w:r>
    </w:p>
    <w:p w:rsidR="00BC6662" w:rsidRPr="00BC6662" w:rsidRDefault="00433EDB" w:rsidP="00EE7BC4">
      <w:pPr>
        <w:pStyle w:val="Figura"/>
      </w:pPr>
      <w:r w:rsidRPr="00EE7BC4">
        <w:rPr>
          <w:noProof/>
          <w:lang w:eastAsia="pt-BR"/>
        </w:rPr>
        <w:drawing>
          <wp:inline distT="0" distB="0" distL="0" distR="0">
            <wp:extent cx="4572000" cy="2590800"/>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1"/>
                    <a:srcRect/>
                    <a:stretch>
                      <a:fillRect/>
                    </a:stretch>
                  </pic:blipFill>
                  <pic:spPr bwMode="auto">
                    <a:xfrm>
                      <a:off x="0" y="0"/>
                      <a:ext cx="4572000" cy="2590800"/>
                    </a:xfrm>
                    <a:prstGeom prst="rect">
                      <a:avLst/>
                    </a:prstGeom>
                    <a:noFill/>
                    <a:ln w="9525">
                      <a:noFill/>
                      <a:miter lim="800000"/>
                      <a:headEnd/>
                      <a:tailEnd/>
                    </a:ln>
                  </pic:spPr>
                </pic:pic>
              </a:graphicData>
            </a:graphic>
          </wp:inline>
        </w:drawing>
      </w:r>
    </w:p>
    <w:p w:rsidR="00BC6662" w:rsidRPr="00BC6662" w:rsidRDefault="00BC6662" w:rsidP="00BC6662">
      <w:pPr>
        <w:pStyle w:val="Figura"/>
      </w:pPr>
      <w:bookmarkStart w:id="42" w:name="_Toc201293773"/>
      <w:r w:rsidRPr="00BC6662">
        <w:t xml:space="preserve">Figura </w:t>
      </w:r>
      <w:fldSimple w:instr=" SEQ Figura \* ARABIC ">
        <w:r w:rsidR="004B7682">
          <w:rPr>
            <w:noProof/>
          </w:rPr>
          <w:t>14</w:t>
        </w:r>
      </w:fldSimple>
      <w:r w:rsidRPr="00BC6662">
        <w:t xml:space="preserve"> - </w:t>
      </w:r>
      <w:r>
        <w:t>Personagem e sua área de atuação</w:t>
      </w:r>
      <w:bookmarkEnd w:id="42"/>
    </w:p>
    <w:p w:rsidR="003E6882" w:rsidRDefault="00F30AA3" w:rsidP="00BC6662">
      <w:pPr>
        <w:pStyle w:val="BodyText"/>
      </w:pPr>
      <w:r>
        <w:lastRenderedPageBreak/>
        <w:t>Existem diversos objetivos de batalha. A mais comum é derrotar todos os inimigos, porém em certas partes do jogo, o objetivo pode se alterar a resgatar algum personagem em outra parte do cenário, proteger um determinado personagem ou matar apenas um inimigo específico.</w:t>
      </w:r>
    </w:p>
    <w:p w:rsidR="009D1321" w:rsidRDefault="00433EDB" w:rsidP="00433EDB">
      <w:pPr>
        <w:pStyle w:val="Figura"/>
      </w:pPr>
      <w:r>
        <w:rPr>
          <w:noProof/>
          <w:lang w:eastAsia="pt-BR"/>
        </w:rPr>
        <w:drawing>
          <wp:inline distT="0" distB="0" distL="0" distR="0">
            <wp:extent cx="4572000" cy="2590800"/>
            <wp:effectExtent l="19050" t="0" r="0" b="0"/>
            <wp:docPr id="1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
                    <a:srcRect/>
                    <a:stretch>
                      <a:fillRect/>
                    </a:stretch>
                  </pic:blipFill>
                  <pic:spPr bwMode="auto">
                    <a:xfrm>
                      <a:off x="0" y="0"/>
                      <a:ext cx="4572000" cy="2590800"/>
                    </a:xfrm>
                    <a:prstGeom prst="rect">
                      <a:avLst/>
                    </a:prstGeom>
                    <a:noFill/>
                    <a:ln w="9525">
                      <a:noFill/>
                      <a:miter lim="800000"/>
                      <a:headEnd/>
                      <a:tailEnd/>
                    </a:ln>
                  </pic:spPr>
                </pic:pic>
              </a:graphicData>
            </a:graphic>
          </wp:inline>
        </w:drawing>
      </w:r>
    </w:p>
    <w:p w:rsidR="009D1321" w:rsidRPr="009D1321" w:rsidRDefault="009D1321" w:rsidP="00433EDB">
      <w:pPr>
        <w:pStyle w:val="Figura"/>
      </w:pPr>
      <w:bookmarkStart w:id="43" w:name="_Toc201293774"/>
      <w:r>
        <w:t xml:space="preserve">Figura </w:t>
      </w:r>
      <w:fldSimple w:instr=" SEQ Figura \* ARABIC ">
        <w:r w:rsidR="004B7682">
          <w:rPr>
            <w:noProof/>
          </w:rPr>
          <w:t>15</w:t>
        </w:r>
      </w:fldSimple>
      <w:r>
        <w:t xml:space="preserve"> - Personagem </w:t>
      </w:r>
      <w:r w:rsidR="00433EDB">
        <w:t>efetuando um ataque</w:t>
      </w:r>
      <w:bookmarkEnd w:id="43"/>
    </w:p>
    <w:p w:rsidR="00E23F62" w:rsidRDefault="00E23F62" w:rsidP="007C119E">
      <w:pPr>
        <w:pStyle w:val="Heading3"/>
      </w:pPr>
      <w:bookmarkStart w:id="44" w:name="_Toc201293838"/>
      <w:r>
        <w:t>Realidade Virtual</w:t>
      </w:r>
      <w:bookmarkEnd w:id="44"/>
    </w:p>
    <w:p w:rsidR="005A7093" w:rsidRPr="005A7093" w:rsidRDefault="00E23F62" w:rsidP="005A7093">
      <w:pPr>
        <w:pStyle w:val="BodyText"/>
      </w:pPr>
      <w:r w:rsidRPr="0076562A">
        <w:t>Realidade Virtual (RV) é uma interface avançada para aplicações computacionais, onde o usuário pode navegar e interagir, em tempo real, em um ambiente tridimensional gerado por computador, usando dispositivos multis</w:t>
      </w:r>
      <w:r>
        <w:t>ensoriais. (KIRNER &amp; TORI, 2004)</w:t>
      </w:r>
      <w:r w:rsidRPr="0076562A">
        <w:t xml:space="preserve">. </w:t>
      </w:r>
      <w:r>
        <w:t xml:space="preserve">A realidade virtual </w:t>
      </w:r>
      <w:r w:rsidRPr="0076562A">
        <w:t>é um sistema imersivo, ou seja, com ajuda de dispositivos multisensoriais, como capacetes e luvas digitais, o utilizador tem a sensação de estar dentro do mundo virtual e é capaz de manipular os objetos ali presentes.</w:t>
      </w:r>
    </w:p>
    <w:p w:rsidR="00E23F62" w:rsidRDefault="00E23F62" w:rsidP="007C119E">
      <w:pPr>
        <w:pStyle w:val="Heading4"/>
      </w:pPr>
      <w:r>
        <w:t>Realidade Aumentada</w:t>
      </w:r>
    </w:p>
    <w:p w:rsidR="00E23F62" w:rsidRDefault="00E23F62" w:rsidP="00E23F62">
      <w:pPr>
        <w:pStyle w:val="BodyText"/>
      </w:pPr>
      <w:r>
        <w:t xml:space="preserve">Um subconjunto da Realidade Virtual, a Realidade Aumentada (RA) consiste em modificar o mundo real com a sobreposição de objetos virtuais (UFRJ 2006). Azuma define Realidade Aumentada como sendo uma variação dos ambientes virtuais (VE). Enquanto VE mergulha o usuário completamente no mundo virtual (realidade virtual imersiva - RVI), que pode ser alcançada com a utilização de alguns equipamentos, como capacetes e luvas (KIRNER &amp; TORI, 2004); na Realidade Aumentada existe um contraste entre real e virtual. Melhor que substituir completamente a realidade, a </w:t>
      </w:r>
      <w:r>
        <w:lastRenderedPageBreak/>
        <w:t>RA permite compor o real sobrepondo o virtual, assim ambos podem coexistir no mesmo espaço (AZUMA, 1997), (AZUMA et. al, 2001).</w:t>
      </w:r>
    </w:p>
    <w:p w:rsidR="00E23F62" w:rsidRPr="00ED0DB2" w:rsidRDefault="00E23F62" w:rsidP="00E23F62">
      <w:pPr>
        <w:pStyle w:val="BodyText"/>
      </w:pPr>
      <w:r>
        <w:t>Uma das formas de se incluir objetos virtuais no mundo real é por meio da utilização de imagens projetadas sobre objetos reais, denominada Realidade Aumentada Espacial (RAE) (BIMBER &amp; RASKAR, 1997). A RAE utiliza técnicas de Visão Computacional para rastrear e orientar a câmera constantemente para fundir imagens do mundo real e virtual corretamente.</w:t>
      </w:r>
    </w:p>
    <w:p w:rsidR="00284ED0" w:rsidRDefault="00284ED0" w:rsidP="00B16D21">
      <w:pPr>
        <w:pStyle w:val="Heading2"/>
      </w:pPr>
      <w:bookmarkStart w:id="45" w:name="_Toc201293839"/>
      <w:commentRangeStart w:id="46"/>
      <w:r>
        <w:t>Implementações de Superfícies Multi-toque</w:t>
      </w:r>
      <w:commentRangeEnd w:id="46"/>
      <w:r w:rsidR="005D60AA">
        <w:rPr>
          <w:rStyle w:val="CommentReference"/>
          <w:rFonts w:ascii="Times New Roman" w:hAnsi="Times New Roman" w:cs="Times New Roman"/>
          <w:b w:val="0"/>
          <w:bCs w:val="0"/>
          <w:kern w:val="0"/>
        </w:rPr>
        <w:commentReference w:id="46"/>
      </w:r>
      <w:bookmarkEnd w:id="45"/>
    </w:p>
    <w:p w:rsidR="002A520D" w:rsidRDefault="00F3670E" w:rsidP="00A22D55">
      <w:r>
        <w:t>Atualmente, e</w:t>
      </w:r>
      <w:r w:rsidR="003B147E">
        <w:t xml:space="preserve">xistem diversas técnicas para a </w:t>
      </w:r>
      <w:r>
        <w:t xml:space="preserve">detecção de toques em superfícies, desde </w:t>
      </w:r>
      <w:r w:rsidR="003B147E">
        <w:t xml:space="preserve">a </w:t>
      </w:r>
      <w:r>
        <w:t xml:space="preserve">análise de uma imagem </w:t>
      </w:r>
      <w:r w:rsidR="003B147E">
        <w:t>pura, utilização de sensores medidores de pressão</w:t>
      </w:r>
      <w:r>
        <w:t>,</w:t>
      </w:r>
      <w:r w:rsidR="00FF2863">
        <w:t xml:space="preserve"> utilização de um </w:t>
      </w:r>
      <w:r w:rsidR="00FF2863" w:rsidRPr="00FF2863">
        <w:rPr>
          <w:i/>
        </w:rPr>
        <w:t>grid</w:t>
      </w:r>
      <w:r>
        <w:rPr>
          <w:i/>
        </w:rPr>
        <w:t>s</w:t>
      </w:r>
      <w:r w:rsidR="00FF2863">
        <w:t xml:space="preserve"> de filamentos eletrônicos, onde o toque </w:t>
      </w:r>
      <w:r>
        <w:t xml:space="preserve">simplesmente fecha </w:t>
      </w:r>
      <w:r w:rsidR="008C3152">
        <w:t xml:space="preserve">faz com que os filamentos entrem em contato e propagem a corrente elétrica; até </w:t>
      </w:r>
      <w:r w:rsidR="002A520D">
        <w:t xml:space="preserve">complexa </w:t>
      </w:r>
      <w:r w:rsidR="008C3152">
        <w:t xml:space="preserve">utilização de </w:t>
      </w:r>
      <w:r w:rsidR="002A520D">
        <w:t>circuitos capacitores que armazenam a energia elétrica emitida pelo corpo humano, quando o toque ocorre.</w:t>
      </w:r>
    </w:p>
    <w:p w:rsidR="005D1FE1" w:rsidRDefault="008A7E7F" w:rsidP="00A22D55">
      <w:r>
        <w:t>As</w:t>
      </w:r>
      <w:r w:rsidR="003B147E">
        <w:t xml:space="preserve"> </w:t>
      </w:r>
      <w:r w:rsidR="002A520D">
        <w:t>mais simples</w:t>
      </w:r>
      <w:r w:rsidR="003B147E">
        <w:t xml:space="preserve"> </w:t>
      </w:r>
      <w:r w:rsidR="00493210">
        <w:t xml:space="preserve">e baratas </w:t>
      </w:r>
      <w:r w:rsidR="003B147E">
        <w:t>técnicas ficam a cargo da utilização de iluminação infravermelh</w:t>
      </w:r>
      <w:r w:rsidR="00FF2863">
        <w:t>a</w:t>
      </w:r>
      <w:r w:rsidR="005D1FE1">
        <w:t>, sobre uma superfície de acrílico com um material difusor</w:t>
      </w:r>
      <w:r w:rsidR="00FF2863">
        <w:t xml:space="preserve">, de forma que a luz ambiente não influencie </w:t>
      </w:r>
      <w:r>
        <w:t>sua</w:t>
      </w:r>
      <w:r w:rsidR="00FF2863">
        <w:t xml:space="preserve"> detecção.</w:t>
      </w:r>
      <w:r w:rsidR="002A520D">
        <w:t xml:space="preserve"> </w:t>
      </w:r>
      <w:r w:rsidR="005D1FE1">
        <w:t xml:space="preserve">O material difusor é necessário para além de permitir a visualização da projeção, </w:t>
      </w:r>
      <w:r w:rsidR="00BE295B">
        <w:t>auxilia na difusão da iluminação infravermelha.</w:t>
      </w:r>
    </w:p>
    <w:p w:rsidR="00493210" w:rsidRDefault="00493210" w:rsidP="00A22D55">
      <w:r>
        <w:t xml:space="preserve">Esta técnica </w:t>
      </w:r>
      <w:r w:rsidR="008A7E7F">
        <w:t>está</w:t>
      </w:r>
      <w:r>
        <w:t xml:space="preserve"> sendo bastante utilizada no desenvolvimento de protótipos por todo o mundo.</w:t>
      </w:r>
      <w:r w:rsidR="008A7E7F">
        <w:t xml:space="preserve"> Há dois modos principais de utilização: Iluminação Difusa (</w:t>
      </w:r>
      <w:r w:rsidR="008A7E7F" w:rsidRPr="008A7E7F">
        <w:rPr>
          <w:i/>
        </w:rPr>
        <w:t>Diffused Illumination</w:t>
      </w:r>
      <w:r w:rsidR="008A7E7F">
        <w:t>) e Reflexão Total Interna Frustrada da Luz (</w:t>
      </w:r>
      <w:r w:rsidR="008A7E7F" w:rsidRPr="008A7E7F">
        <w:rPr>
          <w:i/>
        </w:rPr>
        <w:t>FTIR</w:t>
      </w:r>
      <w:r w:rsidR="008A7E7F">
        <w:t>).</w:t>
      </w:r>
    </w:p>
    <w:p w:rsidR="00A22D55" w:rsidRPr="00A22D55" w:rsidRDefault="00493210" w:rsidP="00570E02">
      <w:r>
        <w:t>A mesa multi-</w:t>
      </w:r>
      <w:r w:rsidR="008A7E7F">
        <w:t>toque utilizada neste trabalho foi construída baseando-se n</w:t>
      </w:r>
      <w:r w:rsidR="00D9244C">
        <w:t>as</w:t>
      </w:r>
      <w:r w:rsidR="008A7E7F">
        <w:t xml:space="preserve"> técnica</w:t>
      </w:r>
      <w:r w:rsidR="00D9244C">
        <w:t>s</w:t>
      </w:r>
      <w:r w:rsidR="008A7E7F">
        <w:t xml:space="preserve"> </w:t>
      </w:r>
      <w:r w:rsidR="00570E02">
        <w:t xml:space="preserve">de iluminação infravermelha, mais especificamente a </w:t>
      </w:r>
      <w:r w:rsidR="00570E02" w:rsidRPr="00570E02">
        <w:rPr>
          <w:i/>
        </w:rPr>
        <w:t>FTIR</w:t>
      </w:r>
      <w:r w:rsidR="00570E02">
        <w:t>.</w:t>
      </w:r>
    </w:p>
    <w:p w:rsidR="00284ED0" w:rsidRDefault="00284ED0" w:rsidP="00284ED0">
      <w:pPr>
        <w:pStyle w:val="Heading3"/>
      </w:pPr>
      <w:bookmarkStart w:id="47" w:name="_Toc201293840"/>
      <w:r>
        <w:t xml:space="preserve">Iluminação </w:t>
      </w:r>
      <w:r w:rsidR="00A22D55">
        <w:t>Difusa</w:t>
      </w:r>
      <w:r>
        <w:t xml:space="preserve"> (</w:t>
      </w:r>
      <w:r w:rsidR="00A22D55">
        <w:t>Diffused</w:t>
      </w:r>
      <w:r>
        <w:t xml:space="preserve"> Illumination)</w:t>
      </w:r>
      <w:bookmarkEnd w:id="47"/>
    </w:p>
    <w:p w:rsidR="00284ED0" w:rsidRDefault="00570E02" w:rsidP="003E6882">
      <w:pPr>
        <w:pStyle w:val="BodyText"/>
      </w:pPr>
      <w:r>
        <w:t xml:space="preserve">Consiste na iluminação da superfície onde ocorrerá o toque por um canhão de </w:t>
      </w:r>
      <w:r w:rsidRPr="00570E02">
        <w:rPr>
          <w:i/>
        </w:rPr>
        <w:t>LEDs</w:t>
      </w:r>
      <w:r>
        <w:t xml:space="preserve"> infravermelhos. </w:t>
      </w:r>
      <w:r w:rsidR="00AD4A57">
        <w:t xml:space="preserve">Quando a iluminação acontece sob a superfície é </w:t>
      </w:r>
      <w:r w:rsidR="00986D91">
        <w:t xml:space="preserve">dado o nome de </w:t>
      </w:r>
      <w:r w:rsidR="001616B1">
        <w:rPr>
          <w:i/>
        </w:rPr>
        <w:t>Rear</w:t>
      </w:r>
      <w:r w:rsidR="0019005C" w:rsidRPr="0019005C">
        <w:rPr>
          <w:i/>
        </w:rPr>
        <w:t xml:space="preserve"> Illumination</w:t>
      </w:r>
      <w:r w:rsidR="00AD4A57">
        <w:t>. Já quando a iluminação acontece sobre a superfície é designad</w:t>
      </w:r>
      <w:r w:rsidR="00986D91">
        <w:t>o</w:t>
      </w:r>
      <w:r w:rsidR="00AD4A57">
        <w:t xml:space="preserve"> de </w:t>
      </w:r>
      <w:r w:rsidR="001616B1">
        <w:rPr>
          <w:i/>
        </w:rPr>
        <w:t>Front</w:t>
      </w:r>
      <w:r w:rsidR="0019005C" w:rsidRPr="0019005C">
        <w:rPr>
          <w:i/>
        </w:rPr>
        <w:t xml:space="preserve"> Illumination</w:t>
      </w:r>
      <w:r w:rsidR="00AD4A57">
        <w:t>.</w:t>
      </w:r>
    </w:p>
    <w:p w:rsidR="00BF670C" w:rsidRPr="00BF670C" w:rsidRDefault="00BF670C" w:rsidP="00BF670C">
      <w:r>
        <w:lastRenderedPageBreak/>
        <w:t xml:space="preserve">Na </w:t>
      </w:r>
      <w:r w:rsidRPr="00BF670C">
        <w:rPr>
          <w:i/>
        </w:rPr>
        <w:t>Rear Illumination</w:t>
      </w:r>
      <w:r>
        <w:t>, quando um toque acontece sobre a superfície, a luz infravermelha emitida é refletida em todas as direções</w:t>
      </w:r>
      <w:r w:rsidR="00BE295B">
        <w:t>, com o auxílio do material difusor do acrílico</w:t>
      </w:r>
      <w:r w:rsidR="001A4913">
        <w:t>.</w:t>
      </w:r>
      <w:r w:rsidR="00C27EB2">
        <w:t xml:space="preserve"> Esta luz refletida é lida por um software com o auxílio de uma </w:t>
      </w:r>
      <w:r w:rsidR="00C27EB2" w:rsidRPr="00C27EB2">
        <w:rPr>
          <w:i/>
        </w:rPr>
        <w:t>webcam</w:t>
      </w:r>
      <w:r w:rsidR="00C27EB2">
        <w:t xml:space="preserve">, </w:t>
      </w:r>
      <w:r w:rsidR="00BE295B">
        <w:t xml:space="preserve">que </w:t>
      </w:r>
      <w:r w:rsidR="0054113D">
        <w:t xml:space="preserve">transforma essas reflexões em pontos brancos, </w:t>
      </w:r>
      <w:r w:rsidR="00C27EB2">
        <w:t>determina</w:t>
      </w:r>
      <w:r w:rsidR="0054113D">
        <w:t>ndo</w:t>
      </w:r>
      <w:r w:rsidR="00C27EB2">
        <w:t xml:space="preserve"> a posição </w:t>
      </w:r>
      <w:r w:rsidR="00C75CAE">
        <w:t>onde o toque ocorreu.</w:t>
      </w:r>
    </w:p>
    <w:p w:rsidR="00454AD1" w:rsidRDefault="001A4913" w:rsidP="00BF670C">
      <w:pPr>
        <w:pStyle w:val="Figura"/>
      </w:pPr>
      <w:r>
        <w:rPr>
          <w:noProof/>
          <w:lang w:eastAsia="pt-BR"/>
        </w:rPr>
        <w:drawing>
          <wp:inline distT="0" distB="0" distL="0" distR="0">
            <wp:extent cx="4478572" cy="2171429"/>
            <wp:effectExtent l="19050" t="19050" r="17228" b="19321"/>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3"/>
                    <a:srcRect/>
                    <a:stretch>
                      <a:fillRect/>
                    </a:stretch>
                  </pic:blipFill>
                  <pic:spPr bwMode="auto">
                    <a:xfrm>
                      <a:off x="0" y="0"/>
                      <a:ext cx="4478572" cy="2171429"/>
                    </a:xfrm>
                    <a:prstGeom prst="rect">
                      <a:avLst/>
                    </a:prstGeom>
                    <a:noFill/>
                    <a:ln w="9525">
                      <a:solidFill>
                        <a:schemeClr val="tx1"/>
                      </a:solidFill>
                      <a:miter lim="800000"/>
                      <a:headEnd/>
                      <a:tailEnd/>
                    </a:ln>
                  </pic:spPr>
                </pic:pic>
              </a:graphicData>
            </a:graphic>
          </wp:inline>
        </w:drawing>
      </w:r>
    </w:p>
    <w:p w:rsidR="00B46244" w:rsidRDefault="00454AD1" w:rsidP="00BF670C">
      <w:pPr>
        <w:pStyle w:val="Figura"/>
      </w:pPr>
      <w:bookmarkStart w:id="48" w:name="_Toc201293775"/>
      <w:r>
        <w:t xml:space="preserve">Figura </w:t>
      </w:r>
      <w:fldSimple w:instr=" SEQ Figura \* ARABIC ">
        <w:r w:rsidR="004B7682">
          <w:rPr>
            <w:noProof/>
          </w:rPr>
          <w:t>16</w:t>
        </w:r>
      </w:fldSimple>
      <w:r>
        <w:t xml:space="preserve"> - </w:t>
      </w:r>
      <w:r w:rsidR="00BF670C">
        <w:t>Rear Illumination</w:t>
      </w:r>
      <w:bookmarkEnd w:id="48"/>
    </w:p>
    <w:p w:rsidR="0054113D" w:rsidRDefault="0054113D" w:rsidP="0054113D">
      <w:pPr>
        <w:pStyle w:val="Figura"/>
      </w:pPr>
      <w:r>
        <w:rPr>
          <w:noProof/>
          <w:lang w:eastAsia="pt-BR"/>
        </w:rPr>
        <w:drawing>
          <wp:inline distT="0" distB="0" distL="0" distR="0">
            <wp:extent cx="4220000" cy="2226667"/>
            <wp:effectExtent l="19050" t="0" r="9100" b="0"/>
            <wp:docPr id="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srcRect/>
                    <a:stretch>
                      <a:fillRect/>
                    </a:stretch>
                  </pic:blipFill>
                  <pic:spPr bwMode="auto">
                    <a:xfrm>
                      <a:off x="0" y="0"/>
                      <a:ext cx="4220000" cy="2226667"/>
                    </a:xfrm>
                    <a:prstGeom prst="rect">
                      <a:avLst/>
                    </a:prstGeom>
                    <a:noFill/>
                    <a:ln w="9525">
                      <a:noFill/>
                      <a:miter lim="800000"/>
                      <a:headEnd/>
                      <a:tailEnd/>
                    </a:ln>
                  </pic:spPr>
                </pic:pic>
              </a:graphicData>
            </a:graphic>
          </wp:inline>
        </w:drawing>
      </w:r>
    </w:p>
    <w:p w:rsidR="0054113D" w:rsidRPr="0054113D" w:rsidRDefault="0054113D" w:rsidP="0054113D">
      <w:pPr>
        <w:pStyle w:val="Figura"/>
      </w:pPr>
      <w:bookmarkStart w:id="49" w:name="_Toc201293776"/>
      <w:r>
        <w:t xml:space="preserve">Figura </w:t>
      </w:r>
      <w:fldSimple w:instr=" SEQ Figura \* ARABIC ">
        <w:r w:rsidR="004B7682">
          <w:rPr>
            <w:noProof/>
          </w:rPr>
          <w:t>17</w:t>
        </w:r>
      </w:fldSimple>
      <w:r>
        <w:t xml:space="preserve"> - Exemplo da detecção de toques utilizando Rear Illumination</w:t>
      </w:r>
      <w:bookmarkEnd w:id="49"/>
    </w:p>
    <w:p w:rsidR="00C75CAE" w:rsidRDefault="00345DF4" w:rsidP="00C75CAE">
      <w:r>
        <w:t>Utilizando</w:t>
      </w:r>
      <w:r w:rsidR="00183B0A">
        <w:t xml:space="preserve"> </w:t>
      </w:r>
      <w:r w:rsidR="00183B0A" w:rsidRPr="00183B0A">
        <w:rPr>
          <w:i/>
        </w:rPr>
        <w:t>Front Illumination</w:t>
      </w:r>
      <w:r w:rsidR="00183B0A">
        <w:t xml:space="preserve">, </w:t>
      </w:r>
      <w:r w:rsidR="00137702">
        <w:t>quando o dedo encosta a superfície da mesa, este produz uma sombra</w:t>
      </w:r>
      <w:r w:rsidR="00426621">
        <w:t xml:space="preserve"> na superfície </w:t>
      </w:r>
      <w:r>
        <w:t xml:space="preserve">difusora </w:t>
      </w:r>
      <w:r w:rsidR="00426621">
        <w:t xml:space="preserve">que está completamente iluminada. </w:t>
      </w:r>
      <w:r>
        <w:t xml:space="preserve">A imagem é obtida pela </w:t>
      </w:r>
      <w:r w:rsidRPr="00345DF4">
        <w:rPr>
          <w:i/>
        </w:rPr>
        <w:t>webcam</w:t>
      </w:r>
      <w:r>
        <w:t xml:space="preserve"> e repassada para o software responsável por identificar os toques. A</w:t>
      </w:r>
      <w:r w:rsidR="00426621">
        <w:t>través d</w:t>
      </w:r>
      <w:r>
        <w:t>e</w:t>
      </w:r>
      <w:r w:rsidR="00426621">
        <w:t xml:space="preserve"> </w:t>
      </w:r>
      <w:r>
        <w:t xml:space="preserve">algoritmos, </w:t>
      </w:r>
      <w:r w:rsidR="0054113D">
        <w:t xml:space="preserve">o software transforma a sombra em </w:t>
      </w:r>
      <w:r>
        <w:t xml:space="preserve">pontos brancos, </w:t>
      </w:r>
      <w:r w:rsidR="0054113D">
        <w:t xml:space="preserve">determinando a posição dos </w:t>
      </w:r>
      <w:r>
        <w:t>toques.</w:t>
      </w:r>
    </w:p>
    <w:p w:rsidR="00183B0A" w:rsidRDefault="00183B0A" w:rsidP="00183B0A">
      <w:pPr>
        <w:pStyle w:val="Figura"/>
      </w:pPr>
      <w:r>
        <w:rPr>
          <w:noProof/>
          <w:lang w:eastAsia="pt-BR"/>
        </w:rPr>
        <w:lastRenderedPageBreak/>
        <w:drawing>
          <wp:inline distT="0" distB="0" distL="0" distR="0">
            <wp:extent cx="4358296" cy="2821429"/>
            <wp:effectExtent l="19050" t="19050" r="23204" b="17021"/>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5"/>
                    <a:srcRect/>
                    <a:stretch>
                      <a:fillRect/>
                    </a:stretch>
                  </pic:blipFill>
                  <pic:spPr bwMode="auto">
                    <a:xfrm>
                      <a:off x="0" y="0"/>
                      <a:ext cx="4358296" cy="2821429"/>
                    </a:xfrm>
                    <a:prstGeom prst="rect">
                      <a:avLst/>
                    </a:prstGeom>
                    <a:noFill/>
                    <a:ln w="9525">
                      <a:solidFill>
                        <a:schemeClr val="tx1"/>
                      </a:solidFill>
                      <a:miter lim="800000"/>
                      <a:headEnd/>
                      <a:tailEnd/>
                    </a:ln>
                  </pic:spPr>
                </pic:pic>
              </a:graphicData>
            </a:graphic>
          </wp:inline>
        </w:drawing>
      </w:r>
    </w:p>
    <w:p w:rsidR="00183B0A" w:rsidRDefault="00183B0A" w:rsidP="00183B0A">
      <w:pPr>
        <w:pStyle w:val="Figura"/>
      </w:pPr>
      <w:bookmarkStart w:id="50" w:name="_Toc201293777"/>
      <w:r>
        <w:t xml:space="preserve">Figura </w:t>
      </w:r>
      <w:fldSimple w:instr=" SEQ Figura \* ARABIC ">
        <w:r w:rsidR="004B7682">
          <w:rPr>
            <w:noProof/>
          </w:rPr>
          <w:t>18</w:t>
        </w:r>
      </w:fldSimple>
      <w:r>
        <w:t xml:space="preserve"> - Front Illumination</w:t>
      </w:r>
      <w:bookmarkEnd w:id="50"/>
    </w:p>
    <w:p w:rsidR="00932D6F" w:rsidRPr="00345DF4" w:rsidRDefault="00932D6F" w:rsidP="00345DF4">
      <w:pPr>
        <w:pStyle w:val="Figura"/>
      </w:pPr>
      <w:r w:rsidRPr="00345DF4">
        <w:rPr>
          <w:noProof/>
          <w:lang w:eastAsia="pt-BR"/>
        </w:rPr>
        <w:drawing>
          <wp:inline distT="0" distB="0" distL="0" distR="0">
            <wp:extent cx="3645715" cy="2766446"/>
            <wp:effectExtent l="19050" t="0" r="0" b="0"/>
            <wp:docPr id="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srcRect/>
                    <a:stretch>
                      <a:fillRect/>
                    </a:stretch>
                  </pic:blipFill>
                  <pic:spPr bwMode="auto">
                    <a:xfrm>
                      <a:off x="0" y="0"/>
                      <a:ext cx="3645715" cy="2766446"/>
                    </a:xfrm>
                    <a:prstGeom prst="rect">
                      <a:avLst/>
                    </a:prstGeom>
                    <a:noFill/>
                    <a:ln w="9525">
                      <a:noFill/>
                      <a:miter lim="800000"/>
                      <a:headEnd/>
                      <a:tailEnd/>
                    </a:ln>
                  </pic:spPr>
                </pic:pic>
              </a:graphicData>
            </a:graphic>
          </wp:inline>
        </w:drawing>
      </w:r>
    </w:p>
    <w:p w:rsidR="00932D6F" w:rsidRPr="00345DF4" w:rsidRDefault="00932D6F" w:rsidP="00345DF4">
      <w:pPr>
        <w:pStyle w:val="Figura"/>
      </w:pPr>
      <w:bookmarkStart w:id="51" w:name="_Toc201293778"/>
      <w:r w:rsidRPr="00345DF4">
        <w:t xml:space="preserve">Figura </w:t>
      </w:r>
      <w:fldSimple w:instr=" SEQ Figura \* ARABIC ">
        <w:r w:rsidR="004B7682">
          <w:rPr>
            <w:noProof/>
          </w:rPr>
          <w:t>19</w:t>
        </w:r>
      </w:fldSimple>
      <w:r w:rsidRPr="00345DF4">
        <w:t xml:space="preserve"> - </w:t>
      </w:r>
      <w:r w:rsidR="00345DF4" w:rsidRPr="00345DF4">
        <w:t xml:space="preserve">Exemplo da </w:t>
      </w:r>
      <w:r w:rsidRPr="00345DF4">
        <w:t>detecção d</w:t>
      </w:r>
      <w:r w:rsidR="00D9244C">
        <w:t>e</w:t>
      </w:r>
      <w:r w:rsidRPr="00345DF4">
        <w:t xml:space="preserve"> toque</w:t>
      </w:r>
      <w:r w:rsidR="00D9244C">
        <w:t>s</w:t>
      </w:r>
      <w:r w:rsidRPr="00345DF4">
        <w:t xml:space="preserve"> utilizando Front Illumination</w:t>
      </w:r>
      <w:bookmarkEnd w:id="51"/>
    </w:p>
    <w:p w:rsidR="00B16D21" w:rsidRDefault="00B16D21" w:rsidP="00284ED0">
      <w:pPr>
        <w:pStyle w:val="Heading3"/>
      </w:pPr>
      <w:bookmarkStart w:id="52" w:name="_Toc201293841"/>
      <w:commentRangeStart w:id="53"/>
      <w:r>
        <w:t>Reflexão Total Interna Frustrada da Luz</w:t>
      </w:r>
      <w:r w:rsidR="002B2D5D">
        <w:t xml:space="preserve"> (FTIR)</w:t>
      </w:r>
      <w:commentRangeEnd w:id="53"/>
      <w:r w:rsidR="002D1A2E">
        <w:rPr>
          <w:rStyle w:val="CommentReference"/>
          <w:rFonts w:ascii="Times New Roman" w:hAnsi="Times New Roman" w:cs="Times New Roman"/>
          <w:b w:val="0"/>
          <w:bCs w:val="0"/>
          <w:kern w:val="0"/>
        </w:rPr>
        <w:commentReference w:id="53"/>
      </w:r>
      <w:bookmarkEnd w:id="52"/>
    </w:p>
    <w:p w:rsidR="00D440AB" w:rsidRDefault="00A10A51" w:rsidP="00D440AB">
      <w:pPr>
        <w:pStyle w:val="BodyText"/>
      </w:pPr>
      <w:r>
        <w:t xml:space="preserve">A reflexão da luz é o fenômeno físico em que um feixe de luz incide sobre uma determinada superfície e é refletida para o mesmo meio de propagação de origem. Quando a reflexão é total, todas as partículas </w:t>
      </w:r>
      <w:r w:rsidR="00D440AB">
        <w:t xml:space="preserve">do feixe </w:t>
      </w:r>
      <w:r>
        <w:t>de luz são redirecionadas ao meio de propagação de origem, ao contrário da parcial, onde algumas partículas atravessam a interface entre os meios de propagação, ocorrendo um desvio no ângulo de incidência do feixe de luz</w:t>
      </w:r>
      <w:r w:rsidR="00D440AB">
        <w:t xml:space="preserve"> emitido, chamado de refração.</w:t>
      </w:r>
    </w:p>
    <w:p w:rsidR="00A10A51" w:rsidRDefault="00D440AB" w:rsidP="00D440AB">
      <w:pPr>
        <w:pStyle w:val="BodyText"/>
      </w:pPr>
      <w:r>
        <w:t>O fator que determina se uma reflexão será total ou parcial é o ângulo de incidência sobre a interface entre os meios de propagação</w:t>
      </w:r>
      <w:r w:rsidR="00664178">
        <w:t xml:space="preserve"> que </w:t>
      </w:r>
      <w:r>
        <w:t xml:space="preserve">possuem um ângulo </w:t>
      </w:r>
      <w:r w:rsidR="00664178">
        <w:lastRenderedPageBreak/>
        <w:t xml:space="preserve">crítico. Quando o feixe de luz incide com ângulo superior ao ângulo crítico (em relação à interface), ocorre reflexão parcial, e o feixe de luz é refratado. Quando o ângulo é menor, </w:t>
      </w:r>
      <w:r w:rsidR="00095667">
        <w:t>ocorre a reflexão total e o feixe de luz é refletido para o meio de propagação de origem.</w:t>
      </w:r>
    </w:p>
    <w:p w:rsidR="00464D7A" w:rsidRDefault="00B17201" w:rsidP="00B17201">
      <w:pPr>
        <w:pStyle w:val="Figura"/>
      </w:pPr>
      <w:r>
        <w:rPr>
          <w:noProof/>
          <w:lang w:eastAsia="pt-BR"/>
        </w:rPr>
        <w:drawing>
          <wp:inline distT="0" distB="0" distL="0" distR="0">
            <wp:extent cx="4557143" cy="1521831"/>
            <wp:effectExtent l="19050" t="19050" r="14857" b="21219"/>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a:srcRect/>
                    <a:stretch>
                      <a:fillRect/>
                    </a:stretch>
                  </pic:blipFill>
                  <pic:spPr bwMode="auto">
                    <a:xfrm>
                      <a:off x="0" y="0"/>
                      <a:ext cx="4557143" cy="1521831"/>
                    </a:xfrm>
                    <a:prstGeom prst="rect">
                      <a:avLst/>
                    </a:prstGeom>
                    <a:noFill/>
                    <a:ln w="9525">
                      <a:solidFill>
                        <a:schemeClr val="tx1"/>
                      </a:solidFill>
                      <a:miter lim="800000"/>
                      <a:headEnd/>
                      <a:tailEnd/>
                    </a:ln>
                  </pic:spPr>
                </pic:pic>
              </a:graphicData>
            </a:graphic>
          </wp:inline>
        </w:drawing>
      </w:r>
    </w:p>
    <w:p w:rsidR="00095667" w:rsidRPr="00095667" w:rsidRDefault="00464D7A" w:rsidP="00B17201">
      <w:pPr>
        <w:pStyle w:val="Figura"/>
      </w:pPr>
      <w:bookmarkStart w:id="54" w:name="_Toc201293779"/>
      <w:r>
        <w:t xml:space="preserve">Figura </w:t>
      </w:r>
      <w:fldSimple w:instr=" SEQ Figura \* ARABIC ">
        <w:r w:rsidR="004B7682">
          <w:rPr>
            <w:noProof/>
          </w:rPr>
          <w:t>20</w:t>
        </w:r>
      </w:fldSimple>
      <w:r>
        <w:t xml:space="preserve"> - Exemplos de </w:t>
      </w:r>
      <w:r w:rsidR="00B17201">
        <w:t>r</w:t>
      </w:r>
      <w:r>
        <w:t>eflexão</w:t>
      </w:r>
      <w:r w:rsidR="00B17201">
        <w:t xml:space="preserve"> com refração e reflexão total da luz</w:t>
      </w:r>
      <w:bookmarkEnd w:id="54"/>
    </w:p>
    <w:p w:rsidR="00225841" w:rsidRDefault="00225841" w:rsidP="00D440AB">
      <w:pPr>
        <w:pStyle w:val="BodyText"/>
      </w:pPr>
      <w:r>
        <w:t xml:space="preserve">O </w:t>
      </w:r>
      <w:r w:rsidR="003A380F">
        <w:t xml:space="preserve">pesquisador J. Y. Han, durante suas pesquisas sobre técnicas de interação multi-toque, </w:t>
      </w:r>
      <w:r>
        <w:t xml:space="preserve">percebeu que a pele é um material difusor, ou seja, quando um feixe de luz que seria refletido totalmente entra em contato com a pele, ele é difundido em todas as direções. </w:t>
      </w:r>
      <w:r w:rsidR="00293434">
        <w:t>A esse efeito de difundir a luz que seria totalmente refletida, se deu o nome de reflexão total interna frustrada da luz.</w:t>
      </w:r>
    </w:p>
    <w:p w:rsidR="002B2D5D" w:rsidRDefault="00293434" w:rsidP="00D440AB">
      <w:pPr>
        <w:pStyle w:val="BodyText"/>
      </w:pPr>
      <w:r>
        <w:t>Transpondo a teoria para a aplicação em interfaces multi-toque, c</w:t>
      </w:r>
      <w:r w:rsidR="004029C3">
        <w:t xml:space="preserve">onsiste em iluminar as laterais de uma superfície de acrílico com diversos </w:t>
      </w:r>
      <w:r w:rsidR="004029C3" w:rsidRPr="00293434">
        <w:rPr>
          <w:i/>
        </w:rPr>
        <w:t>LEDs</w:t>
      </w:r>
      <w:r w:rsidR="004029C3">
        <w:t xml:space="preserve"> infravermelhos. A luz emitida fica presa dentro do acrílico devido ao fenômeno da reflexão total da luz. Quando </w:t>
      </w:r>
      <w:r>
        <w:t>o</w:t>
      </w:r>
      <w:r w:rsidR="004029C3">
        <w:t xml:space="preserve"> dedo toca a superfície da mesa,</w:t>
      </w:r>
      <w:r>
        <w:t xml:space="preserve"> a luz é difundida para baixo, onde uma </w:t>
      </w:r>
      <w:r w:rsidRPr="00293434">
        <w:rPr>
          <w:i/>
        </w:rPr>
        <w:t>webcam</w:t>
      </w:r>
      <w:r>
        <w:t xml:space="preserve"> obtém imagens</w:t>
      </w:r>
      <w:r w:rsidR="00D440AB">
        <w:t>.</w:t>
      </w:r>
      <w:r>
        <w:t xml:space="preserve"> Essa difusão é reconhecida como pontos brancos na imag</w:t>
      </w:r>
      <w:r w:rsidR="00835F7D">
        <w:t>em capturada e a posição dos toques é facilmente detectada.</w:t>
      </w:r>
    </w:p>
    <w:p w:rsidR="00961F47" w:rsidRDefault="00961F47" w:rsidP="00961F47">
      <w:pPr>
        <w:pStyle w:val="Figura"/>
      </w:pPr>
      <w:r>
        <w:rPr>
          <w:noProof/>
          <w:lang w:eastAsia="pt-BR"/>
        </w:rPr>
        <w:drawing>
          <wp:inline distT="0" distB="0" distL="0" distR="0">
            <wp:extent cx="3900000" cy="2164859"/>
            <wp:effectExtent l="19050" t="19050" r="24300" b="25891"/>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srcRect/>
                    <a:stretch>
                      <a:fillRect/>
                    </a:stretch>
                  </pic:blipFill>
                  <pic:spPr bwMode="auto">
                    <a:xfrm>
                      <a:off x="0" y="0"/>
                      <a:ext cx="3900000" cy="2164859"/>
                    </a:xfrm>
                    <a:prstGeom prst="rect">
                      <a:avLst/>
                    </a:prstGeom>
                    <a:noFill/>
                    <a:ln w="9525">
                      <a:solidFill>
                        <a:schemeClr val="tx1"/>
                      </a:solidFill>
                      <a:miter lim="800000"/>
                      <a:headEnd/>
                      <a:tailEnd/>
                    </a:ln>
                  </pic:spPr>
                </pic:pic>
              </a:graphicData>
            </a:graphic>
          </wp:inline>
        </w:drawing>
      </w:r>
    </w:p>
    <w:p w:rsidR="00961F47" w:rsidRDefault="00961F47" w:rsidP="00961F47">
      <w:pPr>
        <w:pStyle w:val="Figura"/>
      </w:pPr>
      <w:bookmarkStart w:id="55" w:name="_Toc201293780"/>
      <w:r>
        <w:t xml:space="preserve">Figura </w:t>
      </w:r>
      <w:fldSimple w:instr=" SEQ Figura \* ARABIC ">
        <w:r w:rsidR="004B7682">
          <w:rPr>
            <w:noProof/>
          </w:rPr>
          <w:t>21</w:t>
        </w:r>
      </w:fldSimple>
      <w:r>
        <w:t xml:space="preserve"> - Reflexão total interna frustrada da luz</w:t>
      </w:r>
      <w:bookmarkEnd w:id="55"/>
    </w:p>
    <w:p w:rsidR="008D2E83" w:rsidRDefault="008D2E83" w:rsidP="008D2E83">
      <w:pPr>
        <w:pStyle w:val="Figura"/>
      </w:pPr>
      <w:r>
        <w:rPr>
          <w:noProof/>
          <w:lang w:eastAsia="pt-BR"/>
        </w:rPr>
        <w:lastRenderedPageBreak/>
        <w:drawing>
          <wp:inline distT="0" distB="0" distL="0" distR="0">
            <wp:extent cx="3600953" cy="2737867"/>
            <wp:effectExtent l="19050" t="0" r="0" b="0"/>
            <wp:docPr id="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srcRect/>
                    <a:stretch>
                      <a:fillRect/>
                    </a:stretch>
                  </pic:blipFill>
                  <pic:spPr bwMode="auto">
                    <a:xfrm>
                      <a:off x="0" y="0"/>
                      <a:ext cx="3600953" cy="2737867"/>
                    </a:xfrm>
                    <a:prstGeom prst="rect">
                      <a:avLst/>
                    </a:prstGeom>
                    <a:noFill/>
                    <a:ln w="9525">
                      <a:noFill/>
                      <a:miter lim="800000"/>
                      <a:headEnd/>
                      <a:tailEnd/>
                    </a:ln>
                  </pic:spPr>
                </pic:pic>
              </a:graphicData>
            </a:graphic>
          </wp:inline>
        </w:drawing>
      </w:r>
    </w:p>
    <w:p w:rsidR="008D2E83" w:rsidRPr="008D2E83" w:rsidRDefault="008D2E83" w:rsidP="008D2E83">
      <w:pPr>
        <w:pStyle w:val="Figura"/>
      </w:pPr>
      <w:bookmarkStart w:id="56" w:name="_Toc201293781"/>
      <w:r>
        <w:t xml:space="preserve">Figura </w:t>
      </w:r>
      <w:fldSimple w:instr=" SEQ Figura \* ARABIC ">
        <w:r w:rsidR="004B7682">
          <w:rPr>
            <w:noProof/>
          </w:rPr>
          <w:t>22</w:t>
        </w:r>
      </w:fldSimple>
      <w:r>
        <w:t xml:space="preserve"> - Exemplo da detecção de toques utilizando FTIR</w:t>
      </w:r>
      <w:bookmarkEnd w:id="56"/>
    </w:p>
    <w:p w:rsidR="00604236" w:rsidRDefault="00604236" w:rsidP="00737335">
      <w:pPr>
        <w:pStyle w:val="Heading2"/>
      </w:pPr>
      <w:bookmarkStart w:id="57" w:name="_Toc201293842"/>
      <w:r>
        <w:t>Tecnologias Utilizadas</w:t>
      </w:r>
      <w:bookmarkEnd w:id="57"/>
    </w:p>
    <w:p w:rsidR="00E1606F" w:rsidRDefault="00E65D6A" w:rsidP="00547FAC">
      <w:r>
        <w:t>Para o reconhecimento de toques sobre a superfície da mesa multi-toque, alguns softwares foram utilizados.</w:t>
      </w:r>
      <w:r w:rsidR="00E1606F">
        <w:t xml:space="preserve"> Com</w:t>
      </w:r>
      <w:r w:rsidR="00623888">
        <w:t xml:space="preserve"> </w:t>
      </w:r>
      <w:r w:rsidR="00E1606F">
        <w:t xml:space="preserve">a grande quantidade de superfícies multi-toque sendo desenvolvidas, um padrão para o armazenamento das informações e sua integração com outras aplicações foi sendo adotado pelos desenvolvedores de software. </w:t>
      </w:r>
    </w:p>
    <w:p w:rsidR="00623888" w:rsidRDefault="00E1606F" w:rsidP="00547FAC">
      <w:r>
        <w:t xml:space="preserve">Durante o projeto da </w:t>
      </w:r>
      <w:r w:rsidRPr="00E1606F">
        <w:rPr>
          <w:i/>
        </w:rPr>
        <w:t>reacTable</w:t>
      </w:r>
      <w:r>
        <w:t xml:space="preserve">, desenvolveu-se um protocolo capaz de armazenar informações sobre toques e objetos </w:t>
      </w:r>
      <w:r w:rsidR="009908CF">
        <w:t xml:space="preserve">em qualquer superfície multi-toque. A esse protocolo deu-se o nome de </w:t>
      </w:r>
      <w:r w:rsidR="009908CF" w:rsidRPr="009908CF">
        <w:rPr>
          <w:i/>
        </w:rPr>
        <w:t>TUIO</w:t>
      </w:r>
      <w:r w:rsidR="009908CF">
        <w:t xml:space="preserve">. Porém o software responsável pela identificação de toques e fiduciais, o </w:t>
      </w:r>
      <w:r w:rsidR="009908CF" w:rsidRPr="009908CF">
        <w:rPr>
          <w:i/>
        </w:rPr>
        <w:t>reacTIVision</w:t>
      </w:r>
      <w:r w:rsidR="009908CF">
        <w:t xml:space="preserve">, necessitava conversar com o aplicativo que gerava os sons e efeitos. Para efetuar esta comunicação de mensagens do protocolo </w:t>
      </w:r>
      <w:r w:rsidR="009908CF" w:rsidRPr="00657E09">
        <w:rPr>
          <w:i/>
        </w:rPr>
        <w:t>TUIO</w:t>
      </w:r>
      <w:r w:rsidR="009908CF">
        <w:t xml:space="preserve">, a equipe da </w:t>
      </w:r>
      <w:r w:rsidR="009908CF" w:rsidRPr="00FE147C">
        <w:rPr>
          <w:i/>
        </w:rPr>
        <w:t>reacTable</w:t>
      </w:r>
      <w:r w:rsidR="009908CF">
        <w:t xml:space="preserve"> decidiu utilizar o protocolo </w:t>
      </w:r>
      <w:r w:rsidR="009908CF" w:rsidRPr="00657E09">
        <w:rPr>
          <w:i/>
        </w:rPr>
        <w:t>OSC</w:t>
      </w:r>
      <w:r w:rsidR="009908CF">
        <w:t xml:space="preserve"> (</w:t>
      </w:r>
      <w:r w:rsidR="00FE147C" w:rsidRPr="00FE147C">
        <w:rPr>
          <w:i/>
        </w:rPr>
        <w:t xml:space="preserve">Open Sound </w:t>
      </w:r>
      <w:r w:rsidR="002D1A2E">
        <w:rPr>
          <w:i/>
        </w:rPr>
        <w:t>Control</w:t>
      </w:r>
      <w:r w:rsidR="009908CF">
        <w:t>)</w:t>
      </w:r>
      <w:r w:rsidR="00FE147C">
        <w:t>, que permitia ser meio de transporte para outros protocolos.</w:t>
      </w:r>
    </w:p>
    <w:p w:rsidR="00FE147C" w:rsidRDefault="00FE147C" w:rsidP="00547FAC">
      <w:r>
        <w:t xml:space="preserve">Após o desenvolvimento do </w:t>
      </w:r>
      <w:r w:rsidRPr="00FE147C">
        <w:rPr>
          <w:i/>
        </w:rPr>
        <w:t>reacTIVision</w:t>
      </w:r>
      <w:r>
        <w:t xml:space="preserve">, diversos softwares com o propósito de identificação de toques foram desenvolvidos. A grande maioria buscou seguir o mesmo padrão, </w:t>
      </w:r>
      <w:r w:rsidR="00657E09">
        <w:t xml:space="preserve">ou seja, mensagens </w:t>
      </w:r>
      <w:r w:rsidR="00657E09" w:rsidRPr="00657E09">
        <w:rPr>
          <w:i/>
        </w:rPr>
        <w:t>TUIO</w:t>
      </w:r>
      <w:r w:rsidR="00657E09">
        <w:t xml:space="preserve"> sob o protocolo </w:t>
      </w:r>
      <w:r w:rsidR="00657E09" w:rsidRPr="00657E09">
        <w:rPr>
          <w:i/>
        </w:rPr>
        <w:t>OSC</w:t>
      </w:r>
      <w:r w:rsidR="00657E09">
        <w:t>, tornando-os padrão no desenvolvimento de aplicações multi-toque.</w:t>
      </w:r>
    </w:p>
    <w:p w:rsidR="00657E09" w:rsidRPr="00E65D6A" w:rsidRDefault="00657E09" w:rsidP="00547FAC">
      <w:r>
        <w:t xml:space="preserve">O software de reconhecimento do toques </w:t>
      </w:r>
      <w:r w:rsidRPr="00C73955">
        <w:rPr>
          <w:i/>
        </w:rPr>
        <w:t>Touchlib</w:t>
      </w:r>
      <w:r>
        <w:t xml:space="preserve">, foi o escolhido para </w:t>
      </w:r>
      <w:r w:rsidR="00C73955">
        <w:t>o controle da mesa multi-toque</w:t>
      </w:r>
      <w:r>
        <w:t xml:space="preserve"> devido à </w:t>
      </w:r>
      <w:r w:rsidR="00C73955">
        <w:t>sua</w:t>
      </w:r>
      <w:r w:rsidR="0061533E">
        <w:t xml:space="preserve"> estabilidade, número de funcionalidades </w:t>
      </w:r>
      <w:r>
        <w:lastRenderedPageBreak/>
        <w:t>e uso dos padrões propostos</w:t>
      </w:r>
      <w:r w:rsidR="00C73955">
        <w:t>. Isso permite que o jogo funcione corretamente em qualquer superfície multi-toque que siga os padrões propostos, aumentando sua interoperabilidade com outros projetos.</w:t>
      </w:r>
    </w:p>
    <w:p w:rsidR="00737335" w:rsidRDefault="007C392A" w:rsidP="00604236">
      <w:pPr>
        <w:pStyle w:val="Heading3"/>
      </w:pPr>
      <w:bookmarkStart w:id="58" w:name="_Toc201293843"/>
      <w:commentRangeStart w:id="59"/>
      <w:r>
        <w:t>OSC</w:t>
      </w:r>
      <w:commentRangeEnd w:id="59"/>
      <w:r w:rsidR="002D1A2E">
        <w:rPr>
          <w:rStyle w:val="CommentReference"/>
          <w:rFonts w:ascii="Times New Roman" w:hAnsi="Times New Roman" w:cs="Times New Roman"/>
          <w:b w:val="0"/>
          <w:bCs w:val="0"/>
          <w:kern w:val="0"/>
        </w:rPr>
        <w:commentReference w:id="59"/>
      </w:r>
      <w:bookmarkEnd w:id="58"/>
    </w:p>
    <w:p w:rsidR="004556D4" w:rsidRPr="004556D4" w:rsidRDefault="004556D4" w:rsidP="006C2F42">
      <w:pPr>
        <w:pStyle w:val="BodyText"/>
      </w:pPr>
      <w:r>
        <w:t xml:space="preserve">O </w:t>
      </w:r>
      <w:r w:rsidRPr="004556D4">
        <w:rPr>
          <w:i/>
        </w:rPr>
        <w:t xml:space="preserve">Open Sound </w:t>
      </w:r>
      <w:r w:rsidR="002D1A2E">
        <w:rPr>
          <w:i/>
        </w:rPr>
        <w:t>Control</w:t>
      </w:r>
      <w:r w:rsidRPr="004556D4">
        <w:rPr>
          <w:i/>
        </w:rPr>
        <w:t xml:space="preserve"> (OSC)</w:t>
      </w:r>
      <w:r>
        <w:t xml:space="preserve"> é um protocolo desenvolvido para a comunicação entre computadores, sintetizadores de som e outros dispositivos multimídia. É utilizado em diversas áreas, como Realidade Virtual, Interfaces Web</w:t>
      </w:r>
      <w:r w:rsidR="006C2F42">
        <w:t xml:space="preserve"> e</w:t>
      </w:r>
      <w:r>
        <w:t xml:space="preserve"> meio de transporte </w:t>
      </w:r>
      <w:r w:rsidR="006C2F42">
        <w:t>para outros protocolos que não possuem facilidade de comunicação.</w:t>
      </w:r>
    </w:p>
    <w:p w:rsidR="004556D4" w:rsidRDefault="004556D4" w:rsidP="00604236">
      <w:pPr>
        <w:pStyle w:val="Heading4"/>
      </w:pPr>
      <w:r>
        <w:t>OSCpack</w:t>
      </w:r>
    </w:p>
    <w:p w:rsidR="006C2F42" w:rsidRDefault="006C2F42" w:rsidP="003E6882">
      <w:pPr>
        <w:pStyle w:val="BodyText"/>
      </w:pPr>
      <w:r>
        <w:t xml:space="preserve">É um conjunto de classes em C++ responsáveis por criar e ler pacotes do protocolo OSC, incluindo as funcionalidades mínimas para a comunicação utilizando UDP nas plataformas </w:t>
      </w:r>
      <w:r w:rsidRPr="006C2F42">
        <w:rPr>
          <w:i/>
        </w:rPr>
        <w:t>Windows</w:t>
      </w:r>
      <w:r>
        <w:t xml:space="preserve"> e </w:t>
      </w:r>
      <w:r w:rsidRPr="006C2F42">
        <w:rPr>
          <w:i/>
        </w:rPr>
        <w:t>POSIX</w:t>
      </w:r>
      <w:r>
        <w:t>.</w:t>
      </w:r>
    </w:p>
    <w:p w:rsidR="006C2F42" w:rsidRPr="004556D4" w:rsidRDefault="006C2F42" w:rsidP="003E6882">
      <w:pPr>
        <w:pStyle w:val="BodyText"/>
      </w:pPr>
      <w:r>
        <w:t xml:space="preserve">Atualmente é utilizada em diversos projetos, como o </w:t>
      </w:r>
      <w:r w:rsidRPr="00F61B3B">
        <w:rPr>
          <w:i/>
        </w:rPr>
        <w:t>ReacTIVision</w:t>
      </w:r>
      <w:r>
        <w:t xml:space="preserve">, </w:t>
      </w:r>
      <w:r w:rsidRPr="00F61B3B">
        <w:rPr>
          <w:i/>
        </w:rPr>
        <w:t>Touchlib</w:t>
      </w:r>
      <w:r>
        <w:t xml:space="preserve">, </w:t>
      </w:r>
      <w:r w:rsidRPr="00F61B3B">
        <w:rPr>
          <w:i/>
        </w:rPr>
        <w:t>AudioMulch</w:t>
      </w:r>
      <w:r>
        <w:t xml:space="preserve">, entre outros; </w:t>
      </w:r>
      <w:r w:rsidR="00F61B3B">
        <w:t xml:space="preserve">principalmente pela capacidade de prover a comunicação entre as plataformas </w:t>
      </w:r>
      <w:r w:rsidR="00F61B3B" w:rsidRPr="00F61B3B">
        <w:rPr>
          <w:i/>
        </w:rPr>
        <w:t>Windows</w:t>
      </w:r>
      <w:r w:rsidR="00F61B3B">
        <w:t xml:space="preserve">, </w:t>
      </w:r>
      <w:r w:rsidR="00F61B3B" w:rsidRPr="00F61B3B">
        <w:rPr>
          <w:i/>
        </w:rPr>
        <w:t>Linux</w:t>
      </w:r>
      <w:r w:rsidR="00F61B3B">
        <w:t xml:space="preserve"> e </w:t>
      </w:r>
      <w:r w:rsidR="00F61B3B" w:rsidRPr="00F61B3B">
        <w:rPr>
          <w:i/>
        </w:rPr>
        <w:t>Mac</w:t>
      </w:r>
      <w:r w:rsidR="00F61B3B">
        <w:t>.</w:t>
      </w:r>
    </w:p>
    <w:p w:rsidR="0027472C" w:rsidRDefault="007C392A" w:rsidP="00604236">
      <w:pPr>
        <w:pStyle w:val="Heading3"/>
      </w:pPr>
      <w:bookmarkStart w:id="60" w:name="_Toc201293844"/>
      <w:commentRangeStart w:id="61"/>
      <w:r>
        <w:t>TUIO</w:t>
      </w:r>
      <w:commentRangeEnd w:id="61"/>
      <w:r w:rsidR="002D1A2E">
        <w:rPr>
          <w:rStyle w:val="CommentReference"/>
          <w:rFonts w:ascii="Times New Roman" w:hAnsi="Times New Roman" w:cs="Times New Roman"/>
          <w:b w:val="0"/>
          <w:bCs w:val="0"/>
          <w:kern w:val="0"/>
        </w:rPr>
        <w:commentReference w:id="61"/>
      </w:r>
      <w:bookmarkEnd w:id="60"/>
    </w:p>
    <w:p w:rsidR="007C392A" w:rsidRDefault="007C392A" w:rsidP="007C392A">
      <w:pPr>
        <w:pStyle w:val="BodyText"/>
      </w:pPr>
      <w:r>
        <w:t>É um p</w:t>
      </w:r>
      <w:r w:rsidRPr="007C392A">
        <w:t xml:space="preserve">rotocolo </w:t>
      </w:r>
      <w:r>
        <w:t xml:space="preserve">de comunicação desenvolvido com a finalidade </w:t>
      </w:r>
      <w:r w:rsidR="00BC2638">
        <w:t xml:space="preserve">de atender os requisitos de comunicação entre interfaces tangíveis. Define propriedades comuns de baseado no controle de objetos, toques e gestos. Foi criado pela equipe de desenvolvimento do projeto </w:t>
      </w:r>
      <w:r w:rsidR="00BC2638" w:rsidRPr="00BC2638">
        <w:rPr>
          <w:i/>
        </w:rPr>
        <w:t>ReacTable</w:t>
      </w:r>
      <w:r w:rsidR="00BC2638">
        <w:t xml:space="preserve">  e implementado sobre o protocolo de comunicação </w:t>
      </w:r>
      <w:r w:rsidR="00BC2638" w:rsidRPr="00BC2638">
        <w:rPr>
          <w:i/>
        </w:rPr>
        <w:t>OSC</w:t>
      </w:r>
      <w:r w:rsidR="00BC2638">
        <w:t>. Hoje, possui diversas implementações nas linguagens Java, C, C++, Flash, entre outras.</w:t>
      </w:r>
    </w:p>
    <w:p w:rsidR="00BC2638" w:rsidRDefault="00BC2638" w:rsidP="004556D4">
      <w:pPr>
        <w:pStyle w:val="BodyText"/>
      </w:pPr>
      <w:r>
        <w:t xml:space="preserve">As mensagens são divididas em </w:t>
      </w:r>
      <w:r w:rsidRPr="00BC2638">
        <w:rPr>
          <w:i/>
        </w:rPr>
        <w:t>profiles</w:t>
      </w:r>
      <w:r>
        <w:t xml:space="preserve">, baseados na interação com a interface tangível. Atualmente, </w:t>
      </w:r>
      <w:r w:rsidR="00CE01EB">
        <w:t xml:space="preserve">possui </w:t>
      </w:r>
      <w:r w:rsidR="00CE01EB" w:rsidRPr="00CE01EB">
        <w:rPr>
          <w:i/>
        </w:rPr>
        <w:t>profiles</w:t>
      </w:r>
      <w:r w:rsidR="00CE01EB">
        <w:t xml:space="preserve"> para interfaces 2D, 3D e customizadas. Cada um, por sua vez, possui dois tipos de mensagens diferentes, usadas na representação da interação de objetos e toques com o dispositivo.</w:t>
      </w:r>
    </w:p>
    <w:p w:rsidR="003E6882" w:rsidRDefault="00CE01EB" w:rsidP="003E6882">
      <w:pPr>
        <w:pStyle w:val="BodyText"/>
      </w:pPr>
      <w:r>
        <w:t>A mensagem carrega diversas informações sobre a interação. As principais são: sessão, identificador da interação, posição no espaço 2D ou 3D, ângulo, vetor de movimento, vetor de rotação, aceleração de movimento, aceleração de rotação.</w:t>
      </w:r>
    </w:p>
    <w:p w:rsidR="00AF506E" w:rsidRDefault="00B16D21" w:rsidP="00604236">
      <w:pPr>
        <w:pStyle w:val="Heading3"/>
      </w:pPr>
      <w:bookmarkStart w:id="62" w:name="_Toc201293845"/>
      <w:commentRangeStart w:id="63"/>
      <w:r>
        <w:lastRenderedPageBreak/>
        <w:t>ReacTIVision</w:t>
      </w:r>
      <w:commentRangeEnd w:id="63"/>
      <w:r w:rsidR="006734D9">
        <w:rPr>
          <w:rStyle w:val="CommentReference"/>
          <w:rFonts w:ascii="Times New Roman" w:hAnsi="Times New Roman" w:cs="Times New Roman"/>
          <w:b w:val="0"/>
          <w:bCs w:val="0"/>
          <w:kern w:val="0"/>
        </w:rPr>
        <w:commentReference w:id="63"/>
      </w:r>
      <w:bookmarkEnd w:id="62"/>
    </w:p>
    <w:p w:rsidR="00B16D21" w:rsidRPr="00B76648" w:rsidRDefault="00B16D21" w:rsidP="001D60CB">
      <w:pPr>
        <w:pStyle w:val="BodyText"/>
      </w:pPr>
      <w:r>
        <w:t xml:space="preserve">O </w:t>
      </w:r>
      <w:r w:rsidRPr="00B16D21">
        <w:rPr>
          <w:i/>
        </w:rPr>
        <w:t>ReacTIVision</w:t>
      </w:r>
      <w:r>
        <w:t xml:space="preserve"> é um aplicativo </w:t>
      </w:r>
      <w:r w:rsidRPr="00547FAC">
        <w:rPr>
          <w:i/>
        </w:rPr>
        <w:t>open source</w:t>
      </w:r>
      <w:r>
        <w:t xml:space="preserve"> de visão computacional voltado para reconhecimento de marcadores fiduciais. </w:t>
      </w:r>
      <w:r w:rsidR="00B76648">
        <w:t>Criado</w:t>
      </w:r>
      <w:r>
        <w:t xml:space="preserve"> pelo </w:t>
      </w:r>
      <w:r w:rsidRPr="00B16D21">
        <w:rPr>
          <w:i/>
        </w:rPr>
        <w:t>Music Technology Group</w:t>
      </w:r>
      <w:r>
        <w:t xml:space="preserve"> da universidade </w:t>
      </w:r>
      <w:r w:rsidRPr="00B76648">
        <w:rPr>
          <w:i/>
        </w:rPr>
        <w:t>Pompeu Fabra</w:t>
      </w:r>
      <w:r>
        <w:t xml:space="preserve"> de </w:t>
      </w:r>
      <w:r w:rsidRPr="00B76648">
        <w:rPr>
          <w:i/>
        </w:rPr>
        <w:t>Barcelona</w:t>
      </w:r>
      <w:r w:rsidR="00B76648">
        <w:t xml:space="preserve">, </w:t>
      </w:r>
      <w:r>
        <w:t xml:space="preserve">como parte do projeto </w:t>
      </w:r>
      <w:r w:rsidRPr="00737335">
        <w:rPr>
          <w:i/>
        </w:rPr>
        <w:t>ReacTable</w:t>
      </w:r>
      <w:r w:rsidR="00B76648">
        <w:t xml:space="preserve">; foi desenvolvido em </w:t>
      </w:r>
      <w:r w:rsidR="00652F22">
        <w:rPr>
          <w:i/>
        </w:rPr>
        <w:t>C</w:t>
      </w:r>
      <w:r w:rsidR="00B76648" w:rsidRPr="00B76648">
        <w:rPr>
          <w:i/>
        </w:rPr>
        <w:t>++</w:t>
      </w:r>
      <w:r w:rsidR="00B76648">
        <w:t>, com a finalidade de obter imagens de um dispositivo de captura (no caso uma webcam)</w:t>
      </w:r>
      <w:r w:rsidR="003166BD">
        <w:t xml:space="preserve">, e </w:t>
      </w:r>
      <w:r w:rsidR="00B76648">
        <w:t xml:space="preserve">reconhecer </w:t>
      </w:r>
      <w:r w:rsidR="003166BD">
        <w:t>marcadores fiduciais. Baseado na arquitetura cliente-servidor atua como servidor, obtendo as informações dos fiduciais, como identificador, posição e orientação; enviando-os em seguida às aplicações cliente.</w:t>
      </w:r>
    </w:p>
    <w:p w:rsidR="00D03BCB" w:rsidRPr="00E0517D" w:rsidRDefault="00E0517D" w:rsidP="00E0517D">
      <w:pPr>
        <w:pStyle w:val="Figura"/>
      </w:pPr>
      <w:r w:rsidRPr="00E0517D">
        <w:rPr>
          <w:noProof/>
          <w:lang w:eastAsia="pt-BR"/>
        </w:rPr>
        <w:drawing>
          <wp:inline distT="0" distB="0" distL="0" distR="0">
            <wp:extent cx="3810000" cy="2800350"/>
            <wp:effectExtent l="1905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clrChange>
                        <a:clrFrom>
                          <a:srgbClr val="FF8040"/>
                        </a:clrFrom>
                        <a:clrTo>
                          <a:srgbClr val="FF8040">
                            <a:alpha val="0"/>
                          </a:srgbClr>
                        </a:clrTo>
                      </a:clrChange>
                    </a:blip>
                    <a:srcRect/>
                    <a:stretch>
                      <a:fillRect/>
                    </a:stretch>
                  </pic:blipFill>
                  <pic:spPr bwMode="auto">
                    <a:xfrm>
                      <a:off x="0" y="0"/>
                      <a:ext cx="3810000" cy="2800350"/>
                    </a:xfrm>
                    <a:prstGeom prst="rect">
                      <a:avLst/>
                    </a:prstGeom>
                    <a:noFill/>
                    <a:ln w="9525">
                      <a:noFill/>
                      <a:miter lim="800000"/>
                      <a:headEnd/>
                      <a:tailEnd/>
                    </a:ln>
                  </pic:spPr>
                </pic:pic>
              </a:graphicData>
            </a:graphic>
          </wp:inline>
        </w:drawing>
      </w:r>
    </w:p>
    <w:p w:rsidR="00DE45CC" w:rsidRPr="00E0517D" w:rsidRDefault="00D03BCB" w:rsidP="00E0517D">
      <w:pPr>
        <w:pStyle w:val="Figura"/>
      </w:pPr>
      <w:bookmarkStart w:id="64" w:name="_Toc201293782"/>
      <w:r w:rsidRPr="00E0517D">
        <w:t xml:space="preserve">Figura </w:t>
      </w:r>
      <w:fldSimple w:instr=" SEQ Figura \* ARABIC ">
        <w:r w:rsidR="004B7682">
          <w:rPr>
            <w:noProof/>
          </w:rPr>
          <w:t>23</w:t>
        </w:r>
      </w:fldSimple>
      <w:r w:rsidRPr="00E0517D">
        <w:t xml:space="preserve"> </w:t>
      </w:r>
      <w:r w:rsidR="005122C3">
        <w:t>-</w:t>
      </w:r>
      <w:r w:rsidRPr="00E0517D">
        <w:t xml:space="preserve"> ReacTIVision reconhecendo um fiducial</w:t>
      </w:r>
      <w:bookmarkEnd w:id="64"/>
    </w:p>
    <w:p w:rsidR="00E0517D" w:rsidRDefault="00737335" w:rsidP="001D60CB">
      <w:pPr>
        <w:pStyle w:val="BodyText"/>
      </w:pPr>
      <w:r>
        <w:t xml:space="preserve">Os marcadores fiduciais reconhecidos pelo </w:t>
      </w:r>
      <w:r w:rsidRPr="00737335">
        <w:rPr>
          <w:i/>
        </w:rPr>
        <w:t>ReacTIVision</w:t>
      </w:r>
      <w:r>
        <w:t>, são gerados por um algoritmo. O software, através de imagens enviadas por uma câmera, aplica diversos filtros, um algoritmo de segmentação e em seguida um algoritmo reverso ao de criação dos fiduciais. Com isso</w:t>
      </w:r>
      <w:r w:rsidR="00AE32CC">
        <w:t xml:space="preserve">, o marcador é identificado e sua posição, inclinação e direção são </w:t>
      </w:r>
      <w:r>
        <w:t>obtida</w:t>
      </w:r>
      <w:r w:rsidR="00AE32CC">
        <w:t>s.</w:t>
      </w:r>
    </w:p>
    <w:p w:rsidR="001D1EF9" w:rsidRDefault="001D1EF9" w:rsidP="001D1EF9">
      <w:pPr>
        <w:pStyle w:val="Figura"/>
      </w:pPr>
      <w:r>
        <w:rPr>
          <w:noProof/>
          <w:lang w:eastAsia="pt-BR"/>
        </w:rPr>
        <w:lastRenderedPageBreak/>
        <w:drawing>
          <wp:inline distT="0" distB="0" distL="0" distR="0">
            <wp:extent cx="3267075" cy="2457450"/>
            <wp:effectExtent l="19050" t="19050" r="28575" b="190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1"/>
                    <a:srcRect/>
                    <a:stretch>
                      <a:fillRect/>
                    </a:stretch>
                  </pic:blipFill>
                  <pic:spPr bwMode="auto">
                    <a:xfrm>
                      <a:off x="0" y="0"/>
                      <a:ext cx="3267075" cy="2457450"/>
                    </a:xfrm>
                    <a:prstGeom prst="rect">
                      <a:avLst/>
                    </a:prstGeom>
                    <a:noFill/>
                    <a:ln w="9525">
                      <a:solidFill>
                        <a:schemeClr val="tx1"/>
                      </a:solidFill>
                      <a:miter lim="800000"/>
                      <a:headEnd/>
                      <a:tailEnd/>
                    </a:ln>
                  </pic:spPr>
                </pic:pic>
              </a:graphicData>
            </a:graphic>
          </wp:inline>
        </w:drawing>
      </w:r>
    </w:p>
    <w:p w:rsidR="001D1EF9" w:rsidRPr="001D1EF9" w:rsidRDefault="001D1EF9" w:rsidP="001D1EF9">
      <w:pPr>
        <w:pStyle w:val="Figura"/>
      </w:pPr>
      <w:bookmarkStart w:id="65" w:name="_Toc201293783"/>
      <w:r>
        <w:t xml:space="preserve">Figura </w:t>
      </w:r>
      <w:fldSimple w:instr=" SEQ Figura \* ARABIC ">
        <w:r w:rsidR="004B7682">
          <w:rPr>
            <w:noProof/>
          </w:rPr>
          <w:t>24</w:t>
        </w:r>
      </w:fldSimple>
      <w:r>
        <w:t xml:space="preserve"> - Marcadores fiduciais</w:t>
      </w:r>
      <w:bookmarkEnd w:id="65"/>
    </w:p>
    <w:p w:rsidR="00B16D21" w:rsidRPr="00737335" w:rsidRDefault="00AE32CC" w:rsidP="001D60CB">
      <w:pPr>
        <w:pStyle w:val="BodyText"/>
      </w:pPr>
      <w:r>
        <w:t>E</w:t>
      </w:r>
      <w:r w:rsidR="00737335">
        <w:t>stes dado</w:t>
      </w:r>
      <w:r>
        <w:t xml:space="preserve">s, juntamente com informações históricas, são utilizados na formação de mensagens </w:t>
      </w:r>
      <w:r w:rsidRPr="00AE32CC">
        <w:rPr>
          <w:i/>
        </w:rPr>
        <w:t>TUIO</w:t>
      </w:r>
      <w:r w:rsidR="003166BD">
        <w:t xml:space="preserve">. Estas mensagens, padrão de comunicação entre dispositivos multi-toque, </w:t>
      </w:r>
      <w:r>
        <w:t xml:space="preserve">são enviadas para as aplicações cliente, através do protocolo </w:t>
      </w:r>
      <w:r w:rsidRPr="00AE32CC">
        <w:rPr>
          <w:i/>
        </w:rPr>
        <w:t>OSC</w:t>
      </w:r>
      <w:r w:rsidR="003166BD">
        <w:t xml:space="preserve">, utilizando as bibliotecas do </w:t>
      </w:r>
      <w:r w:rsidR="003166BD" w:rsidRPr="003166BD">
        <w:rPr>
          <w:i/>
        </w:rPr>
        <w:t>oscpack</w:t>
      </w:r>
      <w:r w:rsidR="003166BD">
        <w:t>.</w:t>
      </w:r>
    </w:p>
    <w:p w:rsidR="00AF506E" w:rsidRDefault="00B16D21" w:rsidP="00604236">
      <w:pPr>
        <w:pStyle w:val="Heading3"/>
      </w:pPr>
      <w:bookmarkStart w:id="66" w:name="_Toc201293846"/>
      <w:commentRangeStart w:id="67"/>
      <w:r>
        <w:t>Touch</w:t>
      </w:r>
      <w:r w:rsidR="00B075E3">
        <w:t>l</w:t>
      </w:r>
      <w:r>
        <w:t>ib</w:t>
      </w:r>
      <w:commentRangeEnd w:id="67"/>
      <w:r w:rsidR="003B4EBB">
        <w:rPr>
          <w:rStyle w:val="CommentReference"/>
          <w:rFonts w:ascii="Times New Roman" w:hAnsi="Times New Roman" w:cs="Times New Roman"/>
          <w:b w:val="0"/>
          <w:bCs w:val="0"/>
          <w:kern w:val="0"/>
        </w:rPr>
        <w:commentReference w:id="67"/>
      </w:r>
      <w:bookmarkEnd w:id="66"/>
    </w:p>
    <w:p w:rsidR="00652F22" w:rsidRDefault="00F4416D" w:rsidP="00F4416D">
      <w:pPr>
        <w:pStyle w:val="BodyText"/>
      </w:pPr>
      <w:r>
        <w:t xml:space="preserve">O </w:t>
      </w:r>
      <w:r w:rsidRPr="00F4416D">
        <w:rPr>
          <w:i/>
        </w:rPr>
        <w:t>Touchlib</w:t>
      </w:r>
      <w:r w:rsidRPr="00683B20">
        <w:t xml:space="preserve"> é uma biblioteca </w:t>
      </w:r>
      <w:r w:rsidRPr="00276B93">
        <w:t>que permite a detecção de toques em superfícies multi-toque</w:t>
      </w:r>
      <w:r>
        <w:t xml:space="preserve"> que utilizam o princípio da </w:t>
      </w:r>
      <w:r w:rsidRPr="00F4416D">
        <w:rPr>
          <w:i/>
        </w:rPr>
        <w:t>Reflexão Total Interna Frustrada da Luz</w:t>
      </w:r>
      <w:r>
        <w:t xml:space="preserve">, </w:t>
      </w:r>
      <w:r w:rsidRPr="00F4416D">
        <w:rPr>
          <w:i/>
        </w:rPr>
        <w:t>Iluminação Traseira</w:t>
      </w:r>
      <w:r>
        <w:t xml:space="preserve"> ou </w:t>
      </w:r>
      <w:r w:rsidRPr="00F4416D">
        <w:rPr>
          <w:i/>
        </w:rPr>
        <w:t>Iluminação Frontal</w:t>
      </w:r>
      <w:r>
        <w:t xml:space="preserve">. </w:t>
      </w:r>
      <w:r w:rsidR="00652F22">
        <w:t xml:space="preserve">Desenvolvido </w:t>
      </w:r>
      <w:r w:rsidR="00221E1E">
        <w:t xml:space="preserve">pela </w:t>
      </w:r>
      <w:r w:rsidR="00221E1E" w:rsidRPr="00221E1E">
        <w:rPr>
          <w:i/>
        </w:rPr>
        <w:t>N</w:t>
      </w:r>
      <w:r w:rsidR="00221E1E">
        <w:rPr>
          <w:i/>
        </w:rPr>
        <w:t xml:space="preserve">atural User Interface </w:t>
      </w:r>
      <w:r w:rsidR="00221E1E" w:rsidRPr="00221E1E">
        <w:rPr>
          <w:i/>
        </w:rPr>
        <w:t>Group</w:t>
      </w:r>
      <w:r w:rsidR="00221E1E">
        <w:rPr>
          <w:rStyle w:val="FootnoteReference"/>
          <w:i/>
        </w:rPr>
        <w:footnoteReference w:id="7"/>
      </w:r>
      <w:r w:rsidR="00221E1E">
        <w:t xml:space="preserve"> em parceria com a </w:t>
      </w:r>
      <w:r w:rsidR="00221E1E" w:rsidRPr="00221E1E">
        <w:rPr>
          <w:i/>
        </w:rPr>
        <w:t>White</w:t>
      </w:r>
      <w:r w:rsidR="00221E1E">
        <w:rPr>
          <w:i/>
        </w:rPr>
        <w:t xml:space="preserve"> </w:t>
      </w:r>
      <w:r w:rsidR="00221E1E" w:rsidRPr="00221E1E">
        <w:rPr>
          <w:i/>
        </w:rPr>
        <w:t>Noise</w:t>
      </w:r>
      <w:r w:rsidR="00221E1E">
        <w:rPr>
          <w:i/>
        </w:rPr>
        <w:t xml:space="preserve"> </w:t>
      </w:r>
      <w:r w:rsidR="00221E1E" w:rsidRPr="00221E1E">
        <w:rPr>
          <w:i/>
        </w:rPr>
        <w:t>Audio</w:t>
      </w:r>
      <w:r w:rsidR="00221E1E">
        <w:rPr>
          <w:rStyle w:val="FootnoteReference"/>
          <w:i/>
        </w:rPr>
        <w:footnoteReference w:id="8"/>
      </w:r>
      <w:r w:rsidR="00B075E3">
        <w:t>;</w:t>
      </w:r>
      <w:r w:rsidR="00221E1E">
        <w:t xml:space="preserve"> </w:t>
      </w:r>
      <w:r w:rsidR="00B075E3">
        <w:t xml:space="preserve">é </w:t>
      </w:r>
      <w:r w:rsidR="00221E1E">
        <w:t>bastante utilizada em aplicações multi-toque devido ao grande número de funcionalidades.</w:t>
      </w:r>
    </w:p>
    <w:p w:rsidR="00F4416D" w:rsidRPr="00683B20" w:rsidRDefault="00652F22" w:rsidP="00F4416D">
      <w:pPr>
        <w:pStyle w:val="BodyText"/>
      </w:pPr>
      <w:r>
        <w:t>A</w:t>
      </w:r>
      <w:r w:rsidR="00F4416D">
        <w:t xml:space="preserve">través de </w:t>
      </w:r>
      <w:r w:rsidR="005B6168">
        <w:t>algoritmos</w:t>
      </w:r>
      <w:r w:rsidR="00F4416D">
        <w:t xml:space="preserve"> de </w:t>
      </w:r>
      <w:r w:rsidR="005B6168">
        <w:t xml:space="preserve">divisão e </w:t>
      </w:r>
      <w:r w:rsidR="00F4416D">
        <w:t xml:space="preserve">comparação, </w:t>
      </w:r>
      <w:r w:rsidR="00F4416D" w:rsidRPr="008B1EEF">
        <w:t>detecta realces no histograma d</w:t>
      </w:r>
      <w:r w:rsidR="00F4416D">
        <w:t>as imagens</w:t>
      </w:r>
      <w:r w:rsidR="00F4416D" w:rsidRPr="008B1EEF">
        <w:t xml:space="preserve"> </w:t>
      </w:r>
      <w:r w:rsidR="00F4416D">
        <w:t xml:space="preserve">enviadas por uma </w:t>
      </w:r>
      <w:r w:rsidR="00F4416D" w:rsidRPr="005B6168">
        <w:rPr>
          <w:i/>
        </w:rPr>
        <w:t>webcam</w:t>
      </w:r>
      <w:r w:rsidR="00F4416D">
        <w:t xml:space="preserve">; </w:t>
      </w:r>
      <w:r w:rsidR="00F4416D" w:rsidRPr="008B1EEF">
        <w:t>tran</w:t>
      </w:r>
      <w:r w:rsidR="005B6168">
        <w:t xml:space="preserve">sformando-os </w:t>
      </w:r>
      <w:r w:rsidR="00F4416D">
        <w:t xml:space="preserve">em informações sobre </w:t>
      </w:r>
      <w:r w:rsidR="00F4416D" w:rsidRPr="008B1EEF">
        <w:t>cursores</w:t>
      </w:r>
      <w:r w:rsidR="00F4416D">
        <w:t xml:space="preserve">, e </w:t>
      </w:r>
      <w:r w:rsidR="005B6168">
        <w:t xml:space="preserve">disparando </w:t>
      </w:r>
      <w:r w:rsidR="00F4416D">
        <w:t xml:space="preserve">eventos que podem ser </w:t>
      </w:r>
      <w:r w:rsidR="005B6168">
        <w:t xml:space="preserve">tratados em aplicações </w:t>
      </w:r>
      <w:r w:rsidR="005B6168" w:rsidRPr="00652F22">
        <w:rPr>
          <w:i/>
        </w:rPr>
        <w:t>C/C++</w:t>
      </w:r>
      <w:r w:rsidR="005B6168">
        <w:t xml:space="preserve">. </w:t>
      </w:r>
      <w:r w:rsidR="00F4416D">
        <w:t xml:space="preserve">Estes eventos são disparados </w:t>
      </w:r>
      <w:r w:rsidR="00F4416D" w:rsidRPr="00276B93">
        <w:t>quando um d</w:t>
      </w:r>
      <w:r w:rsidR="00F4416D">
        <w:t>edo toca, percorre ou é retirado</w:t>
      </w:r>
      <w:r w:rsidR="00F4416D" w:rsidRPr="00276B93">
        <w:t xml:space="preserve"> da superfície</w:t>
      </w:r>
      <w:r w:rsidR="00F4416D">
        <w:t xml:space="preserve"> multi-toque</w:t>
      </w:r>
      <w:r w:rsidR="00F4416D" w:rsidRPr="00683B20">
        <w:t>.</w:t>
      </w:r>
      <w:r w:rsidR="00F4416D">
        <w:t xml:space="preserve"> </w:t>
      </w:r>
      <w:r w:rsidR="005B6168">
        <w:t xml:space="preserve">Esta biblioteca </w:t>
      </w:r>
      <w:r w:rsidR="00221E1E">
        <w:t>permite a integração</w:t>
      </w:r>
      <w:r w:rsidR="0061533E">
        <w:t xml:space="preserve"> com demais aplicativos</w:t>
      </w:r>
      <w:r w:rsidR="00221E1E">
        <w:t xml:space="preserve"> através do protocolo </w:t>
      </w:r>
      <w:r w:rsidR="00221E1E" w:rsidRPr="00A04C6C">
        <w:rPr>
          <w:i/>
        </w:rPr>
        <w:t>TUIO</w:t>
      </w:r>
      <w:r w:rsidR="00221E1E">
        <w:t xml:space="preserve">, sob o protocolo OSC, utilizando a biblioteca </w:t>
      </w:r>
      <w:r w:rsidR="00221E1E" w:rsidRPr="00221E1E">
        <w:rPr>
          <w:i/>
        </w:rPr>
        <w:t>oscpack</w:t>
      </w:r>
      <w:r w:rsidR="00221E1E">
        <w:t>.</w:t>
      </w:r>
    </w:p>
    <w:p w:rsidR="00F4416D" w:rsidRDefault="0061533E" w:rsidP="00F4416D">
      <w:pPr>
        <w:pStyle w:val="BodyText"/>
      </w:pPr>
      <w:r>
        <w:t xml:space="preserve">O </w:t>
      </w:r>
      <w:r w:rsidRPr="0061533E">
        <w:rPr>
          <w:i/>
        </w:rPr>
        <w:t>Touchlib</w:t>
      </w:r>
      <w:r w:rsidR="005B6168">
        <w:t xml:space="preserve"> aplica filtros nas imagens recebidas, a fim de melhorar a percepção de toques. </w:t>
      </w:r>
      <w:r w:rsidR="00F4416D" w:rsidRPr="00683B20">
        <w:t xml:space="preserve">Atualmente esta biblioteca trabalha apenas </w:t>
      </w:r>
      <w:r w:rsidR="005B6168">
        <w:t xml:space="preserve">na plataforma </w:t>
      </w:r>
      <w:r w:rsidR="00F4416D" w:rsidRPr="00652F22">
        <w:rPr>
          <w:i/>
        </w:rPr>
        <w:t>Windows</w:t>
      </w:r>
      <w:r w:rsidR="005B6168">
        <w:t xml:space="preserve">, </w:t>
      </w:r>
      <w:r w:rsidR="005B6168">
        <w:lastRenderedPageBreak/>
        <w:t xml:space="preserve">porém </w:t>
      </w:r>
      <w:r w:rsidR="00001E9C">
        <w:t xml:space="preserve">existem </w:t>
      </w:r>
      <w:r w:rsidR="005B6168">
        <w:t xml:space="preserve">esforços sendo realizados </w:t>
      </w:r>
      <w:r w:rsidR="00F4416D" w:rsidRPr="00683B20">
        <w:t>para portá</w:t>
      </w:r>
      <w:r w:rsidR="00F4416D">
        <w:t>-</w:t>
      </w:r>
      <w:r w:rsidR="00F4416D" w:rsidRPr="00683B20">
        <w:t>la para outras plataformas</w:t>
      </w:r>
      <w:r w:rsidR="005B6168">
        <w:t xml:space="preserve">, como </w:t>
      </w:r>
      <w:r w:rsidR="005B6168" w:rsidRPr="00652F22">
        <w:rPr>
          <w:i/>
        </w:rPr>
        <w:t>Mac</w:t>
      </w:r>
      <w:r w:rsidR="005B6168">
        <w:t xml:space="preserve"> e </w:t>
      </w:r>
      <w:r w:rsidR="005B6168" w:rsidRPr="00652F22">
        <w:rPr>
          <w:i/>
        </w:rPr>
        <w:t>Linux</w:t>
      </w:r>
      <w:r w:rsidR="00F4416D" w:rsidRPr="00683B20">
        <w:t>.</w:t>
      </w:r>
    </w:p>
    <w:p w:rsidR="00961F47" w:rsidRDefault="005B6168" w:rsidP="00A60E9F">
      <w:pPr>
        <w:pStyle w:val="Heading4"/>
      </w:pPr>
      <w:r>
        <w:t>Configuração</w:t>
      </w:r>
      <w:r w:rsidR="00AC3DDB">
        <w:t xml:space="preserve"> e Calibração</w:t>
      </w:r>
    </w:p>
    <w:p w:rsidR="00AC3DDB" w:rsidRDefault="00AC3DDB" w:rsidP="00AC3DDB">
      <w:pPr>
        <w:pStyle w:val="BodyText"/>
      </w:pPr>
      <w:r>
        <w:t xml:space="preserve">Para que o software funcione corretamente, é necessário que sua configuração seja feita, através de um aplicativo de calibração pronto enviado junto com o </w:t>
      </w:r>
      <w:r w:rsidRPr="00AC3DDB">
        <w:rPr>
          <w:i/>
        </w:rPr>
        <w:t>Touchlib</w:t>
      </w:r>
      <w:r>
        <w:t xml:space="preserve">. </w:t>
      </w:r>
      <w:r w:rsidR="00B159DF">
        <w:t>A configuração</w:t>
      </w:r>
      <w:r>
        <w:t xml:space="preserve"> define a área aplicável do software sobre a superfície multi-toque</w:t>
      </w:r>
      <w:r w:rsidR="00B159DF">
        <w:t>, os filtros que serão utilizados e seus valores</w:t>
      </w:r>
      <w:r>
        <w:t>.</w:t>
      </w:r>
    </w:p>
    <w:p w:rsidR="00B159DF" w:rsidRDefault="005B6168" w:rsidP="00B159DF">
      <w:pPr>
        <w:pStyle w:val="BodyText"/>
      </w:pPr>
      <w:r>
        <w:t xml:space="preserve">Ao executar o aplicativo de </w:t>
      </w:r>
      <w:r w:rsidR="00486C1D">
        <w:t>calibração</w:t>
      </w:r>
      <w:r>
        <w:t>, divers</w:t>
      </w:r>
      <w:r w:rsidR="00486C1D">
        <w:t>a</w:t>
      </w:r>
      <w:r>
        <w:t xml:space="preserve">s </w:t>
      </w:r>
      <w:r w:rsidR="00486C1D">
        <w:t xml:space="preserve">janelas exibem </w:t>
      </w:r>
      <w:r w:rsidR="00B159DF">
        <w:t xml:space="preserve">cada um dos filtros disponíveis aplicados à imagem obtida pela </w:t>
      </w:r>
      <w:r w:rsidR="00B159DF" w:rsidRPr="00B159DF">
        <w:rPr>
          <w:i/>
        </w:rPr>
        <w:t>webcam</w:t>
      </w:r>
      <w:r w:rsidR="00B159DF">
        <w:t>.</w:t>
      </w:r>
      <w:r w:rsidR="00486C1D">
        <w:t xml:space="preserve"> Alterando-se os valores dos filtros é possível obter uma imagem nítida do toque.</w:t>
      </w:r>
      <w:r w:rsidR="00B159DF">
        <w:t xml:space="preserve"> Após a configuração dos filtros, o aplicativo de calibração é iniciado. </w:t>
      </w:r>
    </w:p>
    <w:p w:rsidR="00513AAC" w:rsidRDefault="00486C1D" w:rsidP="004556D4">
      <w:pPr>
        <w:pStyle w:val="BodyText"/>
      </w:pPr>
      <w:r>
        <w:t xml:space="preserve">O </w:t>
      </w:r>
      <w:r w:rsidRPr="00486C1D">
        <w:rPr>
          <w:i/>
        </w:rPr>
        <w:t>Touch</w:t>
      </w:r>
      <w:r w:rsidR="00B075E3">
        <w:rPr>
          <w:i/>
        </w:rPr>
        <w:t>l</w:t>
      </w:r>
      <w:r w:rsidRPr="00486C1D">
        <w:rPr>
          <w:i/>
        </w:rPr>
        <w:t>ib</w:t>
      </w:r>
      <w:r>
        <w:t xml:space="preserve"> trabalha em uma escala que vai de zero até um. O canto superior esquerdo da imagem é o ponto (0, 0), enquanto o inferior direito é o (1, 1). </w:t>
      </w:r>
      <w:r w:rsidR="002D1A2E">
        <w:t xml:space="preserve">O </w:t>
      </w:r>
      <w:r w:rsidR="002D1A2E" w:rsidRPr="002D1A2E">
        <w:rPr>
          <w:i/>
        </w:rPr>
        <w:t>Touchlib</w:t>
      </w:r>
      <w:r w:rsidR="002D1A2E">
        <w:t xml:space="preserve"> limiariza e segmenta a imagem obtida pela </w:t>
      </w:r>
      <w:r w:rsidR="002D1A2E" w:rsidRPr="002D1A2E">
        <w:rPr>
          <w:i/>
        </w:rPr>
        <w:t>webcam</w:t>
      </w:r>
      <w:r w:rsidR="002D1A2E">
        <w:t xml:space="preserve"> e a divide em 20 imagens menores.</w:t>
      </w:r>
      <w:r w:rsidR="00513AAC">
        <w:t xml:space="preserve"> </w:t>
      </w:r>
      <w:r w:rsidR="00513AAC" w:rsidRPr="00513AAC">
        <w:t>Quando um toque é detectado, sua posição é calculada através de uma interpolação linear apenas na respectiva fatia de imagem. Isso permite que a câmera não necessite estar perpendicular à superfície de projeção, pois a distorção provocada é compensada via software.</w:t>
      </w:r>
    </w:p>
    <w:p w:rsidR="0027468E" w:rsidRPr="00F25AAC" w:rsidRDefault="00F25AAC" w:rsidP="00F25AAC">
      <w:pPr>
        <w:pStyle w:val="Figura"/>
      </w:pPr>
      <w:r w:rsidRPr="00F25AAC">
        <w:rPr>
          <w:noProof/>
          <w:lang w:eastAsia="pt-BR"/>
        </w:rPr>
        <w:lastRenderedPageBreak/>
        <w:drawing>
          <wp:inline distT="0" distB="0" distL="0" distR="0">
            <wp:extent cx="3486150" cy="4019550"/>
            <wp:effectExtent l="1905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2"/>
                    <a:srcRect/>
                    <a:stretch>
                      <a:fillRect/>
                    </a:stretch>
                  </pic:blipFill>
                  <pic:spPr bwMode="auto">
                    <a:xfrm>
                      <a:off x="0" y="0"/>
                      <a:ext cx="3486150" cy="4019550"/>
                    </a:xfrm>
                    <a:prstGeom prst="rect">
                      <a:avLst/>
                    </a:prstGeom>
                    <a:noFill/>
                    <a:ln w="9525">
                      <a:noFill/>
                      <a:miter lim="800000"/>
                      <a:headEnd/>
                      <a:tailEnd/>
                    </a:ln>
                  </pic:spPr>
                </pic:pic>
              </a:graphicData>
            </a:graphic>
          </wp:inline>
        </w:drawing>
      </w:r>
    </w:p>
    <w:p w:rsidR="00AA0254" w:rsidRPr="00F25AAC" w:rsidRDefault="0027468E" w:rsidP="00F25AAC">
      <w:pPr>
        <w:pStyle w:val="Figura"/>
      </w:pPr>
      <w:bookmarkStart w:id="68" w:name="_Toc201293784"/>
      <w:r w:rsidRPr="00F25AAC">
        <w:t xml:space="preserve">Figura </w:t>
      </w:r>
      <w:fldSimple w:instr=" SEQ Figura \* ARABIC ">
        <w:r w:rsidR="004B7682">
          <w:rPr>
            <w:noProof/>
          </w:rPr>
          <w:t>25</w:t>
        </w:r>
      </w:fldSimple>
      <w:r w:rsidRPr="00F25AAC">
        <w:t xml:space="preserve"> - Exemplo de interpolação no cálculo da posição do toque</w:t>
      </w:r>
      <w:bookmarkEnd w:id="68"/>
    </w:p>
    <w:p w:rsidR="00AA0254" w:rsidRDefault="00513AAC" w:rsidP="004556D4">
      <w:pPr>
        <w:pStyle w:val="BodyText"/>
      </w:pPr>
      <w:r>
        <w:t xml:space="preserve">Ao executar o aplicativo de calibração, </w:t>
      </w:r>
      <w:r w:rsidR="00AA0254">
        <w:t xml:space="preserve">uma representação dessas </w:t>
      </w:r>
      <w:r>
        <w:t xml:space="preserve">20 </w:t>
      </w:r>
      <w:r w:rsidR="00AA0254">
        <w:t>subdivisões é exibida</w:t>
      </w:r>
      <w:r w:rsidR="002316C4">
        <w:t>, através de cruzes verdes</w:t>
      </w:r>
      <w:r>
        <w:t xml:space="preserve">. Projetando-se essa </w:t>
      </w:r>
      <w:r w:rsidR="00AA0254">
        <w:t>representação</w:t>
      </w:r>
      <w:r>
        <w:t xml:space="preserve"> sobre a superfície multi-toqu</w:t>
      </w:r>
      <w:r w:rsidR="00AA0254">
        <w:t>e que deverá ser controlada</w:t>
      </w:r>
      <w:r>
        <w:t xml:space="preserve">, é possível </w:t>
      </w:r>
      <w:r w:rsidR="00AA0254">
        <w:t xml:space="preserve">relacionar determinada posição da mesa com os diversos </w:t>
      </w:r>
      <w:r>
        <w:t xml:space="preserve">vértices destas </w:t>
      </w:r>
      <w:r w:rsidR="00AA0254">
        <w:t>subdivisões</w:t>
      </w:r>
      <w:r w:rsidR="002316C4">
        <w:t xml:space="preserve">, </w:t>
      </w:r>
      <w:r w:rsidR="00C50AA1">
        <w:t>parametrizando a interpolação realizada.</w:t>
      </w:r>
    </w:p>
    <w:p w:rsidR="002316C4" w:rsidRDefault="002316C4" w:rsidP="002316C4">
      <w:pPr>
        <w:pStyle w:val="Figura"/>
      </w:pPr>
      <w:r>
        <w:rPr>
          <w:noProof/>
          <w:lang w:eastAsia="pt-BR"/>
        </w:rPr>
        <w:drawing>
          <wp:inline distT="0" distB="0" distL="0" distR="0">
            <wp:extent cx="3414286" cy="2550675"/>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3"/>
                    <a:srcRect/>
                    <a:stretch>
                      <a:fillRect/>
                    </a:stretch>
                  </pic:blipFill>
                  <pic:spPr bwMode="auto">
                    <a:xfrm>
                      <a:off x="0" y="0"/>
                      <a:ext cx="3414286" cy="2550675"/>
                    </a:xfrm>
                    <a:prstGeom prst="rect">
                      <a:avLst/>
                    </a:prstGeom>
                    <a:noFill/>
                    <a:ln w="9525">
                      <a:noFill/>
                      <a:miter lim="800000"/>
                      <a:headEnd/>
                      <a:tailEnd/>
                    </a:ln>
                  </pic:spPr>
                </pic:pic>
              </a:graphicData>
            </a:graphic>
          </wp:inline>
        </w:drawing>
      </w:r>
    </w:p>
    <w:p w:rsidR="00C60C85" w:rsidRDefault="002316C4" w:rsidP="002316C4">
      <w:pPr>
        <w:pStyle w:val="Figura"/>
      </w:pPr>
      <w:bookmarkStart w:id="69" w:name="_Toc201293785"/>
      <w:r>
        <w:t xml:space="preserve">Figura </w:t>
      </w:r>
      <w:fldSimple w:instr=" SEQ Figura \* ARABIC ">
        <w:r w:rsidR="004B7682">
          <w:rPr>
            <w:noProof/>
          </w:rPr>
          <w:t>26</w:t>
        </w:r>
      </w:fldSimple>
      <w:r>
        <w:t xml:space="preserve"> - Demonstração do software de calibração</w:t>
      </w:r>
      <w:bookmarkEnd w:id="69"/>
    </w:p>
    <w:p w:rsidR="00C60C85" w:rsidRPr="00C60C85" w:rsidRDefault="00AA0254" w:rsidP="0001638B">
      <w:pPr>
        <w:pStyle w:val="BodyText"/>
      </w:pPr>
      <w:r>
        <w:lastRenderedPageBreak/>
        <w:t xml:space="preserve">O resultado final da configuração é um arquivo XML, com os valores de todos os vértices e os filtros e seus respectivos valores. Este arquivo deve </w:t>
      </w:r>
      <w:r w:rsidR="00C60C85">
        <w:t xml:space="preserve">ser movido para o mesmo diretório onde se encontra o </w:t>
      </w:r>
      <w:r w:rsidR="00C60C85" w:rsidRPr="00C60C85">
        <w:rPr>
          <w:i/>
        </w:rPr>
        <w:t>Touchlib</w:t>
      </w:r>
      <w:r w:rsidR="00C60C85">
        <w:t>, de forma que este leia as novas configurações quando executado.</w:t>
      </w:r>
      <w:r w:rsidR="0001638B">
        <w:t xml:space="preserve"> Um exemplo deste arquivo encontra-se nos anexos.</w:t>
      </w:r>
    </w:p>
    <w:p w:rsidR="00B16D21" w:rsidRDefault="00B16D21" w:rsidP="00604236">
      <w:pPr>
        <w:pStyle w:val="Heading3"/>
      </w:pPr>
      <w:bookmarkStart w:id="70" w:name="_Toc201293847"/>
      <w:commentRangeStart w:id="71"/>
      <w:commentRangeStart w:id="72"/>
      <w:commentRangeStart w:id="73"/>
      <w:r>
        <w:t xml:space="preserve">Microsoft </w:t>
      </w:r>
      <w:commentRangeEnd w:id="71"/>
      <w:r w:rsidR="00684F9E">
        <w:rPr>
          <w:rStyle w:val="CommentReference"/>
          <w:rFonts w:ascii="Times New Roman" w:hAnsi="Times New Roman" w:cs="Times New Roman"/>
          <w:b w:val="0"/>
          <w:bCs w:val="0"/>
          <w:kern w:val="0"/>
        </w:rPr>
        <w:commentReference w:id="71"/>
      </w:r>
      <w:r>
        <w:t>XNA</w:t>
      </w:r>
      <w:commentRangeEnd w:id="72"/>
      <w:r w:rsidR="003B4EBB">
        <w:rPr>
          <w:rStyle w:val="CommentReference"/>
          <w:rFonts w:ascii="Times New Roman" w:hAnsi="Times New Roman" w:cs="Times New Roman"/>
          <w:b w:val="0"/>
          <w:bCs w:val="0"/>
          <w:kern w:val="0"/>
        </w:rPr>
        <w:commentReference w:id="72"/>
      </w:r>
      <w:bookmarkEnd w:id="70"/>
    </w:p>
    <w:p w:rsidR="0027472C" w:rsidRPr="00ED0DB2" w:rsidRDefault="0027472C" w:rsidP="0027472C">
      <w:pPr>
        <w:pStyle w:val="AFazer"/>
      </w:pPr>
      <w:r>
        <w:t>A fazer...</w:t>
      </w:r>
    </w:p>
    <w:commentRangeEnd w:id="73"/>
    <w:p w:rsidR="00B16D21" w:rsidRDefault="00684F9E" w:rsidP="003C5A3B">
      <w:pPr>
        <w:pStyle w:val="Heading1"/>
      </w:pPr>
      <w:r>
        <w:rPr>
          <w:rStyle w:val="CommentReference"/>
          <w:rFonts w:ascii="Times New Roman" w:hAnsi="Times New Roman" w:cs="Times New Roman"/>
          <w:b w:val="0"/>
          <w:bCs w:val="0"/>
          <w:caps w:val="0"/>
          <w:kern w:val="0"/>
        </w:rPr>
        <w:lastRenderedPageBreak/>
        <w:commentReference w:id="73"/>
      </w:r>
      <w:bookmarkStart w:id="74" w:name="_Toc201293848"/>
      <w:commentRangeStart w:id="75"/>
      <w:r w:rsidR="00C27EB2">
        <w:t>PROJETO</w:t>
      </w:r>
      <w:commentRangeEnd w:id="75"/>
      <w:r w:rsidR="004526D4">
        <w:rPr>
          <w:rStyle w:val="CommentReference"/>
          <w:rFonts w:ascii="Times New Roman" w:hAnsi="Times New Roman" w:cs="Times New Roman"/>
          <w:b w:val="0"/>
          <w:bCs w:val="0"/>
          <w:caps w:val="0"/>
          <w:kern w:val="0"/>
        </w:rPr>
        <w:commentReference w:id="75"/>
      </w:r>
      <w:bookmarkEnd w:id="74"/>
    </w:p>
    <w:p w:rsidR="004526D4" w:rsidRDefault="004526D4" w:rsidP="004526D4">
      <w:pPr>
        <w:pStyle w:val="BodyText"/>
      </w:pPr>
      <w:r>
        <w:t xml:space="preserve">Este capítulo aborda </w:t>
      </w:r>
      <w:r w:rsidR="00446CA7">
        <w:t>questões sobre o desenvolvimento do projeto, sua concepção, arquitetura, dificuldades e soluções encontradas.</w:t>
      </w:r>
    </w:p>
    <w:p w:rsidR="004526D4" w:rsidRDefault="004526D4" w:rsidP="004526D4">
      <w:pPr>
        <w:pStyle w:val="Heading2"/>
      </w:pPr>
      <w:bookmarkStart w:id="76" w:name="_Toc201293849"/>
      <w:r>
        <w:t>Concepção</w:t>
      </w:r>
      <w:bookmarkEnd w:id="76"/>
    </w:p>
    <w:p w:rsidR="0078154E" w:rsidRDefault="00446CA7" w:rsidP="0078154E">
      <w:pPr>
        <w:pStyle w:val="BodyText"/>
        <w:rPr>
          <w:szCs w:val="16"/>
        </w:rPr>
      </w:pPr>
      <w:r w:rsidRPr="00446CA7">
        <w:rPr>
          <w:szCs w:val="16"/>
        </w:rPr>
        <w:t xml:space="preserve">O jogo desenvolvido é um </w:t>
      </w:r>
      <w:r w:rsidRPr="002D2F43">
        <w:rPr>
          <w:i/>
          <w:szCs w:val="16"/>
        </w:rPr>
        <w:t>RPG</w:t>
      </w:r>
      <w:r w:rsidRPr="00446CA7">
        <w:rPr>
          <w:szCs w:val="16"/>
        </w:rPr>
        <w:t xml:space="preserve"> tático semelhante ao </w:t>
      </w:r>
      <w:r w:rsidRPr="00D64ACA">
        <w:rPr>
          <w:i/>
          <w:szCs w:val="16"/>
        </w:rPr>
        <w:t>Final Fantasy Tactics</w:t>
      </w:r>
      <w:r w:rsidRPr="00446CA7">
        <w:rPr>
          <w:szCs w:val="16"/>
        </w:rPr>
        <w:t>, onde o jogador controla vários personagens com características diferentes, cujo objetivo é derrotar o inimigo através de ataques, magias e itens, utilizando táticas, como por exemplo, se beneficiar de uma determinada posição no campo de batalha para obter vantagens sobre o inimigo.</w:t>
      </w:r>
    </w:p>
    <w:p w:rsidR="002D2F43" w:rsidRDefault="002D2F43" w:rsidP="0078154E">
      <w:pPr>
        <w:pStyle w:val="BodyText"/>
        <w:rPr>
          <w:noProof/>
          <w:lang w:eastAsia="pt-BR"/>
        </w:rPr>
      </w:pPr>
      <w:r>
        <w:rPr>
          <w:szCs w:val="16"/>
        </w:rPr>
        <w:t>O jogo d</w:t>
      </w:r>
      <w:r w:rsidR="0078154E" w:rsidRPr="00446CA7">
        <w:rPr>
          <w:szCs w:val="16"/>
        </w:rPr>
        <w:t>eve ser jogado por dois jogadores, sendo que cada jogador terá várias unidades de combate. Cada uma possui diversos atributos que quando configurados tornam-na única e diferente das demais em vários aspectos. Além de atributos, as unidades possuem classes que lhe</w:t>
      </w:r>
      <w:r w:rsidR="0078154E" w:rsidRPr="00D64ACA">
        <w:t>s</w:t>
      </w:r>
      <w:r w:rsidR="0078154E" w:rsidRPr="00446CA7">
        <w:rPr>
          <w:szCs w:val="16"/>
        </w:rPr>
        <w:t xml:space="preserve"> dão características, vantagens, desvantagens e ações diferentes ampliando as possibilidades de estratégia de cada um dos times. O objetivo é derrotar todas as unidades do jogador adversário, utilizando as características de cada unidade de combate e suas respectivas ações</w:t>
      </w:r>
      <w:r w:rsidR="0078154E">
        <w:rPr>
          <w:szCs w:val="16"/>
        </w:rPr>
        <w:t xml:space="preserve"> em conjunto com o cenário onde a batalha acontece.</w:t>
      </w:r>
    </w:p>
    <w:p w:rsidR="002D2F43" w:rsidRPr="002D2F43" w:rsidRDefault="002D2F43" w:rsidP="002D2F43">
      <w:pPr>
        <w:pStyle w:val="Figura"/>
      </w:pPr>
      <w:r w:rsidRPr="002D2F43">
        <w:drawing>
          <wp:inline distT="0" distB="0" distL="0" distR="0">
            <wp:extent cx="5121355" cy="3205715"/>
            <wp:effectExtent l="19050" t="19050" r="22145" b="13735"/>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srcRect/>
                    <a:stretch>
                      <a:fillRect/>
                    </a:stretch>
                  </pic:blipFill>
                  <pic:spPr bwMode="auto">
                    <a:xfrm>
                      <a:off x="0" y="0"/>
                      <a:ext cx="5121355" cy="3205715"/>
                    </a:xfrm>
                    <a:prstGeom prst="rect">
                      <a:avLst/>
                    </a:prstGeom>
                    <a:noFill/>
                    <a:ln w="9525">
                      <a:solidFill>
                        <a:schemeClr val="tx1"/>
                      </a:solidFill>
                      <a:miter lim="800000"/>
                      <a:headEnd/>
                      <a:tailEnd/>
                    </a:ln>
                  </pic:spPr>
                </pic:pic>
              </a:graphicData>
            </a:graphic>
          </wp:inline>
        </w:drawing>
      </w:r>
      <w:r w:rsidRPr="002D2F43">
        <w:t xml:space="preserve"> </w:t>
      </w:r>
    </w:p>
    <w:p w:rsidR="002D2F43" w:rsidRPr="002D2F43" w:rsidRDefault="002D2F43" w:rsidP="002D2F43">
      <w:pPr>
        <w:pStyle w:val="Figura"/>
      </w:pPr>
      <w:bookmarkStart w:id="77" w:name="_Toc201293786"/>
      <w:r w:rsidRPr="002D2F43">
        <w:t xml:space="preserve">Figura </w:t>
      </w:r>
      <w:fldSimple w:instr=" SEQ Figura \* ARABIC ">
        <w:r w:rsidR="004B7682">
          <w:rPr>
            <w:noProof/>
          </w:rPr>
          <w:t>27</w:t>
        </w:r>
      </w:fldSimple>
      <w:r w:rsidRPr="002D2F43">
        <w:t xml:space="preserve"> - Elementos do jogo</w:t>
      </w:r>
      <w:bookmarkEnd w:id="77"/>
    </w:p>
    <w:p w:rsidR="00446CA7" w:rsidRPr="00446CA7" w:rsidRDefault="00446CA7" w:rsidP="00446CA7">
      <w:pPr>
        <w:pStyle w:val="BodyText"/>
      </w:pPr>
      <w:r w:rsidRPr="00446CA7">
        <w:rPr>
          <w:szCs w:val="16"/>
        </w:rPr>
        <w:lastRenderedPageBreak/>
        <w:t xml:space="preserve">Transpondo a idéia do jogo para uma mesa multi-toque, decidimos utilizar objetos físicos para representar os personagens no campo de batalha e o toque seria utilizado para interagir com as ações que os personagens deveriam executar. </w:t>
      </w:r>
      <w:r w:rsidR="00D64ACA">
        <w:rPr>
          <w:szCs w:val="16"/>
        </w:rPr>
        <w:t>P</w:t>
      </w:r>
      <w:r w:rsidRPr="00446CA7">
        <w:rPr>
          <w:szCs w:val="16"/>
        </w:rPr>
        <w:t xml:space="preserve">ara a detecção de objetos utilizaríamos </w:t>
      </w:r>
      <w:r w:rsidR="00D64ACA">
        <w:rPr>
          <w:szCs w:val="16"/>
        </w:rPr>
        <w:t xml:space="preserve">os </w:t>
      </w:r>
      <w:r w:rsidRPr="00446CA7">
        <w:rPr>
          <w:szCs w:val="16"/>
        </w:rPr>
        <w:t>fiduciais</w:t>
      </w:r>
      <w:r w:rsidR="00D64ACA">
        <w:rPr>
          <w:szCs w:val="16"/>
        </w:rPr>
        <w:t xml:space="preserve"> utilizados pela </w:t>
      </w:r>
      <w:r w:rsidR="00D64ACA" w:rsidRPr="00D64ACA">
        <w:rPr>
          <w:i/>
          <w:szCs w:val="16"/>
        </w:rPr>
        <w:t>reacTable</w:t>
      </w:r>
      <w:r w:rsidRPr="00446CA7">
        <w:rPr>
          <w:szCs w:val="16"/>
        </w:rPr>
        <w:t>,</w:t>
      </w:r>
      <w:r w:rsidR="00D64ACA">
        <w:rPr>
          <w:szCs w:val="16"/>
        </w:rPr>
        <w:t xml:space="preserve"> porém </w:t>
      </w:r>
      <w:r w:rsidRPr="00446CA7">
        <w:rPr>
          <w:szCs w:val="16"/>
        </w:rPr>
        <w:t>devido a problemas em sua detecção</w:t>
      </w:r>
      <w:r w:rsidR="00D64ACA">
        <w:rPr>
          <w:szCs w:val="16"/>
        </w:rPr>
        <w:t>, explicados neste capítulo</w:t>
      </w:r>
      <w:r w:rsidRPr="00446CA7">
        <w:rPr>
          <w:szCs w:val="16"/>
        </w:rPr>
        <w:t>, o controle dos personagens também ficou a cargo do toque.</w:t>
      </w:r>
      <w:r w:rsidR="00D64ACA">
        <w:rPr>
          <w:szCs w:val="16"/>
        </w:rPr>
        <w:t xml:space="preserve"> Já para o toque, utilizamos o software </w:t>
      </w:r>
      <w:r w:rsidR="00D64ACA" w:rsidRPr="00D64ACA">
        <w:rPr>
          <w:i/>
          <w:szCs w:val="16"/>
        </w:rPr>
        <w:t>Touchlib</w:t>
      </w:r>
      <w:r w:rsidR="00D64ACA">
        <w:rPr>
          <w:szCs w:val="16"/>
        </w:rPr>
        <w:t>.</w:t>
      </w:r>
    </w:p>
    <w:p w:rsidR="00446CA7" w:rsidRPr="00446CA7" w:rsidRDefault="00D64ACA" w:rsidP="00D30396">
      <w:pPr>
        <w:pStyle w:val="BodyText"/>
      </w:pPr>
      <w:r>
        <w:t>I</w:t>
      </w:r>
      <w:r w:rsidR="00446CA7" w:rsidRPr="00446CA7">
        <w:t>sso</w:t>
      </w:r>
      <w:r>
        <w:t xml:space="preserve"> deu a</w:t>
      </w:r>
      <w:r w:rsidR="00446CA7" w:rsidRPr="00446CA7">
        <w:t xml:space="preserve">o jogo portabilidade, uma vez que não é </w:t>
      </w:r>
      <w:r>
        <w:t xml:space="preserve">mais </w:t>
      </w:r>
      <w:r w:rsidR="00446CA7" w:rsidRPr="00446CA7">
        <w:t>necessário utilizar</w:t>
      </w:r>
      <w:r>
        <w:t>-se</w:t>
      </w:r>
      <w:r w:rsidR="00446CA7" w:rsidRPr="00446CA7">
        <w:t xml:space="preserve"> </w:t>
      </w:r>
      <w:r>
        <w:t xml:space="preserve">de </w:t>
      </w:r>
      <w:r w:rsidR="00446CA7" w:rsidRPr="00446CA7">
        <w:t xml:space="preserve">uma mesa para jogá-lo. Qualquer </w:t>
      </w:r>
      <w:r>
        <w:t>interface</w:t>
      </w:r>
      <w:r w:rsidR="00446CA7" w:rsidRPr="00446CA7">
        <w:t xml:space="preserve"> multi-toque em qualquer posição é suficiente para interagir com o jogo.</w:t>
      </w:r>
    </w:p>
    <w:p w:rsidR="005908F4" w:rsidRDefault="002D2F43" w:rsidP="005908F4">
      <w:pPr>
        <w:pStyle w:val="BodyText"/>
      </w:pPr>
      <w:r>
        <w:t xml:space="preserve">A mesa </w:t>
      </w:r>
      <w:r w:rsidR="00227EDC">
        <w:t xml:space="preserve">multi-toque é controlada </w:t>
      </w:r>
      <w:r w:rsidR="003224DA">
        <w:t xml:space="preserve">pelo software de reconhecimento de toques, </w:t>
      </w:r>
      <w:r w:rsidR="003224DA" w:rsidRPr="003224DA">
        <w:rPr>
          <w:i/>
        </w:rPr>
        <w:t>Touchlib</w:t>
      </w:r>
      <w:r w:rsidR="003224DA">
        <w:t xml:space="preserve">. Como dito anteriormente, </w:t>
      </w:r>
      <w:r w:rsidR="005908F4">
        <w:t xml:space="preserve">utiliza o protocolo </w:t>
      </w:r>
      <w:r w:rsidR="005908F4" w:rsidRPr="00FF17BD">
        <w:rPr>
          <w:i/>
        </w:rPr>
        <w:t>TUIO</w:t>
      </w:r>
      <w:r w:rsidR="005908F4">
        <w:t xml:space="preserve"> juntamente com o protocolo </w:t>
      </w:r>
      <w:r w:rsidR="005908F4" w:rsidRPr="00FF17BD">
        <w:rPr>
          <w:i/>
        </w:rPr>
        <w:t>OSC</w:t>
      </w:r>
      <w:r w:rsidR="005908F4">
        <w:t xml:space="preserve"> para se comunicar com </w:t>
      </w:r>
      <w:r w:rsidR="003224DA">
        <w:t xml:space="preserve">aplicativos externos, no caso </w:t>
      </w:r>
      <w:r w:rsidR="005908F4">
        <w:t xml:space="preserve">o jogo. O conjunto de bibliotecas </w:t>
      </w:r>
      <w:r w:rsidR="005908F4">
        <w:rPr>
          <w:i/>
        </w:rPr>
        <w:t>oscp</w:t>
      </w:r>
      <w:r w:rsidR="005908F4" w:rsidRPr="00B16D21">
        <w:rPr>
          <w:i/>
        </w:rPr>
        <w:t>ack</w:t>
      </w:r>
      <w:r w:rsidR="005908F4">
        <w:t xml:space="preserve">, que implementa o protocolo </w:t>
      </w:r>
      <w:r w:rsidR="005908F4" w:rsidRPr="00B16D21">
        <w:rPr>
          <w:i/>
        </w:rPr>
        <w:t>OSC</w:t>
      </w:r>
      <w:r w:rsidR="005908F4">
        <w:t xml:space="preserve">, será utilizado para efetuar a comunicação </w:t>
      </w:r>
      <w:r w:rsidR="003224DA">
        <w:t>entre</w:t>
      </w:r>
      <w:r w:rsidR="00DC36C3">
        <w:t xml:space="preserve"> os </w:t>
      </w:r>
      <w:r w:rsidR="005908F4">
        <w:t>softwares envolvidos</w:t>
      </w:r>
      <w:r w:rsidR="003224DA">
        <w:t xml:space="preserve"> (</w:t>
      </w:r>
      <w:r w:rsidR="003224DA" w:rsidRPr="003224DA">
        <w:rPr>
          <w:i/>
        </w:rPr>
        <w:t>Touchlib</w:t>
      </w:r>
      <w:r w:rsidR="003224DA">
        <w:t xml:space="preserve"> e jogo)</w:t>
      </w:r>
      <w:r w:rsidR="005908F4">
        <w:t>.</w:t>
      </w:r>
    </w:p>
    <w:p w:rsidR="005908F4" w:rsidRDefault="005908F4" w:rsidP="005908F4">
      <w:pPr>
        <w:pStyle w:val="BodyText"/>
      </w:pPr>
      <w:r>
        <w:t xml:space="preserve">O desenvolvimento do jogo se dará através do desenvolvimento de um protótipo inicial e uma versão final. Para agilizar o desenvolvimento do jogo, facilitar </w:t>
      </w:r>
      <w:r w:rsidR="003224DA">
        <w:t>su</w:t>
      </w:r>
      <w:r>
        <w:t xml:space="preserve">a integração e deixá-lo mais robusto, confiável e </w:t>
      </w:r>
      <w:r w:rsidR="003224DA">
        <w:t>de rápida manutenção</w:t>
      </w:r>
      <w:r w:rsidRPr="00DC36C3">
        <w:t xml:space="preserve">, </w:t>
      </w:r>
      <w:r w:rsidR="00DC36C3" w:rsidRPr="00DC36C3">
        <w:t xml:space="preserve">o </w:t>
      </w:r>
      <w:r w:rsidR="00DC36C3" w:rsidRPr="00DC36C3">
        <w:rPr>
          <w:i/>
        </w:rPr>
        <w:t>framework</w:t>
      </w:r>
      <w:r w:rsidRPr="00DC36C3">
        <w:t xml:space="preserve">, </w:t>
      </w:r>
      <w:r w:rsidRPr="00DC36C3">
        <w:rPr>
          <w:i/>
        </w:rPr>
        <w:t>Microsoft XNA 2.0</w:t>
      </w:r>
      <w:r w:rsidRPr="00DC36C3">
        <w:t xml:space="preserve"> foi utilizad</w:t>
      </w:r>
      <w:r w:rsidR="003224DA">
        <w:t>o</w:t>
      </w:r>
      <w:r w:rsidRPr="00DC36C3">
        <w:t>.</w:t>
      </w:r>
    </w:p>
    <w:p w:rsidR="00D30396" w:rsidRDefault="005908F4" w:rsidP="005908F4">
      <w:pPr>
        <w:pStyle w:val="BodyText"/>
      </w:pPr>
      <w:r>
        <w:t>As ações que os usuários executarem sobre a mesa, como o toque de um ou mais dedos sobre sua superfície</w:t>
      </w:r>
      <w:r w:rsidR="00D30396">
        <w:t>,</w:t>
      </w:r>
      <w:r>
        <w:t xml:space="preserve"> será reconhecida pelo </w:t>
      </w:r>
      <w:r w:rsidR="00206E17" w:rsidRPr="00206E17">
        <w:rPr>
          <w:i/>
        </w:rPr>
        <w:t>Touchlib</w:t>
      </w:r>
      <w:r>
        <w:t xml:space="preserve"> através da análise das imagens enviadas por uma </w:t>
      </w:r>
      <w:r w:rsidRPr="00B76648">
        <w:rPr>
          <w:i/>
        </w:rPr>
        <w:t>webcam</w:t>
      </w:r>
      <w:r>
        <w:t xml:space="preserve">. </w:t>
      </w:r>
      <w:r w:rsidR="00D30396">
        <w:t xml:space="preserve">o </w:t>
      </w:r>
      <w:r w:rsidR="00D30396" w:rsidRPr="00D30396">
        <w:rPr>
          <w:i/>
        </w:rPr>
        <w:t>Touchlib</w:t>
      </w:r>
      <w:r>
        <w:t xml:space="preserve"> processa as informações e envia uma mensagem </w:t>
      </w:r>
      <w:r w:rsidRPr="00FF17BD">
        <w:rPr>
          <w:i/>
        </w:rPr>
        <w:t>TUIO</w:t>
      </w:r>
      <w:r>
        <w:t xml:space="preserve"> para cada dedo sobre a mesa, contendo as informações como posição, ângulo de movimentação, velocidades calculadas entre outras</w:t>
      </w:r>
      <w:r w:rsidR="00D30396">
        <w:t>.</w:t>
      </w:r>
    </w:p>
    <w:p w:rsidR="00455D2F" w:rsidRDefault="005908F4" w:rsidP="005908F4">
      <w:pPr>
        <w:pStyle w:val="BodyText"/>
      </w:pPr>
      <w:r>
        <w:t xml:space="preserve">Estas mensagens </w:t>
      </w:r>
      <w:r w:rsidRPr="00FF17BD">
        <w:rPr>
          <w:i/>
        </w:rPr>
        <w:t>TUIO</w:t>
      </w:r>
      <w:r>
        <w:t xml:space="preserve"> são empacotadas </w:t>
      </w:r>
      <w:r w:rsidR="00206E17">
        <w:t xml:space="preserve">dentro de </w:t>
      </w:r>
      <w:r>
        <w:t xml:space="preserve">envelopes </w:t>
      </w:r>
      <w:r w:rsidRPr="00FF17BD">
        <w:rPr>
          <w:i/>
        </w:rPr>
        <w:t>OSC</w:t>
      </w:r>
      <w:r>
        <w:t xml:space="preserve"> e enviadas </w:t>
      </w:r>
      <w:r w:rsidR="00206E17">
        <w:t xml:space="preserve">através da biblioteca </w:t>
      </w:r>
      <w:r w:rsidR="00206E17" w:rsidRPr="00206E17">
        <w:rPr>
          <w:i/>
        </w:rPr>
        <w:t>oscpack</w:t>
      </w:r>
      <w:r w:rsidR="00206E17">
        <w:t xml:space="preserve">, </w:t>
      </w:r>
      <w:r>
        <w:t xml:space="preserve">para a </w:t>
      </w:r>
      <w:r w:rsidR="00EC789B">
        <w:t>aplicação cliente, no caso o j</w:t>
      </w:r>
      <w:r w:rsidR="00455D2F">
        <w:t>ogo</w:t>
      </w:r>
      <w:r>
        <w:t>.</w:t>
      </w:r>
      <w:r w:rsidR="00455D2F">
        <w:t xml:space="preserve"> </w:t>
      </w:r>
      <w:r>
        <w:t xml:space="preserve">O jogo </w:t>
      </w:r>
      <w:r w:rsidR="00D30396">
        <w:t>decodifica</w:t>
      </w:r>
      <w:r>
        <w:t xml:space="preserve"> </w:t>
      </w:r>
      <w:r w:rsidR="00206E17">
        <w:t xml:space="preserve">o envelope </w:t>
      </w:r>
      <w:r w:rsidR="00206E17" w:rsidRPr="00206E17">
        <w:rPr>
          <w:i/>
        </w:rPr>
        <w:t>OSC</w:t>
      </w:r>
      <w:r w:rsidR="00455D2F">
        <w:t>,</w:t>
      </w:r>
      <w:r w:rsidR="00D30396">
        <w:t xml:space="preserve"> </w:t>
      </w:r>
      <w:r w:rsidR="00455D2F">
        <w:t xml:space="preserve">utilizando também a biblioteca </w:t>
      </w:r>
      <w:r w:rsidR="00455D2F" w:rsidRPr="00455D2F">
        <w:rPr>
          <w:i/>
        </w:rPr>
        <w:t>oscpack</w:t>
      </w:r>
      <w:r w:rsidR="00455D2F">
        <w:t xml:space="preserve">; </w:t>
      </w:r>
      <w:r w:rsidR="00D30396">
        <w:t>e</w:t>
      </w:r>
      <w:r w:rsidR="00206E17">
        <w:t xml:space="preserve"> obtém a mensagem </w:t>
      </w:r>
      <w:r w:rsidR="00206E17" w:rsidRPr="00206E17">
        <w:rPr>
          <w:i/>
        </w:rPr>
        <w:t>TUIO</w:t>
      </w:r>
      <w:r w:rsidR="00206E17">
        <w:t xml:space="preserve"> </w:t>
      </w:r>
      <w:r w:rsidR="00455D2F">
        <w:t xml:space="preserve">original, </w:t>
      </w:r>
      <w:r w:rsidR="00206E17">
        <w:t xml:space="preserve">juntamente com as </w:t>
      </w:r>
      <w:r>
        <w:t xml:space="preserve">informações </w:t>
      </w:r>
      <w:r w:rsidR="00206E17">
        <w:t>sobre os toques</w:t>
      </w:r>
      <w:r w:rsidR="00455D2F">
        <w:t xml:space="preserve">. </w:t>
      </w:r>
    </w:p>
    <w:p w:rsidR="005908F4" w:rsidRDefault="00455D2F" w:rsidP="005908F4">
      <w:pPr>
        <w:pStyle w:val="BodyText"/>
      </w:pPr>
      <w:r>
        <w:t xml:space="preserve">Para cada ação efetuada na mesa, um evento é disparado pelo módulo </w:t>
      </w:r>
      <w:r w:rsidRPr="00455D2F">
        <w:rPr>
          <w:i/>
        </w:rPr>
        <w:t>Input</w:t>
      </w:r>
      <w:r>
        <w:t xml:space="preserve">. </w:t>
      </w:r>
      <w:r w:rsidR="00082986">
        <w:t>Estes eventos sensibilizam os diversos componentes do jogo que se atualizam.</w:t>
      </w:r>
      <w:r w:rsidR="00206E17">
        <w:t xml:space="preserve"> </w:t>
      </w:r>
      <w:r w:rsidR="00082986">
        <w:t>Finalmente, o</w:t>
      </w:r>
      <w:r w:rsidR="00206E17">
        <w:t xml:space="preserve"> jogo é </w:t>
      </w:r>
      <w:r w:rsidR="005908F4">
        <w:t xml:space="preserve">projetado </w:t>
      </w:r>
      <w:r w:rsidR="00206E17">
        <w:t xml:space="preserve">com o auxílio de um </w:t>
      </w:r>
      <w:r w:rsidR="005908F4">
        <w:t xml:space="preserve">projetor sob a </w:t>
      </w:r>
      <w:r w:rsidR="00082986">
        <w:t xml:space="preserve">superfície da </w:t>
      </w:r>
      <w:r w:rsidR="005908F4">
        <w:lastRenderedPageBreak/>
        <w:t>mesa. Com isso</w:t>
      </w:r>
      <w:r w:rsidR="00727567">
        <w:t>,</w:t>
      </w:r>
      <w:r w:rsidR="005908F4">
        <w:t xml:space="preserve"> o usuário possui a impressão de estar manipulando diretamente os objetos do jogo.</w:t>
      </w:r>
    </w:p>
    <w:p w:rsidR="005908F4" w:rsidRDefault="00EC789B" w:rsidP="005908F4">
      <w:pPr>
        <w:pStyle w:val="Figura"/>
      </w:pPr>
      <w:r>
        <w:rPr>
          <w:noProof/>
          <w:lang w:eastAsia="pt-BR"/>
        </w:rPr>
        <w:drawing>
          <wp:inline distT="0" distB="0" distL="0" distR="0">
            <wp:extent cx="4435459" cy="6300953"/>
            <wp:effectExtent l="19050" t="19050" r="22241" b="23647"/>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a:srcRect/>
                    <a:stretch>
                      <a:fillRect/>
                    </a:stretch>
                  </pic:blipFill>
                  <pic:spPr bwMode="auto">
                    <a:xfrm>
                      <a:off x="0" y="0"/>
                      <a:ext cx="4435459" cy="6300953"/>
                    </a:xfrm>
                    <a:prstGeom prst="rect">
                      <a:avLst/>
                    </a:prstGeom>
                    <a:noFill/>
                    <a:ln w="9525">
                      <a:solidFill>
                        <a:schemeClr val="tx1"/>
                      </a:solidFill>
                      <a:miter lim="800000"/>
                      <a:headEnd/>
                      <a:tailEnd/>
                    </a:ln>
                  </pic:spPr>
                </pic:pic>
              </a:graphicData>
            </a:graphic>
          </wp:inline>
        </w:drawing>
      </w:r>
    </w:p>
    <w:p w:rsidR="005908F4" w:rsidRDefault="005908F4" w:rsidP="005908F4">
      <w:pPr>
        <w:pStyle w:val="Figura"/>
      </w:pPr>
      <w:bookmarkStart w:id="78" w:name="_Toc200128375"/>
      <w:bookmarkStart w:id="79" w:name="_Toc201293787"/>
      <w:r>
        <w:t xml:space="preserve">Figura </w:t>
      </w:r>
      <w:fldSimple w:instr=" SEQ Figura \* ARABIC ">
        <w:r w:rsidR="004B7682">
          <w:rPr>
            <w:noProof/>
          </w:rPr>
          <w:t>28</w:t>
        </w:r>
      </w:fldSimple>
      <w:r>
        <w:t xml:space="preserve"> - </w:t>
      </w:r>
      <w:r w:rsidR="00EC789B">
        <w:t xml:space="preserve">Arquitetura </w:t>
      </w:r>
      <w:r>
        <w:t>do sistema</w:t>
      </w:r>
      <w:bookmarkEnd w:id="78"/>
      <w:bookmarkEnd w:id="79"/>
    </w:p>
    <w:p w:rsidR="00AF506E" w:rsidRDefault="009B3867" w:rsidP="001D60CB">
      <w:pPr>
        <w:pStyle w:val="BodyText"/>
      </w:pPr>
      <w:r>
        <w:t>O desenvolvimento do projeto foi dividido em duas frentes. A primeira foi responsável pela adequação da mesa às necessidades do jogo, enquanto a segunda, r</w:t>
      </w:r>
      <w:r w:rsidR="00C0331A">
        <w:t>esponsável pela criação do jogo.</w:t>
      </w:r>
    </w:p>
    <w:p w:rsidR="00AF506E" w:rsidRDefault="00C0331A" w:rsidP="001D60CB">
      <w:pPr>
        <w:pStyle w:val="BodyText"/>
      </w:pPr>
      <w:r>
        <w:t>As melhorias na atual mesa iniciaram com a reestruturação de sua parte elétrica, de modo a facilitar sua posterior manutenção</w:t>
      </w:r>
      <w:r w:rsidR="00C72B70">
        <w:t xml:space="preserve"> e melhorar o contraste entre as regiões detectáveis como toques</w:t>
      </w:r>
      <w:r>
        <w:t xml:space="preserve">. </w:t>
      </w:r>
      <w:r w:rsidR="00C72B70">
        <w:t>Também fo</w:t>
      </w:r>
      <w:r w:rsidR="006F3795">
        <w:t>ram</w:t>
      </w:r>
      <w:r w:rsidR="00C72B70">
        <w:t xml:space="preserve"> parte</w:t>
      </w:r>
      <w:r w:rsidR="006F3795">
        <w:t>s</w:t>
      </w:r>
      <w:r w:rsidR="00C72B70">
        <w:t xml:space="preserve"> da reestruturação, a</w:t>
      </w:r>
      <w:r>
        <w:t xml:space="preserve"> incorporação </w:t>
      </w:r>
      <w:r>
        <w:lastRenderedPageBreak/>
        <w:t>de uma superfície</w:t>
      </w:r>
      <w:r w:rsidR="00C72B70">
        <w:t xml:space="preserve"> difusora</w:t>
      </w:r>
      <w:r>
        <w:t xml:space="preserve"> de projeção</w:t>
      </w:r>
      <w:r w:rsidR="00C72B70">
        <w:t>, necessária para a visualização da projeção do jogo;</w:t>
      </w:r>
      <w:r>
        <w:t xml:space="preserve"> alteração da </w:t>
      </w:r>
      <w:r w:rsidRPr="00252E64">
        <w:rPr>
          <w:i/>
        </w:rPr>
        <w:t>webcam</w:t>
      </w:r>
      <w:r>
        <w:t>, responsável pela captura de ima</w:t>
      </w:r>
      <w:r w:rsidR="00527297">
        <w:t>gens para a visão computacional,</w:t>
      </w:r>
      <w:r w:rsidR="006F3795">
        <w:t xml:space="preserve"> pa</w:t>
      </w:r>
      <w:r w:rsidR="00C51D3F">
        <w:t xml:space="preserve">ra uma com maior campo de visão; </w:t>
      </w:r>
      <w:r w:rsidR="00527297">
        <w:t>e adição e configuração d</w:t>
      </w:r>
      <w:r w:rsidR="00C51D3F">
        <w:t>o</w:t>
      </w:r>
      <w:r w:rsidR="00527297">
        <w:t xml:space="preserve"> software responsáve</w:t>
      </w:r>
      <w:r w:rsidR="00C51D3F">
        <w:t>l</w:t>
      </w:r>
      <w:r w:rsidR="006F3795">
        <w:t xml:space="preserve"> pelo reconhecimento d</w:t>
      </w:r>
      <w:r w:rsidR="00C51D3F">
        <w:t>os</w:t>
      </w:r>
      <w:r w:rsidR="006F3795">
        <w:t xml:space="preserve"> toques</w:t>
      </w:r>
      <w:r w:rsidR="00527297">
        <w:t>.</w:t>
      </w:r>
    </w:p>
    <w:p w:rsidR="00527297" w:rsidRDefault="00527297" w:rsidP="001D60CB">
      <w:pPr>
        <w:pStyle w:val="BodyText"/>
      </w:pPr>
      <w:r>
        <w:t xml:space="preserve">O desenvolvimento do jogo aconteceu através de um protótipo inicial, com a finalidade de validar a arquitetura, as tecnologias empregadas, softwares e </w:t>
      </w:r>
      <w:r w:rsidRPr="00252E64">
        <w:rPr>
          <w:i/>
        </w:rPr>
        <w:t>frameworks</w:t>
      </w:r>
      <w:r>
        <w:t xml:space="preserve"> utilizados; seguido da versão final onde os requisitos e objetivos foram </w:t>
      </w:r>
      <w:r w:rsidR="00D800F3">
        <w:t>atingidos</w:t>
      </w:r>
      <w:r>
        <w:t>.</w:t>
      </w:r>
    </w:p>
    <w:p w:rsidR="00737335" w:rsidRDefault="00527297" w:rsidP="00527297">
      <w:pPr>
        <w:pStyle w:val="Heading2"/>
      </w:pPr>
      <w:bookmarkStart w:id="80" w:name="_Toc201293851"/>
      <w:r>
        <w:t>Adequação da Mesa</w:t>
      </w:r>
      <w:bookmarkEnd w:id="80"/>
    </w:p>
    <w:p w:rsidR="00C27352" w:rsidRDefault="00C27352" w:rsidP="00C27352">
      <w:pPr>
        <w:pStyle w:val="Heading3"/>
      </w:pPr>
      <w:bookmarkStart w:id="81" w:name="_Toc201293852"/>
      <w:commentRangeStart w:id="82"/>
      <w:r>
        <w:t>Estrutura</w:t>
      </w:r>
      <w:bookmarkEnd w:id="81"/>
      <w:commentRangeEnd w:id="82"/>
      <w:r w:rsidR="00F92616">
        <w:rPr>
          <w:rStyle w:val="CommentReference"/>
          <w:rFonts w:ascii="Times New Roman" w:hAnsi="Times New Roman" w:cs="Times New Roman"/>
          <w:b w:val="0"/>
          <w:bCs w:val="0"/>
          <w:kern w:val="0"/>
        </w:rPr>
        <w:commentReference w:id="82"/>
      </w:r>
    </w:p>
    <w:p w:rsidR="003E6882" w:rsidRDefault="00480393" w:rsidP="003E6882">
      <w:pPr>
        <w:pStyle w:val="BodyText"/>
      </w:pPr>
      <w:r>
        <w:t>A mesa multi-toque é formada por uma superfície de acrílico transparente de aproximadamente 1,2m x 1,6m, acoplada a um suporte de madeira sobre rodas, facilitando seu deslocamento. Possui 47 entradas para</w:t>
      </w:r>
      <w:r w:rsidR="001F0E20">
        <w:t xml:space="preserve"> </w:t>
      </w:r>
      <w:r w:rsidR="00C51D3F" w:rsidRPr="00C51D3F">
        <w:rPr>
          <w:i/>
        </w:rPr>
        <w:t>LED</w:t>
      </w:r>
      <w:r w:rsidR="001F0E20" w:rsidRPr="00C51D3F">
        <w:rPr>
          <w:i/>
        </w:rPr>
        <w:t>s</w:t>
      </w:r>
      <w:r w:rsidR="001F0E20">
        <w:t xml:space="preserve"> infrave</w:t>
      </w:r>
      <w:r w:rsidR="00864005">
        <w:t xml:space="preserve">rmelhos, de modo que </w:t>
      </w:r>
      <w:r w:rsidR="00E2040F">
        <w:t>a luz percorra o interior do acrílico</w:t>
      </w:r>
      <w:r w:rsidR="00D51ADB">
        <w:t xml:space="preserve"> capturada de acordo </w:t>
      </w:r>
      <w:r w:rsidR="00C51D3F">
        <w:t xml:space="preserve">com </w:t>
      </w:r>
      <w:r w:rsidR="00D51ADB">
        <w:t>o</w:t>
      </w:r>
      <w:r w:rsidR="00E2040F">
        <w:t xml:space="preserve"> princípio da reflexão total interna </w:t>
      </w:r>
      <w:r w:rsidR="00E2040F">
        <w:t xml:space="preserve">frustrada </w:t>
      </w:r>
      <w:r w:rsidR="00E2040F">
        <w:t>da luz.</w:t>
      </w:r>
      <w:r w:rsidR="006E29DC">
        <w:t xml:space="preserve"> Estas entradas são dispostas pelos quatro lados da mesa, intensificando a propagação da iluminação dos </w:t>
      </w:r>
      <w:r w:rsidR="00C51D3F" w:rsidRPr="00C51D3F">
        <w:rPr>
          <w:i/>
        </w:rPr>
        <w:t>LEDs</w:t>
      </w:r>
      <w:r w:rsidR="004166D5">
        <w:t>, em direção ao centro do acrílico.</w:t>
      </w:r>
    </w:p>
    <w:p w:rsidR="00A51C35" w:rsidRDefault="00A51C35" w:rsidP="00C51D3F">
      <w:pPr>
        <w:pStyle w:val="Figura"/>
      </w:pPr>
      <w:r w:rsidRPr="00A51C35">
        <w:drawing>
          <wp:inline distT="0" distB="0" distL="0" distR="0">
            <wp:extent cx="2286000" cy="1717040"/>
            <wp:effectExtent l="19050" t="0" r="0" b="0"/>
            <wp:docPr id="15" name="Imagem 2" descr="IMG_6337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IMG_6337_2"/>
                    <pic:cNvPicPr>
                      <a:picLocks noChangeAspect="1" noChangeArrowheads="1"/>
                    </pic:cNvPicPr>
                  </pic:nvPicPr>
                  <pic:blipFill>
                    <a:blip r:embed="rId36">
                      <a:lum bright="6000"/>
                    </a:blip>
                    <a:srcRect/>
                    <a:stretch>
                      <a:fillRect/>
                    </a:stretch>
                  </pic:blipFill>
                  <pic:spPr bwMode="auto">
                    <a:xfrm>
                      <a:off x="0" y="0"/>
                      <a:ext cx="2286000" cy="1717040"/>
                    </a:xfrm>
                    <a:prstGeom prst="rect">
                      <a:avLst/>
                    </a:prstGeom>
                    <a:noFill/>
                    <a:ln w="9525">
                      <a:noFill/>
                      <a:miter lim="800000"/>
                      <a:headEnd/>
                      <a:tailEnd/>
                    </a:ln>
                  </pic:spPr>
                </pic:pic>
              </a:graphicData>
            </a:graphic>
          </wp:inline>
        </w:drawing>
      </w:r>
    </w:p>
    <w:p w:rsidR="00C51D3F" w:rsidRPr="00C51D3F" w:rsidRDefault="00C51D3F" w:rsidP="00C51D3F">
      <w:pPr>
        <w:pStyle w:val="Figura"/>
      </w:pPr>
      <w:r>
        <w:t xml:space="preserve">Figura </w:t>
      </w:r>
      <w:fldSimple w:instr=" SEQ Figura \* ARABIC ">
        <w:r w:rsidR="004B7682">
          <w:rPr>
            <w:noProof/>
          </w:rPr>
          <w:t>29</w:t>
        </w:r>
      </w:fldSimple>
      <w:r>
        <w:t xml:space="preserve"> - Mesa multi-toque</w:t>
      </w:r>
      <w:r w:rsidR="00A51C35">
        <w:t xml:space="preserve"> utilizada no projeto</w:t>
      </w:r>
    </w:p>
    <w:p w:rsidR="00881491" w:rsidRDefault="00D05CAF" w:rsidP="00BD5501">
      <w:pPr>
        <w:pStyle w:val="BodyText"/>
      </w:pPr>
      <w:r>
        <w:t xml:space="preserve">Anteriormente, a mesa não atendia todas as necessidades do projeto, pois o reconhecimento do toque somente era possível pressionando o dedo </w:t>
      </w:r>
      <w:r w:rsidR="00D51ADB">
        <w:t xml:space="preserve">com </w:t>
      </w:r>
      <w:r>
        <w:t>força</w:t>
      </w:r>
      <w:r w:rsidR="006E29DC">
        <w:t xml:space="preserve"> considerável</w:t>
      </w:r>
      <w:r>
        <w:t xml:space="preserve"> sobre sua superfície</w:t>
      </w:r>
      <w:r w:rsidR="002B3F13">
        <w:t>, próximo às suas laterais</w:t>
      </w:r>
      <w:r>
        <w:t xml:space="preserve">. Isso acontecia devido à intensidade da iluminação dos </w:t>
      </w:r>
      <w:r w:rsidR="00D51ADB" w:rsidRPr="00881491">
        <w:rPr>
          <w:i/>
        </w:rPr>
        <w:t>LEDs</w:t>
      </w:r>
      <w:r w:rsidR="00D51ADB">
        <w:t xml:space="preserve"> </w:t>
      </w:r>
      <w:r>
        <w:t>ser insuficiente para percorrer toda a superfície</w:t>
      </w:r>
      <w:r w:rsidR="006E29DC">
        <w:t xml:space="preserve"> do acrílico</w:t>
      </w:r>
      <w:r w:rsidR="00881491">
        <w:t xml:space="preserve"> e formar um bom contraste nas áreas detectáveis como toque</w:t>
      </w:r>
      <w:r>
        <w:t xml:space="preserve">. </w:t>
      </w:r>
    </w:p>
    <w:p w:rsidR="007435D1" w:rsidRDefault="00E32396" w:rsidP="00BD5501">
      <w:pPr>
        <w:pStyle w:val="BodyText"/>
      </w:pPr>
      <w:r>
        <w:lastRenderedPageBreak/>
        <w:t>A</w:t>
      </w:r>
      <w:r w:rsidR="00881491">
        <w:t xml:space="preserve"> mesa possuía 47</w:t>
      </w:r>
      <w:r w:rsidR="007435D1">
        <w:t xml:space="preserve"> </w:t>
      </w:r>
      <w:r w:rsidR="007435D1" w:rsidRPr="007435D1">
        <w:rPr>
          <w:i/>
        </w:rPr>
        <w:t>LEDs</w:t>
      </w:r>
      <w:r w:rsidR="007435D1">
        <w:t xml:space="preserve"> </w:t>
      </w:r>
      <w:r>
        <w:t xml:space="preserve">com </w:t>
      </w:r>
      <w:r w:rsidR="001E144C" w:rsidRPr="001E144C">
        <w:t>tensão de barreira de potencial de 1,</w:t>
      </w:r>
      <w:r w:rsidR="001E144C">
        <w:t>5</w:t>
      </w:r>
      <w:r w:rsidR="001E144C" w:rsidRPr="001E144C">
        <w:t>V</w:t>
      </w:r>
      <w:r w:rsidR="001E144C">
        <w:t xml:space="preserve">, </w:t>
      </w:r>
      <w:r w:rsidR="007435D1">
        <w:t xml:space="preserve">alimentados por uma fonte de 9V. Para cada </w:t>
      </w:r>
      <w:r w:rsidR="007435D1" w:rsidRPr="007435D1">
        <w:rPr>
          <w:i/>
        </w:rPr>
        <w:t>LED</w:t>
      </w:r>
      <w:r w:rsidR="007435D1">
        <w:t>, existia um resistor de 150</w:t>
      </w:r>
      <w:r w:rsidR="007435D1">
        <w:rPr>
          <w:rFonts w:cs="Arial"/>
        </w:rPr>
        <w:t>Ω</w:t>
      </w:r>
      <w:r w:rsidR="007435D1">
        <w:t xml:space="preserve"> ligado em série. Todos os ramos formados </w:t>
      </w:r>
      <w:r w:rsidR="00F92616">
        <w:t>estavam ligados em paralelo, limitando a corrente elétrica em cada ramo em torno de 52mA.</w:t>
      </w:r>
    </w:p>
    <w:p w:rsidR="00C27352" w:rsidRDefault="00D93512" w:rsidP="00355DC6">
      <w:pPr>
        <w:pStyle w:val="BodyText"/>
      </w:pPr>
      <w:r>
        <w:t xml:space="preserve">Para </w:t>
      </w:r>
      <w:r w:rsidR="004F7DED">
        <w:t>melhorar o contraste no centro da mesa e facilitar a manutenção</w:t>
      </w:r>
      <w:r>
        <w:t xml:space="preserve">, a parte elétrica </w:t>
      </w:r>
      <w:r w:rsidR="002B3F13">
        <w:t xml:space="preserve">foi completamente reestruturada. </w:t>
      </w:r>
      <w:r w:rsidR="00DA4D58">
        <w:t xml:space="preserve">Inicialmente, </w:t>
      </w:r>
      <w:r w:rsidR="004F7DED">
        <w:t xml:space="preserve">tínhamos o objetivo de apenas substituir os componentes eletrônicos utilizados. </w:t>
      </w:r>
      <w:r w:rsidR="002E6ED2">
        <w:t>Os novos resistores teriam menos resistência que os de 150</w:t>
      </w:r>
      <w:r w:rsidR="002E6ED2" w:rsidRPr="002E6ED2">
        <w:t>Ω</w:t>
      </w:r>
      <w:r w:rsidR="002E6ED2">
        <w:t xml:space="preserve">, </w:t>
      </w:r>
      <w:r w:rsidR="002C33B0">
        <w:t xml:space="preserve">a fonte teria de maior tensão e potência. Com isso, </w:t>
      </w:r>
      <w:r w:rsidR="002E6ED2">
        <w:t xml:space="preserve">a corrente elétrica nos </w:t>
      </w:r>
      <w:r w:rsidR="002E6ED2" w:rsidRPr="002E6ED2">
        <w:rPr>
          <w:i/>
        </w:rPr>
        <w:t>LEDs</w:t>
      </w:r>
      <w:r w:rsidR="00355DC6">
        <w:t xml:space="preserve"> aumentaria e c</w:t>
      </w:r>
      <w:r w:rsidR="000C3249">
        <w:t>onseq</w:t>
      </w:r>
      <w:r w:rsidR="008B2724">
        <w:t>ü</w:t>
      </w:r>
      <w:r w:rsidR="000C3249">
        <w:t>entemente</w:t>
      </w:r>
      <w:r w:rsidR="005B5900">
        <w:t xml:space="preserve"> a intensidade da iluminação.</w:t>
      </w:r>
    </w:p>
    <w:p w:rsidR="004B7682" w:rsidRDefault="004B7682" w:rsidP="00A51C35">
      <w:pPr>
        <w:pStyle w:val="Figura"/>
      </w:pPr>
      <w:r>
        <w:rPr>
          <w:noProof/>
          <w:lang w:eastAsia="pt-BR"/>
        </w:rPr>
        <w:drawing>
          <wp:inline distT="0" distB="0" distL="0" distR="0">
            <wp:extent cx="2952750" cy="203835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srcRect/>
                    <a:stretch>
                      <a:fillRect/>
                    </a:stretch>
                  </pic:blipFill>
                  <pic:spPr bwMode="auto">
                    <a:xfrm>
                      <a:off x="0" y="0"/>
                      <a:ext cx="2952750" cy="2038350"/>
                    </a:xfrm>
                    <a:prstGeom prst="rect">
                      <a:avLst/>
                    </a:prstGeom>
                    <a:noFill/>
                    <a:ln w="9525">
                      <a:noFill/>
                      <a:miter lim="800000"/>
                      <a:headEnd/>
                      <a:tailEnd/>
                    </a:ln>
                  </pic:spPr>
                </pic:pic>
              </a:graphicData>
            </a:graphic>
          </wp:inline>
        </w:drawing>
      </w:r>
    </w:p>
    <w:p w:rsidR="004B7682" w:rsidRPr="004B7682" w:rsidRDefault="004B7682" w:rsidP="00A51C35">
      <w:pPr>
        <w:pStyle w:val="Figura"/>
      </w:pPr>
      <w:r>
        <w:t xml:space="preserve">Figura </w:t>
      </w:r>
      <w:fldSimple w:instr=" SEQ Figura \* ARABIC ">
        <w:r>
          <w:rPr>
            <w:noProof/>
          </w:rPr>
          <w:t>30</w:t>
        </w:r>
      </w:fldSimple>
      <w:r>
        <w:t xml:space="preserve"> - Contraste </w:t>
      </w:r>
      <w:r w:rsidR="00A51C35">
        <w:t>do toque na mesa antes da reestruturação</w:t>
      </w:r>
    </w:p>
    <w:p w:rsidR="00355DC6" w:rsidRDefault="00DA4D58" w:rsidP="001D60CB">
      <w:pPr>
        <w:pStyle w:val="BodyText"/>
      </w:pPr>
      <w:r>
        <w:t xml:space="preserve">Devido </w:t>
      </w:r>
      <w:r w:rsidR="00355DC6">
        <w:t>a</w:t>
      </w:r>
      <w:r>
        <w:t xml:space="preserve"> problemas de destruição por parte de terceiros</w:t>
      </w:r>
      <w:r w:rsidR="006E368F">
        <w:t xml:space="preserve"> </w:t>
      </w:r>
      <w:r w:rsidR="0024442E" w:rsidRPr="00355DC6">
        <w:t>não-identificados</w:t>
      </w:r>
      <w:r w:rsidR="00355DC6">
        <w:t>,</w:t>
      </w:r>
      <w:r w:rsidR="0024442E" w:rsidRPr="00355DC6">
        <w:t xml:space="preserve"> que esporadicamente freqüentavam o laboratório em que o projeto era desenvolvido</w:t>
      </w:r>
      <w:r w:rsidRPr="00355DC6">
        <w:t>, fios e co</w:t>
      </w:r>
      <w:r>
        <w:t xml:space="preserve">nexões </w:t>
      </w:r>
      <w:r w:rsidR="000C3249">
        <w:t xml:space="preserve">também </w:t>
      </w:r>
      <w:r>
        <w:t xml:space="preserve">tiveram que ser </w:t>
      </w:r>
      <w:r w:rsidR="008A3891">
        <w:t>trocados</w:t>
      </w:r>
      <w:r>
        <w:t>.</w:t>
      </w:r>
      <w:r w:rsidR="00C27352">
        <w:t xml:space="preserve"> </w:t>
      </w:r>
      <w:r w:rsidR="00355DC6">
        <w:t xml:space="preserve">Para evitar novas depredações, uma capa protetora de tecido foi providenciada </w:t>
      </w:r>
      <w:r w:rsidR="004B7682">
        <w:t>pelo Centro Universitário Senac.</w:t>
      </w:r>
    </w:p>
    <w:p w:rsidR="00D05CAF" w:rsidRDefault="00DA4D58" w:rsidP="001D60CB">
      <w:pPr>
        <w:pStyle w:val="BodyText"/>
      </w:pPr>
      <w:r>
        <w:t>P</w:t>
      </w:r>
      <w:r w:rsidR="000C3249">
        <w:t xml:space="preserve">ara facilitar a manutenção, </w:t>
      </w:r>
      <w:r w:rsidR="008A3891">
        <w:t xml:space="preserve">evitando dificuldades de reparos após eventuais </w:t>
      </w:r>
      <w:r w:rsidR="000C3249">
        <w:t>novas depredações</w:t>
      </w:r>
      <w:r w:rsidR="004B7682">
        <w:t>;</w:t>
      </w:r>
      <w:r w:rsidR="000C3249">
        <w:t xml:space="preserve"> decidimos tornar todas as ligações completamente modulares</w:t>
      </w:r>
      <w:r w:rsidR="004B7682">
        <w:t xml:space="preserve"> e</w:t>
      </w:r>
      <w:r w:rsidR="000C3249">
        <w:t xml:space="preserve"> de fácil substituição, pois não seria utilizada nenhuma solda ou cola na fixação dos componentes.</w:t>
      </w:r>
    </w:p>
    <w:p w:rsidR="006E1295" w:rsidRPr="00CA5CE7" w:rsidRDefault="006E1295" w:rsidP="00CA5CE7">
      <w:pPr>
        <w:pStyle w:val="Figura"/>
      </w:pPr>
    </w:p>
    <w:p w:rsidR="00CA5CE7" w:rsidRPr="00CA5CE7" w:rsidRDefault="006E1295" w:rsidP="00CA5CE7">
      <w:pPr>
        <w:pStyle w:val="Figura"/>
      </w:pPr>
      <w:bookmarkStart w:id="83" w:name="_Toc200128377"/>
      <w:bookmarkStart w:id="84" w:name="_Toc201293789"/>
      <w:r w:rsidRPr="00CA5CE7">
        <w:t xml:space="preserve">Figura </w:t>
      </w:r>
      <w:fldSimple w:instr=" SEQ Figura \* ARABIC ">
        <w:r w:rsidR="004B7682">
          <w:rPr>
            <w:noProof/>
          </w:rPr>
          <w:t>31</w:t>
        </w:r>
      </w:fldSimple>
      <w:r w:rsidR="00CA5CE7" w:rsidRPr="00CA5CE7">
        <w:t xml:space="preserve"> </w:t>
      </w:r>
      <w:r w:rsidR="00DE66C3">
        <w:t>-</w:t>
      </w:r>
      <w:r w:rsidR="00CA5CE7" w:rsidRPr="00CA5CE7">
        <w:t xml:space="preserve"> </w:t>
      </w:r>
      <w:r w:rsidR="004B7682">
        <w:t>P</w:t>
      </w:r>
      <w:r w:rsidR="00CA5CE7" w:rsidRPr="00CA5CE7">
        <w:t>arte elétrica</w:t>
      </w:r>
      <w:bookmarkEnd w:id="83"/>
      <w:bookmarkEnd w:id="84"/>
      <w:r w:rsidR="004B7682">
        <w:t xml:space="preserve"> após a reestruturação</w:t>
      </w:r>
    </w:p>
    <w:p w:rsidR="00720B1C" w:rsidRDefault="00A51C35" w:rsidP="001D60CB">
      <w:pPr>
        <w:pStyle w:val="BodyText"/>
      </w:pPr>
      <w:r>
        <w:t>Após a reestruturação</w:t>
      </w:r>
      <w:r w:rsidR="006B2008">
        <w:t xml:space="preserve">, a mesa conta com 47 </w:t>
      </w:r>
      <w:r w:rsidRPr="00A51C35">
        <w:rPr>
          <w:i/>
        </w:rPr>
        <w:t>LED</w:t>
      </w:r>
      <w:r w:rsidR="006B2008" w:rsidRPr="00A51C35">
        <w:rPr>
          <w:i/>
        </w:rPr>
        <w:t>s</w:t>
      </w:r>
      <w:r w:rsidR="006B2008">
        <w:t xml:space="preserve"> infravermelhos de alto brilho, com corrente elétrica de trabalho de 100mA</w:t>
      </w:r>
      <w:r w:rsidR="008436B3">
        <w:t xml:space="preserve"> e tensão de barreira de potencial de 1,2V</w:t>
      </w:r>
      <w:r w:rsidR="006B2008">
        <w:t xml:space="preserve">, subdivididos em 10 </w:t>
      </w:r>
      <w:r w:rsidR="001E144C">
        <w:t>ramos</w:t>
      </w:r>
      <w:r w:rsidR="006B2008">
        <w:t xml:space="preserve">. Cada </w:t>
      </w:r>
      <w:r w:rsidR="001E144C">
        <w:t>ramo</w:t>
      </w:r>
      <w:r w:rsidR="006B2008">
        <w:t xml:space="preserve"> </w:t>
      </w:r>
      <w:r w:rsidR="008436B3">
        <w:t>possui</w:t>
      </w:r>
      <w:r w:rsidR="006B2008">
        <w:t xml:space="preserve"> dois resistores</w:t>
      </w:r>
      <w:r w:rsidR="001E144C">
        <w:t>:</w:t>
      </w:r>
      <w:r w:rsidR="006B2008">
        <w:t xml:space="preserve"> um de 56</w:t>
      </w:r>
      <w:r w:rsidR="006B2008">
        <w:rPr>
          <w:rFonts w:cs="Arial"/>
        </w:rPr>
        <w:t>Ω</w:t>
      </w:r>
      <w:r w:rsidR="006B2008">
        <w:t xml:space="preserve"> e outro de 5,6</w:t>
      </w:r>
      <w:r w:rsidR="006B2008">
        <w:rPr>
          <w:rFonts w:cs="Arial"/>
        </w:rPr>
        <w:t>Ω</w:t>
      </w:r>
      <w:r w:rsidR="006B2008">
        <w:t xml:space="preserve"> ligados em s</w:t>
      </w:r>
      <w:r w:rsidR="008436B3">
        <w:t>é</w:t>
      </w:r>
      <w:r w:rsidR="006B2008">
        <w:t>rie</w:t>
      </w:r>
      <w:r w:rsidR="008436B3">
        <w:t xml:space="preserve">, limitando a corrente de 5 leds, também ligados em </w:t>
      </w:r>
      <w:r w:rsidR="008436B3">
        <w:lastRenderedPageBreak/>
        <w:t xml:space="preserve">série. </w:t>
      </w:r>
      <w:commentRangeStart w:id="85"/>
      <w:del w:id="86" w:author="Fabio Miranda" w:date="2008-06-11T19:40:00Z">
        <w:r w:rsidR="008436B3" w:rsidDel="006E0150">
          <w:delText>A última malha</w:delText>
        </w:r>
      </w:del>
      <w:ins w:id="87" w:author="Fabio Miranda" w:date="2008-06-11T19:40:00Z">
        <w:r w:rsidR="006E0150">
          <w:t>O último ramo</w:t>
        </w:r>
      </w:ins>
      <w:r w:rsidR="008436B3">
        <w:t>, por não possuir 5 leds, possui</w:t>
      </w:r>
      <w:ins w:id="88" w:author="Fabio Miranda" w:date="2008-06-11T19:40:00Z">
        <w:r w:rsidR="006E0150">
          <w:t xml:space="preserve"> </w:t>
        </w:r>
      </w:ins>
      <w:del w:id="89" w:author="Fabio Miranda" w:date="2008-06-11T19:40:00Z">
        <w:r w:rsidR="008436B3" w:rsidDel="006E0150">
          <w:delText xml:space="preserve"> </w:delText>
        </w:r>
      </w:del>
      <w:r w:rsidR="008436B3">
        <w:t xml:space="preserve">dois resistores </w:t>
      </w:r>
      <w:r w:rsidR="00720B1C">
        <w:t>de 56</w:t>
      </w:r>
      <w:r w:rsidR="00720B1C">
        <w:rPr>
          <w:rFonts w:cs="Arial"/>
        </w:rPr>
        <w:t>Ω</w:t>
      </w:r>
      <w:r w:rsidR="00720B1C">
        <w:t xml:space="preserve">. </w:t>
      </w:r>
      <w:commentRangeEnd w:id="85"/>
      <w:r w:rsidR="006E0150">
        <w:rPr>
          <w:rStyle w:val="CommentReference"/>
          <w:rFonts w:ascii="Times New Roman" w:hAnsi="Times New Roman"/>
        </w:rPr>
        <w:commentReference w:id="85"/>
      </w:r>
    </w:p>
    <w:p w:rsidR="005B5900" w:rsidRPr="005B5900" w:rsidRDefault="005B5900" w:rsidP="005B5900">
      <w:pPr>
        <w:pStyle w:val="Figura"/>
      </w:pPr>
      <w:commentRangeStart w:id="90"/>
      <w:r w:rsidRPr="005B5900">
        <w:rPr>
          <w:noProof/>
          <w:lang w:eastAsia="pt-BR"/>
        </w:rPr>
        <w:drawing>
          <wp:inline distT="0" distB="0" distL="0" distR="0">
            <wp:extent cx="5192858" cy="4464286"/>
            <wp:effectExtent l="19050" t="19050" r="26842" b="12464"/>
            <wp:docPr id="12"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38">
                      <a:grayscl/>
                    </a:blip>
                    <a:srcRect/>
                    <a:stretch>
                      <a:fillRect/>
                    </a:stretch>
                  </pic:blipFill>
                  <pic:spPr bwMode="auto">
                    <a:xfrm>
                      <a:off x="0" y="0"/>
                      <a:ext cx="5192858" cy="4464286"/>
                    </a:xfrm>
                    <a:prstGeom prst="rect">
                      <a:avLst/>
                    </a:prstGeom>
                    <a:noFill/>
                    <a:ln w="6350">
                      <a:solidFill>
                        <a:srgbClr val="000000"/>
                      </a:solidFill>
                      <a:miter lim="800000"/>
                      <a:headEnd/>
                      <a:tailEnd/>
                    </a:ln>
                  </pic:spPr>
                </pic:pic>
              </a:graphicData>
            </a:graphic>
          </wp:inline>
        </w:drawing>
      </w:r>
      <w:commentRangeEnd w:id="90"/>
      <w:r w:rsidR="009C3352">
        <w:rPr>
          <w:rStyle w:val="CommentReference"/>
          <w:rFonts w:ascii="Times New Roman" w:hAnsi="Times New Roman" w:cs="Times New Roman"/>
          <w:i w:val="0"/>
        </w:rPr>
        <w:commentReference w:id="90"/>
      </w:r>
    </w:p>
    <w:p w:rsidR="005B5900" w:rsidRPr="005B5900" w:rsidRDefault="005B5900" w:rsidP="005B5900">
      <w:pPr>
        <w:pStyle w:val="Figura"/>
      </w:pPr>
      <w:bookmarkStart w:id="91" w:name="_Toc200128378"/>
      <w:bookmarkStart w:id="92" w:name="_Toc201293790"/>
      <w:r w:rsidRPr="005B5900">
        <w:t xml:space="preserve">Figura </w:t>
      </w:r>
      <w:fldSimple w:instr=" SEQ Figura \* ARABIC ">
        <w:r w:rsidR="004B7682">
          <w:rPr>
            <w:noProof/>
          </w:rPr>
          <w:t>32</w:t>
        </w:r>
      </w:fldSimple>
      <w:r w:rsidRPr="005B5900">
        <w:t xml:space="preserve"> </w:t>
      </w:r>
      <w:r w:rsidR="00DE66C3">
        <w:t>-</w:t>
      </w:r>
      <w:r w:rsidRPr="005B5900">
        <w:t xml:space="preserve"> Representação d</w:t>
      </w:r>
      <w:r>
        <w:t>as malhas d</w:t>
      </w:r>
      <w:r w:rsidRPr="005B5900">
        <w:t>o circuito elétrico da mesa</w:t>
      </w:r>
      <w:bookmarkEnd w:id="91"/>
      <w:bookmarkEnd w:id="92"/>
    </w:p>
    <w:p w:rsidR="00E258FF" w:rsidRDefault="00720B1C" w:rsidP="001D60CB">
      <w:pPr>
        <w:pStyle w:val="BodyText"/>
      </w:pPr>
      <w:r>
        <w:t xml:space="preserve">Na </w:t>
      </w:r>
      <w:commentRangeStart w:id="93"/>
      <w:r>
        <w:t xml:space="preserve">malha </w:t>
      </w:r>
      <w:commentRangeEnd w:id="93"/>
      <w:r w:rsidR="00F8721A">
        <w:rPr>
          <w:rStyle w:val="CommentReference"/>
          <w:rFonts w:ascii="Times New Roman" w:hAnsi="Times New Roman"/>
        </w:rPr>
        <w:commentReference w:id="93"/>
      </w:r>
      <w:r>
        <w:t>com 5 leds, a corrente elétrica aumentou para 97mA, enquanto na de 2 leds, a corrente é de 84mA.</w:t>
      </w:r>
      <w:r w:rsidR="0080081C">
        <w:t xml:space="preserve"> Como a intensidade de iluminação de um led, aumenta de forma linear com o aumento de sua corrente elétrica, podemos considerar que a iluminação da mesa </w:t>
      </w:r>
      <w:r w:rsidR="008B2724">
        <w:t xml:space="preserve">teve um aumento de </w:t>
      </w:r>
      <w:r w:rsidR="005B5900">
        <w:t>53%</w:t>
      </w:r>
      <w:r w:rsidR="0080081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05"/>
        <w:gridCol w:w="4605"/>
      </w:tblGrid>
      <w:tr w:rsidR="005B5900" w:rsidTr="005B5900">
        <w:tc>
          <w:tcPr>
            <w:tcW w:w="4605" w:type="dxa"/>
          </w:tcPr>
          <w:p w:rsidR="005B5900" w:rsidRDefault="00846B7D" w:rsidP="00DE43CD">
            <w:pPr>
              <w:pStyle w:val="BodyText"/>
              <w:rPr>
                <w:rStyle w:val="Refdecomentrio1"/>
              </w:rPr>
            </w:pPr>
            <w:r w:rsidRPr="00846B7D">
              <w:rPr>
                <w:rStyle w:val="Refdecomentrio1"/>
                <w:position w:val="-48"/>
              </w:rPr>
              <w:object w:dxaOrig="2299" w:dyaOrig="10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75pt;height:54pt" o:ole="">
                  <v:imagedata r:id="rId39" o:title=""/>
                </v:shape>
                <o:OLEObject Type="Embed" ProgID="Equation.3" ShapeID="_x0000_i1025" DrawAspect="Content" ObjectID="_1275056534" r:id="rId40"/>
              </w:object>
            </w:r>
          </w:p>
          <w:p w:rsidR="00846B7D" w:rsidRPr="00846B7D" w:rsidRDefault="00846B7D" w:rsidP="00846B7D">
            <w:r w:rsidRPr="005F5B07">
              <w:rPr>
                <w:position w:val="-100"/>
              </w:rPr>
              <w:object w:dxaOrig="3640" w:dyaOrig="2100">
                <v:shape id="_x0000_i1026" type="#_x0000_t75" style="width:182.25pt;height:105pt" o:ole="">
                  <v:imagedata r:id="rId41" o:title=""/>
                </v:shape>
                <o:OLEObject Type="Embed" ProgID="Equation.3" ShapeID="_x0000_i1026" DrawAspect="Content" ObjectID="_1275056535" r:id="rId42"/>
              </w:object>
            </w:r>
          </w:p>
        </w:tc>
        <w:tc>
          <w:tcPr>
            <w:tcW w:w="4605" w:type="dxa"/>
          </w:tcPr>
          <w:p w:rsidR="005B5900" w:rsidRDefault="00846B7D" w:rsidP="00DE43CD">
            <w:pPr>
              <w:pStyle w:val="BodyText"/>
              <w:rPr>
                <w:rStyle w:val="Refdecomentrio1"/>
              </w:rPr>
            </w:pPr>
            <w:r w:rsidRPr="00DE43CD">
              <w:rPr>
                <w:rStyle w:val="Refdecomentrio1"/>
                <w:position w:val="-28"/>
              </w:rPr>
              <w:object w:dxaOrig="1900" w:dyaOrig="680">
                <v:shape id="_x0000_i1027" type="#_x0000_t75" style="width:94.5pt;height:33.75pt" o:ole="">
                  <v:imagedata r:id="rId43" o:title=""/>
                </v:shape>
                <o:OLEObject Type="Embed" ProgID="Equation.3" ShapeID="_x0000_i1027" DrawAspect="Content" ObjectID="_1275056536" r:id="rId44"/>
              </w:object>
            </w:r>
          </w:p>
          <w:p w:rsidR="005B5900" w:rsidRDefault="00846B7D" w:rsidP="00DE43CD">
            <w:pPr>
              <w:pStyle w:val="BodyText"/>
              <w:rPr>
                <w:rStyle w:val="Refdecomentrio1"/>
              </w:rPr>
            </w:pPr>
            <w:r w:rsidRPr="00DE43CD">
              <w:rPr>
                <w:rStyle w:val="Refdecomentrio1"/>
                <w:position w:val="-28"/>
              </w:rPr>
              <w:object w:dxaOrig="2100" w:dyaOrig="680">
                <v:shape id="_x0000_i1028" type="#_x0000_t75" style="width:105pt;height:33.75pt" o:ole="">
                  <v:imagedata r:id="rId45" o:title=""/>
                </v:shape>
                <o:OLEObject Type="Embed" ProgID="Equation.3" ShapeID="_x0000_i1028" DrawAspect="Content" ObjectID="_1275056537" r:id="rId46"/>
              </w:object>
            </w:r>
          </w:p>
          <w:p w:rsidR="00DE43CD" w:rsidRDefault="00846B7D" w:rsidP="00DE43CD">
            <w:pPr>
              <w:pStyle w:val="BodyText"/>
              <w:rPr>
                <w:rStyle w:val="Refdecomentrio1"/>
              </w:rPr>
            </w:pPr>
            <w:r w:rsidRPr="004166D5">
              <w:rPr>
                <w:rStyle w:val="Refdecomentrio1"/>
                <w:position w:val="-78"/>
              </w:rPr>
              <w:object w:dxaOrig="4060" w:dyaOrig="1719">
                <v:shape id="_x0000_i1029" type="#_x0000_t75" style="width:202.5pt;height:86.25pt" o:ole="">
                  <v:imagedata r:id="rId47" o:title=""/>
                </v:shape>
                <o:OLEObject Type="Embed" ProgID="Equation.3" ShapeID="_x0000_i1029" DrawAspect="Content" ObjectID="_1275056538" r:id="rId48"/>
              </w:object>
            </w:r>
          </w:p>
        </w:tc>
      </w:tr>
    </w:tbl>
    <w:p w:rsidR="00E258FF" w:rsidRDefault="008B2724" w:rsidP="00BD5501">
      <w:pPr>
        <w:pStyle w:val="BodyText"/>
      </w:pPr>
      <w:r>
        <w:lastRenderedPageBreak/>
        <w:t>Para cada malha, o</w:t>
      </w:r>
      <w:r w:rsidR="00846B7D">
        <w:t xml:space="preserve">s resistores em série foram montados sobre uma placa de circuito impresso, de modo a facilitar </w:t>
      </w:r>
      <w:del w:id="94" w:author="Fabio Miranda" w:date="2008-06-11T19:49:00Z">
        <w:r w:rsidR="00846B7D" w:rsidDel="00BC230B">
          <w:delText>sua acop</w:delText>
        </w:r>
      </w:del>
      <w:ins w:id="95" w:author="Fabio Miranda" w:date="2008-06-11T19:49:00Z">
        <w:r w:rsidR="00BC230B">
          <w:t xml:space="preserve">seu acoplamento </w:t>
        </w:r>
      </w:ins>
      <w:r w:rsidR="00846B7D">
        <w:t xml:space="preserve">lagem </w:t>
      </w:r>
      <w:r w:rsidR="006E1295">
        <w:t>à me</w:t>
      </w:r>
      <w:r>
        <w:t>sa e eliminar ligações feitas através de soldagem.</w:t>
      </w:r>
    </w:p>
    <w:p w:rsidR="001A24EB" w:rsidRDefault="00E258FF" w:rsidP="001A24EB">
      <w:pPr>
        <w:pStyle w:val="Figura"/>
      </w:pPr>
      <w:commentRangeStart w:id="96"/>
      <w:r>
        <w:rPr>
          <w:noProof/>
          <w:lang w:eastAsia="pt-BR"/>
        </w:rPr>
        <w:drawing>
          <wp:inline distT="0" distB="0" distL="0" distR="0">
            <wp:extent cx="2534920" cy="1508760"/>
            <wp:effectExtent l="19050" t="0" r="0" b="0"/>
            <wp:docPr id="18" name="Imagem 4" descr="IMG_6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IMG_6334"/>
                    <pic:cNvPicPr>
                      <a:picLocks noChangeAspect="1" noChangeArrowheads="1"/>
                    </pic:cNvPicPr>
                  </pic:nvPicPr>
                  <pic:blipFill>
                    <a:blip r:embed="rId49">
                      <a:lum bright="18000"/>
                    </a:blip>
                    <a:srcRect/>
                    <a:stretch>
                      <a:fillRect/>
                    </a:stretch>
                  </pic:blipFill>
                  <pic:spPr bwMode="auto">
                    <a:xfrm>
                      <a:off x="0" y="0"/>
                      <a:ext cx="2534920" cy="1508760"/>
                    </a:xfrm>
                    <a:prstGeom prst="rect">
                      <a:avLst/>
                    </a:prstGeom>
                    <a:noFill/>
                    <a:ln w="9525">
                      <a:noFill/>
                      <a:miter lim="800000"/>
                      <a:headEnd/>
                      <a:tailEnd/>
                    </a:ln>
                  </pic:spPr>
                </pic:pic>
              </a:graphicData>
            </a:graphic>
          </wp:inline>
        </w:drawing>
      </w:r>
    </w:p>
    <w:p w:rsidR="00E258FF" w:rsidRDefault="001A24EB" w:rsidP="006E1295">
      <w:pPr>
        <w:pStyle w:val="Figura"/>
      </w:pPr>
      <w:bookmarkStart w:id="97" w:name="_Toc200128379"/>
      <w:bookmarkStart w:id="98" w:name="_Toc201293791"/>
      <w:r>
        <w:t xml:space="preserve">Figura </w:t>
      </w:r>
      <w:fldSimple w:instr=" SEQ Figura \* ARABIC ">
        <w:r w:rsidR="004B7682">
          <w:rPr>
            <w:noProof/>
          </w:rPr>
          <w:t>33</w:t>
        </w:r>
      </w:fldSimple>
      <w:r>
        <w:t xml:space="preserve"> </w:t>
      </w:r>
      <w:r w:rsidR="00DE66C3">
        <w:t>-</w:t>
      </w:r>
      <w:r>
        <w:t xml:space="preserve"> Pl</w:t>
      </w:r>
      <w:r w:rsidR="00E47AD3">
        <w:t>aca de circuito impresso</w:t>
      </w:r>
      <w:r w:rsidR="006E1295">
        <w:t xml:space="preserve"> com os</w:t>
      </w:r>
      <w:r>
        <w:t xml:space="preserve"> resistores de 56</w:t>
      </w:r>
      <w:r w:rsidRPr="001A24EB">
        <w:t>Ω</w:t>
      </w:r>
      <w:r>
        <w:t xml:space="preserve"> e 5,6</w:t>
      </w:r>
      <w:r w:rsidRPr="001A24EB">
        <w:t>Ω</w:t>
      </w:r>
      <w:bookmarkEnd w:id="97"/>
      <w:bookmarkEnd w:id="98"/>
    </w:p>
    <w:commentRangeEnd w:id="96"/>
    <w:p w:rsidR="00CA5CE7" w:rsidRDefault="00BC230B" w:rsidP="00CA5CE7">
      <w:pPr>
        <w:pStyle w:val="Heading3"/>
      </w:pPr>
      <w:r>
        <w:rPr>
          <w:rStyle w:val="CommentReference"/>
          <w:rFonts w:ascii="Times New Roman" w:hAnsi="Times New Roman" w:cs="Times New Roman"/>
          <w:b w:val="0"/>
          <w:bCs w:val="0"/>
          <w:kern w:val="0"/>
        </w:rPr>
        <w:commentReference w:id="96"/>
      </w:r>
      <w:bookmarkStart w:id="99" w:name="_Toc201293853"/>
      <w:r w:rsidR="00CA5CE7">
        <w:t>Visão Computacional</w:t>
      </w:r>
      <w:bookmarkEnd w:id="99"/>
    </w:p>
    <w:p w:rsidR="00E258FF" w:rsidRDefault="00A33FBC" w:rsidP="00C6046F">
      <w:pPr>
        <w:pStyle w:val="BodyText"/>
      </w:pPr>
      <w:r>
        <w:t xml:space="preserve">Para obter as imagens dos toques e fiduciais foi utilizada uma </w:t>
      </w:r>
      <w:r w:rsidRPr="00163E4A">
        <w:rPr>
          <w:i/>
        </w:rPr>
        <w:t>webcam</w:t>
      </w:r>
      <w:r>
        <w:t xml:space="preserve"> </w:t>
      </w:r>
      <w:r w:rsidRPr="00C6046F">
        <w:rPr>
          <w:i/>
        </w:rPr>
        <w:t>Microsoft LifeCam VX-6000</w:t>
      </w:r>
      <w:r>
        <w:t xml:space="preserve">. A escolha desta </w:t>
      </w:r>
      <w:r w:rsidR="0024442E" w:rsidRPr="0024442E">
        <w:rPr>
          <w:i/>
          <w:rPrChange w:id="100" w:author="Fabio Miranda" w:date="2008-06-11T19:49:00Z">
            <w:rPr>
              <w:rFonts w:cs="Arial"/>
              <w:b/>
              <w:bCs/>
              <w:kern w:val="32"/>
              <w:sz w:val="16"/>
              <w:szCs w:val="16"/>
            </w:rPr>
          </w:rPrChange>
        </w:rPr>
        <w:t>webcam</w:t>
      </w:r>
      <w:r>
        <w:t xml:space="preserve"> se deu ao fato de possuir </w:t>
      </w:r>
      <w:ins w:id="101" w:author="Fabio Miranda" w:date="2008-06-11T19:50:00Z">
        <w:r w:rsidR="00D21062">
          <w:t xml:space="preserve">ângulo de </w:t>
        </w:r>
      </w:ins>
      <w:r>
        <w:t xml:space="preserve">visão </w:t>
      </w:r>
      <w:del w:id="102" w:author="Fabio Miranda" w:date="2008-06-11T19:50:00Z">
        <w:r w:rsidDel="00D21062">
          <w:delText xml:space="preserve">angular de </w:delText>
        </w:r>
      </w:del>
      <w:r>
        <w:t>71º</w:t>
      </w:r>
      <w:r w:rsidR="00C6046F">
        <w:t xml:space="preserve">, sensor CCD </w:t>
      </w:r>
      <w:ins w:id="103" w:author="Fabio Miranda" w:date="2008-06-11T19:50:00Z">
        <w:r w:rsidR="00D21062">
          <w:t>(</w:t>
        </w:r>
        <w:r w:rsidR="0024442E" w:rsidRPr="0024442E">
          <w:rPr>
            <w:i/>
            <w:rPrChange w:id="104" w:author="Fabio Miranda" w:date="2008-06-11T19:50:00Z">
              <w:rPr>
                <w:rFonts w:cs="Arial"/>
                <w:b/>
                <w:bCs/>
                <w:kern w:val="32"/>
                <w:sz w:val="16"/>
                <w:szCs w:val="16"/>
              </w:rPr>
            </w:rPrChange>
          </w:rPr>
          <w:t>charge coupled device)</w:t>
        </w:r>
        <w:r w:rsidR="00D21062">
          <w:t xml:space="preserve"> </w:t>
        </w:r>
      </w:ins>
      <w:r w:rsidR="00C6046F">
        <w:t>com resolução de 800px por 600px e taxa de quadros de 30</w:t>
      </w:r>
      <w:ins w:id="105" w:author="Fabio Miranda" w:date="2008-06-11T19:50:00Z">
        <w:r w:rsidR="00D21062">
          <w:t xml:space="preserve"> </w:t>
        </w:r>
      </w:ins>
      <w:r w:rsidR="00C6046F">
        <w:t>fps</w:t>
      </w:r>
      <w:ins w:id="106" w:author="Fabio Miranda" w:date="2008-06-11T19:50:00Z">
        <w:r w:rsidR="00D21062">
          <w:t xml:space="preserve"> (</w:t>
        </w:r>
        <w:r w:rsidR="0024442E" w:rsidRPr="0024442E">
          <w:rPr>
            <w:i/>
            <w:rPrChange w:id="107" w:author="Fabio Miranda" w:date="2008-06-11T19:50:00Z">
              <w:rPr>
                <w:rFonts w:cs="Arial"/>
                <w:b/>
                <w:bCs/>
                <w:kern w:val="32"/>
                <w:sz w:val="16"/>
                <w:szCs w:val="16"/>
              </w:rPr>
            </w:rPrChange>
          </w:rPr>
          <w:t>quadros por segundo</w:t>
        </w:r>
        <w:r w:rsidR="00D21062">
          <w:t>)</w:t>
        </w:r>
      </w:ins>
      <w:r w:rsidR="00C6046F">
        <w:t>.</w:t>
      </w:r>
    </w:p>
    <w:p w:rsidR="0065708A" w:rsidRDefault="0065708A" w:rsidP="001D60CB">
      <w:pPr>
        <w:pStyle w:val="BodyText"/>
      </w:pPr>
      <w:commentRangeStart w:id="108"/>
      <w:r>
        <w:t xml:space="preserve">Como esta </w:t>
      </w:r>
      <w:r w:rsidR="0024442E" w:rsidRPr="0024442E">
        <w:rPr>
          <w:i/>
          <w:rPrChange w:id="109" w:author="Fabio Miranda" w:date="2008-06-11T19:51:00Z">
            <w:rPr>
              <w:rFonts w:cs="Arial"/>
              <w:b/>
              <w:bCs/>
              <w:kern w:val="32"/>
              <w:sz w:val="16"/>
              <w:szCs w:val="16"/>
            </w:rPr>
          </w:rPrChange>
        </w:rPr>
        <w:t>webcam</w:t>
      </w:r>
      <w:r>
        <w:t xml:space="preserve"> possui um filtro que inibe a captação da luz infravermelha, este teve que ser removido. </w:t>
      </w:r>
      <w:commentRangeEnd w:id="108"/>
      <w:r w:rsidR="00D21062">
        <w:rPr>
          <w:rStyle w:val="CommentReference"/>
          <w:rFonts w:ascii="Times New Roman" w:hAnsi="Times New Roman"/>
        </w:rPr>
        <w:commentReference w:id="108"/>
      </w:r>
      <w:r>
        <w:t xml:space="preserve">Após sua remoção, um filtro </w:t>
      </w:r>
      <w:commentRangeStart w:id="110"/>
      <w:ins w:id="111" w:author="Fabio Miranda" w:date="2008-06-11T19:51:00Z">
        <w:r w:rsidR="00D21062">
          <w:t xml:space="preserve">que </w:t>
        </w:r>
      </w:ins>
      <w:r>
        <w:t>permite somente a passagem da luz infravermelha foi adicionado, permitindo que se utilize a mesa, mesmo em ambientes iluminados.</w:t>
      </w:r>
      <w:commentRangeEnd w:id="110"/>
      <w:r w:rsidR="00D21062">
        <w:rPr>
          <w:rStyle w:val="CommentReference"/>
          <w:rFonts w:ascii="Times New Roman" w:hAnsi="Times New Roman"/>
        </w:rPr>
        <w:commentReference w:id="110"/>
      </w:r>
    </w:p>
    <w:p w:rsidR="006C033E" w:rsidRPr="006C033E" w:rsidRDefault="00BB178A" w:rsidP="001D60CB">
      <w:pPr>
        <w:pStyle w:val="BodyText"/>
      </w:pPr>
      <w:commentRangeStart w:id="112"/>
      <w:r>
        <w:t xml:space="preserve">A </w:t>
      </w:r>
      <w:commentRangeStart w:id="113"/>
      <w:r>
        <w:t xml:space="preserve">webcam </w:t>
      </w:r>
      <w:commentRangeEnd w:id="113"/>
      <w:r w:rsidR="00D21062">
        <w:rPr>
          <w:rStyle w:val="CommentReference"/>
          <w:rFonts w:ascii="Times New Roman" w:hAnsi="Times New Roman"/>
        </w:rPr>
        <w:commentReference w:id="113"/>
      </w:r>
      <w:r>
        <w:t xml:space="preserve">fica posicionada abaixo de mesa, </w:t>
      </w:r>
      <w:r w:rsidR="0065708A">
        <w:t>olhando</w:t>
      </w:r>
      <w:r>
        <w:t xml:space="preserve"> para o acrílico, de modo a obter as </w:t>
      </w:r>
      <w:r w:rsidR="0065708A">
        <w:t xml:space="preserve">imagens dos toques e fiduciais. </w:t>
      </w:r>
      <w:r w:rsidR="009146FC">
        <w:t xml:space="preserve">Por possuir grande ângulo de visão, </w:t>
      </w:r>
      <w:r w:rsidR="00BD703D">
        <w:t>a câmera pode ser colocada a uma distância menor que uma câmera convencional</w:t>
      </w:r>
      <w:r>
        <w:t xml:space="preserve"> e mesmo assim cobrir uma área da mesa maior</w:t>
      </w:r>
      <w:ins w:id="114" w:author="Fabio Miranda" w:date="2008-06-11T19:52:00Z">
        <w:r w:rsidR="00D21062">
          <w:t xml:space="preserve"> ou equivalente</w:t>
        </w:r>
      </w:ins>
      <w:r>
        <w:t>.</w:t>
      </w:r>
      <w:commentRangeEnd w:id="112"/>
      <w:r w:rsidR="00D21062">
        <w:rPr>
          <w:rStyle w:val="CommentReference"/>
          <w:rFonts w:ascii="Times New Roman" w:hAnsi="Times New Roman"/>
        </w:rPr>
        <w:commentReference w:id="112"/>
      </w:r>
    </w:p>
    <w:p w:rsidR="00BB178A" w:rsidRDefault="00E258FF" w:rsidP="00BB178A">
      <w:pPr>
        <w:pStyle w:val="Figura"/>
      </w:pPr>
      <w:commentRangeStart w:id="115"/>
      <w:r>
        <w:rPr>
          <w:noProof/>
          <w:lang w:eastAsia="pt-BR"/>
        </w:rPr>
        <w:lastRenderedPageBreak/>
        <w:drawing>
          <wp:inline distT="0" distB="0" distL="0" distR="0">
            <wp:extent cx="2778760" cy="2890520"/>
            <wp:effectExtent l="19050" t="0" r="2540" b="0"/>
            <wp:docPr id="20" name="Imagem 9" descr="IMG_6339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descr="IMG_6339_2"/>
                    <pic:cNvPicPr>
                      <a:picLocks noChangeAspect="1" noChangeArrowheads="1"/>
                    </pic:cNvPicPr>
                  </pic:nvPicPr>
                  <pic:blipFill>
                    <a:blip r:embed="rId50">
                      <a:lum bright="12000"/>
                    </a:blip>
                    <a:srcRect/>
                    <a:stretch>
                      <a:fillRect/>
                    </a:stretch>
                  </pic:blipFill>
                  <pic:spPr bwMode="auto">
                    <a:xfrm>
                      <a:off x="0" y="0"/>
                      <a:ext cx="2778760" cy="2890520"/>
                    </a:xfrm>
                    <a:prstGeom prst="rect">
                      <a:avLst/>
                    </a:prstGeom>
                    <a:noFill/>
                    <a:ln w="9525">
                      <a:noFill/>
                      <a:miter lim="800000"/>
                      <a:headEnd/>
                      <a:tailEnd/>
                    </a:ln>
                  </pic:spPr>
                </pic:pic>
              </a:graphicData>
            </a:graphic>
          </wp:inline>
        </w:drawing>
      </w:r>
    </w:p>
    <w:p w:rsidR="00BB178A" w:rsidRDefault="00BB178A" w:rsidP="00BB178A">
      <w:pPr>
        <w:pStyle w:val="Figura"/>
      </w:pPr>
      <w:bookmarkStart w:id="116" w:name="_Toc200128380"/>
      <w:bookmarkStart w:id="117" w:name="_Toc201293792"/>
      <w:r>
        <w:t xml:space="preserve">Figura </w:t>
      </w:r>
      <w:fldSimple w:instr=" SEQ Figura \* ARABIC ">
        <w:r w:rsidR="004B7682">
          <w:rPr>
            <w:noProof/>
          </w:rPr>
          <w:t>34</w:t>
        </w:r>
      </w:fldSimple>
      <w:r>
        <w:t xml:space="preserve"> </w:t>
      </w:r>
      <w:r w:rsidR="00DE66C3">
        <w:t>-</w:t>
      </w:r>
      <w:r>
        <w:t xml:space="preserve"> Microsoft LifeCam VX-6000</w:t>
      </w:r>
      <w:bookmarkEnd w:id="116"/>
      <w:bookmarkEnd w:id="117"/>
    </w:p>
    <w:commentRangeEnd w:id="115"/>
    <w:p w:rsidR="001C099D" w:rsidRDefault="00D908DA" w:rsidP="00BD5501">
      <w:pPr>
        <w:pStyle w:val="BodyText"/>
      </w:pPr>
      <w:r>
        <w:rPr>
          <w:rStyle w:val="CommentReference"/>
          <w:rFonts w:ascii="Times New Roman" w:hAnsi="Times New Roman"/>
        </w:rPr>
        <w:commentReference w:id="115"/>
      </w:r>
      <w:r w:rsidR="001C099D">
        <w:t xml:space="preserve">A </w:t>
      </w:r>
      <w:r w:rsidR="00E258FF">
        <w:t xml:space="preserve">projeção </w:t>
      </w:r>
      <w:r w:rsidR="001C099D">
        <w:t xml:space="preserve">é feita utilizando um projetor de resolução máxima de </w:t>
      </w:r>
      <w:commentRangeStart w:id="118"/>
      <w:r w:rsidR="001C099D">
        <w:t>1280px por 960</w:t>
      </w:r>
      <w:commentRangeEnd w:id="118"/>
      <w:r w:rsidR="00C207A0">
        <w:rPr>
          <w:rStyle w:val="CommentReference"/>
          <w:rFonts w:ascii="Times New Roman" w:hAnsi="Times New Roman"/>
        </w:rPr>
        <w:commentReference w:id="118"/>
      </w:r>
      <w:r w:rsidR="001C099D">
        <w:t xml:space="preserve">px </w:t>
      </w:r>
      <w:commentRangeStart w:id="119"/>
      <w:r w:rsidR="001C099D">
        <w:t>e um espelho com fator de ampliação 2</w:t>
      </w:r>
      <w:commentRangeEnd w:id="119"/>
      <w:r w:rsidR="00D130CC">
        <w:rPr>
          <w:rStyle w:val="CommentReference"/>
          <w:rFonts w:ascii="Times New Roman" w:hAnsi="Times New Roman"/>
        </w:rPr>
        <w:commentReference w:id="119"/>
      </w:r>
      <w:r w:rsidR="001C099D">
        <w:t>. A imagem é direcionada sobre a superfície inferior do acrílico. Para que a projeção possa ser vista pelo usuário da mesa</w:t>
      </w:r>
      <w:r w:rsidR="00120026">
        <w:t xml:space="preserve"> é necessário um material difusor posicionado sob a superfície do acrílico</w:t>
      </w:r>
      <w:r w:rsidR="001C099D">
        <w:t>.</w:t>
      </w:r>
    </w:p>
    <w:p w:rsidR="00E258FF" w:rsidRDefault="001C099D" w:rsidP="004F7149">
      <w:pPr>
        <w:pStyle w:val="BodyText"/>
      </w:pPr>
      <w:r>
        <w:t xml:space="preserve">O material ideal para este tipo de mesa é um </w:t>
      </w:r>
      <w:r w:rsidR="00C65278">
        <w:t xml:space="preserve">polímero para projeções, fabricado pela </w:t>
      </w:r>
      <w:r w:rsidR="00C65278" w:rsidRPr="00C65278">
        <w:rPr>
          <w:i/>
        </w:rPr>
        <w:t>Rosco</w:t>
      </w:r>
      <w:r w:rsidR="00C65278">
        <w:t xml:space="preserve">. Este material não </w:t>
      </w:r>
      <w:r w:rsidR="00B26FA3">
        <w:t xml:space="preserve">foi encontrado </w:t>
      </w:r>
      <w:r w:rsidR="00C65278">
        <w:t xml:space="preserve">facilmente no Brasil, sendo sua utilização descartada. </w:t>
      </w:r>
      <w:r w:rsidR="00B26FA3">
        <w:t xml:space="preserve">Foram realizados dois testes, utilizando papel vegetal e </w:t>
      </w:r>
      <w:commentRangeStart w:id="120"/>
      <w:r w:rsidR="00B26FA3">
        <w:t>sacolas plásticas</w:t>
      </w:r>
      <w:commentRangeEnd w:id="120"/>
      <w:r w:rsidR="00D130CC">
        <w:rPr>
          <w:rStyle w:val="CommentReference"/>
          <w:rFonts w:ascii="Times New Roman" w:hAnsi="Times New Roman"/>
        </w:rPr>
        <w:commentReference w:id="120"/>
      </w:r>
      <w:r w:rsidR="00B26FA3">
        <w:t xml:space="preserve">. </w:t>
      </w:r>
      <w:r w:rsidR="00C65278">
        <w:t>Testes</w:t>
      </w:r>
      <w:r w:rsidR="00F76AB5">
        <w:t xml:space="preserve"> realizados</w:t>
      </w:r>
      <w:r w:rsidR="00C65278">
        <w:t xml:space="preserve"> indicaram que </w:t>
      </w:r>
      <w:r w:rsidR="00120026">
        <w:t>sacos plásticos forneceram</w:t>
      </w:r>
      <w:r w:rsidR="00C65278">
        <w:t xml:space="preserve"> </w:t>
      </w:r>
      <w:r w:rsidR="00120026">
        <w:t>maior nitidez na</w:t>
      </w:r>
      <w:r w:rsidR="00C65278">
        <w:t xml:space="preserve"> detecção de toques e fiduciais</w:t>
      </w:r>
      <w:r w:rsidR="00B26FA3">
        <w:t>, em relação ao papel vegetal</w:t>
      </w:r>
      <w:r w:rsidR="00C65278">
        <w:t xml:space="preserve">. </w:t>
      </w:r>
      <w:r w:rsidR="00120026">
        <w:t xml:space="preserve">Como este material </w:t>
      </w:r>
      <w:r w:rsidR="00C65278">
        <w:t xml:space="preserve">não </w:t>
      </w:r>
      <w:r w:rsidR="00120026">
        <w:t>foi encontrado no tamanho necessário</w:t>
      </w:r>
      <w:r w:rsidR="00B26FA3">
        <w:t xml:space="preserve">, o papel vegetal foi adotado como </w:t>
      </w:r>
      <w:del w:id="121" w:author="Fabio Miranda" w:date="2008-06-11T19:54:00Z">
        <w:r w:rsidR="00B26FA3" w:rsidDel="00D130CC">
          <w:delText>material difusor</w:delText>
        </w:r>
      </w:del>
      <w:ins w:id="122" w:author="Fabio Miranda" w:date="2008-06-11T19:54:00Z">
        <w:r w:rsidR="00D130CC">
          <w:t>anteparo de projeção</w:t>
        </w:r>
      </w:ins>
      <w:r w:rsidR="00B26FA3">
        <w:t>.</w:t>
      </w:r>
    </w:p>
    <w:p w:rsidR="00737335" w:rsidRDefault="00FD3ADF" w:rsidP="00FD3ADF">
      <w:pPr>
        <w:pStyle w:val="Heading3"/>
      </w:pPr>
      <w:bookmarkStart w:id="123" w:name="_Toc201293854"/>
      <w:r>
        <w:t>Testes e Dificuldades Encontradas</w:t>
      </w:r>
      <w:bookmarkEnd w:id="123"/>
    </w:p>
    <w:p w:rsidR="00737335" w:rsidRDefault="001D0BCF" w:rsidP="001D60CB">
      <w:pPr>
        <w:pStyle w:val="BodyText"/>
        <w:rPr>
          <w:ins w:id="124" w:author="Fabio Miranda" w:date="2008-06-11T19:56:00Z"/>
        </w:rPr>
      </w:pPr>
      <w:r>
        <w:t>A</w:t>
      </w:r>
      <w:r w:rsidR="004F143E">
        <w:t xml:space="preserve">ntes da reestruturação </w:t>
      </w:r>
      <w:r>
        <w:t xml:space="preserve">da mesa, </w:t>
      </w:r>
      <w:r w:rsidR="00BC5616">
        <w:t xml:space="preserve">a detecção de toques era difícil, pois o </w:t>
      </w:r>
      <w:commentRangeStart w:id="125"/>
      <w:commentRangeStart w:id="126"/>
      <w:r w:rsidR="00BC5616">
        <w:t>contraste entre o acrílico e os dedos</w:t>
      </w:r>
      <w:r w:rsidR="0076337F">
        <w:t xml:space="preserve"> era baixo</w:t>
      </w:r>
      <w:commentRangeEnd w:id="125"/>
      <w:r w:rsidR="00D448EA">
        <w:rPr>
          <w:rStyle w:val="CommentReference"/>
          <w:rFonts w:ascii="Times New Roman" w:hAnsi="Times New Roman"/>
        </w:rPr>
        <w:commentReference w:id="125"/>
      </w:r>
      <w:commentRangeEnd w:id="126"/>
      <w:r w:rsidR="00D448EA">
        <w:rPr>
          <w:rStyle w:val="CommentReference"/>
          <w:rFonts w:ascii="Times New Roman" w:hAnsi="Times New Roman"/>
        </w:rPr>
        <w:commentReference w:id="126"/>
      </w:r>
      <w:r w:rsidR="0076337F">
        <w:t xml:space="preserve">. </w:t>
      </w:r>
      <w:r w:rsidR="003703AD">
        <w:t xml:space="preserve">Após a mudança do circuito elétrico, </w:t>
      </w:r>
      <w:r w:rsidR="0076337F">
        <w:t xml:space="preserve">o </w:t>
      </w:r>
      <w:r w:rsidR="003703AD">
        <w:t xml:space="preserve">contraste ficou </w:t>
      </w:r>
      <w:del w:id="127" w:author="Fabio Miranda" w:date="2008-06-11T19:55:00Z">
        <w:r w:rsidR="003703AD" w:rsidDel="00D448EA">
          <w:delText>nítido</w:delText>
        </w:r>
      </w:del>
      <w:ins w:id="128" w:author="Fabio Miranda" w:date="2008-06-11T19:55:00Z">
        <w:r w:rsidR="00D448EA">
          <w:t>maior</w:t>
        </w:r>
      </w:ins>
      <w:r w:rsidR="0076337F">
        <w:t xml:space="preserve">, permitindo uma leitura mais precisa por parte do software </w:t>
      </w:r>
      <w:r w:rsidR="0076337F" w:rsidRPr="0076337F">
        <w:rPr>
          <w:i/>
        </w:rPr>
        <w:t>TouchLib</w:t>
      </w:r>
      <w:r w:rsidR="0076337F">
        <w:t>.</w:t>
      </w:r>
    </w:p>
    <w:p w:rsidR="00A708BE" w:rsidRDefault="00A708BE" w:rsidP="003E6882">
      <w:pPr>
        <w:pStyle w:val="BodyText"/>
        <w:rPr>
          <w:ins w:id="129" w:author="Fabio Miranda" w:date="2008-06-11T19:57:00Z"/>
        </w:rPr>
      </w:pPr>
      <w:ins w:id="130" w:author="Fabio Miranda" w:date="2008-06-11T19:57:00Z">
        <w:r>
          <w:br w:type="page"/>
        </w:r>
      </w:ins>
    </w:p>
    <w:p w:rsidR="003E6882" w:rsidRDefault="003E6882" w:rsidP="003E6882">
      <w:pPr>
        <w:pStyle w:val="BodyText"/>
        <w:rPr>
          <w:ins w:id="131" w:author="Fabio Miranda" w:date="2008-06-11T19:56:00Z"/>
        </w:rPr>
      </w:pPr>
    </w:p>
    <w:p w:rsidR="003E6882" w:rsidRDefault="003E6882" w:rsidP="003E6882">
      <w:pPr>
        <w:pStyle w:val="BodyText"/>
        <w:rPr>
          <w:ins w:id="132" w:author="Fabio Miranda" w:date="2008-06-11T19:56:00Z"/>
          <w:del w:id="133" w:author="Fabio R. de Miranda" w:date="2008-06-12T00:35:00Z"/>
        </w:rPr>
      </w:pPr>
    </w:p>
    <w:p w:rsidR="003E6882" w:rsidRDefault="0024442E" w:rsidP="003E6882">
      <w:pPr>
        <w:pStyle w:val="BodyText"/>
        <w:rPr>
          <w:ins w:id="134" w:author="Fabio Miranda" w:date="2008-06-11T19:57:00Z"/>
          <w:del w:id="135" w:author="Fabio R. de Miranda" w:date="2008-06-11T23:28:00Z"/>
        </w:rPr>
      </w:pPr>
      <w:ins w:id="136" w:author="Fabio Miranda" w:date="2008-06-11T19:56:00Z">
        <w:del w:id="137" w:author="Fabio R. de Miranda" w:date="2008-06-11T23:28:00Z">
          <w:r w:rsidRPr="0024442E">
            <w:rPr>
              <w:rPrChange w:id="138" w:author="Fabio Miranda" w:date="2008-06-11T19:57:00Z">
                <w:rPr>
                  <w:rFonts w:cs="Arial"/>
                  <w:b/>
                  <w:bCs/>
                  <w:kern w:val="32"/>
                  <w:sz w:val="16"/>
                  <w:szCs w:val="16"/>
                </w:rPr>
              </w:rPrChange>
            </w:rPr>
            <w:delText>Parei de revisar aqui</w:delText>
          </w:r>
        </w:del>
      </w:ins>
    </w:p>
    <w:p w:rsidR="00A708BE" w:rsidDel="0005023C" w:rsidRDefault="00A708BE" w:rsidP="003E6882">
      <w:pPr>
        <w:pStyle w:val="BodyText"/>
        <w:rPr>
          <w:ins w:id="139" w:author="Fabio Miranda" w:date="2008-06-11T19:57:00Z"/>
          <w:del w:id="140" w:author="Fabio R. de Miranda" w:date="2008-06-12T00:35:00Z"/>
        </w:rPr>
      </w:pPr>
      <w:ins w:id="141" w:author="Fabio Miranda" w:date="2008-06-11T19:57:00Z">
        <w:del w:id="142" w:author="Fabio R. de Miranda" w:date="2008-06-12T00:35:00Z">
          <w:r w:rsidDel="0005023C">
            <w:br w:type="page"/>
          </w:r>
        </w:del>
      </w:ins>
    </w:p>
    <w:p w:rsidR="003E6882" w:rsidRDefault="003E6882" w:rsidP="003E6882">
      <w:pPr>
        <w:pStyle w:val="BodyText"/>
      </w:pPr>
    </w:p>
    <w:p w:rsidR="00623825" w:rsidRDefault="00623825" w:rsidP="00623825">
      <w:pPr>
        <w:pStyle w:val="Figura"/>
      </w:pPr>
      <w:r>
        <w:rPr>
          <w:noProof/>
          <w:lang w:eastAsia="pt-BR"/>
        </w:rPr>
        <w:drawing>
          <wp:inline distT="0" distB="0" distL="0" distR="0">
            <wp:extent cx="5753100" cy="2266950"/>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1"/>
                    <a:srcRect/>
                    <a:stretch>
                      <a:fillRect/>
                    </a:stretch>
                  </pic:blipFill>
                  <pic:spPr bwMode="auto">
                    <a:xfrm>
                      <a:off x="0" y="0"/>
                      <a:ext cx="5753100" cy="2266950"/>
                    </a:xfrm>
                    <a:prstGeom prst="rect">
                      <a:avLst/>
                    </a:prstGeom>
                    <a:noFill/>
                    <a:ln w="9525">
                      <a:noFill/>
                      <a:miter lim="800000"/>
                      <a:headEnd/>
                      <a:tailEnd/>
                    </a:ln>
                  </pic:spPr>
                </pic:pic>
              </a:graphicData>
            </a:graphic>
          </wp:inline>
        </w:drawing>
      </w:r>
    </w:p>
    <w:p w:rsidR="00737335" w:rsidRPr="00403767" w:rsidRDefault="00623825" w:rsidP="00623825">
      <w:pPr>
        <w:pStyle w:val="Figura"/>
        <w:rPr>
          <w:b/>
          <w:color w:val="FF0000"/>
          <w:rPrChange w:id="143" w:author="Fabio R. de Miranda" w:date="2008-06-12T01:28:00Z">
            <w:rPr/>
          </w:rPrChange>
        </w:rPr>
      </w:pPr>
      <w:bookmarkStart w:id="144" w:name="_Toc200128381"/>
      <w:bookmarkStart w:id="145" w:name="_Toc201293793"/>
      <w:r>
        <w:t xml:space="preserve">Figura </w:t>
      </w:r>
      <w:fldSimple w:instr=" SEQ Figura \* ARABIC ">
        <w:r w:rsidR="004B7682">
          <w:rPr>
            <w:noProof/>
          </w:rPr>
          <w:t>35</w:t>
        </w:r>
      </w:fldSimple>
      <w:r>
        <w:t xml:space="preserve"> </w:t>
      </w:r>
      <w:r w:rsidR="00DE66C3">
        <w:t>-</w:t>
      </w:r>
      <w:r w:rsidR="00E47AD3">
        <w:t xml:space="preserve"> </w:t>
      </w:r>
      <w:r w:rsidR="00171740">
        <w:t>T</w:t>
      </w:r>
      <w:r>
        <w:t>oque antes e depois da reestruturação</w:t>
      </w:r>
      <w:bookmarkEnd w:id="144"/>
      <w:ins w:id="146" w:author="Fabio R. de Miranda" w:date="2008-06-12T01:28:00Z">
        <w:r w:rsidR="00403767">
          <w:t xml:space="preserve"> </w:t>
        </w:r>
        <w:r w:rsidR="0024442E" w:rsidRPr="0024442E">
          <w:rPr>
            <w:b/>
            <w:color w:val="FF0000"/>
            <w:rPrChange w:id="147" w:author="Fabio R. de Miranda" w:date="2008-06-12T01:28:00Z">
              <w:rPr>
                <w:rFonts w:cs="Times New Roman"/>
                <w:b/>
                <w:bCs/>
                <w:i w:val="0"/>
                <w:kern w:val="32"/>
                <w:sz w:val="16"/>
                <w:szCs w:val="16"/>
              </w:rPr>
            </w:rPrChange>
          </w:rPr>
          <w:t>Este DEPOIS está usando só um segmento com poucos LEDSs, ficou melhor que isso!! Vocês têm alguma foto da mesa usando todos???</w:t>
        </w:r>
      </w:ins>
      <w:bookmarkEnd w:id="145"/>
    </w:p>
    <w:p w:rsidR="00737335" w:rsidRDefault="0076337F" w:rsidP="001D60CB">
      <w:pPr>
        <w:pStyle w:val="BodyText"/>
      </w:pPr>
      <w:r>
        <w:t xml:space="preserve">Uma grande dificuldade no desenvolvimento da mesa foi o reconhecimento de </w:t>
      </w:r>
      <w:commentRangeStart w:id="148"/>
      <w:ins w:id="149" w:author="Fabio R. de Miranda" w:date="2008-06-12T00:35:00Z">
        <w:r w:rsidR="0005023C">
          <w:t xml:space="preserve">marcadores </w:t>
        </w:r>
      </w:ins>
      <w:r>
        <w:t>fiduciais</w:t>
      </w:r>
      <w:commentRangeEnd w:id="148"/>
      <w:ins w:id="150" w:author="Fabio R. de Miranda" w:date="2008-06-12T00:36:00Z">
        <w:r w:rsidR="0005023C">
          <w:t xml:space="preserve"> da Reactivision</w:t>
        </w:r>
      </w:ins>
      <w:r w:rsidR="0005023C">
        <w:rPr>
          <w:rStyle w:val="CommentReference"/>
          <w:rFonts w:ascii="Times New Roman" w:hAnsi="Times New Roman"/>
        </w:rPr>
        <w:commentReference w:id="148"/>
      </w:r>
      <w:ins w:id="151" w:author="Fabio R. de Miranda" w:date="2008-06-12T00:35:00Z">
        <w:r w:rsidR="0005023C">
          <w:t>, que acabaram sendo eliminados da concepç</w:t>
        </w:r>
      </w:ins>
      <w:ins w:id="152" w:author="Fabio R. de Miranda" w:date="2008-06-12T00:36:00Z">
        <w:r w:rsidR="0005023C">
          <w:t>ão do projeto</w:t>
        </w:r>
      </w:ins>
      <w:r>
        <w:t xml:space="preserve">. A projeção sobre o acrílico </w:t>
      </w:r>
      <w:ins w:id="153" w:author="Fabio R. de Miranda" w:date="2008-06-12T00:37:00Z">
        <w:r w:rsidR="0005023C">
          <w:t xml:space="preserve">causa muitas variações de iluminação, o que </w:t>
        </w:r>
      </w:ins>
      <w:r>
        <w:t xml:space="preserve">inviabilizava a detecção </w:t>
      </w:r>
      <w:del w:id="154" w:author="Fabio R. de Miranda" w:date="2008-06-12T00:37:00Z">
        <w:r w:rsidDel="0005023C">
          <w:delText xml:space="preserve">utilizando </w:delText>
        </w:r>
        <w:r w:rsidR="00903D22" w:rsidDel="0005023C">
          <w:delText>uma iluminação normal</w:delText>
        </w:r>
      </w:del>
      <w:ins w:id="155" w:author="Fabio R. de Miranda" w:date="2008-06-12T00:37:00Z">
        <w:r w:rsidR="0005023C">
          <w:t>destes fiduciais em imagens de uma câmera captando luz no espectro visível</w:t>
        </w:r>
      </w:ins>
      <w:r w:rsidR="00903D22">
        <w:t xml:space="preserve">. </w:t>
      </w:r>
      <w:commentRangeStart w:id="156"/>
      <w:r w:rsidR="00903D22">
        <w:t xml:space="preserve">Para resolver este problema, os fiduciais seriam </w:t>
      </w:r>
      <w:ins w:id="157" w:author="Fabio R. de Miranda" w:date="2008-06-12T00:37:00Z">
        <w:r w:rsidR="0005023C">
          <w:t xml:space="preserve">eram </w:t>
        </w:r>
      </w:ins>
      <w:r w:rsidR="00903D22">
        <w:t xml:space="preserve">iluminados por </w:t>
      </w:r>
      <w:del w:id="158" w:author="Fabio R. de Miranda" w:date="2008-06-12T00:37:00Z">
        <w:r w:rsidR="00903D22" w:rsidDel="0005023C">
          <w:delText xml:space="preserve">um canhão de </w:delText>
        </w:r>
      </w:del>
      <w:del w:id="159" w:author="Fabio R. de Miranda" w:date="2008-06-12T00:38:00Z">
        <w:r w:rsidR="00903D22" w:rsidDel="0005023C">
          <w:delText xml:space="preserve">led </w:delText>
        </w:r>
      </w:del>
      <w:ins w:id="160" w:author="Fabio R. de Miranda" w:date="2008-06-12T00:38:00Z">
        <w:r w:rsidR="0005023C">
          <w:t xml:space="preserve">LED </w:t>
        </w:r>
      </w:ins>
      <w:r w:rsidR="00903D22">
        <w:t>infravermelho</w:t>
      </w:r>
      <w:commentRangeEnd w:id="156"/>
      <w:r w:rsidR="0005023C">
        <w:rPr>
          <w:rStyle w:val="CommentReference"/>
          <w:rFonts w:ascii="Times New Roman" w:hAnsi="Times New Roman"/>
        </w:rPr>
        <w:commentReference w:id="156"/>
      </w:r>
      <w:ins w:id="161" w:author="Fabio R. de Miranda" w:date="2008-06-12T00:38:00Z">
        <w:r w:rsidR="0005023C">
          <w:t>, de maneira a ser discernível na imagem da câmera mesmo quando há incidência de luz do projetor sobre ele</w:t>
        </w:r>
      </w:ins>
      <w:r w:rsidR="002E0C6D">
        <w:t>.</w:t>
      </w:r>
      <w:r w:rsidR="00C26F31">
        <w:t xml:space="preserve"> </w:t>
      </w:r>
      <w:del w:id="162" w:author="Fabio R. de Miranda" w:date="2008-06-12T00:38:00Z">
        <w:r w:rsidR="00C26F31" w:rsidDel="0005023C">
          <w:delText>Este canhão é composto por um circuito com um led posicionado no topo de um co</w:delText>
        </w:r>
        <w:r w:rsidR="00F76AB5" w:rsidDel="0005023C">
          <w:delText>po de isopor</w:delText>
        </w:r>
      </w:del>
      <w:ins w:id="163" w:author="Fabio R. de Miranda" w:date="2008-06-12T00:38:00Z">
        <w:r w:rsidR="0005023C">
          <w:t>Um circuito com um LED infravermelho foi encaixado no fundo de um copo de isopor, que funciona como difusor da luz e auxilia na iluminaç</w:t>
        </w:r>
      </w:ins>
      <w:ins w:id="164" w:author="Fabio R. de Miranda" w:date="2008-06-12T00:39:00Z">
        <w:r w:rsidR="0005023C">
          <w:t>ão</w:t>
        </w:r>
      </w:ins>
      <w:r w:rsidR="00F76AB5">
        <w:t>. O fiducial fica sobre a mesa, dentro do copo, sendo iluminado pelo led, através de um furo no topo do copo.</w:t>
      </w:r>
    </w:p>
    <w:p w:rsidR="002E0C6D" w:rsidRDefault="002C102D" w:rsidP="002E0C6D">
      <w:pPr>
        <w:pStyle w:val="Figura"/>
      </w:pPr>
      <w:r>
        <w:rPr>
          <w:noProof/>
          <w:lang w:eastAsia="pt-BR"/>
        </w:rPr>
        <w:lastRenderedPageBreak/>
        <w:drawing>
          <wp:inline distT="0" distB="0" distL="0" distR="0">
            <wp:extent cx="3886200" cy="2914650"/>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2"/>
                    <a:srcRect/>
                    <a:stretch>
                      <a:fillRect/>
                    </a:stretch>
                  </pic:blipFill>
                  <pic:spPr bwMode="auto">
                    <a:xfrm>
                      <a:off x="0" y="0"/>
                      <a:ext cx="3886200" cy="2914650"/>
                    </a:xfrm>
                    <a:prstGeom prst="rect">
                      <a:avLst/>
                    </a:prstGeom>
                    <a:noFill/>
                    <a:ln w="9525">
                      <a:noFill/>
                      <a:miter lim="800000"/>
                      <a:headEnd/>
                      <a:tailEnd/>
                    </a:ln>
                  </pic:spPr>
                </pic:pic>
              </a:graphicData>
            </a:graphic>
          </wp:inline>
        </w:drawing>
      </w:r>
    </w:p>
    <w:p w:rsidR="002E0C6D" w:rsidRDefault="002E0C6D" w:rsidP="002E0C6D">
      <w:pPr>
        <w:pStyle w:val="Figura"/>
        <w:rPr>
          <w:ins w:id="165" w:author="Fabio R. de Miranda" w:date="2008-06-12T00:56:00Z"/>
        </w:rPr>
      </w:pPr>
      <w:bookmarkStart w:id="166" w:name="_Toc200128382"/>
      <w:bookmarkStart w:id="167" w:name="_Toc201293794"/>
      <w:r>
        <w:t xml:space="preserve">Figura </w:t>
      </w:r>
      <w:fldSimple w:instr=" SEQ Figura \* ARABIC ">
        <w:r w:rsidR="004B7682">
          <w:rPr>
            <w:noProof/>
          </w:rPr>
          <w:t>36</w:t>
        </w:r>
      </w:fldSimple>
      <w:r>
        <w:t xml:space="preserve"> </w:t>
      </w:r>
      <w:r w:rsidR="00DE66C3">
        <w:t>-</w:t>
      </w:r>
      <w:r>
        <w:t xml:space="preserve"> </w:t>
      </w:r>
      <w:r w:rsidR="002C102D">
        <w:t xml:space="preserve">Canhão de </w:t>
      </w:r>
      <w:r w:rsidR="00E47AD3">
        <w:t>l</w:t>
      </w:r>
      <w:r w:rsidR="002C102D">
        <w:t xml:space="preserve">ed </w:t>
      </w:r>
      <w:r w:rsidR="00C26F31">
        <w:t>usado na iluminação</w:t>
      </w:r>
      <w:bookmarkEnd w:id="166"/>
      <w:bookmarkEnd w:id="167"/>
    </w:p>
    <w:p w:rsidR="004526D4" w:rsidRDefault="004526D4">
      <w:pPr>
        <w:pStyle w:val="BodyText"/>
        <w:rPr>
          <w:ins w:id="168" w:author="Fabio R. de Miranda" w:date="2008-06-12T00:56:00Z"/>
        </w:rPr>
        <w:pPrChange w:id="169" w:author="Fabio R. de Miranda" w:date="2008-06-12T00:56:00Z">
          <w:pPr>
            <w:pStyle w:val="Figura"/>
          </w:pPr>
        </w:pPrChange>
      </w:pPr>
    </w:p>
    <w:p w:rsidR="004526D4" w:rsidRDefault="0024442E">
      <w:pPr>
        <w:pStyle w:val="BodyText"/>
        <w:rPr>
          <w:ins w:id="170" w:author="Fabio R. de Miranda" w:date="2008-06-12T00:56:00Z"/>
        </w:rPr>
        <w:pPrChange w:id="171" w:author="Fabio R. de Miranda" w:date="2008-06-12T00:56:00Z">
          <w:pPr>
            <w:pStyle w:val="Figura"/>
          </w:pPr>
        </w:pPrChange>
      </w:pPr>
      <w:ins w:id="172" w:author="Fabio R. de Miranda" w:date="2008-06-12T00:56:00Z">
        <w:r w:rsidRPr="0024442E">
          <w:rPr>
            <w:rPrChange w:id="173" w:author="Fabio R. de Miranda" w:date="2008-06-12T00:58:00Z">
              <w:rPr>
                <w:i w:val="0"/>
                <w:sz w:val="16"/>
                <w:szCs w:val="16"/>
              </w:rPr>
            </w:rPrChange>
          </w:rPr>
          <w:t>Informações que não ficaram claras a respeito destes testes:</w:t>
        </w:r>
      </w:ins>
    </w:p>
    <w:p w:rsidR="004526D4" w:rsidRDefault="0024442E">
      <w:pPr>
        <w:pStyle w:val="BodyText"/>
        <w:rPr>
          <w:ins w:id="174" w:author="Fabio R. de Miranda" w:date="2008-06-12T00:56:00Z"/>
        </w:rPr>
        <w:pPrChange w:id="175" w:author="Fabio R. de Miranda" w:date="2008-06-12T00:56:00Z">
          <w:pPr>
            <w:pStyle w:val="Figura"/>
          </w:pPr>
        </w:pPrChange>
      </w:pPr>
      <w:ins w:id="176" w:author="Fabio R. de Miranda" w:date="2008-06-12T00:56:00Z">
        <w:r w:rsidRPr="0024442E">
          <w:rPr>
            <w:rPrChange w:id="177" w:author="Fabio R. de Miranda" w:date="2008-06-12T00:58:00Z">
              <w:rPr>
                <w:i w:val="0"/>
                <w:sz w:val="16"/>
                <w:szCs w:val="16"/>
              </w:rPr>
            </w:rPrChange>
          </w:rPr>
          <w:t>- Desde a óbvia: “por que preciso de um material como anteparo”?</w:t>
        </w:r>
      </w:ins>
    </w:p>
    <w:p w:rsidR="004526D4" w:rsidRDefault="0024442E">
      <w:pPr>
        <w:pStyle w:val="BodyText"/>
        <w:rPr>
          <w:ins w:id="178" w:author="Fabio R. de Miranda" w:date="2008-06-12T00:56:00Z"/>
        </w:rPr>
        <w:pPrChange w:id="179" w:author="Fabio R. de Miranda" w:date="2008-06-12T00:56:00Z">
          <w:pPr>
            <w:pStyle w:val="Figura"/>
          </w:pPr>
        </w:pPrChange>
      </w:pPr>
      <w:ins w:id="180" w:author="Fabio R. de Miranda" w:date="2008-06-12T00:56:00Z">
        <w:r w:rsidRPr="0024442E">
          <w:rPr>
            <w:rPrChange w:id="181" w:author="Fabio R. de Miranda" w:date="2008-06-12T00:58:00Z">
              <w:rPr>
                <w:i w:val="0"/>
                <w:sz w:val="16"/>
                <w:szCs w:val="16"/>
              </w:rPr>
            </w:rPrChange>
          </w:rPr>
          <w:t>- Até: qual propriedades vocês gostariam que o material tivesse</w:t>
        </w:r>
      </w:ins>
    </w:p>
    <w:p w:rsidR="004526D4" w:rsidRDefault="0024442E">
      <w:pPr>
        <w:pStyle w:val="BodyText"/>
        <w:rPr>
          <w:ins w:id="182" w:author="Fabio R. de Miranda" w:date="2008-06-12T00:57:00Z"/>
        </w:rPr>
        <w:pPrChange w:id="183" w:author="Fabio R. de Miranda" w:date="2008-06-12T00:56:00Z">
          <w:pPr>
            <w:pStyle w:val="Figura"/>
          </w:pPr>
        </w:pPrChange>
      </w:pPr>
      <w:ins w:id="184" w:author="Fabio R. de Miranda" w:date="2008-06-12T00:56:00Z">
        <w:r w:rsidRPr="0024442E">
          <w:rPr>
            <w:rPrChange w:id="185" w:author="Fabio R. de Miranda" w:date="2008-06-12T00:58:00Z">
              <w:rPr>
                <w:i w:val="0"/>
                <w:sz w:val="16"/>
                <w:szCs w:val="16"/>
              </w:rPr>
            </w:rPrChange>
          </w:rPr>
          <w:t xml:space="preserve">- Passando por: como foi o setup de testes. </w:t>
        </w:r>
      </w:ins>
      <w:ins w:id="186" w:author="Fabio R. de Miranda" w:date="2008-06-12T00:57:00Z">
        <w:r w:rsidRPr="0024442E">
          <w:rPr>
            <w:rPrChange w:id="187" w:author="Fabio R. de Miranda" w:date="2008-06-12T00:58:00Z">
              <w:rPr>
                <w:i w:val="0"/>
                <w:sz w:val="16"/>
                <w:szCs w:val="16"/>
              </w:rPr>
            </w:rPrChange>
          </w:rPr>
          <w:t>É preciso mostrar um esqueminha explicando como vocês colaram este material para fazer as coisas e que teste foi feito</w:t>
        </w:r>
      </w:ins>
    </w:p>
    <w:p w:rsidR="004526D4" w:rsidRDefault="0024442E">
      <w:pPr>
        <w:pStyle w:val="BodyText"/>
        <w:rPr>
          <w:ins w:id="188" w:author="Fabio R. de Miranda" w:date="2008-06-12T00:56:00Z"/>
        </w:rPr>
        <w:pPrChange w:id="189" w:author="Fabio R. de Miranda" w:date="2008-06-12T00:56:00Z">
          <w:pPr>
            <w:pStyle w:val="Figura"/>
          </w:pPr>
        </w:pPrChange>
      </w:pPr>
      <w:ins w:id="190" w:author="Fabio R. de Miranda" w:date="2008-06-12T00:57:00Z">
        <w:r w:rsidRPr="0024442E">
          <w:rPr>
            <w:rPrChange w:id="191" w:author="Fabio R. de Miranda" w:date="2008-06-12T00:58:00Z">
              <w:rPr>
                <w:i w:val="0"/>
                <w:sz w:val="16"/>
                <w:szCs w:val="16"/>
              </w:rPr>
            </w:rPrChange>
          </w:rPr>
          <w:t>- Incluindo: por que os testes não foram refeitos com a VX 6000? Imagino que seja porque vocês já tinham desistido dos fiduciais por causa dos maus resultados obtidos com a camerazinha da Creative</w:t>
        </w:r>
      </w:ins>
    </w:p>
    <w:p w:rsidR="004526D4" w:rsidRDefault="004526D4">
      <w:pPr>
        <w:pStyle w:val="BodyText"/>
        <w:pPrChange w:id="192" w:author="Fabio R. de Miranda" w:date="2008-06-12T00:56:00Z">
          <w:pPr>
            <w:pStyle w:val="Figura"/>
          </w:pPr>
        </w:pPrChange>
      </w:pPr>
    </w:p>
    <w:p w:rsidR="00737335" w:rsidRDefault="00F76AB5" w:rsidP="008E5C7B">
      <w:pPr>
        <w:pStyle w:val="BodyText"/>
      </w:pPr>
      <w:r>
        <w:t xml:space="preserve">Utilizando este </w:t>
      </w:r>
      <w:commentRangeStart w:id="193"/>
      <w:r>
        <w:t>canhão</w:t>
      </w:r>
      <w:commentRangeEnd w:id="193"/>
      <w:r w:rsidR="00CE1583">
        <w:rPr>
          <w:rStyle w:val="CommentReference"/>
          <w:rFonts w:ascii="Times New Roman" w:hAnsi="Times New Roman"/>
        </w:rPr>
        <w:commentReference w:id="193"/>
      </w:r>
      <w:r>
        <w:t>, os testes</w:t>
      </w:r>
      <w:r w:rsidR="00743521">
        <w:t xml:space="preserve"> utilizando </w:t>
      </w:r>
      <w:ins w:id="194" w:author="Fabio R. de Miranda" w:date="2008-06-12T00:45:00Z">
        <w:r w:rsidR="008E5C7B">
          <w:t>anteparos de projeção para ficar junto ao acr</w:t>
        </w:r>
      </w:ins>
      <w:ins w:id="195" w:author="Fabio R. de Miranda" w:date="2008-06-12T00:46:00Z">
        <w:r w:rsidR="008E5C7B">
          <w:t xml:space="preserve">ílico de maneira a que os usuários possam ver as imagens do jogo </w:t>
        </w:r>
      </w:ins>
      <w:del w:id="196" w:author="Fabio R. de Miranda" w:date="2008-06-12T00:46:00Z">
        <w:r w:rsidR="00743521" w:rsidDel="008E5C7B">
          <w:delText>os materiais difusores</w:delText>
        </w:r>
        <w:r w:rsidDel="008E5C7B">
          <w:delText xml:space="preserve"> </w:delText>
        </w:r>
      </w:del>
      <w:r>
        <w:t xml:space="preserve">puderam ser iniciados. A detecção do fiducial era apenas possível </w:t>
      </w:r>
      <w:ins w:id="197" w:author="Fabio R. de Miranda" w:date="2008-06-12T00:49:00Z">
        <w:r w:rsidR="00D54593">
          <w:t xml:space="preserve">nas imagens captadas pela webcam </w:t>
        </w:r>
      </w:ins>
      <w:ins w:id="198" w:author="Fabio R. de Miranda" w:date="2008-06-12T00:46:00Z">
        <w:r w:rsidR="008E5C7B">
          <w:t xml:space="preserve">quando foi usado como anteparo material de </w:t>
        </w:r>
      </w:ins>
      <w:del w:id="199" w:author="Fabio R. de Miranda" w:date="2008-06-12T00:46:00Z">
        <w:r w:rsidDel="008E5C7B">
          <w:delText>u</w:delText>
        </w:r>
        <w:r w:rsidR="00743521" w:rsidDel="008E5C7B">
          <w:delText xml:space="preserve">tilizando </w:delText>
        </w:r>
      </w:del>
      <w:r w:rsidR="00743521">
        <w:t xml:space="preserve">sacos </w:t>
      </w:r>
      <w:r>
        <w:t>plástico</w:t>
      </w:r>
      <w:r w:rsidR="00743521">
        <w:t>s</w:t>
      </w:r>
      <w:ins w:id="200" w:author="Fabio R. de Miranda" w:date="2008-06-12T00:46:00Z">
        <w:r w:rsidR="008E5C7B">
          <w:t xml:space="preserve"> brancos (</w:t>
        </w:r>
      </w:ins>
      <w:ins w:id="201" w:author="Fabio R. de Miranda" w:date="2008-06-12T00:49:00Z">
        <w:r w:rsidR="00D54593">
          <w:t>polietileno</w:t>
        </w:r>
      </w:ins>
      <w:ins w:id="202" w:author="Fabio R. de Miranda" w:date="2008-06-12T00:46:00Z">
        <w:r w:rsidR="008E5C7B">
          <w:t>)</w:t>
        </w:r>
      </w:ins>
      <w:r w:rsidR="00743521">
        <w:t xml:space="preserve">, enquanto o toque era detectável sob os </w:t>
      </w:r>
      <w:commentRangeStart w:id="203"/>
      <w:r w:rsidR="00743521">
        <w:t>dois materiais.</w:t>
      </w:r>
      <w:commentRangeEnd w:id="203"/>
      <w:r w:rsidR="00D54593">
        <w:rPr>
          <w:rStyle w:val="CommentReference"/>
          <w:rFonts w:ascii="Times New Roman" w:hAnsi="Times New Roman"/>
        </w:rPr>
        <w:commentReference w:id="203"/>
      </w:r>
      <w:r w:rsidR="00743521">
        <w:t xml:space="preserve"> Outra </w:t>
      </w:r>
      <w:commentRangeStart w:id="204"/>
      <w:r w:rsidR="00743521">
        <w:t xml:space="preserve">limitação dos fiduciais foi a distância que a câmera deveria estar do fiducial, que era em torno de </w:t>
      </w:r>
      <w:r w:rsidR="007373DA">
        <w:t>25 cm</w:t>
      </w:r>
      <w:ins w:id="205" w:author="Fabio R. de Miranda" w:date="2008-06-12T00:50:00Z">
        <w:r w:rsidR="00D54593">
          <w:t xml:space="preserve"> </w:t>
        </w:r>
        <w:commentRangeEnd w:id="204"/>
        <w:r w:rsidR="00D54593">
          <w:rPr>
            <w:rStyle w:val="CommentReference"/>
            <w:rFonts w:ascii="Times New Roman" w:hAnsi="Times New Roman"/>
          </w:rPr>
          <w:commentReference w:id="204"/>
        </w:r>
      </w:ins>
      <w:r w:rsidR="00743521">
        <w:t>. A essa distância é impossível executar qualquer aplicação,</w:t>
      </w:r>
      <w:commentRangeStart w:id="206"/>
      <w:r w:rsidR="00743521">
        <w:t xml:space="preserve"> pois </w:t>
      </w:r>
      <w:r w:rsidR="007E3B14">
        <w:t xml:space="preserve">a área usável da mesa </w:t>
      </w:r>
      <w:r w:rsidR="00743521">
        <w:t>é muito restrit</w:t>
      </w:r>
      <w:r w:rsidR="007E3B14">
        <w:t>a</w:t>
      </w:r>
      <w:commentRangeEnd w:id="206"/>
      <w:r w:rsidR="0080689E">
        <w:rPr>
          <w:rStyle w:val="CommentReference"/>
          <w:rFonts w:ascii="Times New Roman" w:hAnsi="Times New Roman"/>
        </w:rPr>
        <w:commentReference w:id="206"/>
      </w:r>
      <w:r w:rsidR="00743521">
        <w:t xml:space="preserve">. </w:t>
      </w:r>
      <w:r w:rsidR="00743521">
        <w:lastRenderedPageBreak/>
        <w:t>Com base nestes testes e nestas limitações, o uso de fiduciais foi descartado do projeto.</w:t>
      </w:r>
    </w:p>
    <w:p w:rsidR="007E3B14" w:rsidRDefault="007E3B14" w:rsidP="007E3B14">
      <w:pPr>
        <w:pStyle w:val="Figura"/>
      </w:pPr>
      <w:r>
        <w:rPr>
          <w:noProof/>
          <w:lang w:eastAsia="pt-BR"/>
        </w:rPr>
        <w:drawing>
          <wp:inline distT="0" distB="0" distL="0" distR="0">
            <wp:extent cx="5314950" cy="2238375"/>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3"/>
                    <a:srcRect/>
                    <a:stretch>
                      <a:fillRect/>
                    </a:stretch>
                  </pic:blipFill>
                  <pic:spPr bwMode="auto">
                    <a:xfrm>
                      <a:off x="0" y="0"/>
                      <a:ext cx="5314950" cy="2238375"/>
                    </a:xfrm>
                    <a:prstGeom prst="rect">
                      <a:avLst/>
                    </a:prstGeom>
                    <a:noFill/>
                    <a:ln w="9525">
                      <a:noFill/>
                      <a:miter lim="800000"/>
                      <a:headEnd/>
                      <a:tailEnd/>
                    </a:ln>
                  </pic:spPr>
                </pic:pic>
              </a:graphicData>
            </a:graphic>
          </wp:inline>
        </w:drawing>
      </w:r>
    </w:p>
    <w:p w:rsidR="00737335" w:rsidRDefault="007E3B14" w:rsidP="007E3B14">
      <w:pPr>
        <w:pStyle w:val="Figura"/>
      </w:pPr>
      <w:bookmarkStart w:id="207" w:name="_Toc200128383"/>
      <w:bookmarkStart w:id="208" w:name="_Toc201293795"/>
      <w:r>
        <w:t xml:space="preserve">Figura </w:t>
      </w:r>
      <w:fldSimple w:instr=" SEQ Figura \* ARABIC ">
        <w:r w:rsidR="004B7682">
          <w:rPr>
            <w:noProof/>
          </w:rPr>
          <w:t>37</w:t>
        </w:r>
      </w:fldSimple>
      <w:r>
        <w:t xml:space="preserve"> </w:t>
      </w:r>
      <w:r w:rsidR="00DE66C3">
        <w:t>-</w:t>
      </w:r>
      <w:r>
        <w:t xml:space="preserve"> </w:t>
      </w:r>
      <w:r w:rsidR="00171740">
        <w:t>F</w:t>
      </w:r>
      <w:r>
        <w:t>iduciais sobre papel vegetal e plástico</w:t>
      </w:r>
      <w:bookmarkEnd w:id="207"/>
      <w:bookmarkEnd w:id="208"/>
    </w:p>
    <w:p w:rsidR="00FD2D6A" w:rsidRPr="00FD2D6A" w:rsidRDefault="00D559C4" w:rsidP="00FD2D6A">
      <w:pPr>
        <w:pStyle w:val="Heading2"/>
      </w:pPr>
      <w:bookmarkStart w:id="209" w:name="_Toc201293855"/>
      <w:r>
        <w:t>Jogo</w:t>
      </w:r>
      <w:bookmarkEnd w:id="209"/>
    </w:p>
    <w:p w:rsidR="00FD2D6A" w:rsidRPr="00FD2D6A" w:rsidRDefault="00D800F3" w:rsidP="001D60CB">
      <w:pPr>
        <w:pStyle w:val="BodyText"/>
      </w:pPr>
      <w:r>
        <w:t>Uma</w:t>
      </w:r>
      <w:r w:rsidR="00FD2D6A" w:rsidRPr="00FD2D6A">
        <w:t xml:space="preserve"> </w:t>
      </w:r>
      <w:r>
        <w:t xml:space="preserve">das </w:t>
      </w:r>
      <w:r w:rsidR="00FD2D6A" w:rsidRPr="00FD2D6A">
        <w:t>primeira</w:t>
      </w:r>
      <w:r>
        <w:t>s</w:t>
      </w:r>
      <w:r w:rsidR="00FD2D6A" w:rsidRPr="00FD2D6A">
        <w:t xml:space="preserve"> etapa</w:t>
      </w:r>
      <w:r>
        <w:t>s n</w:t>
      </w:r>
      <w:r w:rsidR="00FD2D6A" w:rsidRPr="00FD2D6A">
        <w:t xml:space="preserve">o desenvolvimento do jogo foi escolher qual seria o ambiente de desenvolvimento. A escolha deveria ser baseada nas funcionalidades de comunicação das bibliotecas utilizadas para o reconhecimento dos toques e objetos sobre a mesa. </w:t>
      </w:r>
    </w:p>
    <w:p w:rsidR="00FD2D6A" w:rsidRDefault="00FD2D6A" w:rsidP="001D60CB">
      <w:pPr>
        <w:pStyle w:val="BodyText"/>
        <w:rPr>
          <w:ins w:id="210" w:author="Fabio R. de Miranda" w:date="2008-06-12T01:14:00Z"/>
          <w:i/>
        </w:rPr>
      </w:pPr>
      <w:r w:rsidRPr="00FD2D6A">
        <w:t xml:space="preserve">Como utilizamos o software </w:t>
      </w:r>
      <w:r w:rsidRPr="00FD2D6A">
        <w:rPr>
          <w:i/>
        </w:rPr>
        <w:t>Touchlib</w:t>
      </w:r>
      <w:r w:rsidRPr="00FD2D6A">
        <w:t xml:space="preserve"> para o reconhecimento de toques e o </w:t>
      </w:r>
      <w:r w:rsidRPr="00FD2D6A">
        <w:rPr>
          <w:i/>
        </w:rPr>
        <w:t>Reactivision</w:t>
      </w:r>
      <w:r w:rsidRPr="00FD2D6A">
        <w:t xml:space="preserve"> para o reconhecimento de fiduciais, e pelo fato de ambos utilizarem a mesma arquitetura de comunicação, bem como a mesma biblioteca, </w:t>
      </w:r>
      <w:r w:rsidRPr="00FD2D6A">
        <w:rPr>
          <w:i/>
        </w:rPr>
        <w:t>oscpack</w:t>
      </w:r>
      <w:r w:rsidRPr="00FD2D6A">
        <w:t xml:space="preserve">, </w:t>
      </w:r>
      <w:commentRangeStart w:id="211"/>
      <w:r w:rsidRPr="00FD2D6A">
        <w:t>o jogo poderia ser desenvolvido em praticamente qualquer ambiente</w:t>
      </w:r>
      <w:commentRangeEnd w:id="211"/>
      <w:r w:rsidR="00BE45FA">
        <w:rPr>
          <w:rStyle w:val="CommentReference"/>
          <w:rFonts w:ascii="Times New Roman" w:hAnsi="Times New Roman"/>
        </w:rPr>
        <w:commentReference w:id="211"/>
      </w:r>
      <w:r w:rsidRPr="00FD2D6A">
        <w:t xml:space="preserve">. Dessa forma a escolha foi baseada apenas em qual ambiente a produtividade seria maior e qual teria mais </w:t>
      </w:r>
      <w:commentRangeStart w:id="212"/>
      <w:r w:rsidRPr="00FD2D6A">
        <w:t>recursos</w:t>
      </w:r>
      <w:commentRangeEnd w:id="212"/>
      <w:r w:rsidR="00BE45FA">
        <w:rPr>
          <w:rStyle w:val="CommentReference"/>
          <w:rFonts w:ascii="Times New Roman" w:hAnsi="Times New Roman"/>
        </w:rPr>
        <w:commentReference w:id="212"/>
      </w:r>
      <w:r w:rsidR="009172F1">
        <w:t xml:space="preserve">, como controle de versões, manuseio de objetos 3D, </w:t>
      </w:r>
      <w:r w:rsidRPr="00FD2D6A">
        <w:t xml:space="preserve">. Dentre </w:t>
      </w:r>
      <w:r w:rsidRPr="00FD2D6A">
        <w:rPr>
          <w:i/>
        </w:rPr>
        <w:t>frameworks</w:t>
      </w:r>
      <w:r w:rsidRPr="00FD2D6A">
        <w:t xml:space="preserve"> existentes, escolhemos o </w:t>
      </w:r>
      <w:r w:rsidRPr="00FD2D6A">
        <w:rPr>
          <w:i/>
        </w:rPr>
        <w:t>Microsoft® XNA 2.0</w:t>
      </w:r>
      <w:r w:rsidRPr="00FD2D6A">
        <w:t xml:space="preserve">, devido à enorme variedade de recursos disponíveis, documentação, desempenho e ganho de produtividade, </w:t>
      </w:r>
      <w:commentRangeStart w:id="213"/>
      <w:r w:rsidRPr="00FD2D6A">
        <w:t xml:space="preserve">uma vez que a linguagem de programação adotada seria </w:t>
      </w:r>
      <w:r w:rsidRPr="00FD2D6A">
        <w:rPr>
          <w:i/>
        </w:rPr>
        <w:t>C#.</w:t>
      </w:r>
      <w:commentRangeEnd w:id="213"/>
      <w:r w:rsidR="00BE45FA">
        <w:rPr>
          <w:rStyle w:val="CommentReference"/>
          <w:rFonts w:ascii="Times New Roman" w:hAnsi="Times New Roman"/>
        </w:rPr>
        <w:commentReference w:id="213"/>
      </w:r>
    </w:p>
    <w:p w:rsidR="00FD2D6A" w:rsidRPr="001D60CB" w:rsidRDefault="00BE45FA" w:rsidP="001D60CB">
      <w:pPr>
        <w:pStyle w:val="BodyText"/>
      </w:pPr>
      <w:r>
        <w:rPr>
          <w:rStyle w:val="CommentReference"/>
          <w:rFonts w:ascii="Times New Roman" w:hAnsi="Times New Roman"/>
        </w:rPr>
        <w:commentReference w:id="214"/>
      </w:r>
      <w:r w:rsidR="00FD2D6A" w:rsidRPr="00FD2D6A">
        <w:t xml:space="preserve">O projeto do jogo, como dito anteriormente, consistiu no desenvolvimento de um protótipo seguido da versão final. Antes do desenvolvimento do protótipo, um módulo de comunicação entre o jogo e a </w:t>
      </w:r>
      <w:commentRangeStart w:id="215"/>
      <w:r w:rsidR="00FD2D6A" w:rsidRPr="00FD2D6A">
        <w:t>mesa</w:t>
      </w:r>
      <w:commentRangeEnd w:id="215"/>
      <w:r w:rsidR="00CF17C2">
        <w:rPr>
          <w:rStyle w:val="CommentReference"/>
          <w:rFonts w:ascii="Times New Roman" w:hAnsi="Times New Roman"/>
        </w:rPr>
        <w:commentReference w:id="215"/>
      </w:r>
      <w:r w:rsidR="00FD2D6A" w:rsidRPr="00FD2D6A">
        <w:t xml:space="preserve"> foi projetado e desenvolvido. Dessa forma, futuros problemas de integração seriam eliminados, uma vez que a construção do jogo levaria este módulo de comunicação em consideração.</w:t>
      </w:r>
    </w:p>
    <w:p w:rsidR="00FD2D6A" w:rsidRDefault="00FD2D6A" w:rsidP="001D60CB">
      <w:pPr>
        <w:pStyle w:val="BodyText"/>
      </w:pPr>
      <w:r w:rsidRPr="00FD2D6A">
        <w:lastRenderedPageBreak/>
        <w:t xml:space="preserve">Foi decidido que este módulo utilizaria eventos para representar as interações dos usuários com a mesa. Com isso, o projeto do jogo foi simplificado e modularizado. O serviço que lê as mensagens </w:t>
      </w:r>
      <w:r w:rsidRPr="00FD2D6A">
        <w:rPr>
          <w:i/>
        </w:rPr>
        <w:t>TUIO</w:t>
      </w:r>
      <w:r w:rsidRPr="00FD2D6A">
        <w:t xml:space="preserve">, e dispara os eventos, é executado em uma </w:t>
      </w:r>
      <w:r w:rsidRPr="00FD2D6A">
        <w:rPr>
          <w:i/>
        </w:rPr>
        <w:t>thread</w:t>
      </w:r>
      <w:r w:rsidRPr="00FD2D6A">
        <w:t xml:space="preserve"> apartada</w:t>
      </w:r>
      <w:r w:rsidR="009172F1">
        <w:t>,</w:t>
      </w:r>
      <w:r w:rsidRPr="00FD2D6A">
        <w:t xml:space="preserve"> aumentando o desempenho do sistema de comunicação.</w:t>
      </w:r>
    </w:p>
    <w:p w:rsidR="00FD2D6A" w:rsidRPr="00FD2D6A" w:rsidRDefault="00CF17C2" w:rsidP="00076E68">
      <w:pPr>
        <w:pStyle w:val="Heading3"/>
      </w:pPr>
      <w:r>
        <w:rPr>
          <w:rStyle w:val="CommentReference"/>
          <w:rFonts w:ascii="Times New Roman" w:hAnsi="Times New Roman" w:cs="Times New Roman"/>
          <w:b w:val="0"/>
          <w:bCs w:val="0"/>
          <w:kern w:val="0"/>
        </w:rPr>
        <w:commentReference w:id="216"/>
      </w:r>
      <w:bookmarkStart w:id="217" w:name="_Toc201293856"/>
      <w:r w:rsidR="00FD2D6A" w:rsidRPr="00FD2D6A">
        <w:t>Protótipo</w:t>
      </w:r>
      <w:bookmarkEnd w:id="217"/>
    </w:p>
    <w:p w:rsidR="00FD2D6A" w:rsidRPr="00FD2D6A" w:rsidRDefault="00FD2D6A" w:rsidP="001D60CB">
      <w:pPr>
        <w:pStyle w:val="BodyText"/>
      </w:pPr>
      <w:r w:rsidRPr="00FD2D6A">
        <w:t xml:space="preserve">O protótipo foi desenvolvido com o intuito de validar as </w:t>
      </w:r>
      <w:commentRangeStart w:id="218"/>
      <w:r w:rsidRPr="00FD2D6A">
        <w:t>tecnologias</w:t>
      </w:r>
      <w:commentRangeEnd w:id="218"/>
      <w:r w:rsidR="00F949FD">
        <w:rPr>
          <w:rStyle w:val="CommentReference"/>
          <w:rFonts w:ascii="Times New Roman" w:hAnsi="Times New Roman"/>
        </w:rPr>
        <w:commentReference w:id="218"/>
      </w:r>
      <w:r w:rsidRPr="00FD2D6A">
        <w:t xml:space="preserve"> empregadas na concepção do projeto. Teve como foco de desenvolvimento a </w:t>
      </w:r>
      <w:commentRangeStart w:id="219"/>
      <w:r w:rsidRPr="00FD2D6A">
        <w:t xml:space="preserve">decodificação de mensagens </w:t>
      </w:r>
      <w:r w:rsidRPr="00FD2D6A">
        <w:rPr>
          <w:i/>
        </w:rPr>
        <w:t>TUIO</w:t>
      </w:r>
      <w:commentRangeEnd w:id="219"/>
      <w:r w:rsidR="00762220">
        <w:rPr>
          <w:rStyle w:val="CommentReference"/>
          <w:rFonts w:ascii="Times New Roman" w:hAnsi="Times New Roman"/>
        </w:rPr>
        <w:commentReference w:id="219"/>
      </w:r>
      <w:r w:rsidRPr="00FD2D6A">
        <w:t xml:space="preserve">, geração de eventos </w:t>
      </w:r>
      <w:ins w:id="220" w:author="Fabio R. de Miranda" w:date="2008-06-12T01:33:00Z">
        <w:r w:rsidR="00F949FD">
          <w:t xml:space="preserve">no software em decorrência de </w:t>
        </w:r>
      </w:ins>
      <w:del w:id="221" w:author="Fabio R. de Miranda" w:date="2008-06-12T01:33:00Z">
        <w:r w:rsidRPr="00FD2D6A" w:rsidDel="00F949FD">
          <w:delText>respectivos à a</w:delText>
        </w:r>
      </w:del>
      <w:ins w:id="222" w:author="Fabio R. de Miranda" w:date="2008-06-12T01:33:00Z">
        <w:r w:rsidR="00F949FD">
          <w:t>a</w:t>
        </w:r>
      </w:ins>
      <w:r w:rsidRPr="00FD2D6A">
        <w:t>ç</w:t>
      </w:r>
      <w:del w:id="223" w:author="Fabio R. de Miranda" w:date="2008-06-12T01:33:00Z">
        <w:r w:rsidRPr="00FD2D6A" w:rsidDel="00F949FD">
          <w:delText>ão</w:delText>
        </w:r>
      </w:del>
      <w:ins w:id="224" w:author="Fabio R. de Miranda" w:date="2008-06-12T01:33:00Z">
        <w:r w:rsidR="00F949FD">
          <w:t>ões</w:t>
        </w:r>
      </w:ins>
      <w:r w:rsidRPr="00FD2D6A">
        <w:t xml:space="preserve"> realizada</w:t>
      </w:r>
      <w:ins w:id="225" w:author="Fabio R. de Miranda" w:date="2008-06-12T01:33:00Z">
        <w:r w:rsidR="00F949FD">
          <w:t>s</w:t>
        </w:r>
      </w:ins>
      <w:r w:rsidRPr="00FD2D6A">
        <w:t xml:space="preserve"> na mesa</w:t>
      </w:r>
      <w:ins w:id="226" w:author="Fabio R. de Miranda" w:date="2008-06-12T01:33:00Z">
        <w:r w:rsidR="00F949FD">
          <w:t xml:space="preserve"> pelos usuários</w:t>
        </w:r>
      </w:ins>
      <w:r w:rsidRPr="00FD2D6A">
        <w:t xml:space="preserve">, e criação de um simples jogo utilizando o </w:t>
      </w:r>
      <w:r w:rsidR="0065708A">
        <w:rPr>
          <w:i/>
        </w:rPr>
        <w:t>Microsoft</w:t>
      </w:r>
      <w:r w:rsidRPr="00FD2D6A">
        <w:rPr>
          <w:i/>
        </w:rPr>
        <w:t xml:space="preserve"> XNA</w:t>
      </w:r>
      <w:r w:rsidRPr="00FD2D6A">
        <w:t xml:space="preserve">. Desta forma, após o desenvolvimento do protótipo, estaríamos seguros quanto à escolha dos softwares escolhidos para o reconhecimento dos toques e fiduciais, bem como </w:t>
      </w:r>
      <w:commentRangeStart w:id="227"/>
      <w:r w:rsidRPr="00FD2D6A">
        <w:t xml:space="preserve">da tecnologia empregada para o desenvolvimento do jogo. </w:t>
      </w:r>
      <w:commentRangeEnd w:id="227"/>
      <w:r w:rsidR="007C6144">
        <w:rPr>
          <w:rStyle w:val="CommentReference"/>
          <w:rFonts w:ascii="Times New Roman" w:hAnsi="Times New Roman"/>
        </w:rPr>
        <w:commentReference w:id="227"/>
      </w:r>
    </w:p>
    <w:p w:rsidR="00FD2D6A" w:rsidRPr="00FD2D6A" w:rsidRDefault="00F166D4" w:rsidP="001D60CB">
      <w:pPr>
        <w:pStyle w:val="BodyText"/>
      </w:pPr>
      <w:ins w:id="228" w:author="Fabio R. de Miranda" w:date="2008-06-12T01:38:00Z">
        <w:r>
          <w:t>O desenvolvimento deste prot</w:t>
        </w:r>
      </w:ins>
      <w:ins w:id="229" w:author="Fabio R. de Miranda" w:date="2008-06-12T01:39:00Z">
        <w:r>
          <w:t xml:space="preserve">ótipo </w:t>
        </w:r>
      </w:ins>
      <w:del w:id="230" w:author="Fabio R. de Miranda" w:date="2008-06-12T01:39:00Z">
        <w:r w:rsidR="00FD2D6A" w:rsidRPr="00FD2D6A" w:rsidDel="00F166D4">
          <w:delText>F</w:delText>
        </w:r>
      </w:del>
      <w:ins w:id="231" w:author="Fabio R. de Miranda" w:date="2008-06-12T01:39:00Z">
        <w:r>
          <w:t>f</w:t>
        </w:r>
      </w:ins>
      <w:r w:rsidR="00FD2D6A" w:rsidRPr="00FD2D6A">
        <w:t xml:space="preserve">oi de extrema importância, pois possibilitou uma visão geral do problema que seria </w:t>
      </w:r>
      <w:del w:id="232" w:author="Fabio R. de Miranda" w:date="2008-06-12T01:39:00Z">
        <w:r w:rsidR="00FD2D6A" w:rsidRPr="00FD2D6A" w:rsidDel="00F166D4">
          <w:delText>d</w:delText>
        </w:r>
      </w:del>
      <w:ins w:id="233" w:author="Fabio R. de Miranda" w:date="2008-06-12T01:39:00Z">
        <w:r>
          <w:t>d</w:t>
        </w:r>
      </w:ins>
      <w:r w:rsidR="00FD2D6A" w:rsidRPr="00FD2D6A">
        <w:t>esenvolver um jogo com inúmeras regras</w:t>
      </w:r>
      <w:ins w:id="234" w:author="Fabio R. de Miranda" w:date="2008-06-12T01:39:00Z">
        <w:r>
          <w:t xml:space="preserve"> -&gt; </w:t>
        </w:r>
        <w:r w:rsidR="0024442E" w:rsidRPr="0024442E">
          <w:rPr>
            <w:color w:val="FF0000"/>
            <w:rPrChange w:id="235" w:author="Fabio R. de Miranda" w:date="2008-06-12T01:43:00Z">
              <w:rPr>
                <w:rFonts w:cs="Arial"/>
                <w:i/>
                <w:sz w:val="16"/>
                <w:szCs w:val="16"/>
              </w:rPr>
            </w:rPrChange>
          </w:rPr>
          <w:t>estas regras são regras de gameplay ou regras de desenvolvimento de software?</w:t>
        </w:r>
      </w:ins>
      <w:ins w:id="236" w:author="Fabio R. de Miranda" w:date="2008-06-12T01:43:00Z">
        <w:r w:rsidR="0024442E" w:rsidRPr="0024442E">
          <w:rPr>
            <w:color w:val="FF0000"/>
            <w:rPrChange w:id="237" w:author="Fabio R. de Miranda" w:date="2008-06-12T01:43:00Z">
              <w:rPr>
                <w:rFonts w:cs="Arial"/>
                <w:i/>
                <w:sz w:val="16"/>
                <w:szCs w:val="16"/>
              </w:rPr>
            </w:rPrChange>
          </w:rPr>
          <w:t xml:space="preserve"> Esclarecer melhor o que isto quer dizer e fornecer exemplos.</w:t>
        </w:r>
      </w:ins>
      <w:ins w:id="238" w:author="Fabio R. de Miranda" w:date="2008-06-12T01:39:00Z">
        <w:r w:rsidR="0024442E" w:rsidRPr="0024442E">
          <w:rPr>
            <w:color w:val="FF0000"/>
            <w:rPrChange w:id="239" w:author="Fabio R. de Miranda" w:date="2008-06-12T01:43:00Z">
              <w:rPr>
                <w:rFonts w:cs="Arial"/>
                <w:i/>
                <w:sz w:val="16"/>
                <w:szCs w:val="16"/>
              </w:rPr>
            </w:rPrChange>
          </w:rPr>
          <w:t xml:space="preserve"> Que tipo de esclarecimento ou problema o protótipo permitiu ver melhor?</w:t>
        </w:r>
      </w:ins>
      <w:r w:rsidR="0024442E" w:rsidRPr="0024442E">
        <w:rPr>
          <w:color w:val="FF0000"/>
          <w:rPrChange w:id="240" w:author="Fabio R. de Miranda" w:date="2008-06-12T01:43:00Z">
            <w:rPr>
              <w:rFonts w:cs="Arial"/>
              <w:i/>
              <w:sz w:val="16"/>
              <w:szCs w:val="16"/>
            </w:rPr>
          </w:rPrChange>
        </w:rPr>
        <w:t>.</w:t>
      </w:r>
      <w:r w:rsidR="00FD2D6A" w:rsidRPr="00FD2D6A">
        <w:t xml:space="preserve"> </w:t>
      </w:r>
      <w:commentRangeStart w:id="241"/>
      <w:r w:rsidR="00FD2D6A" w:rsidRPr="00FD2D6A">
        <w:t>Com isso, sua arquitetura deveria ser bem planejada, ou então teríamos um jogo de fraco desempenho e de grande tempo de resposta.</w:t>
      </w:r>
      <w:commentRangeEnd w:id="241"/>
      <w:r w:rsidR="00CD786B">
        <w:rPr>
          <w:rStyle w:val="CommentReference"/>
          <w:rFonts w:ascii="Times New Roman" w:hAnsi="Times New Roman"/>
        </w:rPr>
        <w:commentReference w:id="241"/>
      </w:r>
    </w:p>
    <w:p w:rsidR="00FD2D6A" w:rsidRPr="00FD2D6A" w:rsidRDefault="00FD2D6A" w:rsidP="001D60CB">
      <w:pPr>
        <w:pStyle w:val="BodyText"/>
      </w:pPr>
      <w:commentRangeStart w:id="242"/>
      <w:r w:rsidRPr="00FD2D6A">
        <w:t xml:space="preserve">Os testes realizados em cima do protótipo se mostraram bastante satisfatórios, uma vez que o tempo de resposta de uma ação foi praticamente instantâneo, </w:t>
      </w:r>
      <w:commentRangeEnd w:id="242"/>
      <w:r w:rsidR="00CD786B">
        <w:rPr>
          <w:rStyle w:val="CommentReference"/>
          <w:rFonts w:ascii="Times New Roman" w:hAnsi="Times New Roman"/>
        </w:rPr>
        <w:commentReference w:id="242"/>
      </w:r>
      <w:r w:rsidRPr="00FD2D6A">
        <w:t>que se trata de um requisito muito importante a este tipo de sistemas, já que a sensação de estar manipulando o objeto diretamente tem que ser sentida pelos usuários de qualquer aplicação em superfícies multi-toque.</w:t>
      </w:r>
    </w:p>
    <w:p w:rsidR="00B94D7A" w:rsidRDefault="00FD2D6A" w:rsidP="00B94D7A">
      <w:pPr>
        <w:pStyle w:val="Figura"/>
      </w:pPr>
      <w:r w:rsidRPr="00FD2D6A">
        <w:rPr>
          <w:noProof/>
          <w:lang w:eastAsia="pt-BR"/>
        </w:rPr>
        <w:lastRenderedPageBreak/>
        <w:drawing>
          <wp:inline distT="0" distB="0" distL="0" distR="0">
            <wp:extent cx="3838575" cy="3009265"/>
            <wp:effectExtent l="19050" t="0" r="9525" b="0"/>
            <wp:docPr id="53" name="Picture 6" descr="Protót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tótipo"/>
                    <pic:cNvPicPr>
                      <a:picLocks noChangeAspect="1" noChangeArrowheads="1"/>
                    </pic:cNvPicPr>
                  </pic:nvPicPr>
                  <pic:blipFill>
                    <a:blip r:embed="rId54"/>
                    <a:srcRect/>
                    <a:stretch>
                      <a:fillRect/>
                    </a:stretch>
                  </pic:blipFill>
                  <pic:spPr bwMode="auto">
                    <a:xfrm>
                      <a:off x="0" y="0"/>
                      <a:ext cx="3838575" cy="3009265"/>
                    </a:xfrm>
                    <a:prstGeom prst="rect">
                      <a:avLst/>
                    </a:prstGeom>
                    <a:noFill/>
                    <a:ln w="9525">
                      <a:noFill/>
                      <a:miter lim="800000"/>
                      <a:headEnd/>
                      <a:tailEnd/>
                    </a:ln>
                  </pic:spPr>
                </pic:pic>
              </a:graphicData>
            </a:graphic>
          </wp:inline>
        </w:drawing>
      </w:r>
    </w:p>
    <w:p w:rsidR="00B94D7A" w:rsidRDefault="00B94D7A" w:rsidP="00B94D7A">
      <w:pPr>
        <w:pStyle w:val="Figura"/>
      </w:pPr>
      <w:bookmarkStart w:id="243" w:name="_Toc200128385"/>
      <w:bookmarkStart w:id="244" w:name="_Toc201293796"/>
      <w:r>
        <w:t xml:space="preserve">Figura </w:t>
      </w:r>
      <w:fldSimple w:instr=" SEQ Figura \* ARABIC ">
        <w:r w:rsidR="004B7682">
          <w:rPr>
            <w:noProof/>
          </w:rPr>
          <w:t>38</w:t>
        </w:r>
      </w:fldSimple>
      <w:r>
        <w:t xml:space="preserve"> - Protótipo</w:t>
      </w:r>
      <w:bookmarkEnd w:id="243"/>
      <w:bookmarkEnd w:id="244"/>
    </w:p>
    <w:p w:rsidR="00FD2D6A" w:rsidRDefault="00FD2D6A" w:rsidP="001D60CB">
      <w:pPr>
        <w:pStyle w:val="BodyText"/>
        <w:rPr>
          <w:ins w:id="245" w:author="Fabio R. de Miranda" w:date="2008-06-12T02:06:00Z"/>
        </w:rPr>
      </w:pPr>
      <w:r w:rsidRPr="00FD2D6A">
        <w:t xml:space="preserve">A arquitetura do protótipo </w:t>
      </w:r>
      <w:del w:id="246" w:author="Fabio R. de Miranda" w:date="2008-06-12T02:05:00Z">
        <w:r w:rsidRPr="00FD2D6A" w:rsidDel="00227DE5">
          <w:delText>não será explicada, pois grande parte foi reaproveitada no desenvolvimento do</w:delText>
        </w:r>
      </w:del>
      <w:ins w:id="247" w:author="Fabio R. de Miranda" w:date="2008-06-12T02:05:00Z">
        <w:r w:rsidR="00227DE5">
          <w:t xml:space="preserve">doe similar  à adotada no </w:t>
        </w:r>
      </w:ins>
      <w:del w:id="248" w:author="Fabio R. de Miranda" w:date="2008-06-12T02:05:00Z">
        <w:r w:rsidRPr="00FD2D6A" w:rsidDel="00227DE5">
          <w:delText xml:space="preserve"> </w:delText>
        </w:r>
      </w:del>
      <w:r w:rsidRPr="00FD2D6A">
        <w:t xml:space="preserve">segundo protótipo, </w:t>
      </w:r>
      <w:del w:id="249" w:author="Fabio R. de Miranda" w:date="2008-06-12T02:06:00Z">
        <w:r w:rsidRPr="00FD2D6A" w:rsidDel="00227DE5">
          <w:delText>sendo mais apropriado o comentário apenas da</w:delText>
        </w:r>
      </w:del>
      <w:ins w:id="250" w:author="Fabio R. de Miranda" w:date="2008-06-12T02:06:00Z">
        <w:r w:rsidR="00227DE5">
          <w:t xml:space="preserve">que se manteve até a </w:t>
        </w:r>
      </w:ins>
      <w:r w:rsidRPr="00FD2D6A">
        <w:t xml:space="preserve"> arquitetura final</w:t>
      </w:r>
      <w:ins w:id="251" w:author="Fabio R. de Miranda" w:date="2008-06-12T02:06:00Z">
        <w:r w:rsidR="00227DE5">
          <w:t xml:space="preserve"> e que será comentada no item </w:t>
        </w:r>
        <w:commentRangeStart w:id="252"/>
        <w:r w:rsidR="00227DE5">
          <w:t>X.y.z</w:t>
        </w:r>
        <w:commentRangeEnd w:id="252"/>
        <w:r w:rsidR="00227DE5">
          <w:rPr>
            <w:rStyle w:val="CommentReference"/>
            <w:rFonts w:ascii="Times New Roman" w:hAnsi="Times New Roman"/>
          </w:rPr>
          <w:commentReference w:id="252"/>
        </w:r>
      </w:ins>
      <w:r w:rsidRPr="00FD2D6A">
        <w:t>.</w:t>
      </w:r>
    </w:p>
    <w:p w:rsidR="003E6882" w:rsidRDefault="003E6882" w:rsidP="003E6882">
      <w:pPr>
        <w:pStyle w:val="BodyText"/>
        <w:rPr>
          <w:ins w:id="253" w:author="Fabio R. de Miranda" w:date="2008-06-12T02:06:00Z"/>
        </w:rPr>
      </w:pPr>
    </w:p>
    <w:p w:rsidR="003E6882" w:rsidRDefault="0024442E" w:rsidP="003E6882">
      <w:pPr>
        <w:pStyle w:val="BodyText"/>
        <w:rPr>
          <w:ins w:id="254" w:author="Fabio R. de Miranda" w:date="2008-06-12T02:06:00Z"/>
        </w:rPr>
      </w:pPr>
      <w:ins w:id="255" w:author="Fabio R. de Miranda" w:date="2008-06-12T02:06:00Z">
        <w:r w:rsidRPr="0024442E">
          <w:rPr>
            <w:rPrChange w:id="256" w:author="Fabio R. de Miranda" w:date="2008-06-12T02:07:00Z">
              <w:rPr>
                <w:rFonts w:cs="Arial"/>
                <w:i/>
                <w:sz w:val="16"/>
                <w:szCs w:val="16"/>
              </w:rPr>
            </w:rPrChange>
          </w:rPr>
          <w:t xml:space="preserve">Este trecho do texto de vocês ficou </w:t>
        </w:r>
        <w:r w:rsidRPr="0024442E">
          <w:rPr>
            <w:i/>
            <w:rPrChange w:id="257" w:author="Fabio R. de Miranda" w:date="2008-06-12T02:07:00Z">
              <w:rPr>
                <w:rFonts w:cs="Arial"/>
                <w:i/>
                <w:sz w:val="16"/>
                <w:szCs w:val="16"/>
              </w:rPr>
            </w:rPrChange>
          </w:rPr>
          <w:t xml:space="preserve">chato. </w:t>
        </w:r>
        <w:r w:rsidRPr="0024442E">
          <w:rPr>
            <w:rPrChange w:id="258" w:author="Fabio R. de Miranda" w:date="2008-06-12T02:07:00Z">
              <w:rPr>
                <w:rFonts w:cs="Arial"/>
                <w:i/>
                <w:sz w:val="16"/>
                <w:szCs w:val="16"/>
              </w:rPr>
            </w:rPrChange>
          </w:rPr>
          <w:t>Vocês não explicaram</w:t>
        </w:r>
        <w:r w:rsidRPr="0024442E">
          <w:rPr>
            <w:i/>
            <w:rPrChange w:id="259" w:author="Fabio R. de Miranda" w:date="2008-06-12T02:07:00Z">
              <w:rPr>
                <w:rFonts w:cs="Arial"/>
                <w:i/>
                <w:sz w:val="16"/>
                <w:szCs w:val="16"/>
              </w:rPr>
            </w:rPrChange>
          </w:rPr>
          <w:t xml:space="preserve"> </w:t>
        </w:r>
      </w:ins>
      <w:ins w:id="260" w:author="Fabio R. de Miranda" w:date="2008-06-12T02:07:00Z">
        <w:r w:rsidRPr="0024442E">
          <w:rPr>
            <w:rPrChange w:id="261" w:author="Fabio R. de Miranda" w:date="2008-06-12T02:07:00Z">
              <w:rPr>
                <w:rFonts w:cs="Arial"/>
                <w:i/>
                <w:sz w:val="16"/>
                <w:szCs w:val="16"/>
              </w:rPr>
            </w:rPrChange>
          </w:rPr>
          <w:t>direito como é o protótipo e o que ele fazia, nem incluíram uma foto dele projetado na mesa, por exemplo.</w:t>
        </w:r>
        <w:r w:rsidR="00227DE5">
          <w:t xml:space="preserve"> Se eu não tivesse visto alguma coisa no lab diria que parece que vocês </w:t>
        </w:r>
      </w:ins>
      <w:ins w:id="262" w:author="Fabio R. de Miranda" w:date="2008-06-12T02:12:00Z">
        <w:r w:rsidR="003F5C4A">
          <w:t>não obtiveram resultados com ele</w:t>
        </w:r>
      </w:ins>
    </w:p>
    <w:p w:rsidR="003E6882" w:rsidRDefault="003E6882" w:rsidP="003E6882">
      <w:pPr>
        <w:pStyle w:val="BodyText"/>
        <w:rPr>
          <w:ins w:id="263" w:author="Fabio R. de Miranda" w:date="2008-06-12T02:06:00Z"/>
        </w:rPr>
      </w:pPr>
    </w:p>
    <w:p w:rsidR="003E6882" w:rsidRDefault="003E6882" w:rsidP="003E6882">
      <w:pPr>
        <w:pStyle w:val="BodyText"/>
        <w:rPr>
          <w:ins w:id="264" w:author="Fabio R. de Miranda" w:date="2008-06-12T02:06:00Z"/>
        </w:rPr>
      </w:pPr>
    </w:p>
    <w:p w:rsidR="003E6882" w:rsidRDefault="003E6882" w:rsidP="003E6882">
      <w:pPr>
        <w:pStyle w:val="BodyText"/>
      </w:pPr>
    </w:p>
    <w:p w:rsidR="00FD2D6A" w:rsidRPr="00FD2D6A" w:rsidRDefault="00FD2D6A" w:rsidP="00076E68">
      <w:pPr>
        <w:pStyle w:val="Heading3"/>
      </w:pPr>
      <w:bookmarkStart w:id="265" w:name="_Toc201293857"/>
      <w:r w:rsidRPr="00FD2D6A">
        <w:t>Versão Final</w:t>
      </w:r>
      <w:bookmarkEnd w:id="265"/>
    </w:p>
    <w:p w:rsidR="00FD2D6A" w:rsidRPr="00FD2D6A" w:rsidRDefault="00FD2D6A" w:rsidP="001D60CB">
      <w:pPr>
        <w:pStyle w:val="BodyText"/>
      </w:pPr>
      <w:r w:rsidRPr="00FD2D6A">
        <w:t xml:space="preserve">O desenvolvimento da versão final teve como foco principal sua arquitetura. </w:t>
      </w:r>
      <w:commentRangeStart w:id="266"/>
      <w:r w:rsidRPr="00FD2D6A">
        <w:t>Foi trabalhada de modo a deixar o jogo o mais rápido possível, sem comprometer a qualidade e os requisitos propostos</w:t>
      </w:r>
      <w:commentRangeEnd w:id="266"/>
      <w:r w:rsidR="003F5C4A">
        <w:rPr>
          <w:rStyle w:val="CommentReference"/>
          <w:rFonts w:ascii="Times New Roman" w:hAnsi="Times New Roman"/>
        </w:rPr>
        <w:commentReference w:id="266"/>
      </w:r>
      <w:r w:rsidRPr="00FD2D6A">
        <w:t>. A arquitetura foi dividida em diversos módulos, a fim de facilitar a implementação e extensão de funcionalidades, uma vez que com padrões definidos, a adição de novas funcionalidades é bastante fácil e ágil.</w:t>
      </w:r>
    </w:p>
    <w:p w:rsidR="00B94D7A" w:rsidRDefault="00FD2D6A" w:rsidP="00B94D7A">
      <w:pPr>
        <w:pStyle w:val="Figura"/>
      </w:pPr>
      <w:commentRangeStart w:id="267"/>
      <w:r w:rsidRPr="00FD2D6A">
        <w:rPr>
          <w:noProof/>
          <w:lang w:eastAsia="pt-BR"/>
        </w:rPr>
        <w:lastRenderedPageBreak/>
        <w:drawing>
          <wp:inline distT="0" distB="0" distL="0" distR="0">
            <wp:extent cx="5358765" cy="4412615"/>
            <wp:effectExtent l="19050" t="0" r="0" b="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srcRect/>
                    <a:stretch>
                      <a:fillRect/>
                    </a:stretch>
                  </pic:blipFill>
                  <pic:spPr bwMode="auto">
                    <a:xfrm>
                      <a:off x="0" y="0"/>
                      <a:ext cx="5358765" cy="4412615"/>
                    </a:xfrm>
                    <a:prstGeom prst="rect">
                      <a:avLst/>
                    </a:prstGeom>
                    <a:noFill/>
                    <a:ln w="9525">
                      <a:noFill/>
                      <a:miter lim="800000"/>
                      <a:headEnd/>
                      <a:tailEnd/>
                    </a:ln>
                  </pic:spPr>
                </pic:pic>
              </a:graphicData>
            </a:graphic>
          </wp:inline>
        </w:drawing>
      </w:r>
    </w:p>
    <w:p w:rsidR="00B94D7A" w:rsidRDefault="00B94D7A" w:rsidP="00B94D7A">
      <w:pPr>
        <w:pStyle w:val="Figura"/>
      </w:pPr>
      <w:bookmarkStart w:id="268" w:name="_Toc200128386"/>
      <w:bookmarkStart w:id="269" w:name="_Toc201293797"/>
      <w:r>
        <w:t xml:space="preserve">Figura </w:t>
      </w:r>
      <w:fldSimple w:instr=" SEQ Figura \* ARABIC ">
        <w:r w:rsidR="004B7682">
          <w:rPr>
            <w:noProof/>
          </w:rPr>
          <w:t>39</w:t>
        </w:r>
      </w:fldSimple>
      <w:r>
        <w:t xml:space="preserve"> - Versão </w:t>
      </w:r>
      <w:r w:rsidR="00E47AD3">
        <w:t>f</w:t>
      </w:r>
      <w:r>
        <w:t>inal</w:t>
      </w:r>
      <w:bookmarkEnd w:id="268"/>
      <w:bookmarkEnd w:id="269"/>
    </w:p>
    <w:commentRangeEnd w:id="267"/>
    <w:p w:rsidR="00FD2D6A" w:rsidRPr="001D60CB" w:rsidRDefault="003C3E3B" w:rsidP="001D60CB">
      <w:pPr>
        <w:pStyle w:val="BodyText"/>
      </w:pPr>
      <w:r>
        <w:rPr>
          <w:rStyle w:val="CommentReference"/>
          <w:rFonts w:ascii="Times New Roman" w:hAnsi="Times New Roman"/>
        </w:rPr>
        <w:commentReference w:id="267"/>
      </w:r>
      <w:r w:rsidR="00FD2D6A" w:rsidRPr="00FD2D6A">
        <w:t xml:space="preserve">A arquitetura interna no </w:t>
      </w:r>
      <w:r w:rsidR="00FD2D6A" w:rsidRPr="00FD2D6A">
        <w:rPr>
          <w:i/>
        </w:rPr>
        <w:t>XNA</w:t>
      </w:r>
      <w:r w:rsidR="00FD2D6A" w:rsidRPr="00FD2D6A">
        <w:t xml:space="preserve"> é centralizada na classe </w:t>
      </w:r>
      <w:r w:rsidR="00FD2D6A" w:rsidRPr="00FD2D6A">
        <w:rPr>
          <w:i/>
        </w:rPr>
        <w:t>Game</w:t>
      </w:r>
      <w:r w:rsidR="00FD2D6A" w:rsidRPr="00FD2D6A">
        <w:t xml:space="preserve">, que provê métodos para atualização e desenho de objetos, além de possuir uma lista de </w:t>
      </w:r>
      <w:r w:rsidR="00FD2D6A" w:rsidRPr="00FD2D6A">
        <w:rPr>
          <w:i/>
        </w:rPr>
        <w:t>GameComponents</w:t>
      </w:r>
      <w:r w:rsidR="00FD2D6A" w:rsidRPr="00FD2D6A">
        <w:t xml:space="preserve"> e </w:t>
      </w:r>
      <w:r w:rsidR="00FD2D6A" w:rsidRPr="00FD2D6A">
        <w:rPr>
          <w:i/>
        </w:rPr>
        <w:t>Services</w:t>
      </w:r>
      <w:r w:rsidR="00FD2D6A" w:rsidRPr="00FD2D6A">
        <w:t xml:space="preserve">, que são atualizados e desenhados automaticamente pela classe </w:t>
      </w:r>
      <w:r w:rsidR="00FD2D6A" w:rsidRPr="00FD2D6A">
        <w:rPr>
          <w:i/>
        </w:rPr>
        <w:t>Game</w:t>
      </w:r>
      <w:r w:rsidR="00FD2D6A" w:rsidRPr="00FD2D6A">
        <w:t xml:space="preserve">. Internamente, o </w:t>
      </w:r>
      <w:r w:rsidR="00FD2D6A" w:rsidRPr="00FD2D6A">
        <w:rPr>
          <w:i/>
        </w:rPr>
        <w:t>XNA</w:t>
      </w:r>
      <w:r w:rsidR="00FD2D6A" w:rsidRPr="00FD2D6A">
        <w:t xml:space="preserve"> cria uma </w:t>
      </w:r>
      <w:r w:rsidR="00FD2D6A" w:rsidRPr="00FD2D6A">
        <w:rPr>
          <w:i/>
        </w:rPr>
        <w:t>thread</w:t>
      </w:r>
      <w:r w:rsidR="00FD2D6A" w:rsidRPr="00FD2D6A">
        <w:t xml:space="preserve"> para cada componente e serviço, não havendo, portanto, uma ordem prevista de execução. A vantagem desta arquitetura é a velocidade na execução, uma vez que várias </w:t>
      </w:r>
      <w:r w:rsidR="00FD2D6A" w:rsidRPr="00FD2D6A">
        <w:rPr>
          <w:i/>
        </w:rPr>
        <w:t>threads</w:t>
      </w:r>
      <w:r w:rsidR="00FD2D6A" w:rsidRPr="00FD2D6A">
        <w:t xml:space="preserve"> executando paralelamente se beneficiam dos processadores </w:t>
      </w:r>
      <w:r w:rsidR="00FD2D6A" w:rsidRPr="00FD2D6A">
        <w:rPr>
          <w:i/>
        </w:rPr>
        <w:t>multi-</w:t>
      </w:r>
      <w:r w:rsidR="00B94D7A" w:rsidRPr="00FD2D6A">
        <w:rPr>
          <w:i/>
        </w:rPr>
        <w:t>core</w:t>
      </w:r>
      <w:r w:rsidR="00B94D7A">
        <w:rPr>
          <w:i/>
        </w:rPr>
        <w:t xml:space="preserve">, </w:t>
      </w:r>
      <w:r w:rsidR="00FD2D6A" w:rsidRPr="00FD2D6A">
        <w:t>bastante comuns hoje em dia.</w:t>
      </w:r>
    </w:p>
    <w:p w:rsidR="00B94D7A" w:rsidRDefault="00FD2D6A" w:rsidP="00B94D7A">
      <w:pPr>
        <w:pStyle w:val="Figura"/>
      </w:pPr>
      <w:r w:rsidRPr="00FD2D6A">
        <w:rPr>
          <w:noProof/>
          <w:lang w:eastAsia="pt-BR"/>
        </w:rPr>
        <w:lastRenderedPageBreak/>
        <w:drawing>
          <wp:inline distT="0" distB="0" distL="0" distR="0">
            <wp:extent cx="4880610" cy="5826760"/>
            <wp:effectExtent l="19050" t="19050" r="15240" b="2159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srcRect/>
                    <a:stretch>
                      <a:fillRect/>
                    </a:stretch>
                  </pic:blipFill>
                  <pic:spPr bwMode="auto">
                    <a:xfrm>
                      <a:off x="0" y="0"/>
                      <a:ext cx="4880610" cy="5826760"/>
                    </a:xfrm>
                    <a:prstGeom prst="rect">
                      <a:avLst/>
                    </a:prstGeom>
                    <a:noFill/>
                    <a:ln w="6350" cmpd="sng">
                      <a:solidFill>
                        <a:srgbClr val="000000"/>
                      </a:solidFill>
                      <a:miter lim="800000"/>
                      <a:headEnd/>
                      <a:tailEnd/>
                    </a:ln>
                    <a:effectLst/>
                  </pic:spPr>
                </pic:pic>
              </a:graphicData>
            </a:graphic>
          </wp:inline>
        </w:drawing>
      </w:r>
    </w:p>
    <w:p w:rsidR="00B94D7A" w:rsidRDefault="00B94D7A" w:rsidP="00B94D7A">
      <w:pPr>
        <w:pStyle w:val="Figura"/>
        <w:rPr>
          <w:ins w:id="270" w:author="Fabio R. de Miranda" w:date="2008-06-12T02:23:00Z"/>
        </w:rPr>
      </w:pPr>
      <w:bookmarkStart w:id="271" w:name="_Toc200128387"/>
      <w:bookmarkStart w:id="272" w:name="_Toc201293798"/>
      <w:r>
        <w:t xml:space="preserve">Figura </w:t>
      </w:r>
      <w:fldSimple w:instr=" SEQ Figura \* ARABIC ">
        <w:r w:rsidR="004B7682">
          <w:rPr>
            <w:noProof/>
          </w:rPr>
          <w:t>40</w:t>
        </w:r>
      </w:fldSimple>
      <w:r>
        <w:t xml:space="preserve"> - Arquitetura da </w:t>
      </w:r>
      <w:r w:rsidR="00E47AD3">
        <w:t>v</w:t>
      </w:r>
      <w:r>
        <w:t xml:space="preserve">ersão </w:t>
      </w:r>
      <w:r w:rsidR="00E47AD3">
        <w:t>f</w:t>
      </w:r>
      <w:r>
        <w:t>inal</w:t>
      </w:r>
      <w:bookmarkEnd w:id="271"/>
      <w:bookmarkEnd w:id="272"/>
    </w:p>
    <w:p w:rsidR="004526D4" w:rsidRDefault="004526D4">
      <w:pPr>
        <w:pStyle w:val="BodyText"/>
        <w:rPr>
          <w:ins w:id="273" w:author="Fabio R. de Miranda" w:date="2008-06-12T02:23:00Z"/>
        </w:rPr>
        <w:pPrChange w:id="274" w:author="Fabio R. de Miranda" w:date="2008-06-12T02:23:00Z">
          <w:pPr>
            <w:pStyle w:val="Figura"/>
          </w:pPr>
        </w:pPrChange>
      </w:pPr>
    </w:p>
    <w:p w:rsidR="004526D4" w:rsidRDefault="0024442E">
      <w:pPr>
        <w:pStyle w:val="BodyText"/>
        <w:rPr>
          <w:ins w:id="275" w:author="Fabio R. de Miranda" w:date="2008-06-12T02:23:00Z"/>
        </w:rPr>
        <w:pPrChange w:id="276" w:author="Fabio R. de Miranda" w:date="2008-06-12T02:23:00Z">
          <w:pPr>
            <w:pStyle w:val="Figura"/>
          </w:pPr>
        </w:pPrChange>
      </w:pPr>
      <w:ins w:id="277" w:author="Fabio R. de Miranda" w:date="2008-06-12T02:23:00Z">
        <w:r w:rsidRPr="0024442E">
          <w:rPr>
            <w:rPrChange w:id="278" w:author="Fabio R. de Miranda" w:date="2008-06-12T02:24:00Z">
              <w:rPr>
                <w:i w:val="0"/>
                <w:sz w:val="16"/>
                <w:szCs w:val="16"/>
              </w:rPr>
            </w:rPrChange>
          </w:rPr>
          <w:t xml:space="preserve">Coloquem aqui um ou dois parágrafos fazendo </w:t>
        </w:r>
      </w:ins>
      <w:ins w:id="279" w:author="Fabio R. de Miranda" w:date="2008-06-12T02:24:00Z">
        <w:r w:rsidRPr="0024442E">
          <w:rPr>
            <w:rPrChange w:id="280" w:author="Fabio R. de Miranda" w:date="2008-06-12T02:24:00Z">
              <w:rPr>
                <w:i w:val="0"/>
                <w:sz w:val="16"/>
                <w:szCs w:val="16"/>
              </w:rPr>
            </w:rPrChange>
          </w:rPr>
          <w:t>referência à figura 23 e comentando em linhas gerais a arquitetura, antes de entrar na discussão de cada módulo como vem a seguir</w:t>
        </w:r>
      </w:ins>
    </w:p>
    <w:p w:rsidR="004526D4" w:rsidRDefault="004526D4">
      <w:pPr>
        <w:pStyle w:val="BodyText"/>
        <w:pPrChange w:id="281" w:author="Fabio R. de Miranda" w:date="2008-06-12T02:23:00Z">
          <w:pPr>
            <w:pStyle w:val="Figura"/>
          </w:pPr>
        </w:pPrChange>
      </w:pPr>
    </w:p>
    <w:p w:rsidR="00FD2D6A" w:rsidRPr="00FD2D6A" w:rsidRDefault="00FD2D6A" w:rsidP="00076E68">
      <w:pPr>
        <w:pStyle w:val="Heading4"/>
      </w:pPr>
      <w:r w:rsidRPr="00FD2D6A">
        <w:t>Módulo Listener</w:t>
      </w:r>
    </w:p>
    <w:p w:rsidR="00FD2D6A" w:rsidRPr="00FD2D6A" w:rsidRDefault="00FD2D6A" w:rsidP="001D60CB">
      <w:pPr>
        <w:pStyle w:val="BodyText"/>
      </w:pPr>
      <w:r w:rsidRPr="00FD2D6A">
        <w:t xml:space="preserve">Construído utilizando as bibliotecas do </w:t>
      </w:r>
      <w:r w:rsidRPr="00FD2D6A">
        <w:rPr>
          <w:i/>
        </w:rPr>
        <w:t>oscpack</w:t>
      </w:r>
      <w:r w:rsidRPr="00FD2D6A">
        <w:t xml:space="preserve">, é responsável por obter as mensagens </w:t>
      </w:r>
      <w:r w:rsidRPr="00FD2D6A">
        <w:rPr>
          <w:i/>
        </w:rPr>
        <w:t>TUIO</w:t>
      </w:r>
      <w:r w:rsidRPr="00FD2D6A">
        <w:t xml:space="preserve"> enviadas pela mesa, decodificá-las e transformá-las em entradas </w:t>
      </w:r>
      <w:r w:rsidRPr="00FD2D6A">
        <w:lastRenderedPageBreak/>
        <w:t>para o jogo através da comunicação com o módulo Input. Baseia-se em uma arquitetura cliente-servidor, exercendo a função de cliente.</w:t>
      </w:r>
    </w:p>
    <w:p w:rsidR="00B94D7A" w:rsidRDefault="00FD2D6A" w:rsidP="00B94D7A">
      <w:pPr>
        <w:pStyle w:val="Figura"/>
      </w:pPr>
      <w:r w:rsidRPr="00FD2D6A">
        <w:rPr>
          <w:noProof/>
          <w:lang w:eastAsia="pt-BR"/>
        </w:rPr>
        <w:drawing>
          <wp:inline distT="0" distB="0" distL="0" distR="0">
            <wp:extent cx="5401310" cy="1690370"/>
            <wp:effectExtent l="19050" t="19050" r="27940" b="24130"/>
            <wp:docPr id="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srcRect/>
                    <a:stretch>
                      <a:fillRect/>
                    </a:stretch>
                  </pic:blipFill>
                  <pic:spPr bwMode="auto">
                    <a:xfrm>
                      <a:off x="0" y="0"/>
                      <a:ext cx="5401310" cy="1690370"/>
                    </a:xfrm>
                    <a:prstGeom prst="rect">
                      <a:avLst/>
                    </a:prstGeom>
                    <a:noFill/>
                    <a:ln w="6350" cmpd="sng">
                      <a:solidFill>
                        <a:srgbClr val="000000"/>
                      </a:solidFill>
                      <a:miter lim="800000"/>
                      <a:headEnd/>
                      <a:tailEnd/>
                    </a:ln>
                    <a:effectLst/>
                  </pic:spPr>
                </pic:pic>
              </a:graphicData>
            </a:graphic>
          </wp:inline>
        </w:drawing>
      </w:r>
    </w:p>
    <w:p w:rsidR="00B94D7A" w:rsidRDefault="00B94D7A" w:rsidP="00B94D7A">
      <w:pPr>
        <w:pStyle w:val="Figura"/>
      </w:pPr>
      <w:bookmarkStart w:id="282" w:name="_Toc200128388"/>
      <w:bookmarkStart w:id="283" w:name="_Toc201293799"/>
      <w:r>
        <w:t xml:space="preserve">Figura </w:t>
      </w:r>
      <w:fldSimple w:instr=" SEQ Figura \* ARABIC ">
        <w:r w:rsidR="004B7682">
          <w:rPr>
            <w:noProof/>
          </w:rPr>
          <w:t>41</w:t>
        </w:r>
      </w:fldSimple>
      <w:r>
        <w:t xml:space="preserve"> - Visão do </w:t>
      </w:r>
      <w:r w:rsidR="00E47AD3">
        <w:t>m</w:t>
      </w:r>
      <w:r>
        <w:t>ódulo Listener</w:t>
      </w:r>
      <w:bookmarkEnd w:id="282"/>
      <w:ins w:id="284" w:author="Fabio R. de Miranda" w:date="2008-06-12T02:28:00Z">
        <w:r w:rsidR="001C083F">
          <w:t xml:space="preserve"> :</w:t>
        </w:r>
        <w:r w:rsidR="0024442E" w:rsidRPr="0024442E">
          <w:rPr>
            <w:b/>
            <w:color w:val="FF0000"/>
            <w:rPrChange w:id="285" w:author="Fabio R. de Miranda" w:date="2008-06-12T02:35:00Z">
              <w:rPr>
                <w:sz w:val="16"/>
                <w:szCs w:val="16"/>
              </w:rPr>
            </w:rPrChange>
          </w:rPr>
          <w:t xml:space="preserve"> esta notação híbrida está um pouco estranha. Isto que vocês precisam representar seria melhor atendido por um diagrama de implantaç</w:t>
        </w:r>
      </w:ins>
      <w:ins w:id="286" w:author="Fabio R. de Miranda" w:date="2008-06-12T02:29:00Z">
        <w:r w:rsidR="0024442E" w:rsidRPr="0024442E">
          <w:rPr>
            <w:b/>
            <w:color w:val="FF0000"/>
            <w:rPrChange w:id="287" w:author="Fabio R. de Miranda" w:date="2008-06-12T02:35:00Z">
              <w:rPr>
                <w:sz w:val="16"/>
                <w:szCs w:val="16"/>
              </w:rPr>
            </w:rPrChange>
          </w:rPr>
          <w:t>ão ou por um diagrama de colaboração (o irmão do diag. Seqüência). As setas num diagrama em que os pacotes são mostrados significariam relações entre os pacotes, e não os tipos de métodos que são chamados. Ou vocês poderiam partir para diagramas 100% criados s</w:t>
        </w:r>
      </w:ins>
      <w:ins w:id="288" w:author="Fabio R. de Miranda" w:date="2008-06-12T02:30:00Z">
        <w:r w:rsidR="0024442E" w:rsidRPr="0024442E">
          <w:rPr>
            <w:b/>
            <w:color w:val="FF0000"/>
            <w:rPrChange w:id="289" w:author="Fabio R. de Miranda" w:date="2008-06-12T02:35:00Z">
              <w:rPr>
                <w:sz w:val="16"/>
                <w:szCs w:val="16"/>
              </w:rPr>
            </w:rPrChange>
          </w:rPr>
          <w:t>ó para suas necessidades e usar uma notação de blocos comum</w:t>
        </w:r>
      </w:ins>
      <w:bookmarkEnd w:id="283"/>
    </w:p>
    <w:p w:rsidR="00FD2D6A" w:rsidRPr="00FD2D6A" w:rsidRDefault="00FD2D6A" w:rsidP="001D60CB">
      <w:pPr>
        <w:pStyle w:val="BodyText"/>
      </w:pPr>
      <w:r w:rsidRPr="00FD2D6A">
        <w:t xml:space="preserve">As mensagens </w:t>
      </w:r>
      <w:r w:rsidRPr="00FD2D6A">
        <w:rPr>
          <w:i/>
        </w:rPr>
        <w:t>TUIO</w:t>
      </w:r>
      <w:r w:rsidRPr="00FD2D6A">
        <w:t xml:space="preserve"> possuem informações sobre cada um dos toques e objetos que estão sobre a mesa. Estas mensagens tratam toques sobre a mesa como cursores e </w:t>
      </w:r>
      <w:commentRangeStart w:id="290"/>
      <w:r w:rsidRPr="00FD2D6A">
        <w:t>objetos</w:t>
      </w:r>
      <w:ins w:id="291" w:author="Fabio R. de Miranda" w:date="2008-06-12T02:35:00Z">
        <w:r w:rsidR="00642E86">
          <w:t xml:space="preserve"> identificados por fiduciais</w:t>
        </w:r>
      </w:ins>
      <w:r w:rsidRPr="00FD2D6A">
        <w:t xml:space="preserve"> como objetos</w:t>
      </w:r>
      <w:ins w:id="292" w:author="Fabio R. de Miranda" w:date="2008-06-12T02:35:00Z">
        <w:r w:rsidR="00642E86">
          <w:t xml:space="preserve"> do TUIO</w:t>
        </w:r>
        <w:commentRangeEnd w:id="290"/>
        <w:r w:rsidR="00642E86">
          <w:rPr>
            <w:rStyle w:val="CommentReference"/>
            <w:rFonts w:ascii="Times New Roman" w:hAnsi="Times New Roman"/>
          </w:rPr>
          <w:commentReference w:id="290"/>
        </w:r>
      </w:ins>
      <w:r w:rsidRPr="00FD2D6A">
        <w:t xml:space="preserve">. Cada cursor ou objeto possui um identificador, servido de base para o reconhecimento de ações mais complexas como funcionalidades </w:t>
      </w:r>
      <w:r w:rsidRPr="00FD2D6A">
        <w:rPr>
          <w:i/>
        </w:rPr>
        <w:t>drag-and-drop</w:t>
      </w:r>
      <w:r w:rsidRPr="00FD2D6A">
        <w:t xml:space="preserve">, ou simplesmente arrastar e soltar. Além de identificadores, cada cursor e objeto possuem três tipos de mensagens diferentes: </w:t>
      </w:r>
      <w:r w:rsidRPr="00FD2D6A">
        <w:rPr>
          <w:i/>
        </w:rPr>
        <w:t>Down</w:t>
      </w:r>
      <w:r w:rsidRPr="00FD2D6A">
        <w:t xml:space="preserve">, </w:t>
      </w:r>
      <w:r w:rsidRPr="00FD2D6A">
        <w:rPr>
          <w:i/>
        </w:rPr>
        <w:t>Update</w:t>
      </w:r>
      <w:r w:rsidRPr="00FD2D6A">
        <w:t xml:space="preserve"> e </w:t>
      </w:r>
      <w:r w:rsidRPr="00FD2D6A">
        <w:rPr>
          <w:i/>
        </w:rPr>
        <w:t>Up</w:t>
      </w:r>
      <w:r w:rsidRPr="00FD2D6A">
        <w:t>.</w:t>
      </w:r>
    </w:p>
    <w:p w:rsidR="00FD2D6A" w:rsidRPr="001D60CB" w:rsidRDefault="00FD2D6A" w:rsidP="001D60CB">
      <w:pPr>
        <w:pStyle w:val="BodyText"/>
      </w:pPr>
      <w:r w:rsidRPr="00FD2D6A">
        <w:t xml:space="preserve">As mensagens </w:t>
      </w:r>
      <w:r w:rsidRPr="00FD2D6A">
        <w:rPr>
          <w:i/>
        </w:rPr>
        <w:t>Down</w:t>
      </w:r>
      <w:r w:rsidRPr="00FD2D6A">
        <w:t xml:space="preserve"> são enviadas quando o objeto ou o cursor são criados, ou seja, quando o objeto é colocado sobre a mesa ou quando o dedo encosta sua superfície. As mensagens </w:t>
      </w:r>
      <w:r w:rsidRPr="00FD2D6A">
        <w:rPr>
          <w:i/>
        </w:rPr>
        <w:t>Update</w:t>
      </w:r>
      <w:r w:rsidRPr="00FD2D6A">
        <w:t xml:space="preserve"> são enviadas para informar que o cursor ou o objeto estão ativos, em outras palavras, servem para informar que o objeto continua sobre a mesa, parado ou em movimento, ou ainda para informar que o mesmo dedo encontra-se sobre a mesa, também parado ou em movimento. Já as mensagens to tipo </w:t>
      </w:r>
      <w:r w:rsidRPr="00FD2D6A">
        <w:rPr>
          <w:i/>
        </w:rPr>
        <w:t>Up</w:t>
      </w:r>
      <w:r w:rsidRPr="00FD2D6A">
        <w:t xml:space="preserve"> são enviadas quando o objeto ou o cursor são removidos, ou seja, quando removidos da superfície da mesa. Com estes três tipos de mensagens é possível rastrear qualquer tipo de movimento sobre a mesa, seja ele usando objetos, toques, ou até mesmo uma combinação de ambos.</w:t>
      </w:r>
    </w:p>
    <w:p w:rsidR="00FD2D6A" w:rsidRPr="00FD2D6A" w:rsidRDefault="00FD2D6A" w:rsidP="00076E68">
      <w:pPr>
        <w:pStyle w:val="Heading4"/>
      </w:pPr>
      <w:r w:rsidRPr="00FD2D6A">
        <w:lastRenderedPageBreak/>
        <w:t>Módulo Input</w:t>
      </w:r>
    </w:p>
    <w:p w:rsidR="00FD2D6A" w:rsidRPr="00FD2D6A" w:rsidRDefault="00FD2D6A" w:rsidP="001D60CB">
      <w:pPr>
        <w:pStyle w:val="BodyText"/>
      </w:pPr>
      <w:r w:rsidRPr="00FD2D6A">
        <w:t>É responsável por gerenciar as entradas de ações por todo o jogo. Para isso, utiliza uma arquitetura que distribui eventos comuns a todos os componentes do jogo. Dessa forma, não existem problemas de integração, uma vez que a comunicação entre mesa e jogo é centralizada. Após a definição dos eventos e dos dados que estes enviam a quem os trata, bastou apenas utilizar este módulo para obter as informações sobre toques e objetos sobre a mesa.</w:t>
      </w:r>
    </w:p>
    <w:p w:rsidR="00FD2D6A" w:rsidRPr="00FD2D6A" w:rsidRDefault="00FD2D6A" w:rsidP="001D60CB">
      <w:pPr>
        <w:pStyle w:val="BodyText"/>
      </w:pPr>
      <w:r w:rsidRPr="00FD2D6A">
        <w:t xml:space="preserve">Inicialmente foram projetados seis eventos. Três representariam as ações possíveis com objetos sobre a mesa e três, os toques. Com o descarte do uso de fiduciais e conseqüentemente de objetos, o modelo final dispõe apenas de três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todos estes enviando em seus argumentos o identificador do cursor, ou dedo, e a posição em que se encontra.</w:t>
      </w:r>
    </w:p>
    <w:p w:rsidR="00365C52" w:rsidRDefault="00FD2D6A" w:rsidP="00365C52">
      <w:pPr>
        <w:pStyle w:val="Figura"/>
      </w:pPr>
      <w:r w:rsidRPr="00FD2D6A">
        <w:rPr>
          <w:noProof/>
          <w:lang w:eastAsia="pt-BR"/>
        </w:rPr>
        <w:drawing>
          <wp:inline distT="0" distB="0" distL="0" distR="0">
            <wp:extent cx="3881120" cy="3678555"/>
            <wp:effectExtent l="19050" t="19050" r="24130" b="17145"/>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srcRect/>
                    <a:stretch>
                      <a:fillRect/>
                    </a:stretch>
                  </pic:blipFill>
                  <pic:spPr bwMode="auto">
                    <a:xfrm>
                      <a:off x="0" y="0"/>
                      <a:ext cx="3881120" cy="367855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293" w:name="_Toc200128389"/>
      <w:bookmarkStart w:id="294" w:name="_Toc201293800"/>
      <w:r>
        <w:t xml:space="preserve">Figura </w:t>
      </w:r>
      <w:fldSimple w:instr=" SEQ Figura \* ARABIC ">
        <w:r w:rsidR="004B7682">
          <w:rPr>
            <w:noProof/>
          </w:rPr>
          <w:t>42</w:t>
        </w:r>
      </w:fldSimple>
      <w:r>
        <w:t xml:space="preserve"> - </w:t>
      </w:r>
      <w:r w:rsidR="00FD2D6A" w:rsidRPr="00FD2D6A">
        <w:t xml:space="preserve">Exemplo de </w:t>
      </w:r>
      <w:r w:rsidR="00E47AD3">
        <w:t>e</w:t>
      </w:r>
      <w:r w:rsidR="00FD2D6A" w:rsidRPr="00FD2D6A">
        <w:t xml:space="preserve">ventos do </w:t>
      </w:r>
      <w:r w:rsidR="00E47AD3">
        <w:t>m</w:t>
      </w:r>
      <w:r w:rsidR="00FD2D6A" w:rsidRPr="00FD2D6A">
        <w:t>ódulo Input</w:t>
      </w:r>
      <w:bookmarkEnd w:id="293"/>
      <w:bookmarkEnd w:id="294"/>
    </w:p>
    <w:p w:rsidR="00FD2D6A" w:rsidRPr="00FD2D6A" w:rsidRDefault="00FD2D6A" w:rsidP="001D60CB">
      <w:pPr>
        <w:pStyle w:val="BodyText"/>
      </w:pPr>
      <w:r w:rsidRPr="00FD2D6A">
        <w:t xml:space="preserve">O identificador trata-se de um número inteiro gerado automaticamente pelo software </w:t>
      </w:r>
      <w:r w:rsidRPr="00FD2D6A">
        <w:rPr>
          <w:i/>
        </w:rPr>
        <w:t>Touchlib</w:t>
      </w:r>
      <w:r w:rsidRPr="00FD2D6A">
        <w:t xml:space="preserve"> enviado dentro da mensagem </w:t>
      </w:r>
      <w:r w:rsidRPr="00FD2D6A">
        <w:rPr>
          <w:i/>
        </w:rPr>
        <w:t>TUIO</w:t>
      </w:r>
      <w:r w:rsidRPr="00FD2D6A">
        <w:t xml:space="preserve">. A posição também é enviada nesta mensagem, porém escalonada em valores entre zero e um, permitindo fácil conversão. Com estes dois parâmetros, é possível rastrear seqüências de movimentos, como arraste e rotacionamento. O movimento de arrastar é dado como </w:t>
      </w:r>
      <w:r w:rsidRPr="00FD2D6A">
        <w:lastRenderedPageBreak/>
        <w:t xml:space="preserve">um evento </w:t>
      </w:r>
      <w:r w:rsidRPr="00FD2D6A">
        <w:rPr>
          <w:i/>
        </w:rPr>
        <w:t>CursorDown</w:t>
      </w:r>
      <w:r w:rsidRPr="00FD2D6A">
        <w:t xml:space="preserve">, seguido de inúmeros eventos </w:t>
      </w:r>
      <w:r w:rsidRPr="00FD2D6A">
        <w:rPr>
          <w:i/>
        </w:rPr>
        <w:t>CursorUpdate</w:t>
      </w:r>
      <w:r w:rsidRPr="00FD2D6A">
        <w:t xml:space="preserve">, encerrando com um evento </w:t>
      </w:r>
      <w:r w:rsidRPr="00FD2D6A">
        <w:rPr>
          <w:i/>
        </w:rPr>
        <w:t>CursorUp</w:t>
      </w:r>
      <w:r w:rsidRPr="00FD2D6A">
        <w:t>.</w:t>
      </w:r>
    </w:p>
    <w:p w:rsidR="00FD2D6A" w:rsidRPr="00FD2D6A" w:rsidRDefault="00FD2D6A" w:rsidP="00076E68">
      <w:pPr>
        <w:pStyle w:val="Heading4"/>
      </w:pPr>
      <w:r w:rsidRPr="00FD2D6A">
        <w:t>Módulo Resource</w:t>
      </w:r>
    </w:p>
    <w:p w:rsidR="00FD2D6A" w:rsidRPr="00FD2D6A" w:rsidRDefault="00FD2D6A" w:rsidP="001D60CB">
      <w:pPr>
        <w:pStyle w:val="BodyText"/>
      </w:pPr>
      <w:r w:rsidRPr="00FD2D6A">
        <w:t xml:space="preserve">É o módulo responsável por gerenciar os recursos utilizados pelo jogo, como texturas, fontes, mapas, imagens e efeitos. Baseia-se em gerenciadores, que são responsáveis por carregar os recursos a partir de arquivos e transformá-los em objetos manuseáveis dentro do </w:t>
      </w:r>
      <w:r w:rsidRPr="00FD2D6A">
        <w:rPr>
          <w:i/>
        </w:rPr>
        <w:t>framework</w:t>
      </w:r>
      <w:r w:rsidRPr="00FD2D6A">
        <w:t xml:space="preserve"> </w:t>
      </w:r>
      <w:r w:rsidRPr="00FD2D6A">
        <w:rPr>
          <w:i/>
        </w:rPr>
        <w:t>XNA</w:t>
      </w:r>
      <w:r w:rsidRPr="00FD2D6A">
        <w:t xml:space="preserve">. Existem três tipos de recursos utilizados pelo jogo: texturas, efeitos e fontes. </w:t>
      </w:r>
    </w:p>
    <w:p w:rsidR="00FD2D6A" w:rsidRPr="00FD2D6A" w:rsidRDefault="00FD2D6A" w:rsidP="001D60CB">
      <w:pPr>
        <w:pStyle w:val="BodyText"/>
      </w:pPr>
      <w:r w:rsidRPr="00FD2D6A">
        <w:t>Texturas são imagens, em diversos formatos e codificações. São utilizadas no desenho das estruturas dos menus, imagens de fundo, personagens do jogo entre outros. São usadas também na geração do mapa e na criação de partículas.</w:t>
      </w:r>
    </w:p>
    <w:p w:rsidR="00FD2D6A" w:rsidRPr="00FD2D6A" w:rsidRDefault="00FD2D6A" w:rsidP="001D60CB">
      <w:pPr>
        <w:pStyle w:val="BodyText"/>
      </w:pPr>
      <w:r w:rsidRPr="00FD2D6A">
        <w:t xml:space="preserve">Efeitos, por sua vez, são códigos em </w:t>
      </w:r>
      <w:r w:rsidRPr="00FD2D6A">
        <w:rPr>
          <w:i/>
        </w:rPr>
        <w:t>HLSL</w:t>
      </w:r>
      <w:r w:rsidRPr="00FD2D6A">
        <w:t xml:space="preserve"> (</w:t>
      </w:r>
      <w:r w:rsidRPr="00FD2D6A">
        <w:rPr>
          <w:i/>
        </w:rPr>
        <w:t>High Level Shader Language</w:t>
      </w:r>
      <w:r w:rsidRPr="00FD2D6A">
        <w:t xml:space="preserve">), utilizados para aplicar efeitos específicos, píxel a píxel, durante a renderização de uma cena. A aplicação destes efeitos acontece dentro da própria placa de vídeo, não consumindo assim tempo de </w:t>
      </w:r>
      <w:r w:rsidRPr="00FD2D6A">
        <w:rPr>
          <w:i/>
        </w:rPr>
        <w:t>CPU</w:t>
      </w:r>
      <w:r w:rsidRPr="00FD2D6A">
        <w:t xml:space="preserve"> da máquina que executa o jogo, mas por sua vez, requer uma placa de vídeo que possua suporte. </w:t>
      </w:r>
    </w:p>
    <w:p w:rsidR="00FD2D6A" w:rsidRPr="00FD2D6A" w:rsidRDefault="00FD2D6A" w:rsidP="001D60CB">
      <w:pPr>
        <w:pStyle w:val="BodyText"/>
      </w:pPr>
      <w:r w:rsidRPr="00FD2D6A">
        <w:t xml:space="preserve">Por utilizar na renderização do mapa mesclagem de texturas, a fim de obter um mapa mais realista, instruções </w:t>
      </w:r>
      <w:r w:rsidRPr="00FD2D6A">
        <w:rPr>
          <w:i/>
        </w:rPr>
        <w:t>HLSL</w:t>
      </w:r>
      <w:r w:rsidRPr="00FD2D6A">
        <w:t xml:space="preserve"> mais complexas foram utilizadas. Com isso, a placa de vídeo necessária deve ser capaz de compilar estas instruções utilizando </w:t>
      </w:r>
      <w:r w:rsidRPr="00FD2D6A">
        <w:rPr>
          <w:i/>
        </w:rPr>
        <w:t>PixelShader</w:t>
      </w:r>
      <w:r w:rsidR="0065708A">
        <w:rPr>
          <w:rStyle w:val="FootnoteReference"/>
          <w:i/>
        </w:rPr>
        <w:footnoteReference w:id="9"/>
      </w:r>
      <w:r w:rsidRPr="00FD2D6A">
        <w:t xml:space="preserve"> </w:t>
      </w:r>
      <w:r w:rsidRPr="00FD2D6A">
        <w:rPr>
          <w:i/>
        </w:rPr>
        <w:t xml:space="preserve">3.0 </w:t>
      </w:r>
      <w:r w:rsidRPr="00FD2D6A">
        <w:t xml:space="preserve">e </w:t>
      </w:r>
      <w:r w:rsidRPr="00FD2D6A">
        <w:rPr>
          <w:i/>
        </w:rPr>
        <w:t>VertexShader</w:t>
      </w:r>
      <w:r w:rsidR="0065708A">
        <w:rPr>
          <w:rStyle w:val="FootnoteReference"/>
          <w:i/>
        </w:rPr>
        <w:footnoteReference w:id="10"/>
      </w:r>
      <w:r w:rsidRPr="00FD2D6A">
        <w:t xml:space="preserve"> </w:t>
      </w:r>
      <w:r w:rsidRPr="00FD2D6A">
        <w:rPr>
          <w:i/>
        </w:rPr>
        <w:t>3.0</w:t>
      </w:r>
      <w:r w:rsidRPr="00FD2D6A">
        <w:t xml:space="preserve">. Placas de vídeo com suporte nativo ao </w:t>
      </w:r>
      <w:r w:rsidRPr="00FD2D6A">
        <w:rPr>
          <w:i/>
        </w:rPr>
        <w:t>DirectX</w:t>
      </w:r>
      <w:r w:rsidR="00B578A9">
        <w:rPr>
          <w:rStyle w:val="FootnoteReference"/>
          <w:i/>
        </w:rPr>
        <w:footnoteReference w:id="11"/>
      </w:r>
      <w:r w:rsidRPr="00FD2D6A">
        <w:rPr>
          <w:i/>
        </w:rPr>
        <w:t xml:space="preserve"> 9.0c</w:t>
      </w:r>
      <w:r w:rsidRPr="00FD2D6A">
        <w:t>, possuem esta característica.</w:t>
      </w:r>
    </w:p>
    <w:p w:rsidR="00365C52" w:rsidRDefault="00FD2D6A" w:rsidP="00365C52">
      <w:pPr>
        <w:pStyle w:val="Figura"/>
      </w:pPr>
      <w:r w:rsidRPr="00FD2D6A">
        <w:rPr>
          <w:noProof/>
          <w:lang w:eastAsia="pt-BR"/>
        </w:rPr>
        <w:lastRenderedPageBreak/>
        <w:drawing>
          <wp:inline distT="0" distB="0" distL="0" distR="0">
            <wp:extent cx="3806190" cy="2849245"/>
            <wp:effectExtent l="19050" t="19050" r="22860" b="27305"/>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srcRect/>
                    <a:stretch>
                      <a:fillRect/>
                    </a:stretch>
                  </pic:blipFill>
                  <pic:spPr bwMode="auto">
                    <a:xfrm>
                      <a:off x="0" y="0"/>
                      <a:ext cx="3806190" cy="284924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295" w:name="_Toc200128390"/>
      <w:bookmarkStart w:id="296" w:name="_Toc201293801"/>
      <w:r>
        <w:t xml:space="preserve">Figura </w:t>
      </w:r>
      <w:fldSimple w:instr=" SEQ Figura \* ARABIC ">
        <w:r w:rsidR="004B7682">
          <w:rPr>
            <w:noProof/>
          </w:rPr>
          <w:t>43</w:t>
        </w:r>
      </w:fldSimple>
      <w:r>
        <w:t xml:space="preserve"> - </w:t>
      </w:r>
      <w:r w:rsidR="00FD2D6A" w:rsidRPr="00FD2D6A">
        <w:t xml:space="preserve">Exemplo de </w:t>
      </w:r>
      <w:r w:rsidR="00E47AD3">
        <w:t>u</w:t>
      </w:r>
      <w:r w:rsidR="00FD2D6A" w:rsidRPr="00FD2D6A">
        <w:t xml:space="preserve">tilização de </w:t>
      </w:r>
      <w:r w:rsidR="00E47AD3">
        <w:t>e</w:t>
      </w:r>
      <w:r w:rsidR="00FD2D6A" w:rsidRPr="00FD2D6A">
        <w:t xml:space="preserve">feitos </w:t>
      </w:r>
      <w:bookmarkEnd w:id="295"/>
      <w:r w:rsidR="00E47AD3">
        <w:t>hlsl</w:t>
      </w:r>
      <w:bookmarkEnd w:id="296"/>
    </w:p>
    <w:p w:rsidR="00FD2D6A" w:rsidRPr="00FD2D6A" w:rsidRDefault="00FD2D6A" w:rsidP="001D60CB">
      <w:pPr>
        <w:pStyle w:val="BodyText"/>
      </w:pPr>
      <w:r w:rsidRPr="00FD2D6A">
        <w:t>Já as fontes</w:t>
      </w:r>
      <w:del w:id="297" w:author="Fabio R. de Miranda" w:date="2008-06-12T02:52:00Z">
        <w:r w:rsidRPr="00FD2D6A" w:rsidDel="00995E53">
          <w:delText>,</w:delText>
        </w:r>
      </w:del>
      <w:r w:rsidRPr="00FD2D6A">
        <w:t xml:space="preserve"> são utilizadas na escrita de textos no jogo. Existem dois tipos de fontes utilizadas no desenvolvimento do jogo. A primeira é baseada em uma estrutura XML, onde as propriedades como espaçamento vertical, espaçamento horizontal, tamanho, cor e fonte são informados. Este tipo de fonte é a que consome menos memória, porém não é possível aplicar nenhum efeito.</w:t>
      </w:r>
    </w:p>
    <w:p w:rsidR="00365C52" w:rsidRDefault="00FD2D6A" w:rsidP="00365C52">
      <w:pPr>
        <w:pStyle w:val="Figura"/>
      </w:pPr>
      <w:r w:rsidRPr="00FD2D6A">
        <w:rPr>
          <w:noProof/>
          <w:lang w:eastAsia="pt-BR"/>
        </w:rPr>
        <w:drawing>
          <wp:inline distT="0" distB="0" distL="0" distR="0">
            <wp:extent cx="4199890" cy="988695"/>
            <wp:effectExtent l="19050" t="19050" r="10160" b="20955"/>
            <wp:docPr id="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srcRect/>
                    <a:stretch>
                      <a:fillRect/>
                    </a:stretch>
                  </pic:blipFill>
                  <pic:spPr bwMode="auto">
                    <a:xfrm>
                      <a:off x="0" y="0"/>
                      <a:ext cx="4199890" cy="98869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298" w:name="_Toc200128391"/>
      <w:bookmarkStart w:id="299" w:name="_Toc201293802"/>
      <w:r>
        <w:t xml:space="preserve">Figura </w:t>
      </w:r>
      <w:fldSimple w:instr=" SEQ Figura \* ARABIC ">
        <w:r w:rsidR="004B7682">
          <w:rPr>
            <w:noProof/>
          </w:rPr>
          <w:t>44</w:t>
        </w:r>
      </w:fldSimple>
      <w:r>
        <w:t xml:space="preserve"> - </w:t>
      </w:r>
      <w:r w:rsidR="00FD2D6A" w:rsidRPr="00FD2D6A">
        <w:t xml:space="preserve">Exemplo de </w:t>
      </w:r>
      <w:r w:rsidR="00E47AD3">
        <w:t>u</w:t>
      </w:r>
      <w:r>
        <w:t>tilização</w:t>
      </w:r>
      <w:r w:rsidR="00FD2D6A" w:rsidRPr="00FD2D6A">
        <w:t xml:space="preserve"> de </w:t>
      </w:r>
      <w:r w:rsidR="00E47AD3">
        <w:t>f</w:t>
      </w:r>
      <w:r w:rsidR="00FD2D6A" w:rsidRPr="00FD2D6A">
        <w:t>onte XML</w:t>
      </w:r>
      <w:bookmarkEnd w:id="298"/>
      <w:bookmarkEnd w:id="299"/>
    </w:p>
    <w:p w:rsidR="00FD2D6A" w:rsidRPr="00FD2D6A" w:rsidRDefault="00FD2D6A" w:rsidP="001D60CB">
      <w:pPr>
        <w:pStyle w:val="BodyText"/>
      </w:pPr>
      <w:r w:rsidRPr="00FD2D6A">
        <w:t xml:space="preserve">Quando se deseja que o texto escrito possua efeitos, como sombreamento, brilho, chanfros, contornos e texturas; é necessário o uso de fontes-textura. A fonte-textura trata-se de uma imagem que possui a seqüência os caracteres ASCII, já com os efeitos desejados, do número 32 aos 127. Cada caractere deve estar dentro de uma área de fundo totalmente transparente e entre elas deve existir em todas as direções, no mínimo, um píxel na cor magenta (R: 255; G: 0; B: 255; A: 255), para definir a separação dos caracteres, pelo </w:t>
      </w:r>
      <w:r w:rsidRPr="00FD2D6A">
        <w:rPr>
          <w:i/>
        </w:rPr>
        <w:t>ContentProcessor</w:t>
      </w:r>
      <w:r w:rsidR="00B578A9">
        <w:rPr>
          <w:rStyle w:val="FootnoteReference"/>
          <w:i/>
        </w:rPr>
        <w:footnoteReference w:id="12"/>
      </w:r>
      <w:r w:rsidRPr="00FD2D6A">
        <w:t xml:space="preserve"> do framework </w:t>
      </w:r>
      <w:r w:rsidRPr="00FD2D6A">
        <w:rPr>
          <w:i/>
        </w:rPr>
        <w:t>XNA</w:t>
      </w:r>
      <w:r w:rsidRPr="00FD2D6A">
        <w:t>.</w:t>
      </w:r>
    </w:p>
    <w:p w:rsidR="00365C52" w:rsidRDefault="00FD2D6A" w:rsidP="00365C52">
      <w:pPr>
        <w:pStyle w:val="Figura"/>
      </w:pPr>
      <w:r w:rsidRPr="00FD2D6A">
        <w:rPr>
          <w:noProof/>
          <w:lang w:eastAsia="pt-BR"/>
        </w:rPr>
        <w:lastRenderedPageBreak/>
        <w:drawing>
          <wp:inline distT="0" distB="0" distL="0" distR="0">
            <wp:extent cx="4838065" cy="935355"/>
            <wp:effectExtent l="19050" t="0" r="635"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srcRect/>
                    <a:stretch>
                      <a:fillRect/>
                    </a:stretch>
                  </pic:blipFill>
                  <pic:spPr bwMode="auto">
                    <a:xfrm>
                      <a:off x="0" y="0"/>
                      <a:ext cx="4838065" cy="935355"/>
                    </a:xfrm>
                    <a:prstGeom prst="rect">
                      <a:avLst/>
                    </a:prstGeom>
                    <a:noFill/>
                    <a:ln w="9525">
                      <a:noFill/>
                      <a:miter lim="800000"/>
                      <a:headEnd/>
                      <a:tailEnd/>
                    </a:ln>
                  </pic:spPr>
                </pic:pic>
              </a:graphicData>
            </a:graphic>
          </wp:inline>
        </w:drawing>
      </w:r>
    </w:p>
    <w:p w:rsidR="00FD2D6A" w:rsidRPr="00FD2D6A" w:rsidRDefault="00365C52" w:rsidP="00365C52">
      <w:pPr>
        <w:pStyle w:val="Figura"/>
      </w:pPr>
      <w:bookmarkStart w:id="300" w:name="_Toc200128392"/>
      <w:bookmarkStart w:id="301" w:name="_Toc201293803"/>
      <w:r>
        <w:t xml:space="preserve">Figura </w:t>
      </w:r>
      <w:fldSimple w:instr=" SEQ Figura \* ARABIC ">
        <w:r w:rsidR="004B7682">
          <w:rPr>
            <w:noProof/>
          </w:rPr>
          <w:t>45</w:t>
        </w:r>
      </w:fldSimple>
      <w:r>
        <w:t xml:space="preserve"> - Exemplo de </w:t>
      </w:r>
      <w:r w:rsidR="002F3906">
        <w:t>f</w:t>
      </w:r>
      <w:r>
        <w:t>onte-</w:t>
      </w:r>
      <w:r w:rsidR="002F3906">
        <w:t>t</w:t>
      </w:r>
      <w:r>
        <w:t>extura</w:t>
      </w:r>
      <w:bookmarkEnd w:id="300"/>
      <w:bookmarkEnd w:id="301"/>
    </w:p>
    <w:p w:rsidR="00FD2D6A" w:rsidRPr="00FD2D6A" w:rsidRDefault="00FD2D6A" w:rsidP="001D60CB">
      <w:pPr>
        <w:pStyle w:val="BodyText"/>
      </w:pPr>
      <w:r w:rsidRPr="00FD2D6A">
        <w:t xml:space="preserve">Com isso, é possível desenvolver os caracteres em qualquer software gráfico, como por exemplo, o </w:t>
      </w:r>
      <w:r w:rsidRPr="00FD2D6A">
        <w:rPr>
          <w:i/>
        </w:rPr>
        <w:t>Adobe Photoshop</w:t>
      </w:r>
      <w:r w:rsidRPr="00FD2D6A">
        <w:t>; e em seguida aplicar as regras acima de forma a utilizar a fonte no jogo. Como a aplicação das regras é algo trabalhoso e repetitivo, foi desenvolvido um programa que aplica as regras tendo como fonte o arquivo com os caracteres sobre um fundo transparente, facilitando o desenvolvimento de texturas para utilização no jogo.</w:t>
      </w:r>
    </w:p>
    <w:p w:rsidR="00445552" w:rsidRDefault="00FD2D6A" w:rsidP="00445552">
      <w:pPr>
        <w:pStyle w:val="Figura"/>
      </w:pPr>
      <w:r w:rsidRPr="00FD2D6A">
        <w:rPr>
          <w:noProof/>
          <w:lang w:eastAsia="pt-BR"/>
        </w:rPr>
        <w:drawing>
          <wp:inline distT="0" distB="0" distL="0" distR="0">
            <wp:extent cx="3912870" cy="605790"/>
            <wp:effectExtent l="19050" t="19050" r="11430" b="2286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srcRect/>
                    <a:stretch>
                      <a:fillRect/>
                    </a:stretch>
                  </pic:blipFill>
                  <pic:spPr bwMode="auto">
                    <a:xfrm>
                      <a:off x="0" y="0"/>
                      <a:ext cx="3912870" cy="605790"/>
                    </a:xfrm>
                    <a:prstGeom prst="rect">
                      <a:avLst/>
                    </a:prstGeom>
                    <a:noFill/>
                    <a:ln w="6350" cmpd="sng">
                      <a:solidFill>
                        <a:srgbClr val="000000"/>
                      </a:solidFill>
                      <a:miter lim="800000"/>
                      <a:headEnd/>
                      <a:tailEnd/>
                    </a:ln>
                    <a:effectLst/>
                  </pic:spPr>
                </pic:pic>
              </a:graphicData>
            </a:graphic>
          </wp:inline>
        </w:drawing>
      </w:r>
    </w:p>
    <w:p w:rsidR="00FD2D6A" w:rsidRPr="00FD2D6A" w:rsidRDefault="00445552" w:rsidP="00445552">
      <w:pPr>
        <w:pStyle w:val="Figura"/>
      </w:pPr>
      <w:bookmarkStart w:id="302" w:name="_Toc200128393"/>
      <w:bookmarkStart w:id="303" w:name="_Toc201293804"/>
      <w:r>
        <w:t xml:space="preserve">Figura </w:t>
      </w:r>
      <w:fldSimple w:instr=" SEQ Figura \* ARABIC ">
        <w:r w:rsidR="004B7682">
          <w:rPr>
            <w:noProof/>
          </w:rPr>
          <w:t>46</w:t>
        </w:r>
      </w:fldSimple>
      <w:r>
        <w:t xml:space="preserve"> - </w:t>
      </w:r>
      <w:r w:rsidR="00FD2D6A" w:rsidRPr="00FD2D6A">
        <w:t xml:space="preserve">Exemplo de </w:t>
      </w:r>
      <w:r w:rsidR="002F3906">
        <w:t>u</w:t>
      </w:r>
      <w:r w:rsidR="00FD2D6A" w:rsidRPr="00FD2D6A">
        <w:t xml:space="preserve">so de </w:t>
      </w:r>
      <w:r w:rsidR="002F3906">
        <w:t>f</w:t>
      </w:r>
      <w:r w:rsidR="00FD2D6A" w:rsidRPr="00FD2D6A">
        <w:t>onte-</w:t>
      </w:r>
      <w:r w:rsidR="002F3906">
        <w:t>t</w:t>
      </w:r>
      <w:r w:rsidR="00FD2D6A" w:rsidRPr="00FD2D6A">
        <w:t>extura</w:t>
      </w:r>
      <w:bookmarkEnd w:id="302"/>
      <w:bookmarkEnd w:id="303"/>
    </w:p>
    <w:p w:rsidR="00FD2D6A" w:rsidRPr="00FD2D6A" w:rsidRDefault="00FD2D6A" w:rsidP="001D60CB">
      <w:pPr>
        <w:pStyle w:val="BodyText"/>
      </w:pPr>
      <w:r w:rsidRPr="00FD2D6A">
        <w:t xml:space="preserve">Os gerenciadores de recursos trabalham com </w:t>
      </w:r>
      <w:r w:rsidR="0024442E" w:rsidRPr="0024442E">
        <w:rPr>
          <w:i/>
          <w:rPrChange w:id="304" w:author="Fabio R. de Miranda" w:date="2008-06-12T02:58:00Z">
            <w:rPr>
              <w:rFonts w:cs="Arial"/>
              <w:i/>
              <w:sz w:val="16"/>
              <w:szCs w:val="16"/>
            </w:rPr>
          </w:rPrChange>
        </w:rPr>
        <w:t>cache</w:t>
      </w:r>
      <w:r w:rsidRPr="00FD2D6A">
        <w:t>. O carregamento dos recursos é feito apenas quando a primeira solicitação acontece, e a partir disso, qualquer uso ao recurso será imediato, pois o mesmo estará já estará alocado em memória, sendo desalocado apenas ao fim do jogo.</w:t>
      </w:r>
    </w:p>
    <w:p w:rsidR="00FD2D6A" w:rsidRPr="00FD2D6A" w:rsidRDefault="00FD2D6A" w:rsidP="00076E68">
      <w:pPr>
        <w:pStyle w:val="Heading4"/>
      </w:pPr>
      <w:r w:rsidRPr="00FD2D6A">
        <w:t>Módulo Drawable</w:t>
      </w:r>
    </w:p>
    <w:p w:rsidR="00FD2D6A" w:rsidRPr="00FD2D6A" w:rsidRDefault="00FD2D6A" w:rsidP="001D60CB">
      <w:pPr>
        <w:pStyle w:val="BodyText"/>
      </w:pPr>
      <w:r w:rsidRPr="00FD2D6A">
        <w:t xml:space="preserve">É o módulo responsável por gerenciar todas as operações de desenho do jogo, desde textos e texturas a mapas e animações. É subdividido em seis submódulos, cada um responsável pelo gerenciamento de uma entidade: </w:t>
      </w:r>
      <w:r w:rsidRPr="00FD2D6A">
        <w:rPr>
          <w:i/>
        </w:rPr>
        <w:t>Camera</w:t>
      </w:r>
      <w:r w:rsidRPr="00FD2D6A">
        <w:t xml:space="preserve">, </w:t>
      </w:r>
      <w:r w:rsidRPr="00FD2D6A">
        <w:rPr>
          <w:i/>
        </w:rPr>
        <w:t>Sprite</w:t>
      </w:r>
      <w:r w:rsidRPr="00FD2D6A">
        <w:t xml:space="preserve">, </w:t>
      </w:r>
      <w:r w:rsidRPr="00FD2D6A">
        <w:rPr>
          <w:i/>
        </w:rPr>
        <w:t>Map</w:t>
      </w:r>
      <w:r w:rsidRPr="00FD2D6A">
        <w:t xml:space="preserve">, </w:t>
      </w:r>
      <w:r w:rsidRPr="00FD2D6A">
        <w:rPr>
          <w:i/>
        </w:rPr>
        <w:t>Area</w:t>
      </w:r>
      <w:r w:rsidRPr="00FD2D6A">
        <w:t xml:space="preserve">, </w:t>
      </w:r>
      <w:r w:rsidRPr="00FD2D6A">
        <w:rPr>
          <w:i/>
        </w:rPr>
        <w:t>Animation</w:t>
      </w:r>
      <w:r w:rsidRPr="00FD2D6A">
        <w:t xml:space="preserve"> e </w:t>
      </w:r>
      <w:r w:rsidRPr="00FD2D6A">
        <w:rPr>
          <w:i/>
        </w:rPr>
        <w:t>Damage</w:t>
      </w:r>
      <w:r w:rsidRPr="00FD2D6A">
        <w:t>.</w:t>
      </w:r>
    </w:p>
    <w:p w:rsidR="00FD2D6A" w:rsidRPr="00FD2D6A" w:rsidRDefault="00FD2D6A" w:rsidP="001D60CB">
      <w:pPr>
        <w:pStyle w:val="BodyText"/>
      </w:pPr>
      <w:r w:rsidRPr="00FD2D6A">
        <w:t>Parte desse gerenciamento é feita utilizando uma lista de tarefas. Como a execução da atualização dos componentes não segue uma ordem específica, utilizando o mesmo gerenciador, é possível ordenar os componentes, através de uma prioridade, quando necessário.</w:t>
      </w:r>
    </w:p>
    <w:p w:rsidR="00FD2D6A" w:rsidRPr="00FD2D6A" w:rsidRDefault="00FD2D6A" w:rsidP="00076E68">
      <w:pPr>
        <w:pStyle w:val="Heading5"/>
      </w:pPr>
      <w:r w:rsidRPr="00FD2D6A">
        <w:t>Submódulo Camera</w:t>
      </w:r>
    </w:p>
    <w:p w:rsidR="00FD2D6A" w:rsidRPr="00FD2D6A" w:rsidRDefault="00FD2D6A" w:rsidP="001D60CB">
      <w:pPr>
        <w:pStyle w:val="BodyText"/>
      </w:pPr>
      <w:r w:rsidRPr="00FD2D6A">
        <w:t xml:space="preserve">Representa a câmera do jogo, provendo matrizes de visão e projeção, ângulo de visão e posição do observador dentro da cena. Cada objeto 3D, como o mapa, áreas </w:t>
      </w:r>
      <w:r w:rsidRPr="00FD2D6A">
        <w:lastRenderedPageBreak/>
        <w:t xml:space="preserve">e animações, necessitam de uma matriz de projeção e visão para serem projetadas na tela de forma correta. A matriz de projeção define a área visível da cena, ou </w:t>
      </w:r>
      <w:r w:rsidRPr="00FD2D6A">
        <w:rPr>
          <w:i/>
        </w:rPr>
        <w:t>frustum</w:t>
      </w:r>
      <w:r w:rsidRPr="00FD2D6A">
        <w:t>; enquanto a matriz de visão representa as transformações que devem ser aplicadas para os objetos serem projetados corretamente na tela.</w:t>
      </w:r>
    </w:p>
    <w:p w:rsidR="00FD2D6A" w:rsidRPr="00FD2D6A" w:rsidRDefault="00FD2D6A" w:rsidP="001D60CB">
      <w:pPr>
        <w:pStyle w:val="BodyText"/>
      </w:pPr>
      <w:r w:rsidRPr="00FD2D6A">
        <w:t xml:space="preserve">A área visível é representada de maneira semelhante a uma pirâmide, cortada por dois planos. O plano mais próximo da posição do observador é chamado de </w:t>
      </w:r>
      <w:r w:rsidRPr="00FD2D6A">
        <w:rPr>
          <w:i/>
        </w:rPr>
        <w:t>near plane</w:t>
      </w:r>
      <w:r w:rsidRPr="00FD2D6A">
        <w:t xml:space="preserve">, enquanto o mais afastado de </w:t>
      </w:r>
      <w:r w:rsidRPr="00FD2D6A">
        <w:rPr>
          <w:i/>
        </w:rPr>
        <w:t>far plane</w:t>
      </w:r>
      <w:r w:rsidRPr="00FD2D6A">
        <w:t>. Qualquer objeto que após a aplicação de suas transformações encontra-se fora desta “pirâmide” é automaticamente removido da renderização da cena.</w:t>
      </w:r>
    </w:p>
    <w:p w:rsidR="002F3906" w:rsidRDefault="00FD2D6A" w:rsidP="002F3906">
      <w:pPr>
        <w:pStyle w:val="Figura"/>
      </w:pPr>
      <w:r w:rsidRPr="00FD2D6A">
        <w:rPr>
          <w:noProof/>
          <w:lang w:eastAsia="pt-BR"/>
        </w:rPr>
        <w:drawing>
          <wp:inline distT="0" distB="0" distL="0" distR="0">
            <wp:extent cx="3594100" cy="2254250"/>
            <wp:effectExtent l="19050" t="19050" r="25400" b="12700"/>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srcRect/>
                    <a:stretch>
                      <a:fillRect/>
                    </a:stretch>
                  </pic:blipFill>
                  <pic:spPr bwMode="auto">
                    <a:xfrm>
                      <a:off x="0" y="0"/>
                      <a:ext cx="3594100" cy="2254250"/>
                    </a:xfrm>
                    <a:prstGeom prst="rect">
                      <a:avLst/>
                    </a:prstGeom>
                    <a:noFill/>
                    <a:ln w="6350" cmpd="sng">
                      <a:solidFill>
                        <a:srgbClr val="000000"/>
                      </a:solidFill>
                      <a:miter lim="800000"/>
                      <a:headEnd/>
                      <a:tailEnd/>
                    </a:ln>
                    <a:effectLst/>
                  </pic:spPr>
                </pic:pic>
              </a:graphicData>
            </a:graphic>
          </wp:inline>
        </w:drawing>
      </w:r>
    </w:p>
    <w:p w:rsidR="00FD2D6A" w:rsidRPr="00FD2D6A" w:rsidRDefault="002F3906" w:rsidP="002F3906">
      <w:pPr>
        <w:pStyle w:val="Figura"/>
      </w:pPr>
      <w:bookmarkStart w:id="305" w:name="_Toc200128394"/>
      <w:bookmarkStart w:id="306" w:name="_Toc201293805"/>
      <w:r>
        <w:t xml:space="preserve">Figura </w:t>
      </w:r>
      <w:fldSimple w:instr=" SEQ Figura \* ARABIC ">
        <w:r w:rsidR="004B7682">
          <w:rPr>
            <w:noProof/>
          </w:rPr>
          <w:t>47</w:t>
        </w:r>
      </w:fldSimple>
      <w:r>
        <w:t xml:space="preserve"> - </w:t>
      </w:r>
      <w:r w:rsidR="00FD2D6A" w:rsidRPr="00FD2D6A">
        <w:t>Representação da área visível da cena</w:t>
      </w:r>
      <w:bookmarkEnd w:id="305"/>
      <w:bookmarkEnd w:id="306"/>
    </w:p>
    <w:p w:rsidR="00FD2D6A" w:rsidRPr="00FD2D6A" w:rsidRDefault="00FD2D6A" w:rsidP="001D60CB">
      <w:pPr>
        <w:pStyle w:val="BodyText"/>
      </w:pPr>
      <w:r w:rsidRPr="00FD2D6A">
        <w:t xml:space="preserve">A altura e largura do </w:t>
      </w:r>
      <w:r w:rsidRPr="00FD2D6A">
        <w:rPr>
          <w:i/>
        </w:rPr>
        <w:t>viewport</w:t>
      </w:r>
      <w:r w:rsidRPr="00FD2D6A">
        <w:t xml:space="preserve"> da tela de jogo coincidem com as do </w:t>
      </w:r>
      <w:r w:rsidRPr="00FD2D6A">
        <w:rPr>
          <w:i/>
        </w:rPr>
        <w:t>near plane</w:t>
      </w:r>
      <w:r w:rsidRPr="00FD2D6A">
        <w:t>. Devido às especificidades de cada objeto 3D, decidiu-se por utilizar matrizes de projeção e visão individuais.</w:t>
      </w:r>
    </w:p>
    <w:p w:rsidR="00FD2D6A" w:rsidRPr="00FD2D6A" w:rsidRDefault="00FD2D6A" w:rsidP="00076E68">
      <w:pPr>
        <w:pStyle w:val="Heading5"/>
      </w:pPr>
      <w:r w:rsidRPr="00FD2D6A">
        <w:t>Submódulo Sprite</w:t>
      </w:r>
    </w:p>
    <w:p w:rsidR="00FD2D6A" w:rsidRPr="00FD2D6A" w:rsidRDefault="00FD2D6A" w:rsidP="001D60CB">
      <w:pPr>
        <w:pStyle w:val="BodyText"/>
      </w:pPr>
      <w:r w:rsidRPr="00FD2D6A">
        <w:t xml:space="preserve">Gerencia o desenho de </w:t>
      </w:r>
      <w:r w:rsidRPr="00FD2D6A">
        <w:rPr>
          <w:i/>
        </w:rPr>
        <w:t>sprites</w:t>
      </w:r>
      <w:r w:rsidRPr="00FD2D6A">
        <w:t>, ou seja, textos e imagens, utilizando prioridades para ordenar os componentes que serão desenhados. Quando um objeto necessita se desenhar na tela, ele transfere esta responsabilidade ao gerenciador, que armazena o que deve ser desenhado, e a cada atualização do jogo, a lista é ordenada e os itens armazenados são desenhados.</w:t>
      </w:r>
    </w:p>
    <w:p w:rsidR="002F3906" w:rsidRDefault="00FD2D6A" w:rsidP="002F3906">
      <w:pPr>
        <w:pStyle w:val="Figura"/>
      </w:pPr>
      <w:r w:rsidRPr="00FD2D6A">
        <w:rPr>
          <w:noProof/>
          <w:lang w:eastAsia="pt-BR"/>
        </w:rPr>
        <w:lastRenderedPageBreak/>
        <w:drawing>
          <wp:inline distT="0" distB="0" distL="0" distR="0">
            <wp:extent cx="2945130" cy="3041015"/>
            <wp:effectExtent l="38100" t="19050" r="26670" b="26035"/>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srcRect/>
                    <a:stretch>
                      <a:fillRect/>
                    </a:stretch>
                  </pic:blipFill>
                  <pic:spPr bwMode="auto">
                    <a:xfrm>
                      <a:off x="0" y="0"/>
                      <a:ext cx="2945130" cy="3041015"/>
                    </a:xfrm>
                    <a:prstGeom prst="rect">
                      <a:avLst/>
                    </a:prstGeom>
                    <a:noFill/>
                    <a:ln w="6350" cmpd="sng">
                      <a:solidFill>
                        <a:srgbClr val="000000"/>
                      </a:solidFill>
                      <a:miter lim="800000"/>
                      <a:headEnd/>
                      <a:tailEnd/>
                    </a:ln>
                    <a:effectLst/>
                  </pic:spPr>
                </pic:pic>
              </a:graphicData>
            </a:graphic>
          </wp:inline>
        </w:drawing>
      </w:r>
    </w:p>
    <w:p w:rsidR="00FD2D6A" w:rsidRPr="00FD2D6A" w:rsidRDefault="002F3906" w:rsidP="002F3906">
      <w:pPr>
        <w:pStyle w:val="Figura"/>
      </w:pPr>
      <w:bookmarkStart w:id="307" w:name="_Toc200128395"/>
      <w:bookmarkStart w:id="308" w:name="_Toc201293806"/>
      <w:r>
        <w:t xml:space="preserve">Figura </w:t>
      </w:r>
      <w:fldSimple w:instr=" SEQ Figura \* ARABIC ">
        <w:r w:rsidR="004B7682">
          <w:rPr>
            <w:noProof/>
          </w:rPr>
          <w:t>48</w:t>
        </w:r>
      </w:fldSimple>
      <w:r>
        <w:t xml:space="preserve"> - </w:t>
      </w:r>
      <w:r w:rsidR="00FD2D6A" w:rsidRPr="00FD2D6A">
        <w:t>Exemplo de sobreposição de sprites</w:t>
      </w:r>
      <w:bookmarkEnd w:id="307"/>
      <w:bookmarkEnd w:id="308"/>
    </w:p>
    <w:p w:rsidR="00FD2D6A" w:rsidRPr="00FD2D6A" w:rsidRDefault="00FD2D6A" w:rsidP="00076E68">
      <w:pPr>
        <w:pStyle w:val="Heading5"/>
      </w:pPr>
      <w:r w:rsidRPr="00FD2D6A">
        <w:t>Submódulo Map</w:t>
      </w:r>
    </w:p>
    <w:p w:rsidR="00FD2D6A" w:rsidRPr="00FD2D6A" w:rsidRDefault="00FD2D6A" w:rsidP="001D60CB">
      <w:pPr>
        <w:pStyle w:val="BodyText"/>
      </w:pPr>
      <w:r w:rsidRPr="00FD2D6A">
        <w:t xml:space="preserve">Responsável pela criação e desenho do mapa sobre o qual o jogo acontece. O mapa, diferentemente dos </w:t>
      </w:r>
      <w:r w:rsidRPr="00FD2D6A">
        <w:rPr>
          <w:i/>
        </w:rPr>
        <w:t>sprites</w:t>
      </w:r>
      <w:r w:rsidRPr="00FD2D6A">
        <w:t xml:space="preserve">, trata-se de um objeto 3D, fazendo uso do submódulo </w:t>
      </w:r>
      <w:r w:rsidRPr="00FD2D6A">
        <w:rPr>
          <w:i/>
        </w:rPr>
        <w:t>Camera</w:t>
      </w:r>
      <w:r w:rsidRPr="00FD2D6A">
        <w:t xml:space="preserve">. </w:t>
      </w:r>
    </w:p>
    <w:p w:rsidR="00FD2D6A" w:rsidRPr="00FD2D6A" w:rsidRDefault="00FD2D6A" w:rsidP="001D60CB">
      <w:pPr>
        <w:pStyle w:val="BodyText"/>
      </w:pPr>
      <w:r w:rsidRPr="00FD2D6A">
        <w:t>Não há gerenciadores que controlam o seu desenho, pois não existe a possibilidade de existirem dois mapas sendo desenhados ao mesmo tempo. O mapa é sempre o primeiro item a ser desenhado, uma vez que todos os personagens devem estar sobre ele.</w:t>
      </w:r>
    </w:p>
    <w:p w:rsidR="00FD2D6A" w:rsidRPr="00FD2D6A" w:rsidRDefault="00FD2D6A" w:rsidP="001D60CB">
      <w:pPr>
        <w:pStyle w:val="BodyText"/>
      </w:pPr>
      <w:r w:rsidRPr="00FD2D6A">
        <w:t xml:space="preserve"> Inicialmente, optou-se por utilizar um arquivo de geometria para representar o mapa com suas texturas. Para sua criação, utilizou-se geradores automáticos de terrenos, como o </w:t>
      </w:r>
      <w:r w:rsidRPr="00FD2D6A">
        <w:rPr>
          <w:i/>
        </w:rPr>
        <w:t>Terragen 2</w:t>
      </w:r>
      <w:r w:rsidRPr="00FD2D6A">
        <w:t xml:space="preserve">, </w:t>
      </w:r>
      <w:r w:rsidRPr="00FD2D6A">
        <w:rPr>
          <w:i/>
        </w:rPr>
        <w:t>L3DT</w:t>
      </w:r>
      <w:r w:rsidRPr="00FD2D6A">
        <w:t>,</w:t>
      </w:r>
      <w:r w:rsidRPr="00FD2D6A">
        <w:rPr>
          <w:i/>
        </w:rPr>
        <w:t xml:space="preserve"> Nem's Mega 3D Terrain Generator</w:t>
      </w:r>
      <w:r w:rsidRPr="00FD2D6A">
        <w:t xml:space="preserve"> e o </w:t>
      </w:r>
      <w:r w:rsidRPr="00FD2D6A">
        <w:rPr>
          <w:i/>
        </w:rPr>
        <w:t>Vue xStream 6</w:t>
      </w:r>
      <w:r w:rsidRPr="00FD2D6A">
        <w:t xml:space="preserve">. Estes programas exportam arquivos em diversos formatos, com texturas embutidas, que são facilmente reconhecidos por diversos softwares de modelamento, como o </w:t>
      </w:r>
      <w:r w:rsidRPr="00FD2D6A">
        <w:rPr>
          <w:i/>
        </w:rPr>
        <w:t xml:space="preserve">Autodesk 3ds Max </w:t>
      </w:r>
      <w:r w:rsidRPr="00FD2D6A">
        <w:t xml:space="preserve">ou </w:t>
      </w:r>
      <w:r w:rsidRPr="00FD2D6A">
        <w:rPr>
          <w:i/>
        </w:rPr>
        <w:t>Softimage XSI</w:t>
      </w:r>
      <w:r w:rsidRPr="00FD2D6A">
        <w:t>.</w:t>
      </w:r>
    </w:p>
    <w:p w:rsidR="00FD2D6A" w:rsidRPr="00FD2D6A" w:rsidRDefault="00FD2D6A" w:rsidP="001D60CB">
      <w:pPr>
        <w:pStyle w:val="BodyText"/>
      </w:pPr>
      <w:r w:rsidRPr="00FD2D6A">
        <w:t xml:space="preserve">O framework </w:t>
      </w:r>
      <w:r w:rsidRPr="00FD2D6A">
        <w:rPr>
          <w:i/>
        </w:rPr>
        <w:t>XNA</w:t>
      </w:r>
      <w:r w:rsidRPr="00FD2D6A">
        <w:t xml:space="preserve">, por trabalhar intimamente com o </w:t>
      </w:r>
      <w:r w:rsidRPr="00FD2D6A">
        <w:rPr>
          <w:i/>
        </w:rPr>
        <w:t>Microsoft DirectX</w:t>
      </w:r>
      <w:r w:rsidRPr="00FD2D6A">
        <w:t xml:space="preserve">, apenas é capaz de reconhecer arquivos de geometria de formato </w:t>
      </w:r>
      <w:r w:rsidRPr="00FD2D6A">
        <w:rPr>
          <w:i/>
        </w:rPr>
        <w:t>X</w:t>
      </w:r>
      <w:r w:rsidRPr="00FD2D6A">
        <w:t xml:space="preserve">. Para a geração destes arquivos foi utilizado o software </w:t>
      </w:r>
      <w:r w:rsidRPr="00FD2D6A">
        <w:rPr>
          <w:i/>
        </w:rPr>
        <w:t>Autodesk 3ds Max</w:t>
      </w:r>
      <w:r w:rsidRPr="00FD2D6A">
        <w:t xml:space="preserve">, que possui um </w:t>
      </w:r>
      <w:r w:rsidRPr="00FD2D6A">
        <w:rPr>
          <w:i/>
        </w:rPr>
        <w:t>plugin</w:t>
      </w:r>
      <w:r w:rsidRPr="00FD2D6A">
        <w:t xml:space="preserve"> otimizado para a integração com o </w:t>
      </w:r>
      <w:r w:rsidRPr="00FD2D6A">
        <w:rPr>
          <w:i/>
        </w:rPr>
        <w:t>XNA</w:t>
      </w:r>
      <w:r w:rsidRPr="00FD2D6A">
        <w:t xml:space="preserve">. O software escolhido para gerar os terrenos foi o </w:t>
      </w:r>
      <w:r w:rsidRPr="00FD2D6A">
        <w:rPr>
          <w:i/>
        </w:rPr>
        <w:t xml:space="preserve">Vue </w:t>
      </w:r>
      <w:r w:rsidRPr="00FD2D6A">
        <w:rPr>
          <w:i/>
        </w:rPr>
        <w:lastRenderedPageBreak/>
        <w:t>xStream 6</w:t>
      </w:r>
      <w:r w:rsidRPr="00FD2D6A">
        <w:t xml:space="preserve">, pois além de exportar a cena para o formato próprio do </w:t>
      </w:r>
      <w:r w:rsidRPr="00FD2D6A">
        <w:rPr>
          <w:i/>
        </w:rPr>
        <w:t>Autodesk 3ds Max</w:t>
      </w:r>
      <w:r w:rsidRPr="00FD2D6A">
        <w:t>, possui alta qualidade de geração, diversas texturas e algoritmos de geração.</w:t>
      </w:r>
    </w:p>
    <w:p w:rsidR="002F3906" w:rsidRDefault="00FD2D6A" w:rsidP="002F3906">
      <w:pPr>
        <w:pStyle w:val="Figura"/>
      </w:pPr>
      <w:r w:rsidRPr="00FD2D6A">
        <w:rPr>
          <w:noProof/>
          <w:lang w:eastAsia="pt-BR"/>
        </w:rPr>
        <w:drawing>
          <wp:inline distT="0" distB="0" distL="0" distR="0">
            <wp:extent cx="4114800" cy="2838450"/>
            <wp:effectExtent l="1905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srcRect/>
                    <a:stretch>
                      <a:fillRect/>
                    </a:stretch>
                  </pic:blipFill>
                  <pic:spPr bwMode="auto">
                    <a:xfrm>
                      <a:off x="0" y="0"/>
                      <a:ext cx="4114800" cy="2838450"/>
                    </a:xfrm>
                    <a:prstGeom prst="rect">
                      <a:avLst/>
                    </a:prstGeom>
                    <a:noFill/>
                    <a:ln w="9525">
                      <a:noFill/>
                      <a:miter lim="800000"/>
                      <a:headEnd/>
                      <a:tailEnd/>
                    </a:ln>
                  </pic:spPr>
                </pic:pic>
              </a:graphicData>
            </a:graphic>
          </wp:inline>
        </w:drawing>
      </w:r>
    </w:p>
    <w:p w:rsidR="00FD2D6A" w:rsidRPr="00FD2D6A" w:rsidRDefault="002F3906" w:rsidP="002F3906">
      <w:pPr>
        <w:pStyle w:val="Figura"/>
      </w:pPr>
      <w:bookmarkStart w:id="309" w:name="_Toc200128396"/>
      <w:bookmarkStart w:id="310" w:name="_Toc201293807"/>
      <w:r>
        <w:t xml:space="preserve">Figura </w:t>
      </w:r>
      <w:fldSimple w:instr=" SEQ Figura \* ARABIC ">
        <w:r w:rsidR="004B7682">
          <w:rPr>
            <w:noProof/>
          </w:rPr>
          <w:t>49</w:t>
        </w:r>
      </w:fldSimple>
      <w:r>
        <w:t xml:space="preserve"> - </w:t>
      </w:r>
      <w:r w:rsidR="00FD2D6A" w:rsidRPr="00FD2D6A">
        <w:t>Software Vue xStream 6</w:t>
      </w:r>
      <w:bookmarkEnd w:id="309"/>
      <w:bookmarkEnd w:id="310"/>
    </w:p>
    <w:p w:rsidR="00FD2D6A" w:rsidRPr="00FD2D6A" w:rsidRDefault="00FD2D6A" w:rsidP="001D60CB">
      <w:pPr>
        <w:pStyle w:val="BodyText"/>
      </w:pPr>
      <w:commentRangeStart w:id="311"/>
      <w:r w:rsidRPr="00FD2D6A">
        <w:t>Após a criação do mapa, este foi importado para dentro do jogo. Apesar de o arquivo exportado conter as texturas e estas estarem referenciadas o XNA não conseguia interpretá-las. Tentativas de aplicação da textura por código dentro no jogo também não surtiram efeitos</w:t>
      </w:r>
      <w:commentRangeEnd w:id="311"/>
      <w:r w:rsidR="00CA3908">
        <w:rPr>
          <w:rStyle w:val="CommentReference"/>
          <w:rFonts w:ascii="Times New Roman" w:hAnsi="Times New Roman"/>
        </w:rPr>
        <w:commentReference w:id="311"/>
      </w:r>
      <w:r w:rsidRPr="00FD2D6A">
        <w:t xml:space="preserve">, e </w:t>
      </w:r>
      <w:commentRangeStart w:id="312"/>
      <w:r w:rsidRPr="00FD2D6A">
        <w:t>outra abordagem para a geração do mapa teve que ser pensada. Outro fator que nos levou a tomar esta decisão foi a quantidade de memória consumida (aproximadamente 50Mb) e o tamanho do arquivo de geometria (aproximadamente 40Mb).</w:t>
      </w:r>
      <w:commentRangeEnd w:id="312"/>
      <w:r w:rsidR="008B25F9">
        <w:rPr>
          <w:rStyle w:val="CommentReference"/>
          <w:rFonts w:ascii="Times New Roman" w:hAnsi="Times New Roman"/>
        </w:rPr>
        <w:commentReference w:id="312"/>
      </w:r>
    </w:p>
    <w:p w:rsidR="002F3906" w:rsidRDefault="00FD2D6A" w:rsidP="002F3906">
      <w:pPr>
        <w:pStyle w:val="Figura"/>
      </w:pPr>
      <w:r w:rsidRPr="00FD2D6A">
        <w:rPr>
          <w:noProof/>
          <w:lang w:eastAsia="pt-BR"/>
        </w:rPr>
        <w:drawing>
          <wp:inline distT="0" distB="0" distL="0" distR="0">
            <wp:extent cx="3838096" cy="2995239"/>
            <wp:effectExtent l="19050" t="0" r="0" b="0"/>
            <wp:docPr id="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srcRect/>
                    <a:stretch>
                      <a:fillRect/>
                    </a:stretch>
                  </pic:blipFill>
                  <pic:spPr bwMode="auto">
                    <a:xfrm>
                      <a:off x="0" y="0"/>
                      <a:ext cx="3838096" cy="2995239"/>
                    </a:xfrm>
                    <a:prstGeom prst="rect">
                      <a:avLst/>
                    </a:prstGeom>
                    <a:noFill/>
                    <a:ln w="9525">
                      <a:noFill/>
                      <a:miter lim="800000"/>
                      <a:headEnd/>
                      <a:tailEnd/>
                    </a:ln>
                  </pic:spPr>
                </pic:pic>
              </a:graphicData>
            </a:graphic>
          </wp:inline>
        </w:drawing>
      </w:r>
    </w:p>
    <w:p w:rsidR="00FD2D6A" w:rsidRPr="00FD2D6A" w:rsidRDefault="002F3906" w:rsidP="002F3906">
      <w:pPr>
        <w:pStyle w:val="Figura"/>
      </w:pPr>
      <w:bookmarkStart w:id="313" w:name="_Toc200128397"/>
      <w:bookmarkStart w:id="314" w:name="_Toc201293808"/>
      <w:r>
        <w:t xml:space="preserve">Figura </w:t>
      </w:r>
      <w:fldSimple w:instr=" SEQ Figura \* ARABIC ">
        <w:r w:rsidR="004B7682">
          <w:rPr>
            <w:noProof/>
          </w:rPr>
          <w:t>50</w:t>
        </w:r>
      </w:fldSimple>
      <w:r>
        <w:t xml:space="preserve"> - </w:t>
      </w:r>
      <w:r w:rsidR="00FD2D6A" w:rsidRPr="00FD2D6A">
        <w:t>Mapa utilizando arquivo de geometria (40Mb)</w:t>
      </w:r>
      <w:bookmarkEnd w:id="313"/>
      <w:bookmarkEnd w:id="314"/>
    </w:p>
    <w:p w:rsidR="00FD2D6A" w:rsidRPr="00FD2D6A" w:rsidRDefault="00FD2D6A" w:rsidP="001D60CB">
      <w:pPr>
        <w:pStyle w:val="BodyText"/>
      </w:pPr>
      <w:r w:rsidRPr="00FD2D6A">
        <w:lastRenderedPageBreak/>
        <w:t xml:space="preserve">A segunda alternativa para a geração do terreno seria a utilização de um arquivo de imagem, monocromático chamado de </w:t>
      </w:r>
      <w:r w:rsidRPr="00FD2D6A">
        <w:rPr>
          <w:i/>
        </w:rPr>
        <w:t>heightmap</w:t>
      </w:r>
      <w:r w:rsidRPr="00FD2D6A">
        <w:t xml:space="preserve">, ou mapa de altura. Este arquivo também pode ser gerado através do </w:t>
      </w:r>
      <w:r w:rsidRPr="00FD2D6A">
        <w:rPr>
          <w:i/>
        </w:rPr>
        <w:t>Vue xStream 6</w:t>
      </w:r>
      <w:r w:rsidR="003C7619">
        <w:rPr>
          <w:rStyle w:val="FootnoteReference"/>
        </w:rPr>
        <w:footnoteReference w:id="13"/>
      </w:r>
      <w:r w:rsidRPr="00FD2D6A">
        <w:t xml:space="preserve">. </w:t>
      </w:r>
      <w:commentRangeStart w:id="315"/>
      <w:r w:rsidRPr="00FD2D6A">
        <w:t xml:space="preserve">O tamanho do arquivo determina o tamanho do terreno que é gerado, enquanto cada píxel determina um vértice do terreno. A altura de cada um destes vértices é dada pela intensidade da cor branca do píxel em questão. O jogo lê o arquivo, criando os vértices para cada píxel lido e um efeito </w:t>
      </w:r>
      <w:r w:rsidRPr="00FD2D6A">
        <w:rPr>
          <w:i/>
        </w:rPr>
        <w:t>hlsl</w:t>
      </w:r>
      <w:r w:rsidRPr="00FD2D6A">
        <w:t xml:space="preserve"> aplica uma textura sobre cada um destes vértices</w:t>
      </w:r>
      <w:commentRangeEnd w:id="315"/>
      <w:r w:rsidR="00CD713C">
        <w:rPr>
          <w:rStyle w:val="CommentReference"/>
          <w:rFonts w:ascii="Times New Roman" w:hAnsi="Times New Roman"/>
        </w:rPr>
        <w:commentReference w:id="315"/>
      </w:r>
      <w:r w:rsidRPr="00FD2D6A">
        <w:t xml:space="preserve">. Para que o terreno tivesse bastante realismo, foi utilizado um efeito que mescla quatro texturas, baseando-se na altura do vértice. Para que este efeito rode corretamente, a placa de vídeo deve possuir suporte nativo ao </w:t>
      </w:r>
      <w:r w:rsidRPr="00FD2D6A">
        <w:rPr>
          <w:i/>
        </w:rPr>
        <w:t>DirectX 9.0c</w:t>
      </w:r>
      <w:r w:rsidRPr="00FD2D6A">
        <w:t>.</w:t>
      </w:r>
    </w:p>
    <w:p w:rsidR="00CA5C8E" w:rsidRDefault="00FD2D6A" w:rsidP="00CA5C8E">
      <w:pPr>
        <w:pStyle w:val="Figura"/>
      </w:pPr>
      <w:r w:rsidRPr="00FD2D6A">
        <w:rPr>
          <w:noProof/>
          <w:lang w:eastAsia="pt-BR"/>
        </w:rPr>
        <w:drawing>
          <wp:inline distT="0" distB="0" distL="0" distR="0">
            <wp:extent cx="3923323" cy="3264196"/>
            <wp:effectExtent l="19050" t="0" r="977" b="0"/>
            <wp:docPr id="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srcRect/>
                    <a:stretch>
                      <a:fillRect/>
                    </a:stretch>
                  </pic:blipFill>
                  <pic:spPr bwMode="auto">
                    <a:xfrm>
                      <a:off x="0" y="0"/>
                      <a:ext cx="3923665" cy="3264481"/>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316" w:name="_Toc200128398"/>
      <w:bookmarkStart w:id="317" w:name="_Toc201293809"/>
      <w:r>
        <w:t xml:space="preserve">Figura </w:t>
      </w:r>
      <w:fldSimple w:instr=" SEQ Figura \* ARABIC ">
        <w:r w:rsidR="004B7682">
          <w:rPr>
            <w:noProof/>
          </w:rPr>
          <w:t>51</w:t>
        </w:r>
      </w:fldSimple>
      <w:r>
        <w:t xml:space="preserve"> - </w:t>
      </w:r>
      <w:r w:rsidR="00FD2D6A" w:rsidRPr="00FD2D6A">
        <w:t>Mapa usando heightmap e efeito hlsl de mesclagem</w:t>
      </w:r>
      <w:bookmarkEnd w:id="316"/>
      <w:bookmarkEnd w:id="317"/>
    </w:p>
    <w:p w:rsidR="00FD2D6A" w:rsidRPr="00FD2D6A" w:rsidRDefault="00FD2D6A" w:rsidP="00076E68">
      <w:pPr>
        <w:pStyle w:val="Heading5"/>
      </w:pPr>
      <w:r w:rsidRPr="00FD2D6A">
        <w:t>Submódulo Area</w:t>
      </w:r>
    </w:p>
    <w:p w:rsidR="00FD2D6A" w:rsidRPr="00FD2D6A" w:rsidRDefault="00FD2D6A" w:rsidP="001D60CB">
      <w:pPr>
        <w:pStyle w:val="BodyText"/>
      </w:pPr>
      <w:r w:rsidRPr="00FD2D6A">
        <w:t>Responsável pela criação e representação de uma área circular sobre o mapa. É utilizado para impor limites nas ações dos jogadores. Assim como o mapa, também se trata de um objeto 3D, porém com uma das dimensões igual a 1.</w:t>
      </w:r>
    </w:p>
    <w:p w:rsidR="00FD2D6A" w:rsidRPr="00FD2D6A" w:rsidRDefault="00FD2D6A" w:rsidP="001D60CB">
      <w:pPr>
        <w:pStyle w:val="BodyText"/>
      </w:pPr>
      <w:r w:rsidRPr="00FD2D6A">
        <w:t xml:space="preserve">Apesar de uma área circular não ser 3D, isso se deu ao fato do </w:t>
      </w:r>
      <w:r w:rsidRPr="00CE05CE">
        <w:rPr>
          <w:i/>
        </w:rPr>
        <w:t>framework</w:t>
      </w:r>
      <w:r w:rsidRPr="00FD2D6A">
        <w:t xml:space="preserve"> </w:t>
      </w:r>
      <w:r w:rsidRPr="00FD2D6A">
        <w:rPr>
          <w:i/>
        </w:rPr>
        <w:t>XNA</w:t>
      </w:r>
      <w:r w:rsidRPr="00FD2D6A">
        <w:t xml:space="preserve"> não desenhar nenhuma primitiva simples, retas, elipses e retângulos; além de triângulos, dada uma lista de pontos no espaço.</w:t>
      </w:r>
    </w:p>
    <w:p w:rsidR="00FD2D6A" w:rsidRPr="00FD2D6A" w:rsidRDefault="00FD2D6A" w:rsidP="001D60CB">
      <w:pPr>
        <w:pStyle w:val="BodyText"/>
      </w:pPr>
      <w:r w:rsidRPr="00FD2D6A">
        <w:lastRenderedPageBreak/>
        <w:t xml:space="preserve">Da mesma maneira que o submódulo </w:t>
      </w:r>
      <w:r w:rsidRPr="00FD2D6A">
        <w:rPr>
          <w:i/>
        </w:rPr>
        <w:t>sprite</w:t>
      </w:r>
      <w:r w:rsidRPr="00FD2D6A">
        <w:t xml:space="preserve">, há um gerenciador para controlar o desenho das áreas, uma vez que pode existir mais de uma área sendo desenhada ao mesmo tempo. Este gerenciador também trabalha com uma fila de prioridades. Por decisão, todas as áreas são desenhadas após o desenho do mapa e antes de qualquer </w:t>
      </w:r>
      <w:r w:rsidRPr="00FD2D6A">
        <w:rPr>
          <w:i/>
        </w:rPr>
        <w:t>sprite</w:t>
      </w:r>
      <w:r w:rsidRPr="00FD2D6A">
        <w:t>, para que os personagens, textos e menus não sejam sobrepostos pelas áreas.</w:t>
      </w:r>
    </w:p>
    <w:p w:rsidR="00CA5C8E" w:rsidRDefault="00FD2D6A" w:rsidP="00CA5C8E">
      <w:pPr>
        <w:pStyle w:val="Figura"/>
      </w:pPr>
      <w:r w:rsidRPr="00FD2D6A">
        <w:rPr>
          <w:noProof/>
          <w:lang w:eastAsia="pt-BR"/>
        </w:rPr>
        <w:drawing>
          <wp:inline distT="0" distB="0" distL="0" distR="0">
            <wp:extent cx="2905531" cy="2538096"/>
            <wp:effectExtent l="19050" t="0" r="9119" b="0"/>
            <wp:docPr id="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srcRect/>
                    <a:stretch>
                      <a:fillRect/>
                    </a:stretch>
                  </pic:blipFill>
                  <pic:spPr bwMode="auto">
                    <a:xfrm>
                      <a:off x="0" y="0"/>
                      <a:ext cx="2905531" cy="2538096"/>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318" w:name="_Toc200128399"/>
      <w:bookmarkStart w:id="319" w:name="_Toc201293810"/>
      <w:r>
        <w:t xml:space="preserve">Figura </w:t>
      </w:r>
      <w:fldSimple w:instr=" SEQ Figura \* ARABIC ">
        <w:r w:rsidR="004B7682">
          <w:rPr>
            <w:noProof/>
          </w:rPr>
          <w:t>52</w:t>
        </w:r>
      </w:fldSimple>
      <w:r>
        <w:t xml:space="preserve"> - </w:t>
      </w:r>
      <w:r w:rsidR="00FD2D6A" w:rsidRPr="00FD2D6A">
        <w:t>Exemplo de utilização de áreas</w:t>
      </w:r>
      <w:bookmarkEnd w:id="318"/>
      <w:bookmarkEnd w:id="319"/>
    </w:p>
    <w:p w:rsidR="00FD2D6A" w:rsidRPr="00FD2D6A" w:rsidRDefault="00FD2D6A" w:rsidP="001D60CB">
      <w:pPr>
        <w:pStyle w:val="BodyText"/>
      </w:pPr>
      <w:r w:rsidRPr="00FD2D6A">
        <w:t xml:space="preserve">Da mesma maneira que o mapa, também utiliza um efeito </w:t>
      </w:r>
      <w:r w:rsidRPr="00FD2D6A">
        <w:rPr>
          <w:i/>
        </w:rPr>
        <w:t>hlsl</w:t>
      </w:r>
      <w:r w:rsidRPr="00FD2D6A">
        <w:t xml:space="preserve"> para definir uma cor para a área, e aplicar uma suavização no serrilhados do desenho de sua geometria. O preenchimento da cor acontece de maneira interpolada das bordas para o centro, aplicando um efeito de degradê. Já a suavização foi feita utilizando um algoritmo de </w:t>
      </w:r>
      <w:r w:rsidRPr="00FD2D6A">
        <w:rPr>
          <w:i/>
        </w:rPr>
        <w:t>anti-aliasing</w:t>
      </w:r>
      <w:r w:rsidRPr="00FD2D6A">
        <w:t xml:space="preserve"> com o canal </w:t>
      </w:r>
      <w:r w:rsidRPr="00FD2D6A">
        <w:rPr>
          <w:i/>
        </w:rPr>
        <w:t>alpha</w:t>
      </w:r>
      <w:r w:rsidRPr="00FD2D6A">
        <w:t xml:space="preserve"> da cor da área.</w:t>
      </w:r>
    </w:p>
    <w:p w:rsidR="00CA5C8E" w:rsidRDefault="00FD2D6A" w:rsidP="00CA5C8E">
      <w:pPr>
        <w:pStyle w:val="Figura"/>
      </w:pPr>
      <w:r w:rsidRPr="00FD2D6A">
        <w:rPr>
          <w:noProof/>
          <w:lang w:eastAsia="pt-BR"/>
        </w:rPr>
        <w:drawing>
          <wp:inline distT="0" distB="0" distL="0" distR="0">
            <wp:extent cx="4565494" cy="2100556"/>
            <wp:effectExtent l="19050" t="0" r="6506" b="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srcRect/>
                    <a:stretch>
                      <a:fillRect/>
                    </a:stretch>
                  </pic:blipFill>
                  <pic:spPr bwMode="auto">
                    <a:xfrm>
                      <a:off x="0" y="0"/>
                      <a:ext cx="4565494" cy="2100556"/>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320" w:name="_Toc200128400"/>
      <w:bookmarkStart w:id="321" w:name="_Toc201293811"/>
      <w:r>
        <w:t xml:space="preserve">Figura </w:t>
      </w:r>
      <w:fldSimple w:instr=" SEQ Figura \* ARABIC ">
        <w:r w:rsidR="004B7682">
          <w:rPr>
            <w:noProof/>
          </w:rPr>
          <w:t>53</w:t>
        </w:r>
      </w:fldSimple>
      <w:r>
        <w:t xml:space="preserve"> - </w:t>
      </w:r>
      <w:r w:rsidR="00C84B89">
        <w:t>Á</w:t>
      </w:r>
      <w:r w:rsidR="00FD2D6A" w:rsidRPr="00FD2D6A">
        <w:t>reas com</w:t>
      </w:r>
      <w:r w:rsidR="00C84B89">
        <w:t xml:space="preserve"> e sem</w:t>
      </w:r>
      <w:r w:rsidR="00FD2D6A" w:rsidRPr="00FD2D6A">
        <w:t xml:space="preserve"> suavização</w:t>
      </w:r>
      <w:bookmarkEnd w:id="320"/>
      <w:bookmarkEnd w:id="321"/>
    </w:p>
    <w:p w:rsidR="00FD2D6A" w:rsidRPr="00FD2D6A" w:rsidRDefault="00FD2D6A" w:rsidP="00076E68">
      <w:pPr>
        <w:pStyle w:val="Heading5"/>
      </w:pPr>
      <w:r w:rsidRPr="00FD2D6A">
        <w:lastRenderedPageBreak/>
        <w:t>Submódulo Animation</w:t>
      </w:r>
    </w:p>
    <w:p w:rsidR="00FD2D6A" w:rsidRPr="00FD2D6A" w:rsidRDefault="00FD2D6A" w:rsidP="001D60CB">
      <w:pPr>
        <w:pStyle w:val="BodyText"/>
      </w:pPr>
      <w:r w:rsidRPr="00FD2D6A">
        <w:t>É o responsável por executar animações em uma determinada posição no espaço. As animações são um ou mais efeitos de partículas executados ao longo do tempo. Efeitos de partículas são diversos pontos (partículas) que de movimentam no espaço, baseadas em fórmulas matemáticas que regem seu movimento.</w:t>
      </w:r>
    </w:p>
    <w:p w:rsidR="00FD2D6A" w:rsidRPr="00FD2D6A" w:rsidRDefault="00FD2D6A" w:rsidP="001D60CB">
      <w:pPr>
        <w:pStyle w:val="BodyText"/>
      </w:pPr>
      <w:r w:rsidRPr="00FD2D6A">
        <w:t xml:space="preserve">A cada ação executada no jogo, uma animação é invocada, de modo a responder ao usuário um </w:t>
      </w:r>
      <w:r w:rsidRPr="00FD2D6A">
        <w:rPr>
          <w:i/>
        </w:rPr>
        <w:t>feedback</w:t>
      </w:r>
      <w:r w:rsidRPr="00FD2D6A">
        <w:t xml:space="preserve"> visual sobre a sua interação. Foram codificadas cerca de vinte animações diferentes, de modo que cada ação possua sua respectiva animação, permitindo a associação ação-animação por parte do jogador. </w:t>
      </w:r>
    </w:p>
    <w:p w:rsidR="00FD2D6A" w:rsidRPr="00FD2D6A" w:rsidRDefault="00FD2D6A" w:rsidP="001D60CB">
      <w:pPr>
        <w:pStyle w:val="BodyText"/>
      </w:pPr>
      <w:r w:rsidRPr="00FD2D6A">
        <w:t xml:space="preserve">De modo a não comprometer a performance do jogo, cada animação é executada em uma </w:t>
      </w:r>
      <w:r w:rsidRPr="00FD2D6A">
        <w:rPr>
          <w:i/>
        </w:rPr>
        <w:t>thread</w:t>
      </w:r>
      <w:r w:rsidRPr="00FD2D6A">
        <w:t xml:space="preserve"> separada. Com isso, é possível iniciar efeitos em tempos diferentes, uma vez que enquanto a animação espera antes de iniciar um novo efeito, o jogo continua sua execução normalmente.</w:t>
      </w:r>
    </w:p>
    <w:p w:rsidR="00FD2D6A" w:rsidRPr="00FD2D6A" w:rsidRDefault="00FD2D6A" w:rsidP="001D60CB">
      <w:pPr>
        <w:pStyle w:val="BodyText"/>
      </w:pPr>
      <w:r w:rsidRPr="00FD2D6A">
        <w:t>Como cada animação pode ser composta por um ou mais efeitos de partículas diferentes, o controle de cada um destes efeitos exigiu o desenvolvimento de um gerenciador de partículas. Este gerenciador é responsável por desenhar todas as partículas existentes no jogo em um determinado momento. A animação somente invoca os efeitos na ordem correta e no período de tempo calculado, enquanto o próprio efeito se encarrega de solicitar o desenho de suas partículas ao gerenciador.</w:t>
      </w:r>
    </w:p>
    <w:p w:rsidR="00FD2D6A" w:rsidRPr="00FD2D6A" w:rsidRDefault="00FD2D6A" w:rsidP="001D60CB">
      <w:pPr>
        <w:pStyle w:val="BodyText"/>
      </w:pPr>
      <w:r w:rsidRPr="00FD2D6A">
        <w:t>Cada uma das partículas de um determinado efeito possui suas características próprias, como posição, cor, tempo de vida atual e tempo total de vida. Quando o tempo de vida de uma partícula atinge o tempo total de vida, ela automaticamente se destrói, não sobrecarregando o jogo, calculando posições de partículas de efeitos que não existem.</w:t>
      </w:r>
    </w:p>
    <w:p w:rsidR="00CA5C8E" w:rsidRDefault="00FD2D6A" w:rsidP="00CA5C8E">
      <w:pPr>
        <w:pStyle w:val="Figura"/>
      </w:pPr>
      <w:commentRangeStart w:id="322"/>
      <w:r w:rsidRPr="00FD2D6A">
        <w:rPr>
          <w:noProof/>
          <w:lang w:eastAsia="pt-BR"/>
        </w:rPr>
        <w:lastRenderedPageBreak/>
        <w:drawing>
          <wp:inline distT="0" distB="0" distL="0" distR="0">
            <wp:extent cx="5315692" cy="5485715"/>
            <wp:effectExtent l="19050" t="19050" r="18308" b="19735"/>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srcRect/>
                    <a:stretch>
                      <a:fillRect/>
                    </a:stretch>
                  </pic:blipFill>
                  <pic:spPr bwMode="auto">
                    <a:xfrm>
                      <a:off x="0" y="0"/>
                      <a:ext cx="5315692" cy="5485715"/>
                    </a:xfrm>
                    <a:prstGeom prst="rect">
                      <a:avLst/>
                    </a:prstGeom>
                    <a:noFill/>
                    <a:ln w="9525">
                      <a:solidFill>
                        <a:srgbClr val="000000"/>
                      </a:solidFill>
                      <a:miter lim="800000"/>
                      <a:headEnd/>
                      <a:tailEnd/>
                    </a:ln>
                  </pic:spPr>
                </pic:pic>
              </a:graphicData>
            </a:graphic>
          </wp:inline>
        </w:drawing>
      </w:r>
    </w:p>
    <w:p w:rsidR="00FD2D6A" w:rsidRPr="00FD2D6A" w:rsidRDefault="00CA5C8E" w:rsidP="00CA5C8E">
      <w:pPr>
        <w:pStyle w:val="Figura"/>
      </w:pPr>
      <w:bookmarkStart w:id="323" w:name="_Toc200128401"/>
      <w:bookmarkStart w:id="324" w:name="_Toc201293812"/>
      <w:r>
        <w:t xml:space="preserve">Figura </w:t>
      </w:r>
      <w:fldSimple w:instr=" SEQ Figura \* ARABIC ">
        <w:r w:rsidR="004B7682">
          <w:rPr>
            <w:noProof/>
          </w:rPr>
          <w:t>54</w:t>
        </w:r>
      </w:fldSimple>
      <w:r>
        <w:t xml:space="preserve"> - </w:t>
      </w:r>
      <w:r w:rsidR="00FD2D6A" w:rsidRPr="00FD2D6A">
        <w:t>Fluxo de execução de uma animação</w:t>
      </w:r>
      <w:bookmarkEnd w:id="323"/>
      <w:bookmarkEnd w:id="324"/>
    </w:p>
    <w:commentRangeEnd w:id="322"/>
    <w:p w:rsidR="00FD2D6A" w:rsidRPr="00FD2D6A" w:rsidRDefault="00D94A13" w:rsidP="001D60CB">
      <w:pPr>
        <w:pStyle w:val="BodyText"/>
      </w:pPr>
      <w:r>
        <w:rPr>
          <w:rStyle w:val="CommentReference"/>
          <w:rFonts w:ascii="Times New Roman" w:hAnsi="Times New Roman"/>
        </w:rPr>
        <w:commentReference w:id="322"/>
      </w:r>
      <w:r w:rsidR="00FD2D6A" w:rsidRPr="00FD2D6A">
        <w:t xml:space="preserve">O gerenciador de partículas utiliza ainda, um efeito </w:t>
      </w:r>
      <w:r w:rsidR="00FD2D6A" w:rsidRPr="00FD2D6A">
        <w:rPr>
          <w:i/>
        </w:rPr>
        <w:t>hlsl</w:t>
      </w:r>
      <w:r w:rsidR="00FD2D6A" w:rsidRPr="00FD2D6A">
        <w:t xml:space="preserve"> para determinar a cor de cada um</w:t>
      </w:r>
      <w:ins w:id="325" w:author="Fabio R. de Miranda" w:date="2008-06-12T03:24:00Z">
        <w:r w:rsidR="00F62046">
          <w:t>a</w:t>
        </w:r>
      </w:ins>
      <w:r w:rsidR="00FD2D6A" w:rsidRPr="00FD2D6A">
        <w:t xml:space="preserve"> das partículas e sua escala. De acordo com o tempo de vida da partícula, a cor desta vai de tornando transparente, de modo a fazer uma transição suave durante o fim da animação. A escala é baseada na distância da partícula em relação ao observador da câmera. Quanto mais próxima a partícula estiver do observador, maior ela será, enquanto mais distante do observador, menor ela será; tornando o efeito o mais realístico possível.</w:t>
      </w:r>
    </w:p>
    <w:p w:rsidR="00CA5C8E" w:rsidRDefault="00FD2D6A" w:rsidP="00CA5C8E">
      <w:pPr>
        <w:pStyle w:val="Figura"/>
      </w:pPr>
      <w:r w:rsidRPr="00FD2D6A">
        <w:rPr>
          <w:noProof/>
          <w:lang w:eastAsia="pt-BR"/>
        </w:rPr>
        <w:lastRenderedPageBreak/>
        <w:drawing>
          <wp:inline distT="0" distB="0" distL="0" distR="0">
            <wp:extent cx="3076191" cy="2429214"/>
            <wp:effectExtent l="19050" t="0" r="0" b="0"/>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srcRect/>
                    <a:stretch>
                      <a:fillRect/>
                    </a:stretch>
                  </pic:blipFill>
                  <pic:spPr bwMode="auto">
                    <a:xfrm>
                      <a:off x="0" y="0"/>
                      <a:ext cx="3076191" cy="2429214"/>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326" w:name="_Toc200128402"/>
      <w:bookmarkStart w:id="327" w:name="_Toc201293813"/>
      <w:r>
        <w:t xml:space="preserve">Figura </w:t>
      </w:r>
      <w:fldSimple w:instr=" SEQ Figura \* ARABIC ">
        <w:r w:rsidR="004B7682">
          <w:rPr>
            <w:noProof/>
          </w:rPr>
          <w:t>55</w:t>
        </w:r>
      </w:fldSimple>
      <w:r>
        <w:t xml:space="preserve"> - </w:t>
      </w:r>
      <w:r w:rsidR="00FD2D6A" w:rsidRPr="00FD2D6A">
        <w:t>Exemplo de efeito de partículas</w:t>
      </w:r>
      <w:bookmarkEnd w:id="326"/>
      <w:bookmarkEnd w:id="327"/>
    </w:p>
    <w:p w:rsidR="00FD2D6A" w:rsidRPr="00FD2D6A" w:rsidRDefault="00FD2D6A" w:rsidP="00076E68">
      <w:pPr>
        <w:pStyle w:val="Heading5"/>
      </w:pPr>
      <w:r w:rsidRPr="00FD2D6A">
        <w:t>Submódulo Damage</w:t>
      </w:r>
    </w:p>
    <w:p w:rsidR="00FD2D6A" w:rsidRPr="00FD2D6A" w:rsidRDefault="00FD2D6A" w:rsidP="001D60CB">
      <w:pPr>
        <w:pStyle w:val="BodyText"/>
      </w:pPr>
      <w:r w:rsidRPr="00FD2D6A">
        <w:t xml:space="preserve">Responsável por exibir informações sobre os efeitos das ações entre as unidades. Exibe informações como: quantidade de dano sofrido, quantidade de mana utilizada, quantidade de pontos de vida recuperados e atributos que tiveram seu valor aumentado. </w:t>
      </w:r>
    </w:p>
    <w:p w:rsidR="00FD2D6A" w:rsidRPr="00FD2D6A" w:rsidRDefault="00FD2D6A" w:rsidP="001D60CB">
      <w:pPr>
        <w:pStyle w:val="BodyText"/>
      </w:pPr>
      <w:r w:rsidRPr="00FD2D6A">
        <w:t>A exibição destas informações ajuda na visualização do andamento do jogo e da quantização por parte do jogador, da força que sua unidade possui. Todas as informações benéficas à unidade são informadas na cor verde, enquanto as maléficas, na cor vermelha.</w:t>
      </w:r>
    </w:p>
    <w:p w:rsidR="00CA5C8E" w:rsidRDefault="00FD2D6A" w:rsidP="00CA5C8E">
      <w:pPr>
        <w:pStyle w:val="Figura"/>
      </w:pPr>
      <w:r w:rsidRPr="00FD2D6A">
        <w:rPr>
          <w:noProof/>
          <w:lang w:eastAsia="pt-BR"/>
        </w:rPr>
        <w:drawing>
          <wp:inline distT="0" distB="0" distL="0" distR="0">
            <wp:extent cx="2823845" cy="1587500"/>
            <wp:effectExtent l="19050" t="0" r="0" b="0"/>
            <wp:docPr id="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srcRect/>
                    <a:stretch>
                      <a:fillRect/>
                    </a:stretch>
                  </pic:blipFill>
                  <pic:spPr bwMode="auto">
                    <a:xfrm>
                      <a:off x="0" y="0"/>
                      <a:ext cx="2823845" cy="1587500"/>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328" w:name="_Toc200128403"/>
      <w:bookmarkStart w:id="329" w:name="_Toc201293814"/>
      <w:r>
        <w:t xml:space="preserve">Figura </w:t>
      </w:r>
      <w:fldSimple w:instr=" SEQ Figura \* ARABIC ">
        <w:r w:rsidR="004B7682">
          <w:rPr>
            <w:noProof/>
          </w:rPr>
          <w:t>56</w:t>
        </w:r>
      </w:fldSimple>
      <w:r>
        <w:t xml:space="preserve"> - </w:t>
      </w:r>
      <w:r w:rsidR="00FD2D6A" w:rsidRPr="00FD2D6A">
        <w:t>Exemplo de exibição de informações</w:t>
      </w:r>
      <w:bookmarkEnd w:id="328"/>
      <w:bookmarkEnd w:id="329"/>
    </w:p>
    <w:p w:rsidR="00FD2D6A" w:rsidRPr="00FD2D6A" w:rsidRDefault="00FD2D6A" w:rsidP="00076E68">
      <w:pPr>
        <w:pStyle w:val="Heading4"/>
      </w:pPr>
      <w:commentRangeStart w:id="330"/>
      <w:r w:rsidRPr="00FD2D6A">
        <w:t>Módulo Game</w:t>
      </w:r>
      <w:commentRangeEnd w:id="330"/>
      <w:r w:rsidR="00BF1778">
        <w:rPr>
          <w:rStyle w:val="CommentReference"/>
          <w:rFonts w:ascii="Times New Roman" w:hAnsi="Times New Roman" w:cs="Times New Roman"/>
          <w:b w:val="0"/>
          <w:bCs w:val="0"/>
          <w:kern w:val="0"/>
        </w:rPr>
        <w:commentReference w:id="330"/>
      </w:r>
    </w:p>
    <w:p w:rsidR="00FD2D6A" w:rsidRPr="00FD2D6A" w:rsidRDefault="00FD2D6A" w:rsidP="00B578A9">
      <w:pPr>
        <w:pStyle w:val="BodyText"/>
      </w:pPr>
      <w:r w:rsidRPr="00FD2D6A">
        <w:t>É o módulo central do jogo. Contém as classes que representam o jogo (</w:t>
      </w:r>
      <w:r w:rsidRPr="00FD2D6A">
        <w:rPr>
          <w:i/>
        </w:rPr>
        <w:t>IR</w:t>
      </w:r>
      <w:r w:rsidR="00B578A9">
        <w:rPr>
          <w:i/>
        </w:rPr>
        <w:t>T</w:t>
      </w:r>
      <w:r w:rsidRPr="00FD2D6A">
        <w:rPr>
          <w:i/>
        </w:rPr>
        <w:t>Game</w:t>
      </w:r>
      <w:r w:rsidRPr="00FD2D6A">
        <w:t>), os jogadores (</w:t>
      </w:r>
      <w:r w:rsidRPr="00FD2D6A">
        <w:rPr>
          <w:i/>
        </w:rPr>
        <w:t>Player</w:t>
      </w:r>
      <w:r w:rsidRPr="00FD2D6A">
        <w:t>) e as unidades (</w:t>
      </w:r>
      <w:r w:rsidRPr="00FD2D6A">
        <w:rPr>
          <w:i/>
        </w:rPr>
        <w:t>Unit</w:t>
      </w:r>
      <w:r w:rsidRPr="00FD2D6A">
        <w:t xml:space="preserve">), que são os personagens que o jogador controla. A classe que representa o jogo herda da classe </w:t>
      </w:r>
      <w:r w:rsidRPr="00FD2D6A">
        <w:rPr>
          <w:i/>
        </w:rPr>
        <w:t>Game</w:t>
      </w:r>
      <w:r w:rsidRPr="00FD2D6A">
        <w:t xml:space="preserve">, do </w:t>
      </w:r>
      <w:r w:rsidRPr="00FD2D6A">
        <w:rPr>
          <w:i/>
        </w:rPr>
        <w:lastRenderedPageBreak/>
        <w:t>framework XNA</w:t>
      </w:r>
      <w:r w:rsidRPr="00FD2D6A">
        <w:t xml:space="preserve">, possuindo funcionalidades de atualização e desenho. As classes que representam os jogadores e as unidades herdam da classe </w:t>
      </w:r>
      <w:r w:rsidRPr="00FD2D6A">
        <w:rPr>
          <w:i/>
        </w:rPr>
        <w:t>GameComponent</w:t>
      </w:r>
      <w:r w:rsidRPr="00FD2D6A">
        <w:t xml:space="preserve">. Com isso, ambas podem ser componentes da classe </w:t>
      </w:r>
      <w:r w:rsidRPr="00FD2D6A">
        <w:rPr>
          <w:i/>
        </w:rPr>
        <w:t>IRTGame</w:t>
      </w:r>
      <w:r w:rsidRPr="00FD2D6A">
        <w:t>.</w:t>
      </w:r>
    </w:p>
    <w:p w:rsidR="00FD2D6A" w:rsidRPr="00FD2D6A" w:rsidRDefault="00FD2D6A" w:rsidP="001D60CB">
      <w:pPr>
        <w:pStyle w:val="BodyText"/>
      </w:pPr>
      <w:r w:rsidRPr="00FD2D6A">
        <w:t>Cada jogador possui nome, e uma lista de unidades que este irá controlar no jogo. Uma unidade possui diversas características, como nome, pontos de vida, pontos de mana, tempo de espera após a execução de uma ação, classe, atributos e ações. Os atributos foram separados em outro módulo, devido ao fato de serem utilizados em todos os cálculos do jogo. As ações, por sua vez, se subdividem em três tipos: Ataques, Habilidades e Itens. Cada unidade possui uma lista de cada um destes tipos de ações.</w:t>
      </w:r>
    </w:p>
    <w:p w:rsidR="00FD2D6A" w:rsidRPr="00FD2D6A" w:rsidRDefault="00FD2D6A" w:rsidP="001D60CB">
      <w:pPr>
        <w:pStyle w:val="BodyText"/>
      </w:pPr>
      <w:r w:rsidRPr="00FD2D6A">
        <w:t>As ações, assim como os atributos, também foram implementados em outro módulo, responsável pela criação das ações, e pelo gerenciamento dos acontecimentos que a execução da ação provoca entre as unidades.</w:t>
      </w:r>
    </w:p>
    <w:p w:rsidR="00FD2D6A" w:rsidRPr="00FD2D6A" w:rsidRDefault="00FD2D6A" w:rsidP="001D60CB">
      <w:pPr>
        <w:pStyle w:val="BodyText"/>
      </w:pPr>
      <w:r w:rsidRPr="00FD2D6A">
        <w:t>Ambos, jogadores e unidades, possuem menus, que informam o jogador real o estado atual de suas unidades, e propiciam a interação com o jogo, através da execução de ações. Todos os menus, assim como os atributos e ações, também foram implementados em um modulo separado, com seus respectivos gerenciadores.</w:t>
      </w:r>
    </w:p>
    <w:p w:rsidR="00FD2D6A" w:rsidRPr="00FD2D6A" w:rsidRDefault="00FD2D6A" w:rsidP="001D60CB">
      <w:pPr>
        <w:pStyle w:val="BodyText"/>
      </w:pPr>
      <w:r w:rsidRPr="00FD2D6A">
        <w:t>Cada unidade possui indicadores, que auxiliam o jogador a ter uma visão geral sobre o jogo de maneira rápida e eficiente. Existem quatro indicadores, no total, para cada unidade dentro do jogo. Três delas se encarregam de mostrar, em forma de barras, a quantidade de pontos de vida, mana e tempo de espera após uma ação; enquanto a quarta se encarrega de indicar se a unidade está selecionada ou não. Quando o jogador seleciona uma unidade, ela pode executar ações; desde que o tempo de espera tenha de passado.</w:t>
      </w:r>
    </w:p>
    <w:p w:rsidR="00CA5C8E" w:rsidRDefault="00FD2D6A" w:rsidP="00CA5C8E">
      <w:pPr>
        <w:pStyle w:val="Figura"/>
      </w:pPr>
      <w:r w:rsidRPr="00FD2D6A">
        <w:rPr>
          <w:noProof/>
          <w:lang w:eastAsia="pt-BR"/>
        </w:rPr>
        <w:lastRenderedPageBreak/>
        <w:drawing>
          <wp:inline distT="0" distB="0" distL="0" distR="0">
            <wp:extent cx="3810000" cy="4914900"/>
            <wp:effectExtent l="38100" t="19050" r="19050" b="19050"/>
            <wp:docPr id="1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srcRect/>
                    <a:stretch>
                      <a:fillRect/>
                    </a:stretch>
                  </pic:blipFill>
                  <pic:spPr bwMode="auto">
                    <a:xfrm>
                      <a:off x="0" y="0"/>
                      <a:ext cx="3810000" cy="4914900"/>
                    </a:xfrm>
                    <a:prstGeom prst="rect">
                      <a:avLst/>
                    </a:prstGeom>
                    <a:noFill/>
                    <a:ln w="9525">
                      <a:solidFill>
                        <a:srgbClr val="000000"/>
                      </a:solidFill>
                      <a:miter lim="800000"/>
                      <a:headEnd/>
                      <a:tailEnd/>
                    </a:ln>
                  </pic:spPr>
                </pic:pic>
              </a:graphicData>
            </a:graphic>
          </wp:inline>
        </w:drawing>
      </w:r>
    </w:p>
    <w:p w:rsidR="00FD2D6A" w:rsidRPr="00FD2D6A" w:rsidRDefault="00CA5C8E" w:rsidP="00CA5C8E">
      <w:pPr>
        <w:pStyle w:val="Figura"/>
      </w:pPr>
      <w:bookmarkStart w:id="331" w:name="_Toc200128404"/>
      <w:bookmarkStart w:id="332" w:name="_Toc201293815"/>
      <w:commentRangeStart w:id="333"/>
      <w:r>
        <w:t xml:space="preserve">Figura </w:t>
      </w:r>
      <w:fldSimple w:instr=" SEQ Figura \* ARABIC ">
        <w:r w:rsidR="004B7682">
          <w:rPr>
            <w:noProof/>
          </w:rPr>
          <w:t>57</w:t>
        </w:r>
      </w:fldSimple>
      <w:r>
        <w:t xml:space="preserve"> - </w:t>
      </w:r>
      <w:r w:rsidR="00FD2D6A" w:rsidRPr="00FD2D6A">
        <w:t>Estrutura organizacional do jogo</w:t>
      </w:r>
      <w:bookmarkEnd w:id="331"/>
      <w:commentRangeEnd w:id="333"/>
      <w:r w:rsidR="009E6A82">
        <w:rPr>
          <w:rStyle w:val="CommentReference"/>
          <w:rFonts w:ascii="Times New Roman" w:hAnsi="Times New Roman" w:cs="Times New Roman"/>
          <w:i w:val="0"/>
        </w:rPr>
        <w:commentReference w:id="333"/>
      </w:r>
      <w:bookmarkEnd w:id="332"/>
    </w:p>
    <w:p w:rsidR="00FD2D6A" w:rsidRPr="00FD2D6A" w:rsidRDefault="00FD2D6A" w:rsidP="00076E68">
      <w:pPr>
        <w:pStyle w:val="Heading4"/>
      </w:pPr>
      <w:r w:rsidRPr="00FD2D6A">
        <w:t>Módulo Logic</w:t>
      </w:r>
    </w:p>
    <w:p w:rsidR="00FD2D6A" w:rsidRPr="00FD2D6A" w:rsidRDefault="00FD2D6A" w:rsidP="001D60CB">
      <w:pPr>
        <w:pStyle w:val="BodyText"/>
      </w:pPr>
      <w:r w:rsidRPr="00FD2D6A">
        <w:t xml:space="preserve">Responsável pela representação lógica das unidades, </w:t>
      </w:r>
      <w:commentRangeStart w:id="334"/>
      <w:r w:rsidRPr="00FD2D6A">
        <w:t xml:space="preserve">como </w:t>
      </w:r>
      <w:commentRangeEnd w:id="334"/>
      <w:r w:rsidR="00FF68E9">
        <w:rPr>
          <w:rStyle w:val="CommentReference"/>
          <w:rFonts w:ascii="Times New Roman" w:hAnsi="Times New Roman"/>
        </w:rPr>
        <w:commentReference w:id="334"/>
      </w:r>
      <w:r w:rsidRPr="00FD2D6A">
        <w:t xml:space="preserve">orientação, atributos e classes. </w:t>
      </w:r>
    </w:p>
    <w:p w:rsidR="00FD2D6A" w:rsidRPr="00FD2D6A" w:rsidRDefault="00FD2D6A" w:rsidP="001D60CB">
      <w:pPr>
        <w:pStyle w:val="BodyText"/>
      </w:pPr>
      <w:r w:rsidRPr="00FD2D6A">
        <w:t xml:space="preserve">A orientação indica em qual direção a unidade está olhando. Pode possuir os valores: </w:t>
      </w:r>
      <w:r w:rsidRPr="00FD2D6A">
        <w:rPr>
          <w:i/>
        </w:rPr>
        <w:t>Norte</w:t>
      </w:r>
      <w:r w:rsidRPr="00FD2D6A">
        <w:t xml:space="preserve">, </w:t>
      </w:r>
      <w:r w:rsidRPr="00FD2D6A">
        <w:rPr>
          <w:i/>
        </w:rPr>
        <w:t>Sul</w:t>
      </w:r>
      <w:r w:rsidRPr="00FD2D6A">
        <w:t xml:space="preserve">, </w:t>
      </w:r>
      <w:r w:rsidRPr="00FD2D6A">
        <w:rPr>
          <w:i/>
        </w:rPr>
        <w:t>Leste</w:t>
      </w:r>
      <w:r w:rsidRPr="00FD2D6A">
        <w:t xml:space="preserve"> ou </w:t>
      </w:r>
      <w:r w:rsidRPr="00FD2D6A">
        <w:rPr>
          <w:i/>
        </w:rPr>
        <w:t>Oeste</w:t>
      </w:r>
      <w:r w:rsidRPr="00FD2D6A">
        <w:t>.</w:t>
      </w:r>
    </w:p>
    <w:p w:rsidR="00FD2D6A" w:rsidRPr="00FD2D6A" w:rsidRDefault="00FD2D6A" w:rsidP="001D60CB">
      <w:pPr>
        <w:pStyle w:val="BodyText"/>
      </w:pPr>
      <w:r w:rsidRPr="00FD2D6A">
        <w:t>Os atributos determinam as características da unidade, e são divididos em dois tipos: fixos e calculados. Os atributos fixos são formados por valores entre 1 e 99 e não dependem de nenhum outro fator para determinar seu valor. Os atributos calculados, por sua vez, são regidos por fórmulas baseadas nos atributos fixos e sofrem influências da classe a qual a unidade pertence. Uma classe que beneficia um determinado atributo terá neste um valor maior, do que uma classe que não o bonifica; para os mesmos valores de atributos fixos.</w:t>
      </w:r>
    </w:p>
    <w:p w:rsidR="00FD2D6A" w:rsidRPr="00FD2D6A" w:rsidRDefault="00FD2D6A" w:rsidP="001D60CB">
      <w:pPr>
        <w:pStyle w:val="BodyText"/>
      </w:pPr>
      <w:r w:rsidRPr="00FD2D6A">
        <w:lastRenderedPageBreak/>
        <w:t>Os atributos fixos de uma unidade são:</w:t>
      </w:r>
    </w:p>
    <w:p w:rsidR="00FD2D6A" w:rsidRPr="00FD2D6A" w:rsidRDefault="00FD2D6A" w:rsidP="00306450">
      <w:pPr>
        <w:pStyle w:val="BodyText"/>
        <w:numPr>
          <w:ilvl w:val="0"/>
          <w:numId w:val="19"/>
        </w:numPr>
      </w:pPr>
      <w:r w:rsidRPr="00FD2D6A">
        <w:t>Nível</w:t>
      </w:r>
    </w:p>
    <w:p w:rsidR="00FD2D6A" w:rsidRPr="00FD2D6A" w:rsidRDefault="00FD2D6A" w:rsidP="00306450">
      <w:pPr>
        <w:pStyle w:val="BodyText"/>
        <w:numPr>
          <w:ilvl w:val="0"/>
          <w:numId w:val="19"/>
        </w:numPr>
      </w:pPr>
      <w:r w:rsidRPr="00FD2D6A">
        <w:t>Força</w:t>
      </w:r>
    </w:p>
    <w:p w:rsidR="00FD2D6A" w:rsidRPr="00FD2D6A" w:rsidRDefault="00FD2D6A" w:rsidP="00306450">
      <w:pPr>
        <w:pStyle w:val="BodyText"/>
        <w:numPr>
          <w:ilvl w:val="0"/>
          <w:numId w:val="19"/>
        </w:numPr>
      </w:pPr>
      <w:r w:rsidRPr="00FD2D6A">
        <w:t>Agilidade</w:t>
      </w:r>
    </w:p>
    <w:p w:rsidR="00FD2D6A" w:rsidRPr="00FD2D6A" w:rsidRDefault="00FD2D6A" w:rsidP="00306450">
      <w:pPr>
        <w:pStyle w:val="BodyText"/>
        <w:numPr>
          <w:ilvl w:val="0"/>
          <w:numId w:val="19"/>
        </w:numPr>
      </w:pPr>
      <w:r w:rsidRPr="00FD2D6A">
        <w:t>Vitalidade</w:t>
      </w:r>
    </w:p>
    <w:p w:rsidR="00FD2D6A" w:rsidRPr="00FD2D6A" w:rsidRDefault="00FD2D6A" w:rsidP="00306450">
      <w:pPr>
        <w:pStyle w:val="BodyText"/>
        <w:numPr>
          <w:ilvl w:val="0"/>
          <w:numId w:val="19"/>
        </w:numPr>
      </w:pPr>
      <w:r w:rsidRPr="00FD2D6A">
        <w:t>Inteligência</w:t>
      </w:r>
    </w:p>
    <w:p w:rsidR="00FD2D6A" w:rsidRPr="00FD2D6A" w:rsidRDefault="00FD2D6A" w:rsidP="00306450">
      <w:pPr>
        <w:pStyle w:val="BodyText"/>
        <w:numPr>
          <w:ilvl w:val="0"/>
          <w:numId w:val="19"/>
        </w:numPr>
      </w:pPr>
      <w:r w:rsidRPr="00FD2D6A">
        <w:t>Destreza</w:t>
      </w:r>
    </w:p>
    <w:p w:rsidR="00FD2D6A" w:rsidRPr="00FD2D6A" w:rsidRDefault="00FD2D6A" w:rsidP="001D60CB">
      <w:pPr>
        <w:pStyle w:val="BodyText"/>
      </w:pPr>
      <w:commentRangeStart w:id="335"/>
      <w:r w:rsidRPr="00FD2D6A">
        <w:t>Os atributos calculados são:</w:t>
      </w:r>
    </w:p>
    <w:p w:rsidR="00FD2D6A" w:rsidRPr="00FD2D6A" w:rsidRDefault="00FD2D6A" w:rsidP="00306450">
      <w:pPr>
        <w:pStyle w:val="BodyText"/>
        <w:numPr>
          <w:ilvl w:val="0"/>
          <w:numId w:val="20"/>
        </w:numPr>
      </w:pPr>
      <w:r w:rsidRPr="00FD2D6A">
        <w:t>Pontos de vida total</w:t>
      </w:r>
    </w:p>
    <w:p w:rsidR="00FD2D6A" w:rsidRPr="00FD2D6A" w:rsidRDefault="00FD2D6A" w:rsidP="00306450">
      <w:pPr>
        <w:pStyle w:val="BodyText"/>
        <w:numPr>
          <w:ilvl w:val="1"/>
          <w:numId w:val="20"/>
        </w:numPr>
      </w:pPr>
      <w:r w:rsidRPr="00FD2D6A">
        <w:t>Quantidade máxima de pontos de vida de uma unidade.</w:t>
      </w:r>
    </w:p>
    <w:p w:rsidR="00FD2D6A" w:rsidRPr="00FD2D6A" w:rsidRDefault="00FD2D6A" w:rsidP="00306450">
      <w:pPr>
        <w:pStyle w:val="BodyText"/>
        <w:numPr>
          <w:ilvl w:val="0"/>
          <w:numId w:val="20"/>
        </w:numPr>
      </w:pPr>
      <w:r w:rsidRPr="00FD2D6A">
        <w:t>Pontos de mana total</w:t>
      </w:r>
    </w:p>
    <w:p w:rsidR="00FD2D6A" w:rsidRPr="00FD2D6A" w:rsidRDefault="00FD2D6A" w:rsidP="00306450">
      <w:pPr>
        <w:pStyle w:val="BodyText"/>
        <w:numPr>
          <w:ilvl w:val="1"/>
          <w:numId w:val="20"/>
        </w:numPr>
      </w:pPr>
      <w:r w:rsidRPr="00FD2D6A">
        <w:t>Quantidade máxima de pontos de mana de uma unidade.</w:t>
      </w:r>
    </w:p>
    <w:p w:rsidR="00FD2D6A" w:rsidRPr="00FD2D6A" w:rsidRDefault="00FD2D6A" w:rsidP="00306450">
      <w:pPr>
        <w:pStyle w:val="BodyText"/>
        <w:numPr>
          <w:ilvl w:val="0"/>
          <w:numId w:val="20"/>
        </w:numPr>
      </w:pPr>
      <w:r w:rsidRPr="00FD2D6A">
        <w:t>Ataque</w:t>
      </w:r>
    </w:p>
    <w:p w:rsidR="00FD2D6A" w:rsidRPr="00FD2D6A" w:rsidRDefault="00FD2D6A" w:rsidP="00306450">
      <w:pPr>
        <w:pStyle w:val="BodyText"/>
        <w:numPr>
          <w:ilvl w:val="1"/>
          <w:numId w:val="20"/>
        </w:numPr>
      </w:pPr>
      <w:r w:rsidRPr="00FD2D6A">
        <w:t>Utilizado no cálculo do dano de ataques físicos.</w:t>
      </w:r>
    </w:p>
    <w:p w:rsidR="00FD2D6A" w:rsidRPr="00FD2D6A" w:rsidRDefault="00FD2D6A" w:rsidP="00306450">
      <w:pPr>
        <w:pStyle w:val="BodyText"/>
        <w:numPr>
          <w:ilvl w:val="0"/>
          <w:numId w:val="20"/>
        </w:numPr>
      </w:pPr>
      <w:r w:rsidRPr="00FD2D6A">
        <w:t>Defesa</w:t>
      </w:r>
    </w:p>
    <w:p w:rsidR="00FD2D6A" w:rsidRPr="00FD2D6A" w:rsidRDefault="00FD2D6A" w:rsidP="00306450">
      <w:pPr>
        <w:pStyle w:val="BodyText"/>
        <w:numPr>
          <w:ilvl w:val="1"/>
          <w:numId w:val="20"/>
        </w:numPr>
      </w:pPr>
      <w:r w:rsidRPr="00FD2D6A">
        <w:t>Utilizado no cálculo da defesa contra ataques físicos.</w:t>
      </w:r>
    </w:p>
    <w:p w:rsidR="00FD2D6A" w:rsidRPr="00FD2D6A" w:rsidRDefault="00FD2D6A" w:rsidP="00306450">
      <w:pPr>
        <w:pStyle w:val="BodyText"/>
        <w:numPr>
          <w:ilvl w:val="0"/>
          <w:numId w:val="20"/>
        </w:numPr>
      </w:pPr>
      <w:r w:rsidRPr="00FD2D6A">
        <w:t>Ataque mágico</w:t>
      </w:r>
    </w:p>
    <w:p w:rsidR="00FD2D6A" w:rsidRPr="00FD2D6A" w:rsidRDefault="00FD2D6A" w:rsidP="00306450">
      <w:pPr>
        <w:pStyle w:val="BodyText"/>
        <w:numPr>
          <w:ilvl w:val="1"/>
          <w:numId w:val="20"/>
        </w:numPr>
      </w:pPr>
      <w:r w:rsidRPr="00FD2D6A">
        <w:t>Utilizado no cálculo do dano de ataques mágicos.</w:t>
      </w:r>
    </w:p>
    <w:p w:rsidR="00FD2D6A" w:rsidRPr="00FD2D6A" w:rsidRDefault="00FD2D6A" w:rsidP="00306450">
      <w:pPr>
        <w:pStyle w:val="BodyText"/>
        <w:numPr>
          <w:ilvl w:val="0"/>
          <w:numId w:val="20"/>
        </w:numPr>
      </w:pPr>
      <w:r w:rsidRPr="00FD2D6A">
        <w:t>Defesa mágica</w:t>
      </w:r>
    </w:p>
    <w:p w:rsidR="00FD2D6A" w:rsidRPr="00FD2D6A" w:rsidRDefault="00FD2D6A" w:rsidP="00306450">
      <w:pPr>
        <w:pStyle w:val="BodyText"/>
        <w:numPr>
          <w:ilvl w:val="1"/>
          <w:numId w:val="20"/>
        </w:numPr>
      </w:pPr>
      <w:r w:rsidRPr="00FD2D6A">
        <w:t>Utilizado no cálculo da defesa contra ataques mágicos.</w:t>
      </w:r>
    </w:p>
    <w:p w:rsidR="00FD2D6A" w:rsidRPr="00FD2D6A" w:rsidRDefault="00FD2D6A" w:rsidP="00306450">
      <w:pPr>
        <w:pStyle w:val="BodyText"/>
        <w:numPr>
          <w:ilvl w:val="0"/>
          <w:numId w:val="20"/>
        </w:numPr>
      </w:pPr>
      <w:r w:rsidRPr="00FD2D6A">
        <w:t>Taxa de desvio</w:t>
      </w:r>
    </w:p>
    <w:p w:rsidR="00FD2D6A" w:rsidRPr="00FD2D6A" w:rsidRDefault="00FD2D6A" w:rsidP="00306450">
      <w:pPr>
        <w:pStyle w:val="BodyText"/>
        <w:numPr>
          <w:ilvl w:val="1"/>
          <w:numId w:val="20"/>
        </w:numPr>
      </w:pPr>
      <w:r w:rsidRPr="00FD2D6A">
        <w:t>Porcentagem de desviar de um ataque físico.</w:t>
      </w:r>
    </w:p>
    <w:p w:rsidR="00FD2D6A" w:rsidRPr="00FD2D6A" w:rsidRDefault="00FD2D6A" w:rsidP="00306450">
      <w:pPr>
        <w:pStyle w:val="BodyText"/>
        <w:numPr>
          <w:ilvl w:val="0"/>
          <w:numId w:val="20"/>
        </w:numPr>
      </w:pPr>
      <w:r w:rsidRPr="00FD2D6A">
        <w:t>Taxa de acerto</w:t>
      </w:r>
    </w:p>
    <w:p w:rsidR="00FD2D6A" w:rsidRPr="00FD2D6A" w:rsidRDefault="00FD2D6A" w:rsidP="00306450">
      <w:pPr>
        <w:pStyle w:val="BodyText"/>
        <w:numPr>
          <w:ilvl w:val="1"/>
          <w:numId w:val="20"/>
        </w:numPr>
      </w:pPr>
      <w:r w:rsidRPr="00FD2D6A">
        <w:t>Porcentagem de acertar um ataque físico.</w:t>
      </w:r>
    </w:p>
    <w:p w:rsidR="00FD2D6A" w:rsidRPr="00FD2D6A" w:rsidRDefault="00FD2D6A" w:rsidP="00306450">
      <w:pPr>
        <w:pStyle w:val="BodyText"/>
        <w:numPr>
          <w:ilvl w:val="0"/>
          <w:numId w:val="20"/>
        </w:numPr>
      </w:pPr>
      <w:r w:rsidRPr="00FD2D6A">
        <w:t>Alcance de Ataque</w:t>
      </w:r>
    </w:p>
    <w:p w:rsidR="00FD2D6A" w:rsidRPr="00FD2D6A" w:rsidRDefault="00FD2D6A" w:rsidP="00306450">
      <w:pPr>
        <w:pStyle w:val="BodyText"/>
        <w:numPr>
          <w:ilvl w:val="1"/>
          <w:numId w:val="20"/>
        </w:numPr>
      </w:pPr>
      <w:r w:rsidRPr="00FD2D6A">
        <w:t>Tamanho da área onde um ataque pode ser desferido.</w:t>
      </w:r>
    </w:p>
    <w:p w:rsidR="00FD2D6A" w:rsidRPr="00FD2D6A" w:rsidRDefault="00FD2D6A" w:rsidP="00306450">
      <w:pPr>
        <w:pStyle w:val="BodyText"/>
        <w:numPr>
          <w:ilvl w:val="0"/>
          <w:numId w:val="20"/>
        </w:numPr>
      </w:pPr>
      <w:r w:rsidRPr="00FD2D6A">
        <w:lastRenderedPageBreak/>
        <w:t>Alcance de Habilidade</w:t>
      </w:r>
    </w:p>
    <w:p w:rsidR="00FD2D6A" w:rsidRPr="00FD2D6A" w:rsidRDefault="00FD2D6A" w:rsidP="00306450">
      <w:pPr>
        <w:pStyle w:val="BodyText"/>
        <w:numPr>
          <w:ilvl w:val="1"/>
          <w:numId w:val="20"/>
        </w:numPr>
      </w:pPr>
      <w:r w:rsidRPr="00FD2D6A">
        <w:t>Tamanho da área onde uma habilidade pode ser solta.</w:t>
      </w:r>
    </w:p>
    <w:p w:rsidR="00FD2D6A" w:rsidRPr="00FD2D6A" w:rsidRDefault="00FD2D6A" w:rsidP="00306450">
      <w:pPr>
        <w:pStyle w:val="BodyText"/>
        <w:numPr>
          <w:ilvl w:val="0"/>
          <w:numId w:val="20"/>
        </w:numPr>
      </w:pPr>
      <w:r w:rsidRPr="00FD2D6A">
        <w:t>Alcance de Movimento</w:t>
      </w:r>
    </w:p>
    <w:p w:rsidR="00FD2D6A" w:rsidRPr="00FD2D6A" w:rsidRDefault="00FD2D6A" w:rsidP="00306450">
      <w:pPr>
        <w:pStyle w:val="BodyText"/>
        <w:numPr>
          <w:ilvl w:val="1"/>
          <w:numId w:val="20"/>
        </w:numPr>
      </w:pPr>
      <w:r w:rsidRPr="00FD2D6A">
        <w:t>Tamanho da área para onde a unidade pode se mover.</w:t>
      </w:r>
    </w:p>
    <w:p w:rsidR="00FD2D6A" w:rsidRPr="00FD2D6A" w:rsidRDefault="00FD2D6A" w:rsidP="00306450">
      <w:pPr>
        <w:pStyle w:val="BodyText"/>
        <w:numPr>
          <w:ilvl w:val="0"/>
          <w:numId w:val="20"/>
        </w:numPr>
      </w:pPr>
      <w:r w:rsidRPr="00FD2D6A">
        <w:t>Tempo de espera</w:t>
      </w:r>
    </w:p>
    <w:p w:rsidR="00FD2D6A" w:rsidRPr="00FD2D6A" w:rsidRDefault="00FD2D6A" w:rsidP="00306450">
      <w:pPr>
        <w:pStyle w:val="BodyText"/>
        <w:numPr>
          <w:ilvl w:val="1"/>
          <w:numId w:val="20"/>
        </w:numPr>
      </w:pPr>
      <w:r w:rsidRPr="00FD2D6A">
        <w:t>Tempo de espera após a execução de uma ação.</w:t>
      </w:r>
    </w:p>
    <w:commentRangeEnd w:id="335"/>
    <w:p w:rsidR="00FD2D6A" w:rsidRPr="00FD2D6A" w:rsidRDefault="008A4161" w:rsidP="001D60CB">
      <w:pPr>
        <w:pStyle w:val="BodyText"/>
      </w:pPr>
      <w:r>
        <w:rPr>
          <w:rStyle w:val="CommentReference"/>
          <w:rFonts w:ascii="Times New Roman" w:hAnsi="Times New Roman"/>
        </w:rPr>
        <w:commentReference w:id="335"/>
      </w:r>
      <w:r w:rsidR="00FD2D6A" w:rsidRPr="00FD2D6A">
        <w:t>As classes definem as habilidades que a unidade poderá utilizar e influenciam nos valores dos atributos calculados. Cada atributo calculado possui fatores que, de acordo com a classe, podem aumentar ou diminuir o seu valor calculado. Com isso, unidades que possuam os mesmos valores de atributos físicos podem ter atributos calculados diferentes, aumentando a diversidade de estratégias que o jogador pode formar. Há seis classes disponíveis no jogo:</w:t>
      </w:r>
    </w:p>
    <w:p w:rsidR="00FD2D6A" w:rsidRPr="00FD2D6A" w:rsidRDefault="00FD2D6A" w:rsidP="00306450">
      <w:pPr>
        <w:pStyle w:val="BodyText"/>
        <w:numPr>
          <w:ilvl w:val="0"/>
          <w:numId w:val="21"/>
        </w:numPr>
      </w:pPr>
      <w:commentRangeStart w:id="336"/>
      <w:r w:rsidRPr="00FD2D6A">
        <w:t>Cavaleiro</w:t>
      </w:r>
    </w:p>
    <w:p w:rsidR="00FD2D6A" w:rsidRPr="00FD2D6A" w:rsidRDefault="00FD2D6A" w:rsidP="00306450">
      <w:pPr>
        <w:pStyle w:val="BodyText"/>
        <w:numPr>
          <w:ilvl w:val="1"/>
          <w:numId w:val="21"/>
        </w:numPr>
      </w:pPr>
      <w:r w:rsidRPr="00FD2D6A">
        <w:t>Possui habilidades de ataques físicos</w:t>
      </w:r>
    </w:p>
    <w:p w:rsidR="00FD2D6A" w:rsidRPr="00FD2D6A" w:rsidRDefault="00FD2D6A" w:rsidP="00306450">
      <w:pPr>
        <w:pStyle w:val="BodyText"/>
        <w:numPr>
          <w:ilvl w:val="1"/>
          <w:numId w:val="21"/>
        </w:numPr>
      </w:pPr>
      <w:r w:rsidRPr="00FD2D6A">
        <w:t>Bônus em ataques físicos e pontos de vida.</w:t>
      </w:r>
    </w:p>
    <w:p w:rsidR="00FD2D6A" w:rsidRPr="00FD2D6A" w:rsidRDefault="00FD2D6A" w:rsidP="00306450">
      <w:pPr>
        <w:pStyle w:val="BodyText"/>
        <w:numPr>
          <w:ilvl w:val="0"/>
          <w:numId w:val="21"/>
        </w:numPr>
      </w:pPr>
      <w:r w:rsidRPr="00FD2D6A">
        <w:t>Paladino</w:t>
      </w:r>
    </w:p>
    <w:p w:rsidR="00FD2D6A" w:rsidRPr="00FD2D6A" w:rsidRDefault="00FD2D6A" w:rsidP="00306450">
      <w:pPr>
        <w:pStyle w:val="BodyText"/>
        <w:numPr>
          <w:ilvl w:val="1"/>
          <w:numId w:val="21"/>
        </w:numPr>
      </w:pPr>
      <w:r w:rsidRPr="00FD2D6A">
        <w:t>Possui habilidades de cura e sacrifício.</w:t>
      </w:r>
    </w:p>
    <w:p w:rsidR="00FD2D6A" w:rsidRPr="00FD2D6A" w:rsidRDefault="00FD2D6A" w:rsidP="00306450">
      <w:pPr>
        <w:pStyle w:val="BodyText"/>
        <w:numPr>
          <w:ilvl w:val="1"/>
          <w:numId w:val="21"/>
        </w:numPr>
      </w:pPr>
      <w:r w:rsidRPr="00FD2D6A">
        <w:t>Bônus em pontos de vida, defesa física e mágica.</w:t>
      </w:r>
    </w:p>
    <w:p w:rsidR="00FD2D6A" w:rsidRPr="00FD2D6A" w:rsidRDefault="00FD2D6A" w:rsidP="00306450">
      <w:pPr>
        <w:pStyle w:val="BodyText"/>
        <w:numPr>
          <w:ilvl w:val="0"/>
          <w:numId w:val="21"/>
        </w:numPr>
      </w:pPr>
      <w:r w:rsidRPr="00FD2D6A">
        <w:t>Bruxo</w:t>
      </w:r>
    </w:p>
    <w:p w:rsidR="00FD2D6A" w:rsidRPr="00FD2D6A" w:rsidRDefault="00FD2D6A" w:rsidP="00306450">
      <w:pPr>
        <w:pStyle w:val="BodyText"/>
        <w:numPr>
          <w:ilvl w:val="1"/>
          <w:numId w:val="21"/>
        </w:numPr>
      </w:pPr>
      <w:r w:rsidRPr="00FD2D6A">
        <w:t>Possui habilidades de ataques mágicos.</w:t>
      </w:r>
    </w:p>
    <w:p w:rsidR="00FD2D6A" w:rsidRPr="00FD2D6A" w:rsidRDefault="00FD2D6A" w:rsidP="00306450">
      <w:pPr>
        <w:pStyle w:val="BodyText"/>
        <w:numPr>
          <w:ilvl w:val="1"/>
          <w:numId w:val="21"/>
        </w:numPr>
      </w:pPr>
      <w:r w:rsidRPr="00FD2D6A">
        <w:t>Bônus em ataques mágicos, destreza e pontos de mana.</w:t>
      </w:r>
    </w:p>
    <w:p w:rsidR="00FD2D6A" w:rsidRPr="00FD2D6A" w:rsidRDefault="00FD2D6A" w:rsidP="00306450">
      <w:pPr>
        <w:pStyle w:val="BodyText"/>
        <w:numPr>
          <w:ilvl w:val="0"/>
          <w:numId w:val="21"/>
        </w:numPr>
      </w:pPr>
      <w:r w:rsidRPr="00FD2D6A">
        <w:t>Sacerdote</w:t>
      </w:r>
    </w:p>
    <w:p w:rsidR="00FD2D6A" w:rsidRPr="00FD2D6A" w:rsidRDefault="00FD2D6A" w:rsidP="00306450">
      <w:pPr>
        <w:pStyle w:val="BodyText"/>
        <w:numPr>
          <w:ilvl w:val="1"/>
          <w:numId w:val="21"/>
        </w:numPr>
      </w:pPr>
      <w:r w:rsidRPr="00FD2D6A">
        <w:t>Possui habilidades de proteção e cura.</w:t>
      </w:r>
    </w:p>
    <w:p w:rsidR="00FD2D6A" w:rsidRPr="00FD2D6A" w:rsidRDefault="00FD2D6A" w:rsidP="00306450">
      <w:pPr>
        <w:pStyle w:val="BodyText"/>
        <w:numPr>
          <w:ilvl w:val="1"/>
          <w:numId w:val="21"/>
        </w:numPr>
      </w:pPr>
      <w:r w:rsidRPr="00FD2D6A">
        <w:t>Bônus em pontos de mana, defesa física e mágica e ataques mágicos.</w:t>
      </w:r>
    </w:p>
    <w:p w:rsidR="00FD2D6A" w:rsidRPr="00FD2D6A" w:rsidRDefault="00FD2D6A" w:rsidP="00306450">
      <w:pPr>
        <w:pStyle w:val="BodyText"/>
        <w:numPr>
          <w:ilvl w:val="0"/>
          <w:numId w:val="21"/>
        </w:numPr>
      </w:pPr>
      <w:r w:rsidRPr="00FD2D6A">
        <w:t>Assassino</w:t>
      </w:r>
    </w:p>
    <w:p w:rsidR="00FD2D6A" w:rsidRPr="00FD2D6A" w:rsidRDefault="00FD2D6A" w:rsidP="00306450">
      <w:pPr>
        <w:pStyle w:val="BodyText"/>
        <w:numPr>
          <w:ilvl w:val="1"/>
          <w:numId w:val="21"/>
        </w:numPr>
      </w:pPr>
      <w:r w:rsidRPr="00FD2D6A">
        <w:t>Possui habilidades de ataque físico e críticos.</w:t>
      </w:r>
    </w:p>
    <w:p w:rsidR="00FD2D6A" w:rsidRPr="00FD2D6A" w:rsidRDefault="00FD2D6A" w:rsidP="00306450">
      <w:pPr>
        <w:pStyle w:val="BodyText"/>
        <w:numPr>
          <w:ilvl w:val="1"/>
          <w:numId w:val="21"/>
        </w:numPr>
      </w:pPr>
      <w:r w:rsidRPr="00FD2D6A">
        <w:lastRenderedPageBreak/>
        <w:t>Bônus em ataques físicos e tempo de espera.</w:t>
      </w:r>
    </w:p>
    <w:p w:rsidR="00FD2D6A" w:rsidRPr="00FD2D6A" w:rsidRDefault="00FD2D6A" w:rsidP="00306450">
      <w:pPr>
        <w:pStyle w:val="BodyText"/>
        <w:numPr>
          <w:ilvl w:val="0"/>
          <w:numId w:val="21"/>
        </w:numPr>
      </w:pPr>
      <w:r w:rsidRPr="00FD2D6A">
        <w:t>Monge</w:t>
      </w:r>
    </w:p>
    <w:p w:rsidR="00FD2D6A" w:rsidRPr="00FD2D6A" w:rsidRDefault="00FD2D6A" w:rsidP="00306450">
      <w:pPr>
        <w:pStyle w:val="BodyText"/>
        <w:numPr>
          <w:ilvl w:val="1"/>
          <w:numId w:val="21"/>
        </w:numPr>
      </w:pPr>
      <w:r w:rsidRPr="00FD2D6A">
        <w:t>Possui habilidades de ataque físico e mágico mesclados.</w:t>
      </w:r>
    </w:p>
    <w:p w:rsidR="00FD2D6A" w:rsidRPr="00FD2D6A" w:rsidRDefault="00FD2D6A" w:rsidP="00306450">
      <w:pPr>
        <w:pStyle w:val="BodyText"/>
        <w:numPr>
          <w:ilvl w:val="1"/>
          <w:numId w:val="21"/>
        </w:numPr>
      </w:pPr>
      <w:r w:rsidRPr="00FD2D6A">
        <w:t>Bônus em ataques físicos e mágicos.</w:t>
      </w:r>
    </w:p>
    <w:commentRangeEnd w:id="336"/>
    <w:p w:rsidR="00FD2D6A" w:rsidRPr="00FD2D6A" w:rsidRDefault="008A4161" w:rsidP="00076E68">
      <w:pPr>
        <w:pStyle w:val="Heading4"/>
      </w:pPr>
      <w:r>
        <w:rPr>
          <w:rStyle w:val="CommentReference"/>
          <w:rFonts w:ascii="Times New Roman" w:hAnsi="Times New Roman" w:cs="Times New Roman"/>
          <w:b w:val="0"/>
          <w:bCs w:val="0"/>
          <w:kern w:val="0"/>
        </w:rPr>
        <w:commentReference w:id="336"/>
      </w:r>
      <w:r w:rsidR="00FD2D6A" w:rsidRPr="00FD2D6A">
        <w:t>Módulo Screen</w:t>
      </w:r>
    </w:p>
    <w:p w:rsidR="00FD2D6A" w:rsidRPr="00FD2D6A" w:rsidRDefault="00FD2D6A" w:rsidP="001D60CB">
      <w:pPr>
        <w:pStyle w:val="BodyText"/>
      </w:pPr>
      <w:r w:rsidRPr="00FD2D6A">
        <w:t xml:space="preserve">Módulo responsável por gerenciar os estados do jogo. Decidiu-se utilizar telas para representar cada um dos estados possíveis do jogo: </w:t>
      </w:r>
      <w:r w:rsidRPr="00FD2D6A">
        <w:rPr>
          <w:i/>
        </w:rPr>
        <w:t>Título</w:t>
      </w:r>
      <w:r w:rsidRPr="00FD2D6A">
        <w:t xml:space="preserve">, </w:t>
      </w:r>
      <w:r w:rsidRPr="00FD2D6A">
        <w:rPr>
          <w:i/>
        </w:rPr>
        <w:t>Configuração</w:t>
      </w:r>
      <w:r w:rsidRPr="00FD2D6A">
        <w:t xml:space="preserve">, </w:t>
      </w:r>
      <w:r w:rsidRPr="00FD2D6A">
        <w:rPr>
          <w:i/>
        </w:rPr>
        <w:t>Jogo</w:t>
      </w:r>
      <w:r w:rsidRPr="00FD2D6A">
        <w:t xml:space="preserve"> e </w:t>
      </w:r>
      <w:r w:rsidRPr="00FD2D6A">
        <w:rPr>
          <w:i/>
        </w:rPr>
        <w:t>Fim</w:t>
      </w:r>
      <w:r w:rsidRPr="00FD2D6A">
        <w:t xml:space="preserve">. A qualquer momento, o jogo pode solicitar a mudança de estado. Quando isso ocorre, todos os componentes que pertencem ao estado anterior são removidos, ou seja, é como se o jogo recomeçasse. Dessa forma, ao mudar de estado, nenhum componente desnecessário é mantido, consumindo tempo de processamento e memória. </w:t>
      </w:r>
    </w:p>
    <w:p w:rsidR="00FD2D6A" w:rsidRPr="00FD2D6A" w:rsidRDefault="00FD2D6A" w:rsidP="001D60CB">
      <w:pPr>
        <w:pStyle w:val="BodyText"/>
      </w:pPr>
      <w:commentRangeStart w:id="337"/>
      <w:r w:rsidRPr="00FD2D6A">
        <w:t xml:space="preserve">A tela de título é o estado inicial do jogo. Exibe o nome do jogo e as informações iniciais. Quando o jogo se inicia, o jogo muda seu estado para a tela de configuração, onde os jogadores e as unidades são criados. </w:t>
      </w:r>
      <w:commentRangeEnd w:id="337"/>
      <w:r w:rsidR="00AD5BF5">
        <w:rPr>
          <w:rStyle w:val="CommentReference"/>
          <w:rFonts w:ascii="Times New Roman" w:hAnsi="Times New Roman"/>
        </w:rPr>
        <w:commentReference w:id="337"/>
      </w:r>
      <w:r w:rsidRPr="00FD2D6A">
        <w:t>Após a configuração de todas as unidades, o jogo muda seu estado para a tela de jogo, onde o jogo, de fato, acontece. Quando um jogador vence a partida, o estado do jogo é novamente alterado, dessa vez para a tela de fim, onde o resultado do jogo é exibido.</w:t>
      </w:r>
    </w:p>
    <w:p w:rsidR="00FD2D6A" w:rsidRPr="00FD2D6A" w:rsidRDefault="00FD2D6A" w:rsidP="001D60CB">
      <w:pPr>
        <w:pStyle w:val="BodyText"/>
      </w:pPr>
      <w:r w:rsidRPr="00FD2D6A">
        <w:t xml:space="preserve">Cada uma destas telas, é uma implementação da classe </w:t>
      </w:r>
      <w:r w:rsidRPr="00FD2D6A">
        <w:rPr>
          <w:i/>
        </w:rPr>
        <w:t>IScreen</w:t>
      </w:r>
      <w:r w:rsidRPr="00FD2D6A">
        <w:t>. Esta classe é responsável por controlar os componentes que o jogo possui em sua própria tela, e eliminar os componentes de outra tela. A utilização desta arquitetura fornece bastante agilidade ao jogo, pois não é necessário se preocupar com a reciclagem de componentes mortos, durante a execução do jogo.</w:t>
      </w:r>
    </w:p>
    <w:p w:rsidR="00700068" w:rsidRDefault="00FD2D6A" w:rsidP="00700068">
      <w:pPr>
        <w:pStyle w:val="Figura"/>
      </w:pPr>
      <w:r w:rsidRPr="00FD2D6A">
        <w:rPr>
          <w:noProof/>
          <w:lang w:eastAsia="pt-BR"/>
        </w:rPr>
        <w:drawing>
          <wp:inline distT="0" distB="0" distL="0" distR="0">
            <wp:extent cx="4847619" cy="1790476"/>
            <wp:effectExtent l="19050" t="19050" r="10131" b="19274"/>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a:stretch>
                      <a:fillRect/>
                    </a:stretch>
                  </pic:blipFill>
                  <pic:spPr bwMode="auto">
                    <a:xfrm>
                      <a:off x="0" y="0"/>
                      <a:ext cx="4847619" cy="1790476"/>
                    </a:xfrm>
                    <a:prstGeom prst="rect">
                      <a:avLst/>
                    </a:prstGeom>
                    <a:noFill/>
                    <a:ln w="9525">
                      <a:solidFill>
                        <a:srgbClr val="000000"/>
                      </a:solidFill>
                      <a:miter lim="800000"/>
                      <a:headEnd/>
                      <a:tailEnd/>
                    </a:ln>
                  </pic:spPr>
                </pic:pic>
              </a:graphicData>
            </a:graphic>
          </wp:inline>
        </w:drawing>
      </w:r>
    </w:p>
    <w:p w:rsidR="00FD2D6A" w:rsidRPr="00FD2D6A" w:rsidRDefault="00700068" w:rsidP="00700068">
      <w:pPr>
        <w:pStyle w:val="Figura"/>
      </w:pPr>
      <w:bookmarkStart w:id="338" w:name="_Toc200128405"/>
      <w:bookmarkStart w:id="339" w:name="_Toc201293816"/>
      <w:r>
        <w:t xml:space="preserve">Figura </w:t>
      </w:r>
      <w:fldSimple w:instr=" SEQ Figura \* ARABIC ">
        <w:r w:rsidR="004B7682">
          <w:rPr>
            <w:noProof/>
          </w:rPr>
          <w:t>58</w:t>
        </w:r>
      </w:fldSimple>
      <w:r>
        <w:t xml:space="preserve"> - </w:t>
      </w:r>
      <w:r w:rsidR="00FD2D6A" w:rsidRPr="00FD2D6A">
        <w:t>Generalização de telas</w:t>
      </w:r>
      <w:bookmarkEnd w:id="338"/>
      <w:bookmarkEnd w:id="339"/>
    </w:p>
    <w:p w:rsidR="00FD2D6A" w:rsidRPr="00FD2D6A" w:rsidRDefault="00FD2D6A" w:rsidP="00076E68">
      <w:pPr>
        <w:pStyle w:val="Heading4"/>
      </w:pPr>
      <w:r w:rsidRPr="00FD2D6A">
        <w:lastRenderedPageBreak/>
        <w:t>Módulo Debug</w:t>
      </w:r>
    </w:p>
    <w:p w:rsidR="00FD2D6A" w:rsidRPr="00FD2D6A" w:rsidRDefault="00FD2D6A" w:rsidP="001D60CB">
      <w:pPr>
        <w:pStyle w:val="BodyText"/>
      </w:pPr>
      <w:r w:rsidRPr="00FD2D6A">
        <w:t>Responsável por exibir um indicador de performance e auxílio à detecção de toques.</w:t>
      </w:r>
    </w:p>
    <w:p w:rsidR="00FD2D6A" w:rsidRPr="00FD2D6A" w:rsidRDefault="00FD2D6A" w:rsidP="001D60CB">
      <w:pPr>
        <w:pStyle w:val="BodyText"/>
      </w:pPr>
      <w:r w:rsidRPr="00FD2D6A">
        <w:t xml:space="preserve">A cada toque que acontece na mesa, uma animação de curta duração é executada, de forma a verificar a qualidade da calibração do software </w:t>
      </w:r>
      <w:r w:rsidRPr="00FD2D6A">
        <w:rPr>
          <w:i/>
        </w:rPr>
        <w:t>TouchLib</w:t>
      </w:r>
      <w:r w:rsidRPr="00FD2D6A">
        <w:t>. Em uma boa calibração, a animação acontece exatamente sob o dedo fez o toque.</w:t>
      </w:r>
    </w:p>
    <w:p w:rsidR="00FD2D6A" w:rsidRPr="00FD2D6A" w:rsidRDefault="00FD2D6A" w:rsidP="001D60CB">
      <w:pPr>
        <w:pStyle w:val="BodyText"/>
      </w:pPr>
      <w:r w:rsidRPr="00FD2D6A">
        <w:t xml:space="preserve">O indicador de performance é exibido na parte inferior da tela. Este indicador calcula a taxa de </w:t>
      </w:r>
      <w:r w:rsidRPr="00FD2D6A">
        <w:rPr>
          <w:i/>
        </w:rPr>
        <w:t>frames</w:t>
      </w:r>
      <w:r w:rsidRPr="00FD2D6A">
        <w:t xml:space="preserve"> por segundo (</w:t>
      </w:r>
      <w:r w:rsidR="003723E1">
        <w:rPr>
          <w:i/>
        </w:rPr>
        <w:t>fps</w:t>
      </w:r>
      <w:r w:rsidRPr="00FD2D6A">
        <w:t xml:space="preserve">). Um valor aceitável deve possuir média </w:t>
      </w:r>
      <w:r w:rsidR="003723E1">
        <w:t>em torno de</w:t>
      </w:r>
      <w:r w:rsidRPr="00FD2D6A">
        <w:t xml:space="preserve"> </w:t>
      </w:r>
      <w:r w:rsidR="003723E1">
        <w:t>40</w:t>
      </w:r>
      <w:r w:rsidRPr="00FD2D6A">
        <w:t xml:space="preserve">, uma vez que abaixo deste valor, o jogo apresenta </w:t>
      </w:r>
      <w:r w:rsidR="003723E1">
        <w:t xml:space="preserve">alguns </w:t>
      </w:r>
      <w:r w:rsidRPr="00FD2D6A">
        <w:t>travamentos.</w:t>
      </w:r>
    </w:p>
    <w:p w:rsidR="00FD2D6A" w:rsidRPr="00FD2D6A" w:rsidRDefault="00FD2D6A" w:rsidP="00076E68">
      <w:pPr>
        <w:pStyle w:val="Heading4"/>
      </w:pPr>
      <w:r w:rsidRPr="00FD2D6A">
        <w:t>Módulo Menu</w:t>
      </w:r>
    </w:p>
    <w:p w:rsidR="00FD2D6A" w:rsidRPr="00FD2D6A" w:rsidRDefault="00FD2D6A" w:rsidP="001D60CB">
      <w:pPr>
        <w:pStyle w:val="BodyText"/>
      </w:pPr>
      <w:r w:rsidRPr="00FD2D6A">
        <w:t>É o módulo que cria, desenha e gerencia todos os menus do jogo. Cada jogador possui um menu, enquanto cada unidade possui dois menus. O do jogador exibe seu nome e a quantidade de unidades vivas que ele possui. O primeiro menu da unidade é responsável por exibir seu estado atual, enquanto o segundo se encarrega de exibir as ações que podem ser executadas.</w:t>
      </w:r>
    </w:p>
    <w:p w:rsidR="00FD2D6A" w:rsidRPr="00FD2D6A" w:rsidRDefault="00FD2D6A" w:rsidP="001D60CB">
      <w:pPr>
        <w:pStyle w:val="BodyText"/>
      </w:pPr>
      <w:r w:rsidRPr="00FD2D6A">
        <w:t>O menu que exibe o estado da unidade é dividido em duas partes. A primeira exibe as informações mais importantes de maneira mais detalhada que os indicadores. Exibe o nome da unidade e a quantidade de pontos de vida, mana e do tempo de espera após a execução de uma ação; no formato de barras e números. Dessa forma, uma medição menos precisa pode ser obtida através dos indicadores, enquanto uma mais precisa, através deste menu.</w:t>
      </w:r>
    </w:p>
    <w:p w:rsidR="00FD2D6A" w:rsidRPr="00FD2D6A" w:rsidRDefault="00FD2D6A" w:rsidP="001D60CB">
      <w:pPr>
        <w:pStyle w:val="BodyText"/>
      </w:pPr>
      <w:r w:rsidRPr="00FD2D6A">
        <w:t xml:space="preserve">A cor deste menu se altera conforme o estado dos pontos de vida da unidade. Quando ela possui mais de 50% dos pontos de vida totais, este menu é verde, indicando que tudo está bem. Quando o total de pontos está entre 10% e 50%; a cor se altera para amarelo, indicando atenção. Quando o total de pontos está abaixo dos 10%, ele se altera para vermelho, indicando que a unidade está prestes a morrer. </w:t>
      </w:r>
    </w:p>
    <w:p w:rsidR="00FD2D6A" w:rsidRPr="00FD2D6A" w:rsidRDefault="00FD2D6A" w:rsidP="001D60CB">
      <w:pPr>
        <w:pStyle w:val="BodyText"/>
      </w:pPr>
      <w:r w:rsidRPr="00FD2D6A">
        <w:t>Ao tocar sobre este menu, a segunda parte é expandida. Esta exibe os atributos fixos e calculados da unidade atual. Em conjunto com a primeira parte, permite que o jogador tenha um “raio-x” sobre a unidade, tendo acesso às principais informações que a unidade possui.</w:t>
      </w:r>
    </w:p>
    <w:p w:rsidR="00700068" w:rsidRDefault="00FD2D6A" w:rsidP="00700068">
      <w:pPr>
        <w:pStyle w:val="Figura"/>
      </w:pPr>
      <w:r w:rsidRPr="00FD2D6A">
        <w:rPr>
          <w:noProof/>
          <w:lang w:eastAsia="pt-BR"/>
        </w:rPr>
        <w:lastRenderedPageBreak/>
        <w:drawing>
          <wp:inline distT="0" distB="0" distL="0" distR="0">
            <wp:extent cx="1929082" cy="3193703"/>
            <wp:effectExtent l="19050" t="0" r="0" b="0"/>
            <wp:docPr id="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srcRect/>
                    <a:stretch>
                      <a:fillRect/>
                    </a:stretch>
                  </pic:blipFill>
                  <pic:spPr bwMode="auto">
                    <a:xfrm>
                      <a:off x="0" y="0"/>
                      <a:ext cx="1929082" cy="3193703"/>
                    </a:xfrm>
                    <a:prstGeom prst="rect">
                      <a:avLst/>
                    </a:prstGeom>
                    <a:noFill/>
                    <a:ln w="9525">
                      <a:noFill/>
                      <a:miter lim="800000"/>
                      <a:headEnd/>
                      <a:tailEnd/>
                    </a:ln>
                  </pic:spPr>
                </pic:pic>
              </a:graphicData>
            </a:graphic>
          </wp:inline>
        </w:drawing>
      </w:r>
    </w:p>
    <w:p w:rsidR="00FD2D6A" w:rsidRPr="00FD2D6A" w:rsidRDefault="00700068" w:rsidP="00700068">
      <w:pPr>
        <w:pStyle w:val="Figura"/>
      </w:pPr>
      <w:bookmarkStart w:id="340" w:name="_Toc200128406"/>
      <w:bookmarkStart w:id="341" w:name="_Toc201293817"/>
      <w:r>
        <w:t xml:space="preserve">Figura </w:t>
      </w:r>
      <w:fldSimple w:instr=" SEQ Figura \* ARABIC ">
        <w:r w:rsidR="004B7682">
          <w:rPr>
            <w:noProof/>
          </w:rPr>
          <w:t>59</w:t>
        </w:r>
      </w:fldSimple>
      <w:r>
        <w:t xml:space="preserve"> - </w:t>
      </w:r>
      <w:r w:rsidR="00FD2D6A" w:rsidRPr="00FD2D6A">
        <w:t>Menu do jogador e da unidade</w:t>
      </w:r>
      <w:bookmarkEnd w:id="340"/>
      <w:bookmarkEnd w:id="341"/>
    </w:p>
    <w:p w:rsidR="00FD2D6A" w:rsidRPr="00FD2D6A" w:rsidRDefault="00FD2D6A" w:rsidP="001D60CB">
      <w:pPr>
        <w:pStyle w:val="BodyText"/>
      </w:pPr>
      <w:r w:rsidRPr="00FD2D6A">
        <w:t xml:space="preserve">O menu responsável por exibir as possíveis ações de uma unidade é controlado por um gerenciador, por ser mais complexo e possuir a necessidade de se comunicar diretamente com o módulo </w:t>
      </w:r>
      <w:r w:rsidRPr="00FD2D6A">
        <w:rPr>
          <w:i/>
        </w:rPr>
        <w:t>Action</w:t>
      </w:r>
      <w:r w:rsidRPr="00FD2D6A">
        <w:t>, responsável por controlar a execução das ações. Este menu apenas está ativo quando o tempo total de espera da unidade transcorreu completamente.</w:t>
      </w:r>
    </w:p>
    <w:p w:rsidR="00FD2D6A" w:rsidRPr="00FD2D6A" w:rsidRDefault="00FD2D6A" w:rsidP="001D60CB">
      <w:pPr>
        <w:pStyle w:val="BodyText"/>
      </w:pPr>
      <w:r w:rsidRPr="00FD2D6A">
        <w:t xml:space="preserve">É composto por uma lista de itens que possuem uma lista de subitens, representados por instâncias da classe </w:t>
      </w:r>
      <w:r w:rsidRPr="00FD2D6A">
        <w:rPr>
          <w:i/>
        </w:rPr>
        <w:t>ActionMenu</w:t>
      </w:r>
      <w:r w:rsidRPr="00FD2D6A">
        <w:t xml:space="preserve"> e </w:t>
      </w:r>
      <w:r w:rsidRPr="00FD2D6A">
        <w:rPr>
          <w:i/>
        </w:rPr>
        <w:t>CommandMenu</w:t>
      </w:r>
      <w:r w:rsidRPr="00FD2D6A">
        <w:t xml:space="preserve">, respectivamente. O menu possui quatro itens: </w:t>
      </w:r>
      <w:r w:rsidRPr="00FD2D6A">
        <w:rPr>
          <w:i/>
        </w:rPr>
        <w:t>Mover</w:t>
      </w:r>
      <w:r w:rsidRPr="00FD2D6A">
        <w:t xml:space="preserve">, </w:t>
      </w:r>
      <w:r w:rsidRPr="00FD2D6A">
        <w:rPr>
          <w:i/>
        </w:rPr>
        <w:t>Atacar</w:t>
      </w:r>
      <w:r w:rsidRPr="00FD2D6A">
        <w:t xml:space="preserve">, </w:t>
      </w:r>
      <w:r w:rsidRPr="00FD2D6A">
        <w:rPr>
          <w:i/>
        </w:rPr>
        <w:t>Habilidades</w:t>
      </w:r>
      <w:r w:rsidRPr="00FD2D6A">
        <w:t xml:space="preserve"> e </w:t>
      </w:r>
      <w:r w:rsidRPr="00FD2D6A">
        <w:rPr>
          <w:i/>
        </w:rPr>
        <w:t>Itens</w:t>
      </w:r>
      <w:r w:rsidRPr="00FD2D6A">
        <w:t>. Os subitens estão ligados às ações da unidade que possui o menu, permitindo sua construção de forma dinâmica.</w:t>
      </w:r>
    </w:p>
    <w:p w:rsidR="00FD2D6A" w:rsidRPr="00FD2D6A" w:rsidRDefault="00FD2D6A" w:rsidP="001D60CB">
      <w:pPr>
        <w:pStyle w:val="BodyText"/>
      </w:pPr>
      <w:r w:rsidRPr="00FD2D6A">
        <w:t>Durante o projeto do menu, decidiu-se que os subitens seriam especializações dos itens do menu. Isso facilitaria a codificação, uma vez que ambos devem ser capazes de avisar ao restante do módulo quando foram tocados, através de eventos.</w:t>
      </w:r>
    </w:p>
    <w:p w:rsidR="00FD2D6A" w:rsidRPr="00FD2D6A" w:rsidRDefault="00FD2D6A" w:rsidP="001D60CB">
      <w:pPr>
        <w:pStyle w:val="BodyText"/>
      </w:pPr>
      <w:r w:rsidRPr="00FD2D6A">
        <w:t xml:space="preserve">Durante a construção do menu, os ataques, habilidades e itens da unidade são lidos, e com base neles, os subitens são criados. Cada subitem exibe ao lado do nome da ação, um parâmetro, que representa, no caso das habilidades, a quantidade de mana gasta na execução, ou, no caso dos itens, a quantidade de </w:t>
      </w:r>
      <w:r w:rsidRPr="00FD2D6A">
        <w:lastRenderedPageBreak/>
        <w:t>itens que a unidade possui. Ataques, por serem ilimitados, são representados com o número zero.</w:t>
      </w:r>
    </w:p>
    <w:p w:rsidR="00FD2D6A" w:rsidRPr="00FD2D6A" w:rsidRDefault="00FD2D6A" w:rsidP="001D60CB">
      <w:pPr>
        <w:pStyle w:val="BodyText"/>
      </w:pPr>
      <w:r w:rsidRPr="00FD2D6A">
        <w:t xml:space="preserve">Cada subitem possui uma propriedade que verifica automaticamente se a unidade pode executar a ação relacionada ao menu. Caso ela não possa ser executada, o submenu não responderá aos toques do usuário. O item </w:t>
      </w:r>
      <w:r w:rsidRPr="00FD2D6A">
        <w:rPr>
          <w:i/>
        </w:rPr>
        <w:t>Mover</w:t>
      </w:r>
      <w:r w:rsidRPr="00FD2D6A">
        <w:t xml:space="preserve"> não possui subitens, já que não existem tipos de movimentação diferentes. </w:t>
      </w:r>
    </w:p>
    <w:p w:rsidR="00700068" w:rsidRDefault="00FD2D6A" w:rsidP="00700068">
      <w:pPr>
        <w:pStyle w:val="Figura"/>
      </w:pPr>
      <w:r w:rsidRPr="00FD2D6A">
        <w:rPr>
          <w:noProof/>
          <w:lang w:eastAsia="pt-BR"/>
        </w:rPr>
        <w:drawing>
          <wp:inline distT="0" distB="0" distL="0" distR="0">
            <wp:extent cx="1078571" cy="3343742"/>
            <wp:effectExtent l="19050" t="0" r="7279" b="0"/>
            <wp:docPr id="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srcRect/>
                    <a:stretch>
                      <a:fillRect/>
                    </a:stretch>
                  </pic:blipFill>
                  <pic:spPr bwMode="auto">
                    <a:xfrm>
                      <a:off x="0" y="0"/>
                      <a:ext cx="1078571" cy="3343742"/>
                    </a:xfrm>
                    <a:prstGeom prst="rect">
                      <a:avLst/>
                    </a:prstGeom>
                    <a:noFill/>
                    <a:ln w="9525">
                      <a:noFill/>
                      <a:miter lim="800000"/>
                      <a:headEnd/>
                      <a:tailEnd/>
                    </a:ln>
                  </pic:spPr>
                </pic:pic>
              </a:graphicData>
            </a:graphic>
          </wp:inline>
        </w:drawing>
      </w:r>
    </w:p>
    <w:p w:rsidR="00FD2D6A" w:rsidRPr="00FD2D6A" w:rsidRDefault="00700068" w:rsidP="00700068">
      <w:pPr>
        <w:pStyle w:val="Figura"/>
      </w:pPr>
      <w:bookmarkStart w:id="342" w:name="_Toc200128407"/>
      <w:bookmarkStart w:id="343" w:name="_Toc201293818"/>
      <w:r>
        <w:t xml:space="preserve">Figura </w:t>
      </w:r>
      <w:fldSimple w:instr=" SEQ Figura \* ARABIC ">
        <w:r w:rsidR="004B7682">
          <w:rPr>
            <w:noProof/>
          </w:rPr>
          <w:t>60</w:t>
        </w:r>
      </w:fldSimple>
      <w:r>
        <w:t xml:space="preserve"> - </w:t>
      </w:r>
      <w:r w:rsidR="00FD2D6A" w:rsidRPr="00FD2D6A">
        <w:t>Itens e seus respectivos subitens</w:t>
      </w:r>
      <w:bookmarkEnd w:id="342"/>
      <w:bookmarkEnd w:id="343"/>
    </w:p>
    <w:p w:rsidR="00FD2D6A" w:rsidRPr="00FD2D6A" w:rsidRDefault="00FD2D6A" w:rsidP="001D60CB">
      <w:pPr>
        <w:pStyle w:val="BodyText"/>
      </w:pPr>
      <w:r w:rsidRPr="00FD2D6A">
        <w:t>Ações que têm como alvo a própria unidade</w:t>
      </w:r>
      <w:del w:id="344" w:author="Fabio R. de Miranda" w:date="2008-06-12T03:37:00Z">
        <w:r w:rsidRPr="00FD2D6A" w:rsidDel="00847872">
          <w:delText>,</w:delText>
        </w:r>
      </w:del>
      <w:r w:rsidRPr="00FD2D6A">
        <w:t xml:space="preserve"> não necessitam de informações extras para serem executadas. Porém, nem todas as ações têm como alvo o próprio jogador. Dois exemplos são: o item </w:t>
      </w:r>
      <w:r w:rsidRPr="00FD2D6A">
        <w:rPr>
          <w:i/>
        </w:rPr>
        <w:t>Mover</w:t>
      </w:r>
      <w:r w:rsidRPr="00FD2D6A">
        <w:t xml:space="preserve"> e os subitens do item </w:t>
      </w:r>
      <w:r w:rsidRPr="00FD2D6A">
        <w:rPr>
          <w:i/>
        </w:rPr>
        <w:t>Atacar</w:t>
      </w:r>
      <w:r w:rsidRPr="00FD2D6A">
        <w:t>. O primeiro necessita que o jogo determine uma área pela qual a unidade pode se mover e movimente-a; enquanto os segundos necessitam de um alvo ou uma posição para desferir o ataque.</w:t>
      </w:r>
    </w:p>
    <w:p w:rsidR="00FD2D6A" w:rsidRPr="00FD2D6A" w:rsidRDefault="00FD2D6A" w:rsidP="001D60CB">
      <w:pPr>
        <w:pStyle w:val="BodyText"/>
      </w:pPr>
      <w:r w:rsidRPr="00FD2D6A">
        <w:t xml:space="preserve">Com o intuito de auxiliar nas obtenções dessas informações, o módulo </w:t>
      </w:r>
      <w:r w:rsidRPr="00FD2D6A">
        <w:rPr>
          <w:i/>
        </w:rPr>
        <w:t>Interaction</w:t>
      </w:r>
      <w:r w:rsidRPr="00FD2D6A">
        <w:t xml:space="preserve"> foi desenvolvido. Apesar de ser explicado em detalhes mais a frente, uma introdução se faz necessária para compreender a lógica de execução do menu. Este módulo é dividido em duas partes: a primeira é responsável por auxiliar na movimentação de uma unidade enquanto a segunda auxilia a na obtenção de alvos e posições.</w:t>
      </w:r>
    </w:p>
    <w:p w:rsidR="00FD2D6A" w:rsidRPr="00FD2D6A" w:rsidRDefault="00FD2D6A" w:rsidP="001D60CB">
      <w:pPr>
        <w:pStyle w:val="BodyText"/>
      </w:pPr>
      <w:r w:rsidRPr="00FD2D6A">
        <w:lastRenderedPageBreak/>
        <w:t xml:space="preserve">Quando os subitens são tocados, verifica-se se este necessita de informações extras. Caso afirmativo, o respectivo item do módulo </w:t>
      </w:r>
      <w:r w:rsidRPr="00FD2D6A">
        <w:rPr>
          <w:i/>
        </w:rPr>
        <w:t>Interaction</w:t>
      </w:r>
      <w:r w:rsidRPr="00FD2D6A">
        <w:t xml:space="preserve"> é iniciado e o subitem aguarda a obtenção das informações através de uma mensagem via evento. Quando a mensagem é recebida, as informações são passadas ao subitem e a ação pode enfim, ser executada.</w:t>
      </w:r>
    </w:p>
    <w:p w:rsidR="00700068" w:rsidRDefault="00FD2D6A" w:rsidP="00700068">
      <w:pPr>
        <w:pStyle w:val="Figura"/>
      </w:pPr>
      <w:r w:rsidRPr="00FD2D6A">
        <w:rPr>
          <w:noProof/>
          <w:lang w:eastAsia="pt-BR"/>
        </w:rPr>
        <w:drawing>
          <wp:inline distT="0" distB="0" distL="0" distR="0">
            <wp:extent cx="5365715" cy="4362857"/>
            <wp:effectExtent l="19050" t="19050" r="25435" b="18643"/>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srcRect/>
                    <a:stretch>
                      <a:fillRect/>
                    </a:stretch>
                  </pic:blipFill>
                  <pic:spPr bwMode="auto">
                    <a:xfrm>
                      <a:off x="0" y="0"/>
                      <a:ext cx="5365715" cy="4362857"/>
                    </a:xfrm>
                    <a:prstGeom prst="rect">
                      <a:avLst/>
                    </a:prstGeom>
                    <a:noFill/>
                    <a:ln w="9525">
                      <a:solidFill>
                        <a:srgbClr val="000000"/>
                      </a:solidFill>
                      <a:miter lim="800000"/>
                      <a:headEnd/>
                      <a:tailEnd/>
                    </a:ln>
                  </pic:spPr>
                </pic:pic>
              </a:graphicData>
            </a:graphic>
          </wp:inline>
        </w:drawing>
      </w:r>
    </w:p>
    <w:p w:rsidR="00FD2D6A" w:rsidRDefault="00700068" w:rsidP="00700068">
      <w:pPr>
        <w:pStyle w:val="Figura"/>
      </w:pPr>
      <w:bookmarkStart w:id="345" w:name="_Toc200128408"/>
      <w:bookmarkStart w:id="346" w:name="_Toc201293819"/>
      <w:r>
        <w:t xml:space="preserve">Figura </w:t>
      </w:r>
      <w:fldSimple w:instr=" SEQ Figura \* ARABIC ">
        <w:r w:rsidR="004B7682">
          <w:rPr>
            <w:noProof/>
          </w:rPr>
          <w:t>61</w:t>
        </w:r>
      </w:fldSimple>
      <w:r>
        <w:t xml:space="preserve"> - </w:t>
      </w:r>
      <w:r w:rsidR="00FD2D6A" w:rsidRPr="00FD2D6A">
        <w:t>Fluxo de execução de uma ação através do menu</w:t>
      </w:r>
      <w:bookmarkEnd w:id="345"/>
      <w:bookmarkEnd w:id="346"/>
    </w:p>
    <w:p w:rsidR="00FD2D6A" w:rsidRPr="00FD2D6A" w:rsidRDefault="00FD2D6A" w:rsidP="00076E68">
      <w:pPr>
        <w:pStyle w:val="Heading4"/>
      </w:pPr>
      <w:r w:rsidRPr="00FD2D6A">
        <w:t>Módulo Interaction</w:t>
      </w:r>
    </w:p>
    <w:p w:rsidR="00FD2D6A" w:rsidRPr="00FD2D6A" w:rsidRDefault="00FD2D6A" w:rsidP="001D60CB">
      <w:pPr>
        <w:pStyle w:val="BodyText"/>
      </w:pPr>
      <w:r w:rsidRPr="00FD2D6A">
        <w:t xml:space="preserve">É o módulo responsável por auxiliar o menu na execução de ações. Divide-se em dois submódulos: </w:t>
      </w:r>
      <w:r w:rsidRPr="00FD2D6A">
        <w:rPr>
          <w:i/>
        </w:rPr>
        <w:t>Mover</w:t>
      </w:r>
      <w:r w:rsidRPr="00FD2D6A">
        <w:t xml:space="preserve"> e </w:t>
      </w:r>
      <w:r w:rsidRPr="00FD2D6A">
        <w:rPr>
          <w:i/>
        </w:rPr>
        <w:t>Aim</w:t>
      </w:r>
      <w:r w:rsidRPr="00FD2D6A">
        <w:t>, ambos baseados em uma máquina de estados. Comunica-se com o menu através de mensagens passadas via eventos.</w:t>
      </w:r>
    </w:p>
    <w:p w:rsidR="00FD2D6A" w:rsidRPr="00FD2D6A" w:rsidRDefault="00FD2D6A" w:rsidP="001D60CB">
      <w:pPr>
        <w:pStyle w:val="BodyText"/>
      </w:pPr>
      <w:r w:rsidRPr="00FD2D6A">
        <w:t xml:space="preserve">O estado inicial dos submódulos aguarda a ativação por parte do menu para mudar de estado. Assim que um item ou subitem é tocado no menu, o menu ativa o respectivo submódulo e este fica aguardando a interação do jogador. Caso o jogador não interaja com o submódulo, ele é desativado pelo menu, retornando ao seu estado inicial. </w:t>
      </w:r>
    </w:p>
    <w:p w:rsidR="00FD2D6A" w:rsidRPr="00FD2D6A" w:rsidRDefault="00FD2D6A" w:rsidP="00076E68">
      <w:pPr>
        <w:pStyle w:val="Heading5"/>
      </w:pPr>
      <w:r w:rsidRPr="00FD2D6A">
        <w:lastRenderedPageBreak/>
        <w:t>Submódulo Mover</w:t>
      </w:r>
    </w:p>
    <w:p w:rsidR="00FD2D6A" w:rsidRPr="00FD2D6A" w:rsidRDefault="00FD2D6A" w:rsidP="001D60CB">
      <w:pPr>
        <w:pStyle w:val="BodyText"/>
      </w:pPr>
      <w:r w:rsidRPr="00FD2D6A">
        <w:t>O movimento de uma unidade pelo jogador é realizado arrastando-a para a posição desejada, dentro do limite imposto pelo jogo. Após arrastar a unidade, o jogador deve escolher para qual direção a unidade deve olhar.</w:t>
      </w:r>
    </w:p>
    <w:p w:rsidR="00FD2D6A" w:rsidRPr="00FD2D6A" w:rsidRDefault="00FD2D6A" w:rsidP="001D60CB">
      <w:pPr>
        <w:pStyle w:val="BodyText"/>
      </w:pPr>
      <w:r w:rsidRPr="00FD2D6A">
        <w:t xml:space="preserve">Ao ativar este submódulo, uma instância do submódulo </w:t>
      </w:r>
      <w:r w:rsidRPr="00FD2D6A">
        <w:rPr>
          <w:i/>
        </w:rPr>
        <w:t>Area</w:t>
      </w:r>
      <w:r w:rsidRPr="00FD2D6A">
        <w:t xml:space="preserve"> do módulo </w:t>
      </w:r>
      <w:r w:rsidRPr="00FD2D6A">
        <w:rPr>
          <w:i/>
        </w:rPr>
        <w:t>Drawable</w:t>
      </w:r>
      <w:r w:rsidRPr="00FD2D6A">
        <w:t xml:space="preserve"> é desenhada, com tamanho baseado no atributo calculado: </w:t>
      </w:r>
      <w:r w:rsidRPr="00FD2D6A">
        <w:rPr>
          <w:i/>
        </w:rPr>
        <w:t>Alcance de Movimento</w:t>
      </w:r>
      <w:r w:rsidRPr="00FD2D6A">
        <w:t>. A esfera desenhada indica a área pela qual a unidade pode se mover. Caso o jogador tente arrastar a unidade para fora desta área, a unidade permanecerá na última posição válida.</w:t>
      </w:r>
    </w:p>
    <w:p w:rsidR="00106CD9" w:rsidRDefault="00FD2D6A" w:rsidP="00106CD9">
      <w:pPr>
        <w:pStyle w:val="Figura"/>
      </w:pPr>
      <w:r w:rsidRPr="00FD2D6A">
        <w:rPr>
          <w:noProof/>
          <w:lang w:eastAsia="pt-BR"/>
        </w:rPr>
        <w:drawing>
          <wp:inline distT="0" distB="0" distL="0" distR="0">
            <wp:extent cx="2972215" cy="2792858"/>
            <wp:effectExtent l="19050" t="0" r="0" b="0"/>
            <wp:docPr id="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srcRect/>
                    <a:stretch>
                      <a:fillRect/>
                    </a:stretch>
                  </pic:blipFill>
                  <pic:spPr bwMode="auto">
                    <a:xfrm>
                      <a:off x="0" y="0"/>
                      <a:ext cx="2972215" cy="2792858"/>
                    </a:xfrm>
                    <a:prstGeom prst="rect">
                      <a:avLst/>
                    </a:prstGeom>
                    <a:noFill/>
                    <a:ln w="9525">
                      <a:noFill/>
                      <a:miter lim="800000"/>
                      <a:headEnd/>
                      <a:tailEnd/>
                    </a:ln>
                  </pic:spPr>
                </pic:pic>
              </a:graphicData>
            </a:graphic>
          </wp:inline>
        </w:drawing>
      </w:r>
    </w:p>
    <w:p w:rsidR="00FD2D6A" w:rsidRPr="00FD2D6A" w:rsidRDefault="00106CD9" w:rsidP="00106CD9">
      <w:pPr>
        <w:pStyle w:val="Figura"/>
      </w:pPr>
      <w:bookmarkStart w:id="347" w:name="_Toc200128409"/>
      <w:bookmarkStart w:id="348" w:name="_Toc201293820"/>
      <w:r>
        <w:t xml:space="preserve">Figura </w:t>
      </w:r>
      <w:fldSimple w:instr=" SEQ Figura \* ARABIC ">
        <w:r w:rsidR="004B7682">
          <w:rPr>
            <w:noProof/>
          </w:rPr>
          <w:t>62</w:t>
        </w:r>
      </w:fldSimple>
      <w:r>
        <w:t xml:space="preserve"> - </w:t>
      </w:r>
      <w:r w:rsidR="00FD2D6A" w:rsidRPr="00FD2D6A">
        <w:t>Unidade movendo-se dentro da área especificada</w:t>
      </w:r>
      <w:bookmarkEnd w:id="347"/>
      <w:bookmarkEnd w:id="348"/>
    </w:p>
    <w:p w:rsidR="00FD2D6A" w:rsidRPr="00FD2D6A" w:rsidRDefault="00FD2D6A" w:rsidP="001D60CB">
      <w:pPr>
        <w:pStyle w:val="BodyText"/>
      </w:pPr>
      <w:r w:rsidRPr="00FD2D6A">
        <w:t xml:space="preserve">Ao tocar sobre a unidade, o evento </w:t>
      </w:r>
      <w:r w:rsidRPr="00FD2D6A">
        <w:rPr>
          <w:i/>
        </w:rPr>
        <w:t>CursorDown</w:t>
      </w:r>
      <w:r w:rsidRPr="00FD2D6A">
        <w:t xml:space="preserve"> é disparado pelo módulo </w:t>
      </w:r>
      <w:r w:rsidRPr="00FD2D6A">
        <w:rPr>
          <w:i/>
        </w:rPr>
        <w:t>Input</w:t>
      </w:r>
      <w:r w:rsidRPr="00FD2D6A">
        <w:t xml:space="preserve">, servindo de gatilho para a mudança de estado. Ao mudar de estado, o identificador relacionado ao dedo é armazenado e o evento </w:t>
      </w:r>
      <w:r w:rsidRPr="00FD2D6A">
        <w:rPr>
          <w:i/>
        </w:rPr>
        <w:t>Started</w:t>
      </w:r>
      <w:r w:rsidRPr="00FD2D6A">
        <w:t xml:space="preserve"> é disparado; avisando o menu que a unidade está em movimento, portanto, não é possível mais mudar a escolha.</w:t>
      </w:r>
    </w:p>
    <w:p w:rsidR="00FD2D6A" w:rsidRPr="00FD2D6A" w:rsidRDefault="00FD2D6A" w:rsidP="001D60CB">
      <w:pPr>
        <w:pStyle w:val="BodyText"/>
      </w:pPr>
      <w:r w:rsidRPr="00FD2D6A">
        <w:t xml:space="preserve">Ao arrastar a unidade, o evento </w:t>
      </w:r>
      <w:r w:rsidRPr="00FD2D6A">
        <w:rPr>
          <w:i/>
        </w:rPr>
        <w:t>CursorUpdate</w:t>
      </w:r>
      <w:r w:rsidRPr="00FD2D6A">
        <w:t xml:space="preserve"> é disparado repetidas vezes. Verifica-se se o identificador do dedo que está se movimentando é igual ao armazenado, para evitar que outros dedos se movendo sobre a mesa no mesmo momento influenciem na movimentação da unidade. Se forem iguais, verifica-se se a posição do dedo está dentro da área imposta e em caso afirmativo, a posição da unidade é atualizada. O estado atual do submódulo não muda, pois a unidade só deixa de se mover quando o dedo é retirado da mesa.</w:t>
      </w:r>
    </w:p>
    <w:p w:rsidR="00FD2D6A" w:rsidRPr="00FD2D6A" w:rsidRDefault="00FD2D6A" w:rsidP="001D60CB">
      <w:pPr>
        <w:pStyle w:val="BodyText"/>
      </w:pPr>
      <w:r w:rsidRPr="00FD2D6A">
        <w:lastRenderedPageBreak/>
        <w:t xml:space="preserve">Ao retirar o dedo da mesa, o evento </w:t>
      </w:r>
      <w:r w:rsidRPr="00FD2D6A">
        <w:rPr>
          <w:i/>
        </w:rPr>
        <w:t>CursorUp</w:t>
      </w:r>
      <w:r w:rsidRPr="00FD2D6A">
        <w:t xml:space="preserve"> é disparado. O identificador novamente é comparado para evitar que outros dedos que estejam sendo retirados, influenciem no movimento da unidade. Se o identificador coincidir, a unidade encerra o seu movimento e inicia-se a orientação da unidade.</w:t>
      </w:r>
    </w:p>
    <w:p w:rsidR="00FD2D6A" w:rsidRPr="00FD2D6A" w:rsidRDefault="00FD2D6A" w:rsidP="001D60CB">
      <w:pPr>
        <w:pStyle w:val="BodyText"/>
      </w:pPr>
      <w:r w:rsidRPr="00FD2D6A">
        <w:t xml:space="preserve">A orientação é feita de maneira análoga à movimentação da unidade, repetindo o ciclo de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xml:space="preserve"> anteriormente explicados. Quando o jogador retira o dedo da mesa, terminando de orientar a unidade, o evento </w:t>
      </w:r>
      <w:r w:rsidRPr="00FD2D6A">
        <w:rPr>
          <w:i/>
        </w:rPr>
        <w:t>Moved</w:t>
      </w:r>
      <w:r w:rsidRPr="00FD2D6A">
        <w:t xml:space="preserve"> é disparado avisando o menu que a unidade terminou de se mover. Após a finalização do movimento da unidade, o submódulo é desativado, retornando-o ao seu estado inicial.</w:t>
      </w:r>
    </w:p>
    <w:p w:rsidR="00106CD9" w:rsidRDefault="00FD2D6A" w:rsidP="00106CD9">
      <w:pPr>
        <w:pStyle w:val="Figura"/>
      </w:pPr>
      <w:r w:rsidRPr="00FD2D6A">
        <w:rPr>
          <w:noProof/>
          <w:lang w:eastAsia="pt-BR"/>
        </w:rPr>
        <w:drawing>
          <wp:inline distT="0" distB="0" distL="0" distR="0">
            <wp:extent cx="4751258" cy="2950001"/>
            <wp:effectExtent l="19050" t="19050" r="11242" b="21799"/>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srcRect/>
                    <a:stretch>
                      <a:fillRect/>
                    </a:stretch>
                  </pic:blipFill>
                  <pic:spPr bwMode="auto">
                    <a:xfrm>
                      <a:off x="0" y="0"/>
                      <a:ext cx="4751258" cy="2950001"/>
                    </a:xfrm>
                    <a:prstGeom prst="rect">
                      <a:avLst/>
                    </a:prstGeom>
                    <a:noFill/>
                    <a:ln w="9525">
                      <a:solidFill>
                        <a:srgbClr val="000000"/>
                      </a:solidFill>
                      <a:miter lim="800000"/>
                      <a:headEnd/>
                      <a:tailEnd/>
                    </a:ln>
                  </pic:spPr>
                </pic:pic>
              </a:graphicData>
            </a:graphic>
          </wp:inline>
        </w:drawing>
      </w:r>
    </w:p>
    <w:p w:rsidR="00FD2D6A" w:rsidRPr="00FD2D6A" w:rsidRDefault="00106CD9" w:rsidP="00106CD9">
      <w:pPr>
        <w:pStyle w:val="Figura"/>
      </w:pPr>
      <w:bookmarkStart w:id="349" w:name="_Toc200128410"/>
      <w:bookmarkStart w:id="350" w:name="_Toc201293821"/>
      <w:r>
        <w:t xml:space="preserve">Figura </w:t>
      </w:r>
      <w:fldSimple w:instr=" SEQ Figura \* ARABIC ">
        <w:r w:rsidR="004B7682">
          <w:rPr>
            <w:noProof/>
          </w:rPr>
          <w:t>63</w:t>
        </w:r>
      </w:fldSimple>
      <w:r>
        <w:t xml:space="preserve"> - </w:t>
      </w:r>
      <w:r w:rsidR="00FD2D6A" w:rsidRPr="00FD2D6A">
        <w:t>Máquina de estados do submódulo Mover</w:t>
      </w:r>
      <w:bookmarkEnd w:id="349"/>
      <w:bookmarkEnd w:id="350"/>
    </w:p>
    <w:p w:rsidR="00FD2D6A" w:rsidRPr="00FD2D6A" w:rsidRDefault="00FD2D6A" w:rsidP="002B0216">
      <w:pPr>
        <w:pStyle w:val="Heading4"/>
      </w:pPr>
      <w:r w:rsidRPr="00FD2D6A">
        <w:t>Submódulo Aim</w:t>
      </w:r>
    </w:p>
    <w:p w:rsidR="00FD2D6A" w:rsidRPr="00FD2D6A" w:rsidRDefault="00FD2D6A" w:rsidP="001D60CB">
      <w:pPr>
        <w:pStyle w:val="BodyText"/>
      </w:pPr>
      <w:r w:rsidRPr="00FD2D6A">
        <w:t>A obtenção de um alvo para a execução de um determinado ataque, habilidade ou item é realizado com o auxílio de uma mira. O jogador arrasta a mira para a posição onde a ação deve ser executada, dentro do limite imposto pelo jogo. Com a posição definida, a ação é executada.</w:t>
      </w:r>
    </w:p>
    <w:p w:rsidR="00FD2D6A" w:rsidRPr="00FD2D6A" w:rsidRDefault="00FD2D6A" w:rsidP="001D60CB">
      <w:pPr>
        <w:pStyle w:val="BodyText"/>
      </w:pPr>
      <w:r w:rsidRPr="00FD2D6A">
        <w:t xml:space="preserve">Assim como o submódulo </w:t>
      </w:r>
      <w:r w:rsidRPr="00FD2D6A">
        <w:rPr>
          <w:i/>
        </w:rPr>
        <w:t>Mover</w:t>
      </w:r>
      <w:r w:rsidRPr="00FD2D6A">
        <w:t xml:space="preserve">, o módulo </w:t>
      </w:r>
      <w:r w:rsidRPr="00FD2D6A">
        <w:rPr>
          <w:i/>
        </w:rPr>
        <w:t>Aim</w:t>
      </w:r>
      <w:r w:rsidRPr="00FD2D6A">
        <w:t xml:space="preserve"> também faz uso de uma área para determinar o limite em que a mira pode se mover. Os atributos calculados usados para a definição do tamanho são: </w:t>
      </w:r>
      <w:r w:rsidRPr="00FD2D6A">
        <w:rPr>
          <w:i/>
        </w:rPr>
        <w:t>Alcance de Ataque</w:t>
      </w:r>
      <w:r w:rsidRPr="00FD2D6A">
        <w:t xml:space="preserve"> e </w:t>
      </w:r>
      <w:r w:rsidRPr="00FD2D6A">
        <w:rPr>
          <w:i/>
        </w:rPr>
        <w:t xml:space="preserve">Alcance de </w:t>
      </w:r>
      <w:r w:rsidRPr="00FD2D6A">
        <w:rPr>
          <w:i/>
        </w:rPr>
        <w:lastRenderedPageBreak/>
        <w:t>Habilidade</w:t>
      </w:r>
      <w:r w:rsidRPr="00FD2D6A">
        <w:t>, usados para ataques e habilidades, respectivamente. Caso o jogador tente mover a mira para fora desta área, a mira mantém a última sua posição válida.</w:t>
      </w:r>
    </w:p>
    <w:p w:rsidR="00106CD9" w:rsidRDefault="00FD2D6A" w:rsidP="00106CD9">
      <w:pPr>
        <w:pStyle w:val="Figura"/>
      </w:pPr>
      <w:r w:rsidRPr="00FD2D6A">
        <w:rPr>
          <w:noProof/>
          <w:lang w:eastAsia="pt-BR"/>
        </w:rPr>
        <w:drawing>
          <wp:inline distT="0" distB="0" distL="0" distR="0">
            <wp:extent cx="2781300" cy="1419225"/>
            <wp:effectExtent l="19050" t="0" r="0" b="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srcRect/>
                    <a:stretch>
                      <a:fillRect/>
                    </a:stretch>
                  </pic:blipFill>
                  <pic:spPr bwMode="auto">
                    <a:xfrm>
                      <a:off x="0" y="0"/>
                      <a:ext cx="2781300" cy="1419225"/>
                    </a:xfrm>
                    <a:prstGeom prst="rect">
                      <a:avLst/>
                    </a:prstGeom>
                    <a:noFill/>
                    <a:ln w="9525">
                      <a:noFill/>
                      <a:miter lim="800000"/>
                      <a:headEnd/>
                      <a:tailEnd/>
                    </a:ln>
                  </pic:spPr>
                </pic:pic>
              </a:graphicData>
            </a:graphic>
          </wp:inline>
        </w:drawing>
      </w:r>
    </w:p>
    <w:p w:rsidR="00FD2D6A" w:rsidRPr="00FD2D6A" w:rsidRDefault="00106CD9" w:rsidP="00106CD9">
      <w:pPr>
        <w:pStyle w:val="Figura"/>
      </w:pPr>
      <w:bookmarkStart w:id="351" w:name="_Toc200128411"/>
      <w:bookmarkStart w:id="352" w:name="_Toc201293822"/>
      <w:r>
        <w:t xml:space="preserve">Figura </w:t>
      </w:r>
      <w:fldSimple w:instr=" SEQ Figura \* ARABIC ">
        <w:r w:rsidR="004B7682">
          <w:rPr>
            <w:noProof/>
          </w:rPr>
          <w:t>64</w:t>
        </w:r>
      </w:fldSimple>
      <w:r>
        <w:t xml:space="preserve"> - </w:t>
      </w:r>
      <w:r w:rsidR="00FD2D6A" w:rsidRPr="00FD2D6A">
        <w:t>Mira sobre uma unidade inimiga</w:t>
      </w:r>
      <w:bookmarkEnd w:id="351"/>
      <w:bookmarkEnd w:id="352"/>
    </w:p>
    <w:p w:rsidR="00FD2D6A" w:rsidRPr="00FD2D6A" w:rsidRDefault="00FD2D6A" w:rsidP="001D60CB">
      <w:pPr>
        <w:pStyle w:val="BodyText"/>
      </w:pPr>
      <w:r w:rsidRPr="00FD2D6A">
        <w:t xml:space="preserve">A ordem de execução dos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xml:space="preserve"> é muito semelhante à utilizada no submódulo </w:t>
      </w:r>
      <w:r w:rsidRPr="00FD2D6A">
        <w:rPr>
          <w:i/>
        </w:rPr>
        <w:t>Mover</w:t>
      </w:r>
      <w:r w:rsidRPr="00FD2D6A">
        <w:t xml:space="preserve">, não necessitando de maiores aprofundamentos. De maneira análoga, quando o jogador começa a mover a mira, o evento </w:t>
      </w:r>
      <w:r w:rsidRPr="00FD2D6A">
        <w:rPr>
          <w:i/>
        </w:rPr>
        <w:t>Started</w:t>
      </w:r>
      <w:r w:rsidRPr="00FD2D6A">
        <w:t xml:space="preserve"> é disparado, avisando o menu que o jogador iniciou a execução da ação e esta não pode mais ser cancelada ou trocada.</w:t>
      </w:r>
    </w:p>
    <w:p w:rsidR="00FD2D6A" w:rsidRPr="00FD2D6A" w:rsidRDefault="00FD2D6A" w:rsidP="001D60CB">
      <w:pPr>
        <w:pStyle w:val="BodyText"/>
      </w:pPr>
      <w:r w:rsidRPr="00FD2D6A">
        <w:t xml:space="preserve">Durante a movimentação da mira, é verificado, cerca de quatro vezes por segundo, se a mira está posicionada sobre alguma unidade. Se sim, e a unidade for uma unidade aliada, a mira muda para a cor verde. Se a unidade for inimiga, a cor adotada foi </w:t>
      </w:r>
      <w:r w:rsidR="00326AD2">
        <w:t xml:space="preserve">a </w:t>
      </w:r>
      <w:r w:rsidRPr="00FD2D6A">
        <w:t>vermelha. Quando a mira está sobre nenhuma unidade, ou seja, não está mirando em ninguém, sua cor é cinza.</w:t>
      </w:r>
    </w:p>
    <w:p w:rsidR="00FD2D6A" w:rsidRPr="00FD2D6A" w:rsidRDefault="00FD2D6A" w:rsidP="001D60CB">
      <w:pPr>
        <w:pStyle w:val="BodyText"/>
      </w:pPr>
      <w:r w:rsidRPr="00FD2D6A">
        <w:t>Toda unidade que está sendo mirada é armazenada, de forma a evitar um processamento desnecessário para descobrir qual unidade está na última posição válida de mira. Quando a mira não está mirando sobre nenhuma unidade, a unidade armazenada é nula.</w:t>
      </w:r>
    </w:p>
    <w:p w:rsidR="00FD2D6A" w:rsidRPr="00FD2D6A" w:rsidRDefault="00FD2D6A" w:rsidP="001D60CB">
      <w:pPr>
        <w:pStyle w:val="BodyText"/>
      </w:pPr>
      <w:r w:rsidRPr="00FD2D6A">
        <w:t xml:space="preserve">Quando a mira é liberada pelo jogador, retirando o dedo da mesa, o evento </w:t>
      </w:r>
      <w:r w:rsidRPr="00FD2D6A">
        <w:rPr>
          <w:i/>
        </w:rPr>
        <w:t>Aimed</w:t>
      </w:r>
      <w:r w:rsidRPr="00FD2D6A">
        <w:t xml:space="preserve"> é disparado, informando o menu, sobre qual unidade que a mira se encontra e sua última posição válida. De posse destas informações juntamente com a unidade invocadora, é possível executar qualquer ação.</w:t>
      </w:r>
    </w:p>
    <w:p w:rsidR="00106CD9" w:rsidRDefault="00FD2D6A" w:rsidP="00106CD9">
      <w:pPr>
        <w:pStyle w:val="Figura"/>
      </w:pPr>
      <w:r w:rsidRPr="00FD2D6A">
        <w:rPr>
          <w:noProof/>
          <w:lang w:eastAsia="pt-BR"/>
        </w:rPr>
        <w:lastRenderedPageBreak/>
        <w:drawing>
          <wp:inline distT="0" distB="0" distL="0" distR="0">
            <wp:extent cx="5398770" cy="2910205"/>
            <wp:effectExtent l="19050" t="19050" r="11430" b="23495"/>
            <wp:docPr id="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srcRect/>
                    <a:stretch>
                      <a:fillRect/>
                    </a:stretch>
                  </pic:blipFill>
                  <pic:spPr bwMode="auto">
                    <a:xfrm>
                      <a:off x="0" y="0"/>
                      <a:ext cx="5398770" cy="2910205"/>
                    </a:xfrm>
                    <a:prstGeom prst="rect">
                      <a:avLst/>
                    </a:prstGeom>
                    <a:noFill/>
                    <a:ln w="9525">
                      <a:solidFill>
                        <a:srgbClr val="000000"/>
                      </a:solidFill>
                      <a:miter lim="800000"/>
                      <a:headEnd/>
                      <a:tailEnd/>
                    </a:ln>
                  </pic:spPr>
                </pic:pic>
              </a:graphicData>
            </a:graphic>
          </wp:inline>
        </w:drawing>
      </w:r>
    </w:p>
    <w:p w:rsidR="00FD2D6A" w:rsidRPr="00FD2D6A" w:rsidRDefault="00106CD9" w:rsidP="00106CD9">
      <w:pPr>
        <w:pStyle w:val="Figura"/>
      </w:pPr>
      <w:bookmarkStart w:id="353" w:name="_Toc200128412"/>
      <w:bookmarkStart w:id="354" w:name="_Toc201293823"/>
      <w:r>
        <w:t xml:space="preserve">Figura </w:t>
      </w:r>
      <w:fldSimple w:instr=" SEQ Figura \* ARABIC ">
        <w:r w:rsidR="004B7682">
          <w:rPr>
            <w:noProof/>
          </w:rPr>
          <w:t>65</w:t>
        </w:r>
      </w:fldSimple>
      <w:r>
        <w:t xml:space="preserve"> - M</w:t>
      </w:r>
      <w:r w:rsidR="00FD2D6A" w:rsidRPr="00FD2D6A">
        <w:t>áqu</w:t>
      </w:r>
      <w:r w:rsidR="00076E68">
        <w:t>ina de estados do submódulo Aim</w:t>
      </w:r>
      <w:bookmarkEnd w:id="353"/>
      <w:bookmarkEnd w:id="354"/>
    </w:p>
    <w:p w:rsidR="00FD2D6A" w:rsidRDefault="00FD2D6A" w:rsidP="00076E68">
      <w:pPr>
        <w:pStyle w:val="Heading4"/>
      </w:pPr>
      <w:r w:rsidRPr="00FD2D6A">
        <w:t>Módulo Action</w:t>
      </w:r>
    </w:p>
    <w:p w:rsidR="00BF57E4" w:rsidRDefault="00BF57E4" w:rsidP="009C0AD5">
      <w:pPr>
        <w:pStyle w:val="BodyText"/>
      </w:pPr>
      <w:r>
        <w:t>É o módulo responsável por criar, gerenciar e executar as ações das unidades em jogo. Este módulo possui três gerenciadores, responsáveis por gerenciar cada tipo de ação existente, no caso, ataques, habilidades e itens.</w:t>
      </w:r>
    </w:p>
    <w:p w:rsidR="00BF57E4" w:rsidRDefault="00BF57E4" w:rsidP="009C0AD5">
      <w:pPr>
        <w:pStyle w:val="BodyText"/>
      </w:pPr>
      <w:r>
        <w:t xml:space="preserve">Dentro do jogo, quaisquer ações de uma unidade herdam </w:t>
      </w:r>
      <w:r w:rsidR="004C15A4">
        <w:t>de uma mesma classe, que define quais as características comuns entre elas, como por exemplo, nome ou quantidade d</w:t>
      </w:r>
      <w:r w:rsidR="00DE50F4">
        <w:t>e mana gasta para sua execução.</w:t>
      </w:r>
    </w:p>
    <w:p w:rsidR="00BF57E4" w:rsidRDefault="004C15A4" w:rsidP="009C0AD5">
      <w:pPr>
        <w:pStyle w:val="BodyText"/>
      </w:pPr>
      <w:r>
        <w:t xml:space="preserve">Quando o menu de uma unidade é exibido, cada item ou subitem que possui ligação com uma ação, verifica através da propriedade </w:t>
      </w:r>
      <w:r w:rsidRPr="004C15A4">
        <w:rPr>
          <w:i/>
        </w:rPr>
        <w:t>Enabled</w:t>
      </w:r>
      <w:r>
        <w:t xml:space="preserve"> </w:t>
      </w:r>
      <w:r w:rsidR="00A54686">
        <w:t xml:space="preserve">da ação, </w:t>
      </w:r>
      <w:r>
        <w:t>se esta pode ser executada. Quando a ação não pode ser executada, o item / subitem se desabilita automaticamente, evitando que o jogador consiga executar algo que sua unidade não tenha pontos de mana suficientes.</w:t>
      </w:r>
    </w:p>
    <w:p w:rsidR="00DE50F4" w:rsidRDefault="00DE50F4" w:rsidP="009C0AD5">
      <w:pPr>
        <w:pStyle w:val="BodyText"/>
      </w:pPr>
      <w:r>
        <w:t>Devido ao fato des</w:t>
      </w:r>
      <w:r w:rsidR="004C15A4">
        <w:t xml:space="preserve">ta propriedade </w:t>
      </w:r>
      <w:r>
        <w:t>ser</w:t>
      </w:r>
      <w:r w:rsidR="004C15A4">
        <w:t xml:space="preserve"> abstra</w:t>
      </w:r>
      <w:r>
        <w:t>t</w:t>
      </w:r>
      <w:r w:rsidR="004C15A4">
        <w:t xml:space="preserve">a, </w:t>
      </w:r>
      <w:r>
        <w:t xml:space="preserve">cada tipo de ação pode </w:t>
      </w:r>
      <w:r w:rsidR="004C15A4">
        <w:t>implement</w:t>
      </w:r>
      <w:r>
        <w:t>á</w:t>
      </w:r>
      <w:r w:rsidR="004C15A4">
        <w:t>-</w:t>
      </w:r>
      <w:r>
        <w:t>l</w:t>
      </w:r>
      <w:r w:rsidR="004C15A4">
        <w:t>a da melhor maneira. Um ataque</w:t>
      </w:r>
      <w:r>
        <w:t xml:space="preserve"> </w:t>
      </w:r>
      <w:r w:rsidR="004C15A4">
        <w:t>não gasta pontos de mana e nem possui restrições de uso, tornando o valor destra propriedade sempre verdadeira.</w:t>
      </w:r>
      <w:r>
        <w:t xml:space="preserve"> Já uma habilidade, que consome pontos de </w:t>
      </w:r>
      <w:r w:rsidR="004C15A4">
        <w:t xml:space="preserve">mana da unidade, verifica se a quantidade de mana que vai ser utilizada é menor ou igual à quantidade que a unidade possui. </w:t>
      </w:r>
      <w:r>
        <w:t xml:space="preserve">Um item, por sua vez, apenas verifica se a quantidade em estoque que a unidade possui é maior que zero. </w:t>
      </w:r>
    </w:p>
    <w:p w:rsidR="00BF57E4" w:rsidRDefault="00DE50F4" w:rsidP="009C0AD5">
      <w:pPr>
        <w:pStyle w:val="BodyText"/>
      </w:pPr>
      <w:r>
        <w:lastRenderedPageBreak/>
        <w:t>A quantidade de mana</w:t>
      </w:r>
      <w:r w:rsidR="00A54686">
        <w:t xml:space="preserve"> ou de itens em estoque é armazenada em uma propriedade chamada </w:t>
      </w:r>
      <w:r w:rsidR="00A54686" w:rsidRPr="00A54686">
        <w:rPr>
          <w:i/>
        </w:rPr>
        <w:t>Attribute</w:t>
      </w:r>
      <w:r w:rsidR="00A54686">
        <w:t>. Trata-se de um valor numérico que pode ser utilizada para armazenar qualquer atributo relevante ao tipo de ação que será executada.</w:t>
      </w:r>
    </w:p>
    <w:p w:rsidR="00A8166F" w:rsidRDefault="00A54686" w:rsidP="009C0AD5">
      <w:pPr>
        <w:pStyle w:val="BodyText"/>
      </w:pPr>
      <w:r>
        <w:t xml:space="preserve">Durante o projeto deste módulo, foi decidido que </w:t>
      </w:r>
      <w:r w:rsidR="00A8166F">
        <w:t>as execuções de todas as ações de um determinado tipo deveriam estar</w:t>
      </w:r>
      <w:r>
        <w:t xml:space="preserve"> agrupadas</w:t>
      </w:r>
      <w:r w:rsidR="00A8166F">
        <w:t xml:space="preserve"> dentro de seu respectivo gerenciador</w:t>
      </w:r>
      <w:r>
        <w:t xml:space="preserve">. Para que isso fosse possível, foram criados </w:t>
      </w:r>
      <w:r w:rsidRPr="00BB2F71">
        <w:rPr>
          <w:i/>
        </w:rPr>
        <w:t>delegates</w:t>
      </w:r>
      <w:r>
        <w:t xml:space="preserve">, que de maneira análoga, se comportam como propriedades que armazenam métodos. </w:t>
      </w:r>
    </w:p>
    <w:p w:rsidR="00A54686" w:rsidRDefault="00A54686" w:rsidP="009C0AD5">
      <w:pPr>
        <w:pStyle w:val="BodyText"/>
      </w:pPr>
      <w:r>
        <w:t xml:space="preserve">Quando uma ação é criada, além </w:t>
      </w:r>
      <w:r w:rsidR="00A8166F">
        <w:t>de</w:t>
      </w:r>
      <w:r>
        <w:t xml:space="preserve"> informações básicas, é passada a assinatura de um método, que será armazenado neste </w:t>
      </w:r>
      <w:r w:rsidRPr="00BB2F71">
        <w:rPr>
          <w:i/>
        </w:rPr>
        <w:t>delegate</w:t>
      </w:r>
      <w:r>
        <w:t xml:space="preserve">. </w:t>
      </w:r>
      <w:r w:rsidR="00A8166F">
        <w:t>Dessa forma</w:t>
      </w:r>
      <w:r>
        <w:t xml:space="preserve">, quando o método </w:t>
      </w:r>
      <w:r w:rsidRPr="00A54686">
        <w:rPr>
          <w:i/>
        </w:rPr>
        <w:t>Execute</w:t>
      </w:r>
      <w:r>
        <w:t xml:space="preserve"> da ação for executado, este, por sua vez, </w:t>
      </w:r>
      <w:r w:rsidR="00A8166F">
        <w:t>chama</w:t>
      </w:r>
      <w:r>
        <w:t xml:space="preserve"> o método armazenado</w:t>
      </w:r>
      <w:r w:rsidR="00A8166F">
        <w:t xml:space="preserve"> que foi </w:t>
      </w:r>
      <w:r>
        <w:t>escolhido durante a criação da ação.</w:t>
      </w:r>
    </w:p>
    <w:p w:rsidR="00A54686" w:rsidRPr="00A8166F" w:rsidRDefault="00A8166F" w:rsidP="009C0AD5">
      <w:pPr>
        <w:pStyle w:val="BodyText"/>
      </w:pPr>
      <w:r>
        <w:t xml:space="preserve">Cada gerenciador de ações utiliza o </w:t>
      </w:r>
      <w:r w:rsidRPr="00A8166F">
        <w:rPr>
          <w:i/>
        </w:rPr>
        <w:t>design pattern</w:t>
      </w:r>
      <w:r>
        <w:rPr>
          <w:i/>
        </w:rPr>
        <w:t xml:space="preserve"> </w:t>
      </w:r>
      <w:r w:rsidRPr="00A8166F">
        <w:rPr>
          <w:i/>
        </w:rPr>
        <w:t>Factory</w:t>
      </w:r>
      <w:r>
        <w:t>, sendo ele o responsável pela criação das ações deste tipo. Para cada classe de unidade, uma lista de ações diferentes é criada, diversificando o jogo, e ampliando as possibilidades de táticas. Quando o gerenciador cria a ação, ele informa qual o método de sua classe que será executado quando a ação for executada. Isso permite que duas ações diferentes, executem o mesmo método, simplificando a codificação e manutenção.</w:t>
      </w:r>
    </w:p>
    <w:p w:rsidR="00A54686" w:rsidRPr="004556D4" w:rsidRDefault="0024442E" w:rsidP="004556D4">
      <w:pPr>
        <w:pStyle w:val="BodyText"/>
        <w:rPr>
          <w:i/>
          <w:iCs/>
        </w:rPr>
      </w:pPr>
      <w:r w:rsidRPr="0024442E">
        <w:rPr>
          <w:i/>
          <w:iCs/>
          <w:highlight w:val="yellow"/>
          <w:rPrChange w:id="355" w:author="Fabio R. de Miranda" w:date="2008-06-12T03:39:00Z">
            <w:rPr>
              <w:rFonts w:cs="Arial"/>
              <w:i/>
              <w:iCs/>
              <w:sz w:val="16"/>
              <w:szCs w:val="16"/>
            </w:rPr>
          </w:rPrChange>
        </w:rPr>
        <w:t>{imagem : diagrama execução}</w:t>
      </w:r>
    </w:p>
    <w:p w:rsidR="009C0AD5" w:rsidRDefault="00A8166F" w:rsidP="009C0AD5">
      <w:pPr>
        <w:pStyle w:val="BodyText"/>
      </w:pPr>
      <w:commentRangeStart w:id="356"/>
      <w:r>
        <w:t xml:space="preserve">O </w:t>
      </w:r>
      <w:r w:rsidRPr="00BB2F71">
        <w:rPr>
          <w:i/>
        </w:rPr>
        <w:t>delegate</w:t>
      </w:r>
      <w:r>
        <w:t xml:space="preserve"> criado exige que os métodos que </w:t>
      </w:r>
      <w:r w:rsidR="009C0AD5">
        <w:t>ele armazenará</w:t>
      </w:r>
      <w:r w:rsidR="00A77356">
        <w:t xml:space="preserve"> possuam quatro atributos: a ação que está sendo executada, a unidade que invocou a ação, a unidade alvo da ação e a última posição válida da mira</w:t>
      </w:r>
      <w:commentRangeEnd w:id="356"/>
      <w:r w:rsidR="00F16C05">
        <w:rPr>
          <w:rStyle w:val="CommentReference"/>
          <w:rFonts w:ascii="Times New Roman" w:hAnsi="Times New Roman"/>
        </w:rPr>
        <w:commentReference w:id="356"/>
      </w:r>
      <w:r w:rsidR="00A77356">
        <w:t>.</w:t>
      </w:r>
      <w:r w:rsidR="009C0AD5">
        <w:t xml:space="preserve"> Estas restrições foram feitas, pois garante que qualquer ação </w:t>
      </w:r>
      <w:del w:id="357" w:author="Fabio R. de Miranda" w:date="2008-06-12T03:41:00Z">
        <w:r w:rsidR="009C0AD5" w:rsidDel="00F16C05">
          <w:delText xml:space="preserve">pode </w:delText>
        </w:r>
      </w:del>
      <w:ins w:id="358" w:author="Fabio R. de Miranda" w:date="2008-06-12T03:41:00Z">
        <w:r w:rsidR="00F16C05">
          <w:t xml:space="preserve">possa </w:t>
        </w:r>
      </w:ins>
      <w:r w:rsidR="009C0AD5">
        <w:t xml:space="preserve">ser executada de posse destes atributos. </w:t>
      </w:r>
      <w:del w:id="359" w:author="Fabio R. de Miranda" w:date="2008-06-12T03:42:00Z">
        <w:r w:rsidR="009C0AD5" w:rsidDel="00F16C05">
          <w:delText>Devido a este fato</w:delText>
        </w:r>
        <w:r w:rsidR="00304DF0" w:rsidDel="00F16C05">
          <w:delText>,</w:delText>
        </w:r>
        <w:r w:rsidR="009C0AD5" w:rsidDel="00F16C05">
          <w:delText xml:space="preserve"> que o</w:delText>
        </w:r>
      </w:del>
      <w:ins w:id="360" w:author="Fabio R. de Miranda" w:date="2008-06-12T03:42:00Z">
        <w:r w:rsidR="00F16C05">
          <w:t>O</w:t>
        </w:r>
      </w:ins>
      <w:r w:rsidR="009C0AD5">
        <w:t xml:space="preserve"> módulo </w:t>
      </w:r>
      <w:r w:rsidR="009C0AD5" w:rsidRPr="009C0AD5">
        <w:rPr>
          <w:i/>
        </w:rPr>
        <w:t>Interaction</w:t>
      </w:r>
      <w:r w:rsidR="009C0AD5">
        <w:t xml:space="preserve"> foi criado</w:t>
      </w:r>
      <w:ins w:id="361" w:author="Fabio R. de Miranda" w:date="2008-06-12T03:42:00Z">
        <w:r w:rsidR="00F16C05">
          <w:t xml:space="preserve"> com esta finalidade</w:t>
        </w:r>
      </w:ins>
      <w:r w:rsidR="009C0AD5">
        <w:t xml:space="preserve">, </w:t>
      </w:r>
      <w:ins w:id="362" w:author="Fabio R. de Miranda" w:date="2008-06-12T03:42:00Z">
        <w:r w:rsidR="00F16C05">
          <w:t xml:space="preserve">de maneira a </w:t>
        </w:r>
      </w:ins>
      <w:r w:rsidR="009C0AD5">
        <w:t>garanti</w:t>
      </w:r>
      <w:del w:id="363" w:author="Fabio R. de Miranda" w:date="2008-06-12T03:42:00Z">
        <w:r w:rsidR="009C0AD5" w:rsidDel="00F16C05">
          <w:delText>ndo</w:delText>
        </w:r>
      </w:del>
      <w:ins w:id="364" w:author="Fabio R. de Miranda" w:date="2008-06-12T03:42:00Z">
        <w:r w:rsidR="00F16C05">
          <w:t>r</w:t>
        </w:r>
      </w:ins>
      <w:r w:rsidR="009C0AD5">
        <w:t xml:space="preserve"> </w:t>
      </w:r>
      <w:r w:rsidR="00304DF0">
        <w:t>a obtenção</w:t>
      </w:r>
      <w:r w:rsidR="009C0AD5">
        <w:t xml:space="preserve"> de todas as </w:t>
      </w:r>
      <w:r w:rsidR="00BB4CDA">
        <w:t>informações</w:t>
      </w:r>
      <w:r w:rsidR="009C0AD5">
        <w:t xml:space="preserve"> necessárias</w:t>
      </w:r>
      <w:ins w:id="365" w:author="Fabio R. de Miranda" w:date="2008-06-12T03:42:00Z">
        <w:r w:rsidR="00F16C05">
          <w:t xml:space="preserve"> para qualquer ação possível</w:t>
        </w:r>
      </w:ins>
      <w:r w:rsidR="00304DF0">
        <w:t>, antes de qualquer execução</w:t>
      </w:r>
      <w:r w:rsidR="009C0AD5">
        <w:t>.</w:t>
      </w:r>
    </w:p>
    <w:p w:rsidR="00431BFC" w:rsidRDefault="00431BFC" w:rsidP="004556D4">
      <w:pPr>
        <w:pStyle w:val="BodyText"/>
      </w:pPr>
      <w:r>
        <w:t xml:space="preserve">Toda execução de uma ação segue um padrão. Primeiramente, aplicam-se os efeitos da ação sobre a unidade </w:t>
      </w:r>
      <w:r w:rsidR="00304DF0">
        <w:t>que a invocou</w:t>
      </w:r>
      <w:r>
        <w:t>, como por exemplo: diminuição dos pontos de mana, execução de animações e exibição de informações sobre estes efeitos.</w:t>
      </w:r>
    </w:p>
    <w:p w:rsidR="00304DF0" w:rsidRDefault="00431BFC" w:rsidP="004556D4">
      <w:pPr>
        <w:pStyle w:val="BodyText"/>
      </w:pPr>
      <w:r>
        <w:lastRenderedPageBreak/>
        <w:t xml:space="preserve">Em seguida, </w:t>
      </w:r>
      <w:r w:rsidR="00304DF0">
        <w:t>c</w:t>
      </w:r>
      <w:r>
        <w:t xml:space="preserve">aso exista uma unidade alvo, as conseqüências da ação são aplicadas. </w:t>
      </w:r>
      <w:r w:rsidR="00304DF0">
        <w:t>O cálculo dos pontos de dano ou de recuperação é realizado</w:t>
      </w:r>
      <w:r>
        <w:t xml:space="preserve">, </w:t>
      </w:r>
      <w:r w:rsidR="00304DF0">
        <w:t xml:space="preserve">a </w:t>
      </w:r>
      <w:r>
        <w:t>execução d</w:t>
      </w:r>
      <w:r w:rsidR="00304DF0">
        <w:t>a</w:t>
      </w:r>
      <w:r>
        <w:t xml:space="preserve"> </w:t>
      </w:r>
      <w:r w:rsidR="00304DF0">
        <w:t xml:space="preserve">respectiva </w:t>
      </w:r>
      <w:r>
        <w:t>animaç</w:t>
      </w:r>
      <w:r w:rsidR="00304DF0">
        <w:t xml:space="preserve">ão é iniciada </w:t>
      </w:r>
      <w:r>
        <w:t xml:space="preserve">e </w:t>
      </w:r>
      <w:r w:rsidR="00304DF0">
        <w:t xml:space="preserve">as </w:t>
      </w:r>
      <w:r>
        <w:t xml:space="preserve">informações são </w:t>
      </w:r>
      <w:r w:rsidR="00304DF0">
        <w:t>exibidas</w:t>
      </w:r>
      <w:r>
        <w:t>. Caso a unidade seja nula, isso indica que o jogador utilizou a ação sobre o terreno</w:t>
      </w:r>
      <w:r w:rsidR="003F5203">
        <w:t>, sem objetivo</w:t>
      </w:r>
      <w:r>
        <w:t>. Neste caso, apenas a animação é executada, e nenhum cálculo é processado.</w:t>
      </w:r>
    </w:p>
    <w:p w:rsidR="009C0AD5" w:rsidRDefault="00304DF0" w:rsidP="004556D4">
      <w:pPr>
        <w:pStyle w:val="BodyText"/>
      </w:pPr>
      <w:r>
        <w:t xml:space="preserve">Quando as conseqüências da ação devem ser aplicadas à unidade alvo </w:t>
      </w:r>
      <w:r w:rsidR="00BB2F71">
        <w:t xml:space="preserve">durante </w:t>
      </w:r>
      <w:r>
        <w:t xml:space="preserve">um determinado período de tempo, uma nova </w:t>
      </w:r>
      <w:r w:rsidRPr="00304DF0">
        <w:rPr>
          <w:i/>
        </w:rPr>
        <w:t>thread</w:t>
      </w:r>
      <w:r>
        <w:t xml:space="preserve"> é </w:t>
      </w:r>
      <w:r w:rsidR="00BB2F71">
        <w:t>criada para a aplicação destes efeitos</w:t>
      </w:r>
      <w:r>
        <w:t>. Desta forma o jogador pode controlar outras unidades e efetuar outras ações, enquanto a</w:t>
      </w:r>
      <w:r w:rsidR="00BB2F71">
        <w:t xml:space="preserve"> unidade permanece sob o efeito da ação.</w:t>
      </w:r>
    </w:p>
    <w:p w:rsidR="00BF57E4" w:rsidRPr="004556D4" w:rsidRDefault="00431BFC" w:rsidP="004556D4">
      <w:pPr>
        <w:pStyle w:val="BodyText"/>
        <w:rPr>
          <w:i/>
          <w:iCs/>
        </w:rPr>
      </w:pPr>
      <w:commentRangeStart w:id="366"/>
      <w:r w:rsidRPr="004556D4">
        <w:rPr>
          <w:i/>
          <w:iCs/>
        </w:rPr>
        <w:t>{</w:t>
      </w:r>
      <w:r w:rsidR="002B2D5D">
        <w:rPr>
          <w:i/>
          <w:iCs/>
        </w:rPr>
        <w:t xml:space="preserve">imagem : </w:t>
      </w:r>
      <w:r w:rsidR="00BF377E" w:rsidRPr="004556D4">
        <w:rPr>
          <w:i/>
          <w:iCs/>
        </w:rPr>
        <w:t xml:space="preserve">seqüência de </w:t>
      </w:r>
      <w:r w:rsidR="00771285" w:rsidRPr="004556D4">
        <w:rPr>
          <w:i/>
          <w:iCs/>
        </w:rPr>
        <w:t>execução</w:t>
      </w:r>
      <w:r w:rsidRPr="004556D4">
        <w:rPr>
          <w:i/>
          <w:iCs/>
        </w:rPr>
        <w:t>}</w:t>
      </w:r>
      <w:commentRangeEnd w:id="366"/>
      <w:r w:rsidR="00112A54">
        <w:rPr>
          <w:rStyle w:val="CommentReference"/>
          <w:rFonts w:ascii="Times New Roman" w:hAnsi="Times New Roman"/>
        </w:rPr>
        <w:commentReference w:id="366"/>
      </w:r>
    </w:p>
    <w:p w:rsidR="00BF377E" w:rsidRPr="00BF57E4" w:rsidRDefault="009B7685" w:rsidP="004556D4">
      <w:pPr>
        <w:pStyle w:val="BodyText"/>
      </w:pPr>
      <w:r>
        <w:t xml:space="preserve">Cada ação possui uma propriedade que indica se ela pode ser executada em outra unidade ou </w:t>
      </w:r>
      <w:r w:rsidR="00771285">
        <w:t xml:space="preserve">é </w:t>
      </w:r>
      <w:r>
        <w:t xml:space="preserve">apenas </w:t>
      </w:r>
      <w:r w:rsidR="00771285">
        <w:t>de uso próprio</w:t>
      </w:r>
      <w:r>
        <w:t xml:space="preserve">. </w:t>
      </w:r>
      <w:r w:rsidR="00771285">
        <w:t>É esta propriedade que define que a ação necessitará ou não de informações extras quando o menu ligado à ela for tocado</w:t>
      </w:r>
      <w:r w:rsidR="002B2D5D">
        <w:t>.</w:t>
      </w:r>
    </w:p>
    <w:p w:rsidR="00FA04B0" w:rsidDel="00D71357" w:rsidRDefault="00FA04B0" w:rsidP="00897AFF">
      <w:pPr>
        <w:pStyle w:val="Heading1"/>
        <w:rPr>
          <w:del w:id="367" w:author="Fabio R. de Miranda" w:date="2008-06-12T03:45:00Z"/>
        </w:rPr>
      </w:pPr>
      <w:bookmarkStart w:id="368" w:name="_Toc201055162"/>
      <w:bookmarkStart w:id="369" w:name="_Toc201055316"/>
      <w:bookmarkStart w:id="370" w:name="_Toc201203905"/>
      <w:bookmarkStart w:id="371" w:name="_Toc201204053"/>
      <w:bookmarkStart w:id="372" w:name="_Toc201204099"/>
      <w:bookmarkStart w:id="373" w:name="_Toc201224441"/>
      <w:bookmarkStart w:id="374" w:name="_Toc201224488"/>
      <w:bookmarkStart w:id="375" w:name="_Toc201261219"/>
      <w:bookmarkStart w:id="376" w:name="_Toc201293858"/>
      <w:bookmarkEnd w:id="0"/>
      <w:del w:id="377" w:author="Fabio R. de Miranda" w:date="2008-06-12T03:45:00Z">
        <w:r w:rsidDel="00D71357">
          <w:lastRenderedPageBreak/>
          <w:delText>Considerações finais</w:delText>
        </w:r>
        <w:bookmarkEnd w:id="368"/>
        <w:bookmarkEnd w:id="369"/>
        <w:bookmarkEnd w:id="370"/>
        <w:bookmarkEnd w:id="371"/>
        <w:bookmarkEnd w:id="372"/>
        <w:bookmarkEnd w:id="373"/>
        <w:bookmarkEnd w:id="374"/>
        <w:bookmarkEnd w:id="375"/>
        <w:bookmarkEnd w:id="376"/>
      </w:del>
    </w:p>
    <w:p w:rsidR="00D71357" w:rsidRDefault="00D71357" w:rsidP="0027472C">
      <w:pPr>
        <w:pStyle w:val="AFazer"/>
        <w:rPr>
          <w:ins w:id="378" w:author="Fabio R. de Miranda" w:date="2008-06-12T03:45:00Z"/>
        </w:rPr>
      </w:pPr>
    </w:p>
    <w:p w:rsidR="004526D4" w:rsidRDefault="00D71357">
      <w:pPr>
        <w:pStyle w:val="Heading1"/>
        <w:pageBreakBefore w:val="0"/>
        <w:rPr>
          <w:ins w:id="379" w:author="Fabio R. de Miranda" w:date="2008-06-12T03:45:00Z"/>
        </w:rPr>
        <w:pPrChange w:id="380" w:author="Fabio R. de Miranda" w:date="2008-06-12T03:45:00Z">
          <w:pPr>
            <w:pStyle w:val="AFazer"/>
          </w:pPr>
        </w:pPrChange>
      </w:pPr>
      <w:bookmarkStart w:id="381" w:name="_Toc201293859"/>
      <w:ins w:id="382" w:author="Fabio R. de Miranda" w:date="2008-06-12T03:45:00Z">
        <w:r>
          <w:t>RESULTADOS</w:t>
        </w:r>
        <w:bookmarkEnd w:id="381"/>
      </w:ins>
    </w:p>
    <w:p w:rsidR="00D30D74" w:rsidDel="00D71357" w:rsidRDefault="00D30D74" w:rsidP="00D30D74">
      <w:pPr>
        <w:pStyle w:val="Heading2"/>
        <w:rPr>
          <w:del w:id="383" w:author="Fabio R. de Miranda" w:date="2008-06-12T03:45:00Z"/>
        </w:rPr>
      </w:pPr>
      <w:bookmarkStart w:id="384" w:name="_Toc201055164"/>
      <w:bookmarkStart w:id="385" w:name="_Toc201055318"/>
      <w:bookmarkStart w:id="386" w:name="_Toc201203907"/>
      <w:bookmarkStart w:id="387" w:name="_Toc201204055"/>
      <w:bookmarkStart w:id="388" w:name="_Toc201204101"/>
      <w:bookmarkStart w:id="389" w:name="_Toc201224443"/>
      <w:bookmarkStart w:id="390" w:name="_Toc201224490"/>
      <w:bookmarkStart w:id="391" w:name="_Toc201261221"/>
      <w:bookmarkStart w:id="392" w:name="_Toc201293860"/>
      <w:del w:id="393" w:author="Fabio R. de Miranda" w:date="2008-06-12T03:45:00Z">
        <w:r w:rsidDel="00D71357">
          <w:delText>Resultados</w:delText>
        </w:r>
        <w:bookmarkEnd w:id="384"/>
        <w:bookmarkEnd w:id="385"/>
        <w:bookmarkEnd w:id="386"/>
        <w:bookmarkEnd w:id="387"/>
        <w:bookmarkEnd w:id="388"/>
        <w:bookmarkEnd w:id="389"/>
        <w:bookmarkEnd w:id="390"/>
        <w:bookmarkEnd w:id="391"/>
        <w:bookmarkEnd w:id="392"/>
      </w:del>
    </w:p>
    <w:p w:rsidR="0027472C" w:rsidRDefault="0027472C" w:rsidP="0027472C">
      <w:pPr>
        <w:pStyle w:val="AFazer"/>
        <w:rPr>
          <w:ins w:id="394" w:author="Fabio R. de Miranda" w:date="2008-06-12T03:47:00Z"/>
        </w:rPr>
      </w:pPr>
      <w:del w:id="395" w:author="Fabio R. de Miranda" w:date="2008-06-12T03:45:00Z">
        <w:r w:rsidDel="00D71357">
          <w:delText>A fazer...</w:delText>
        </w:r>
      </w:del>
      <w:ins w:id="396" w:author="Fabio R. de Miranda" w:date="2008-06-12T03:45:00Z">
        <w:r w:rsidR="00D71357">
          <w:t>Descrever da melhor maneira possível como o jogo roda de todos os pontos de vista: desempenho, “jogabilidade”</w:t>
        </w:r>
      </w:ins>
      <w:ins w:id="397" w:author="Fabio R. de Miranda" w:date="2008-06-12T03:46:00Z">
        <w:r w:rsidR="00D71357">
          <w:t>, praticidade ou efetividade da montagem mecânica/física, como cada componente (webcam, fonte, leds, PCs, projetores) contribuiu ou poderia ser melhorado. Incluir fotos que documentem bem as diversas funcionalidades do jogo em execuç</w:t>
        </w:r>
      </w:ins>
      <w:ins w:id="398" w:author="Fabio R. de Miranda" w:date="2008-06-12T03:47:00Z">
        <w:r w:rsidR="00D71357">
          <w:t>ão na mesa de verdade.</w:t>
        </w:r>
      </w:ins>
    </w:p>
    <w:p w:rsidR="00D71357" w:rsidRDefault="00D71357" w:rsidP="0027472C">
      <w:pPr>
        <w:pStyle w:val="AFazer"/>
        <w:rPr>
          <w:ins w:id="399" w:author="Fabio R. de Miranda" w:date="2008-06-12T03:45:00Z"/>
        </w:rPr>
      </w:pPr>
    </w:p>
    <w:p w:rsidR="00D71357" w:rsidRDefault="00D71357" w:rsidP="0027472C">
      <w:pPr>
        <w:pStyle w:val="AFazer"/>
      </w:pPr>
    </w:p>
    <w:p w:rsidR="00BF57E4" w:rsidRDefault="00BF57E4" w:rsidP="00BF57E4">
      <w:pPr>
        <w:pStyle w:val="Heading2"/>
      </w:pPr>
      <w:bookmarkStart w:id="400" w:name="_Toc201293861"/>
      <w:r>
        <w:t>Trabalhos Futuros</w:t>
      </w:r>
      <w:bookmarkEnd w:id="400"/>
    </w:p>
    <w:p w:rsidR="00BF57E4" w:rsidRPr="00BF57E4" w:rsidRDefault="00BF57E4" w:rsidP="00BF57E4">
      <w:pPr>
        <w:pStyle w:val="AFazer"/>
      </w:pPr>
      <w:r>
        <w:t>A fazer...</w:t>
      </w:r>
    </w:p>
    <w:p w:rsidR="00D30D74" w:rsidRDefault="00D30D74" w:rsidP="00D30D74">
      <w:pPr>
        <w:pStyle w:val="Heading2"/>
      </w:pPr>
      <w:bookmarkStart w:id="401" w:name="_Toc201293862"/>
      <w:r>
        <w:t>Conclusão</w:t>
      </w:r>
      <w:bookmarkEnd w:id="401"/>
    </w:p>
    <w:p w:rsidR="0027472C" w:rsidRPr="00ED0DB2" w:rsidRDefault="0027472C" w:rsidP="0027472C">
      <w:pPr>
        <w:pStyle w:val="AFazer"/>
      </w:pPr>
      <w:del w:id="402" w:author="Fabio R. de Miranda" w:date="2008-06-12T03:47:00Z">
        <w:r w:rsidDel="00D71357">
          <w:delText>A fazer...</w:delText>
        </w:r>
      </w:del>
      <w:ins w:id="403" w:author="Fabio R. de Miranda" w:date="2008-06-12T03:47:00Z">
        <w:r w:rsidR="00D71357">
          <w:t>Revisar os objetivos, listá-los e dizer quanto foram atendidos. Explicar por que alguns eventualmetne não foram atendidos.;</w:t>
        </w:r>
      </w:ins>
    </w:p>
    <w:p w:rsidR="00FA04B0" w:rsidRDefault="00C720D3" w:rsidP="00067FEB">
      <w:pPr>
        <w:pStyle w:val="Heading1"/>
      </w:pPr>
      <w:bookmarkStart w:id="404" w:name="_Toc201293863"/>
      <w:r>
        <w:lastRenderedPageBreak/>
        <w:t>REFERÊNCIAS BIBLIOGRÁFICAS</w:t>
      </w:r>
      <w:bookmarkEnd w:id="404"/>
    </w:p>
    <w:p w:rsidR="00A276D0" w:rsidRDefault="0024442E" w:rsidP="00A276D0">
      <w:pPr>
        <w:pStyle w:val="RefernciaBibliogrfica"/>
      </w:pPr>
      <w:commentRangeStart w:id="405"/>
      <w:r w:rsidRPr="0024442E">
        <w:rPr>
          <w:rPrChange w:id="406" w:author="Fabio R. de Miranda" w:date="2008-06-12T03:47:00Z">
            <w:rPr>
              <w:b/>
              <w:i/>
              <w:noProof w:val="0"/>
              <w:color w:val="C00000"/>
              <w:kern w:val="0"/>
              <w:sz w:val="16"/>
              <w:szCs w:val="16"/>
              <w:lang w:val="en-US"/>
            </w:rPr>
          </w:rPrChange>
        </w:rPr>
        <w:t xml:space="preserve">BIMBER, Oliver; RASKAR, Ramesh. </w:t>
      </w:r>
      <w:r w:rsidRPr="0024442E">
        <w:rPr>
          <w:b/>
          <w:bCs/>
          <w:rPrChange w:id="407" w:author="Fabio R. de Miranda" w:date="2008-06-12T03:47:00Z">
            <w:rPr>
              <w:b/>
              <w:bCs/>
              <w:i/>
              <w:noProof w:val="0"/>
              <w:color w:val="C00000"/>
              <w:kern w:val="0"/>
              <w:sz w:val="16"/>
              <w:szCs w:val="16"/>
              <w:lang w:val="en-US"/>
            </w:rPr>
          </w:rPrChange>
        </w:rPr>
        <w:t>Spatial Augmente Reality</w:t>
      </w:r>
      <w:r w:rsidRPr="0024442E">
        <w:rPr>
          <w:rPrChange w:id="408" w:author="Fabio R. de Miranda" w:date="2008-06-12T03:47:00Z">
            <w:rPr>
              <w:b/>
              <w:i/>
              <w:noProof w:val="0"/>
              <w:color w:val="C00000"/>
              <w:kern w:val="0"/>
              <w:sz w:val="16"/>
              <w:szCs w:val="16"/>
              <w:lang w:val="en-US"/>
            </w:rPr>
          </w:rPrChange>
        </w:rPr>
        <w:t>: mergi</w:t>
      </w:r>
      <w:r w:rsidR="00A276D0">
        <w:rPr>
          <w:lang w:val="en-US"/>
        </w:rPr>
        <w:t xml:space="preserve">ng real and virtual worlds. </w:t>
      </w:r>
      <w:r w:rsidR="00A276D0">
        <w:t>Wellesley, MA: A K Peters, 1997.</w:t>
      </w:r>
    </w:p>
    <w:p w:rsidR="00A276D0" w:rsidRDefault="00A276D0" w:rsidP="00A276D0">
      <w:pPr>
        <w:pStyle w:val="RefernciaBibliogrfica"/>
      </w:pPr>
      <w:r>
        <w:t>KIRNER, Cláudio; TORI, Romero</w:t>
      </w:r>
      <w:r>
        <w:rPr>
          <w:b/>
          <w:bCs/>
        </w:rPr>
        <w:t>. Realidade Virtual</w:t>
      </w:r>
      <w:r>
        <w:t>: Conceitos e Tendências. São Paulo: Editora Mania de Livro, 2004.</w:t>
      </w:r>
    </w:p>
    <w:p w:rsidR="00A276D0" w:rsidRDefault="00A276D0" w:rsidP="00A276D0">
      <w:pPr>
        <w:pStyle w:val="RefernciaBibliogrfica"/>
      </w:pPr>
      <w:r>
        <w:t xml:space="preserve">UNIVERSIDADE FEDERAL DO RIO DE JANEIRO. </w:t>
      </w:r>
      <w:r>
        <w:rPr>
          <w:b/>
          <w:bCs/>
        </w:rPr>
        <w:t>Augmented Reality</w:t>
      </w:r>
      <w:r>
        <w:t>: Realidade Aumentada e Visão Computacional.  Disponível em: &lt;</w:t>
      </w:r>
      <w:hyperlink r:id="rId82" w:tgtFrame="_blank" w:history="1">
        <w:r>
          <w:rPr>
            <w:rStyle w:val="Hyperlink"/>
          </w:rPr>
          <w:t>http://www.lamce.ufrj.br/grva/realidade_aumentada/</w:t>
        </w:r>
      </w:hyperlink>
      <w:r>
        <w:t>&gt; Acesso em: 15 de maio de 2006.</w:t>
      </w:r>
    </w:p>
    <w:p w:rsidR="00A276D0" w:rsidRPr="00F371AF" w:rsidRDefault="00A276D0" w:rsidP="00A276D0">
      <w:pPr>
        <w:pStyle w:val="RefernciaBibliogrfica"/>
        <w:rPr>
          <w:lang w:val="en-US"/>
        </w:rPr>
      </w:pPr>
      <w:r>
        <w:rPr>
          <w:lang w:val="en-US"/>
        </w:rPr>
        <w:t xml:space="preserve">AZUMA, Ronal T. A survey of Augmented Reality. </w:t>
      </w:r>
      <w:r>
        <w:rPr>
          <w:b/>
          <w:bCs/>
          <w:lang w:val="en-US"/>
        </w:rPr>
        <w:t>In: Presence: Teleoperators and Virtual Environments</w:t>
      </w:r>
      <w:r>
        <w:rPr>
          <w:lang w:val="en-US"/>
        </w:rPr>
        <w:t>. v. 6. p 355-385. ago 1997</w:t>
      </w:r>
    </w:p>
    <w:commentRangeEnd w:id="405"/>
    <w:p w:rsidR="00A276D0" w:rsidRPr="00F371AF" w:rsidRDefault="00D71357" w:rsidP="004556D4">
      <w:pPr>
        <w:pStyle w:val="BodyText"/>
        <w:rPr>
          <w:lang w:val="en-US"/>
        </w:rPr>
        <w:sectPr w:rsidR="00A276D0" w:rsidRPr="00F371AF" w:rsidSect="00664596">
          <w:pgSz w:w="11905" w:h="16837"/>
          <w:pgMar w:top="1701" w:right="1134" w:bottom="1134" w:left="1701" w:header="720" w:footer="720" w:gutter="0"/>
          <w:cols w:space="720"/>
          <w:docGrid w:linePitch="360"/>
        </w:sectPr>
      </w:pPr>
      <w:r>
        <w:rPr>
          <w:rStyle w:val="CommentReference"/>
          <w:rFonts w:ascii="Times New Roman" w:hAnsi="Times New Roman"/>
        </w:rPr>
        <w:commentReference w:id="405"/>
      </w:r>
    </w:p>
    <w:p w:rsidR="00FA04B0" w:rsidRDefault="00897AFF" w:rsidP="00897AFF">
      <w:pPr>
        <w:pStyle w:val="Heading1"/>
      </w:pPr>
      <w:bookmarkStart w:id="409" w:name="_Toc201293864"/>
      <w:commentRangeStart w:id="410"/>
      <w:del w:id="411" w:author="Fabio R. de Miranda" w:date="2008-06-12T03:49:00Z">
        <w:r w:rsidDel="00A23028">
          <w:lastRenderedPageBreak/>
          <w:delText>Anexos</w:delText>
        </w:r>
      </w:del>
      <w:ins w:id="412" w:author="Fabio R. de Miranda" w:date="2008-06-12T03:49:00Z">
        <w:r w:rsidR="00A23028">
          <w:t>APÊNDICES</w:t>
        </w:r>
        <w:commentRangeEnd w:id="410"/>
        <w:r w:rsidR="00A23028">
          <w:rPr>
            <w:rStyle w:val="CommentReference"/>
            <w:rFonts w:ascii="Times New Roman" w:hAnsi="Times New Roman" w:cs="Times New Roman"/>
            <w:b w:val="0"/>
            <w:bCs w:val="0"/>
            <w:caps w:val="0"/>
            <w:kern w:val="0"/>
          </w:rPr>
          <w:commentReference w:id="410"/>
        </w:r>
      </w:ins>
      <w:bookmarkEnd w:id="409"/>
    </w:p>
    <w:p w:rsidR="00D30D74" w:rsidRDefault="00D30D74" w:rsidP="00D30D74">
      <w:pPr>
        <w:pStyle w:val="Heading2"/>
      </w:pPr>
      <w:bookmarkStart w:id="413" w:name="_Toc201293865"/>
      <w:r>
        <w:t>Fórmulas dos Atributos Calculados</w:t>
      </w:r>
      <w:bookmarkEnd w:id="413"/>
    </w:p>
    <w:p w:rsidR="002E4D0C" w:rsidRDefault="007D4C33" w:rsidP="00F10C57">
      <w:pPr>
        <w:pStyle w:val="BodyText"/>
      </w:pPr>
      <w:r>
        <w:t xml:space="preserve">As fórmulas dos atributos calculados utilizam como parâmetros os atributos fixos </w:t>
      </w:r>
      <w:r w:rsidR="003A7601">
        <w:t xml:space="preserve">de uma unidade </w:t>
      </w:r>
      <w:r>
        <w:t xml:space="preserve">e um fator relacionado à </w:t>
      </w:r>
      <w:r w:rsidR="003A7601">
        <w:t xml:space="preserve">sua </w:t>
      </w:r>
      <w:r>
        <w:t xml:space="preserve">classe, que </w:t>
      </w:r>
      <w:r w:rsidR="003A7601">
        <w:t xml:space="preserve">quantificará a importância deste atributo para a classe. </w:t>
      </w:r>
      <w:r w:rsidR="00AC25DE">
        <w:t>A legenda utilizada na representação das fórmulas encontra-se a seguir:</w:t>
      </w:r>
    </w:p>
    <w:p w:rsidR="00A95280" w:rsidRDefault="007D4C33" w:rsidP="003A7601">
      <w:pPr>
        <w:pStyle w:val="BodyText"/>
      </w:pPr>
      <m:oMath>
        <m:r>
          <w:rPr>
            <w:rFonts w:ascii="Cambria Math" w:hAnsi="Cambria Math"/>
          </w:rPr>
          <m:t>lvl</m:t>
        </m:r>
        <m:r>
          <m:rPr>
            <m:sty m:val="p"/>
          </m:rPr>
          <w:rPr>
            <w:rFonts w:ascii="Cambria Math" w:hAnsi="Cambria Math"/>
          </w:rPr>
          <m:t>:</m:t>
        </m:r>
      </m:oMath>
      <w:r w:rsidR="00A95280">
        <w:t xml:space="preserve"> </w:t>
      </w:r>
      <w:r w:rsidR="00A95280" w:rsidRPr="00A95280">
        <w:t>Valor do atributo relacionado ao nível</w:t>
      </w:r>
      <w:r w:rsidR="00A95280">
        <w:t>.</w:t>
      </w:r>
    </w:p>
    <w:p w:rsidR="00A95280" w:rsidRPr="00A95280" w:rsidRDefault="007D4C33" w:rsidP="003A7601">
      <w:pPr>
        <w:pStyle w:val="BodyText"/>
      </w:pPr>
      <m:oMath>
        <m:r>
          <w:rPr>
            <w:rFonts w:ascii="Cambria Math" w:hAnsi="Cambria Math"/>
          </w:rPr>
          <m:t>str</m:t>
        </m:r>
        <m:r>
          <m:rPr>
            <m:sty m:val="p"/>
          </m:rPr>
          <w:rPr>
            <w:rFonts w:ascii="Cambria Math" w:hAnsi="Cambria Math"/>
          </w:rPr>
          <m:t>:</m:t>
        </m:r>
      </m:oMath>
      <w:r w:rsidR="00A95280">
        <w:t xml:space="preserve"> </w:t>
      </w:r>
      <w:r w:rsidR="00A95280" w:rsidRPr="00A95280">
        <w:t>Valor do atributo relacionado à força</w:t>
      </w:r>
      <w:r w:rsidR="00A95280">
        <w:t>.</w:t>
      </w:r>
    </w:p>
    <w:p w:rsidR="00A95280" w:rsidRPr="00A95280" w:rsidRDefault="007D4C33" w:rsidP="003A7601">
      <w:pPr>
        <w:pStyle w:val="BodyText"/>
      </w:pPr>
      <m:oMath>
        <m:r>
          <w:rPr>
            <w:rFonts w:ascii="Cambria Math" w:hAnsi="Cambria Math"/>
          </w:rPr>
          <m:t>agi</m:t>
        </m:r>
        <m:r>
          <m:rPr>
            <m:sty m:val="p"/>
          </m:rPr>
          <w:rPr>
            <w:rFonts w:ascii="Cambria Math" w:hAnsi="Cambria Math"/>
          </w:rPr>
          <m:t>:</m:t>
        </m:r>
      </m:oMath>
      <w:r w:rsidR="00A95280">
        <w:t xml:space="preserve"> </w:t>
      </w:r>
      <w:r w:rsidR="00A95280" w:rsidRPr="00A95280">
        <w:t>Valor do atributo relacionado à agilidade.</w:t>
      </w:r>
    </w:p>
    <w:p w:rsidR="00A95280" w:rsidRPr="00A95280" w:rsidRDefault="007D4C33" w:rsidP="003A7601">
      <w:pPr>
        <w:pStyle w:val="BodyText"/>
      </w:pPr>
      <m:oMath>
        <m:r>
          <w:rPr>
            <w:rFonts w:ascii="Cambria Math" w:hAnsi="Cambria Math"/>
          </w:rPr>
          <m:t>vit</m:t>
        </m:r>
        <m:r>
          <m:rPr>
            <m:sty m:val="p"/>
          </m:rPr>
          <w:rPr>
            <w:rFonts w:ascii="Cambria Math" w:hAnsi="Cambria Math"/>
          </w:rPr>
          <m:t>:</m:t>
        </m:r>
      </m:oMath>
      <w:r w:rsidR="00A95280">
        <w:t xml:space="preserve"> </w:t>
      </w:r>
      <w:r w:rsidR="00A95280" w:rsidRPr="00A95280">
        <w:t>Valor do atributo relacionado à vitalidade</w:t>
      </w:r>
      <w:r w:rsidR="00A95280">
        <w:t>.</w:t>
      </w:r>
    </w:p>
    <w:p w:rsidR="00A95280" w:rsidRPr="00A95280" w:rsidRDefault="007D4C33" w:rsidP="003A7601">
      <w:pPr>
        <w:pStyle w:val="BodyText"/>
      </w:pPr>
      <m:oMath>
        <m:r>
          <w:rPr>
            <w:rFonts w:ascii="Cambria Math" w:hAnsi="Cambria Math"/>
          </w:rPr>
          <m:t>int</m:t>
        </m:r>
        <m:r>
          <m:rPr>
            <m:sty m:val="p"/>
          </m:rPr>
          <w:rPr>
            <w:rFonts w:ascii="Cambria Math" w:hAnsi="Cambria Math"/>
          </w:rPr>
          <m:t>:</m:t>
        </m:r>
      </m:oMath>
      <w:r w:rsidR="00A95280">
        <w:t xml:space="preserve"> </w:t>
      </w:r>
      <w:r w:rsidR="00A95280" w:rsidRPr="00A95280">
        <w:t>Valor do atributo relacionado à inteligência</w:t>
      </w:r>
      <w:r w:rsidR="00A95280">
        <w:t>.</w:t>
      </w:r>
    </w:p>
    <w:p w:rsidR="00A95280" w:rsidRPr="00A95280" w:rsidRDefault="007D4C33" w:rsidP="003A7601">
      <w:pPr>
        <w:pStyle w:val="BodyText"/>
      </w:pPr>
      <m:oMath>
        <m:r>
          <w:rPr>
            <w:rFonts w:ascii="Cambria Math" w:hAnsi="Cambria Math"/>
          </w:rPr>
          <m:t>dex</m:t>
        </m:r>
        <m:r>
          <m:rPr>
            <m:sty m:val="p"/>
          </m:rPr>
          <w:rPr>
            <w:rFonts w:ascii="Cambria Math" w:hAnsi="Cambria Math"/>
          </w:rPr>
          <m:t>:</m:t>
        </m:r>
      </m:oMath>
      <w:r w:rsidR="00A95280">
        <w:t xml:space="preserve"> </w:t>
      </w:r>
      <w:r w:rsidR="00A95280" w:rsidRPr="00A95280">
        <w:t>Valor do atributo relacionado à destreza</w:t>
      </w:r>
      <w:r w:rsidR="00A95280">
        <w:t>.</w:t>
      </w:r>
    </w:p>
    <w:p w:rsidR="007D4C33" w:rsidRDefault="007D4C33" w:rsidP="003A7601">
      <w:pPr>
        <w:pStyle w:val="BodyText"/>
      </w:pPr>
      <m:oMath>
        <m:r>
          <m:rPr>
            <m:sty m:val="p"/>
          </m:rPr>
          <w:rPr>
            <w:rFonts w:ascii="Cambria Math" w:hAnsi="Cambria Math"/>
          </w:rPr>
          <m:t>@:</m:t>
        </m:r>
      </m:oMath>
      <w:r w:rsidR="00A95280">
        <w:t xml:space="preserve"> </w:t>
      </w:r>
      <w:r w:rsidR="00A95280" w:rsidRPr="00A95280">
        <w:t>Valor do fator relacionado à classe.</w:t>
      </w:r>
    </w:p>
    <w:p w:rsidR="00A95280" w:rsidRPr="007D4C33" w:rsidRDefault="00A95280" w:rsidP="00A95280">
      <w:pPr>
        <w:pStyle w:val="BodyText"/>
      </w:pPr>
      <w:r>
        <w:t xml:space="preserve">Baseada nesta legenda, as fórmulas dos atributos calculados </w:t>
      </w:r>
      <w:r w:rsidR="003A7601">
        <w:t>são</w:t>
      </w:r>
      <w:r>
        <w:t>:</w:t>
      </w:r>
    </w:p>
    <w:p w:rsidR="00AC25DE" w:rsidRDefault="00AC25DE" w:rsidP="00AC25DE">
      <w:pPr>
        <w:pStyle w:val="BodyText"/>
        <w:numPr>
          <w:ilvl w:val="0"/>
          <w:numId w:val="23"/>
        </w:numPr>
      </w:pPr>
      <w:r w:rsidRPr="00FD2D6A">
        <w:t>Pontos de vida total</w:t>
      </w:r>
      <w:r w:rsidR="00E35F17">
        <w:t xml:space="preserve"> - (</w:t>
      </w:r>
      <w:r w:rsidR="00E35F17" w:rsidRPr="00E35F17">
        <w:rPr>
          <w:i/>
        </w:rPr>
        <w:t>maxlife</w:t>
      </w:r>
      <w:r w:rsidR="00E35F17">
        <w:t>)</w:t>
      </w:r>
    </w:p>
    <w:p w:rsidR="00AC25DE" w:rsidRPr="003A7601" w:rsidRDefault="00726BDD" w:rsidP="003E6882">
      <w:pPr>
        <w:pStyle w:val="BodyText"/>
        <w:rPr>
          <w:rStyle w:val="StyleCambriaMathItalic"/>
        </w:rPr>
      </w:pPr>
      <m:oMathPara>
        <m:oMath>
          <m:r>
            <w:rPr>
              <w:rStyle w:val="StyleCambriaMathItalic"/>
            </w:rPr>
            <m:t>maxlife=</m:t>
          </m:r>
          <m:d>
            <m:dPr>
              <m:ctrlPr>
                <w:rPr>
                  <w:rStyle w:val="StyleCambriaMathItalic"/>
                </w:rPr>
              </m:ctrlPr>
            </m:dPr>
            <m:e>
              <m:r>
                <w:rPr>
                  <w:rStyle w:val="StyleCambriaMathItalic"/>
                </w:rPr>
                <m:t>1+</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80</m:t>
                      </m:r>
                    </m:den>
                  </m:f>
                </m:e>
              </m:d>
            </m:e>
          </m:d>
          <m:r>
            <w:rPr>
              <w:rStyle w:val="StyleCambriaMathItalic"/>
            </w:rPr>
            <m:t>∙</m:t>
          </m:r>
          <m:d>
            <m:dPr>
              <m:ctrlPr>
                <w:rPr>
                  <w:rStyle w:val="StyleCambriaMathItalic"/>
                </w:rPr>
              </m:ctrlPr>
            </m:dPr>
            <m:e>
              <m:r>
                <w:rPr>
                  <w:rStyle w:val="StyleCambriaMathItalic"/>
                </w:rPr>
                <m:t>20+</m:t>
              </m:r>
              <m:d>
                <m:dPr>
                  <m:ctrlPr>
                    <w:rPr>
                      <w:rStyle w:val="StyleCambriaMathItalic"/>
                    </w:rPr>
                  </m:ctrlPr>
                </m:dPr>
                <m:e>
                  <m:r>
                    <w:rPr>
                      <w:rStyle w:val="StyleCambriaMathItalic"/>
                    </w:rPr>
                    <m:t>5∙lvl</m:t>
                  </m:r>
                </m:e>
              </m:d>
              <m:r>
                <w:rPr>
                  <w:rStyle w:val="StyleCambriaMathItalic"/>
                </w:rPr>
                <m:t>+</m:t>
              </m:r>
              <m:d>
                <m:dPr>
                  <m:ctrlPr>
                    <w:rPr>
                      <w:rStyle w:val="StyleCambriaMathItalic"/>
                    </w:rPr>
                  </m:ctrlPr>
                </m:dPr>
                <m:e>
                  <m:r>
                    <w:rPr>
                      <w:rStyle w:val="StyleCambriaMathItalic"/>
                    </w:rPr>
                    <m:t>@∙</m:t>
                  </m:r>
                  <m:d>
                    <m:dPr>
                      <m:ctrlPr>
                        <w:rPr>
                          <w:rStyle w:val="StyleCambriaMathItalic"/>
                        </w:rPr>
                      </m:ctrlPr>
                    </m:dPr>
                    <m:e>
                      <m:d>
                        <m:dPr>
                          <m:ctrlPr>
                            <w:rPr>
                              <w:rStyle w:val="StyleCambriaMathItalic"/>
                            </w:rPr>
                          </m:ctrlPr>
                        </m:dPr>
                        <m:e>
                          <m:r>
                            <w:rPr>
                              <w:rStyle w:val="StyleCambriaMathItalic"/>
                            </w:rPr>
                            <m:t>1+lvl</m:t>
                          </m:r>
                        </m:e>
                      </m:d>
                      <m:r>
                        <w:rPr>
                          <w:rStyle w:val="StyleCambriaMathItalic"/>
                        </w:rPr>
                        <m:t>∙</m:t>
                      </m:r>
                      <m:d>
                        <m:dPr>
                          <m:ctrlPr>
                            <w:rPr>
                              <w:rStyle w:val="StyleCambriaMathItalic"/>
                            </w:rPr>
                          </m:ctrlPr>
                        </m:dPr>
                        <m:e>
                          <m:f>
                            <m:fPr>
                              <m:ctrlPr>
                                <w:rPr>
                                  <w:rStyle w:val="StyleCambriaMathItalic"/>
                                </w:rPr>
                              </m:ctrlPr>
                            </m:fPr>
                            <m:num>
                              <m:r>
                                <w:rPr>
                                  <w:rStyle w:val="StyleCambriaMathItalic"/>
                                </w:rPr>
                                <m:t>lvl</m:t>
                              </m:r>
                            </m:num>
                            <m:den>
                              <m:r>
                                <w:rPr>
                                  <w:rStyle w:val="StyleCambriaMathItalic"/>
                                </w:rPr>
                                <m:t>2.5</m:t>
                              </m:r>
                            </m:den>
                          </m:f>
                        </m:e>
                      </m:d>
                    </m:e>
                  </m:d>
                </m:e>
              </m:d>
            </m:e>
          </m:d>
        </m:oMath>
      </m:oMathPara>
    </w:p>
    <w:p w:rsidR="00AC25DE" w:rsidRDefault="00AC25DE" w:rsidP="00AC25DE">
      <w:pPr>
        <w:pStyle w:val="BodyText"/>
        <w:numPr>
          <w:ilvl w:val="0"/>
          <w:numId w:val="20"/>
        </w:numPr>
      </w:pPr>
      <w:r w:rsidRPr="00FD2D6A">
        <w:t>Pontos de mana total</w:t>
      </w:r>
      <w:r w:rsidR="00E35F17">
        <w:t xml:space="preserve"> - (</w:t>
      </w:r>
      <w:r w:rsidR="00E35F17" w:rsidRPr="00E35F17">
        <w:rPr>
          <w:i/>
        </w:rPr>
        <w:t>maxmana</w:t>
      </w:r>
      <w:r w:rsidR="00E35F17">
        <w:t>)</w:t>
      </w:r>
    </w:p>
    <w:p w:rsidR="00AC25DE" w:rsidRPr="003A7601" w:rsidRDefault="00726BDD" w:rsidP="003E6882">
      <w:pPr>
        <w:pStyle w:val="BodyText"/>
        <w:rPr>
          <w:rStyle w:val="StyleCambriaMathItalic"/>
        </w:rPr>
      </w:pPr>
      <m:oMathPara>
        <m:oMath>
          <m:r>
            <w:rPr>
              <w:rStyle w:val="StyleCambriaMathItalic"/>
            </w:rPr>
            <m:t>maxmana=</m:t>
          </m:r>
          <m:d>
            <m:dPr>
              <m:ctrlPr>
                <w:rPr>
                  <w:rStyle w:val="StyleCambriaMathItalic"/>
                </w:rPr>
              </m:ctrlPr>
            </m:dPr>
            <m:e>
              <m:r>
                <w:rPr>
                  <w:rStyle w:val="StyleCambriaMathItalic"/>
                </w:rPr>
                <m:t>1+</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50</m:t>
                      </m:r>
                    </m:den>
                  </m:f>
                </m:e>
              </m:d>
            </m:e>
          </m:d>
          <m:r>
            <w:rPr>
              <w:rStyle w:val="StyleCambriaMathItalic"/>
            </w:rPr>
            <m:t>∙</m:t>
          </m:r>
          <m:d>
            <m:dPr>
              <m:ctrlPr>
                <w:rPr>
                  <w:rStyle w:val="StyleCambriaMathItalic"/>
                </w:rPr>
              </m:ctrlPr>
            </m:dPr>
            <m:e>
              <m:r>
                <w:rPr>
                  <w:rStyle w:val="StyleCambriaMathItalic"/>
                </w:rPr>
                <m:t>5+</m:t>
              </m:r>
              <m:d>
                <m:dPr>
                  <m:ctrlPr>
                    <w:rPr>
                      <w:rStyle w:val="StyleCambriaMathItalic"/>
                    </w:rPr>
                  </m:ctrlPr>
                </m:dPr>
                <m:e>
                  <m:r>
                    <w:rPr>
                      <w:rStyle w:val="StyleCambriaMathItalic"/>
                    </w:rPr>
                    <m:t>@∙lvl∙10</m:t>
                  </m:r>
                </m:e>
              </m:d>
            </m:e>
          </m:d>
        </m:oMath>
      </m:oMathPara>
    </w:p>
    <w:p w:rsidR="00AC25DE" w:rsidRDefault="00AC25DE" w:rsidP="00AC25DE">
      <w:pPr>
        <w:pStyle w:val="BodyText"/>
        <w:numPr>
          <w:ilvl w:val="0"/>
          <w:numId w:val="20"/>
        </w:numPr>
      </w:pPr>
      <w:r w:rsidRPr="00FD2D6A">
        <w:t>Ataque</w:t>
      </w:r>
      <w:r w:rsidR="00E35F17">
        <w:t xml:space="preserve"> - (</w:t>
      </w:r>
      <w:r w:rsidR="00E35F17" w:rsidRPr="00E35F17">
        <w:rPr>
          <w:i/>
        </w:rPr>
        <w:t>atk</w:t>
      </w:r>
      <w:r w:rsidR="00E35F17" w:rsidRPr="00E35F17">
        <w:t>)</w:t>
      </w:r>
    </w:p>
    <w:p w:rsidR="00AD3F24" w:rsidRPr="003A7601" w:rsidRDefault="00726BDD" w:rsidP="003E6882">
      <w:pPr>
        <w:pStyle w:val="BodyText"/>
        <w:rPr>
          <w:rStyle w:val="StyleCambriaMathItalic"/>
        </w:rPr>
      </w:pPr>
      <m:oMathPara>
        <m:oMath>
          <m:r>
            <w:rPr>
              <w:rStyle w:val="StyleCambriaMathItalic"/>
            </w:rPr>
            <m:t>atk=</m:t>
          </m:r>
          <m:d>
            <m:dPr>
              <m:ctrlPr>
                <w:rPr>
                  <w:rStyle w:val="StyleCambriaMathItalic"/>
                </w:rPr>
              </m:ctrlPr>
            </m:dPr>
            <m:e>
              <m:d>
                <m:dPr>
                  <m:ctrlPr>
                    <w:rPr>
                      <w:rStyle w:val="StyleCambriaMathItalic"/>
                    </w:rPr>
                  </m:ctrlPr>
                </m:dPr>
                <m:e>
                  <m:r>
                    <w:rPr>
                      <w:rStyle w:val="StyleCambriaMathItalic"/>
                    </w:rPr>
                    <m:t>str+</m:t>
                  </m:r>
                  <m:f>
                    <m:fPr>
                      <m:ctrlPr>
                        <w:rPr>
                          <w:rStyle w:val="StyleCambriaMathItalic"/>
                        </w:rPr>
                      </m:ctrlPr>
                    </m:fPr>
                    <m:num>
                      <m:sSup>
                        <m:sSupPr>
                          <m:ctrlPr>
                            <w:rPr>
                              <w:rStyle w:val="StyleCambriaMathItalic"/>
                            </w:rPr>
                          </m:ctrlPr>
                        </m:sSupPr>
                        <m:e>
                          <m:d>
                            <m:dPr>
                              <m:ctrlPr>
                                <w:rPr>
                                  <w:rStyle w:val="StyleCambriaMathItalic"/>
                                </w:rPr>
                              </m:ctrlPr>
                            </m:dPr>
                            <m:e>
                              <m:f>
                                <m:fPr>
                                  <m:ctrlPr>
                                    <w:rPr>
                                      <w:rStyle w:val="StyleCambriaMathItalic"/>
                                    </w:rPr>
                                  </m:ctrlPr>
                                </m:fPr>
                                <m:num>
                                  <m:r>
                                    <w:rPr>
                                      <w:rStyle w:val="StyleCambriaMathItalic"/>
                                    </w:rPr>
                                    <m:t>str</m:t>
                                  </m:r>
                                </m:num>
                                <m:den>
                                  <m:r>
                                    <w:rPr>
                                      <w:rStyle w:val="StyleCambriaMathItalic"/>
                                    </w:rPr>
                                    <m:t>10</m:t>
                                  </m:r>
                                </m:den>
                              </m:f>
                            </m:e>
                          </m:d>
                        </m:e>
                        <m:sup>
                          <m:r>
                            <w:rPr>
                              <w:rStyle w:val="StyleCambriaMathItalic"/>
                            </w:rPr>
                            <m:t>3</m:t>
                          </m:r>
                        </m:sup>
                      </m:sSup>
                      <m:r>
                        <w:rPr>
                          <w:rStyle w:val="StyleCambriaMathItalic"/>
                        </w:rPr>
                        <m:t>+</m:t>
                      </m:r>
                      <m:d>
                        <m:dPr>
                          <m:ctrlPr>
                            <w:rPr>
                              <w:rStyle w:val="StyleCambriaMathItalic"/>
                            </w:rPr>
                          </m:ctrlPr>
                        </m:dPr>
                        <m:e>
                          <m:r>
                            <w:rPr>
                              <w:rStyle w:val="StyleCambriaMathItalic"/>
                            </w:rPr>
                            <m:t>2∙lvl</m:t>
                          </m:r>
                        </m:e>
                      </m:d>
                    </m:num>
                    <m:den>
                      <m:r>
                        <w:rPr>
                          <w:rStyle w:val="StyleCambriaMathItalic"/>
                        </w:rPr>
                        <m:t>2</m:t>
                      </m:r>
                    </m:den>
                  </m:f>
                </m:e>
              </m:d>
              <m:r>
                <w:rPr>
                  <w:rStyle w:val="StyleCambriaMathItalic"/>
                </w:rPr>
                <m:t>∙@</m:t>
              </m:r>
            </m:e>
          </m:d>
          <m:r>
            <w:rPr>
              <w:rStyle w:val="StyleCambriaMathItalic"/>
            </w:rPr>
            <m:t>+</m:t>
          </m:r>
          <m:d>
            <m:dPr>
              <m:ctrlPr>
                <w:rPr>
                  <w:rStyle w:val="StyleCambriaMathItalic"/>
                </w:rPr>
              </m:ctrlPr>
            </m:dPr>
            <m:e>
              <m:f>
                <m:fPr>
                  <m:ctrlPr>
                    <w:rPr>
                      <w:rStyle w:val="StyleCambriaMathItalic"/>
                    </w:rPr>
                  </m:ctrlPr>
                </m:fPr>
                <m:num>
                  <m:r>
                    <w:rPr>
                      <w:rStyle w:val="StyleCambriaMathItalic"/>
                    </w:rPr>
                    <m:t>dex</m:t>
                  </m:r>
                </m:num>
                <m:den>
                  <m:r>
                    <w:rPr>
                      <w:rStyle w:val="StyleCambriaMathItalic"/>
                    </w:rPr>
                    <m:t>5</m:t>
                  </m:r>
                </m:den>
              </m:f>
            </m:e>
          </m:d>
        </m:oMath>
      </m:oMathPara>
    </w:p>
    <w:p w:rsidR="00AC25DE" w:rsidRDefault="00AC25DE" w:rsidP="00AC25DE">
      <w:pPr>
        <w:pStyle w:val="BodyText"/>
        <w:numPr>
          <w:ilvl w:val="0"/>
          <w:numId w:val="20"/>
        </w:numPr>
      </w:pPr>
      <w:r w:rsidRPr="00FD2D6A">
        <w:t>Defesa</w:t>
      </w:r>
      <w:r w:rsidR="00E35F17">
        <w:t xml:space="preserve"> - (</w:t>
      </w:r>
      <w:r w:rsidR="00E35F17" w:rsidRPr="00E35F17">
        <w:rPr>
          <w:i/>
        </w:rPr>
        <w:t>def</w:t>
      </w:r>
      <w:r w:rsidR="00E35F17">
        <w:t>)</w:t>
      </w:r>
    </w:p>
    <w:p w:rsidR="00AD3F24" w:rsidRPr="003A7601" w:rsidRDefault="00726BDD" w:rsidP="003E6882">
      <w:pPr>
        <w:pStyle w:val="BodyText"/>
        <w:rPr>
          <w:rStyle w:val="StyleCambriaMathItalic"/>
        </w:rPr>
      </w:pPr>
      <m:oMathPara>
        <m:oMath>
          <m:r>
            <w:rPr>
              <w:rStyle w:val="StyleCambriaMathItalic"/>
            </w:rPr>
            <w:lastRenderedPageBreak/>
            <m:t>def=</m:t>
          </m:r>
          <m:d>
            <m:dPr>
              <m:ctrlPr>
                <w:rPr>
                  <w:rStyle w:val="StyleCambriaMathItalic"/>
                </w:rPr>
              </m:ctrlPr>
            </m:dPr>
            <m:e>
              <m:r>
                <w:rPr>
                  <w:rStyle w:val="StyleCambriaMathItalic"/>
                </w:rPr>
                <m:t>2.5∙vit+</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3</m:t>
                      </m:r>
                    </m:den>
                  </m:f>
                </m:e>
              </m:d>
              <m:r>
                <w:rPr>
                  <w:rStyle w:val="StyleCambriaMathItalic"/>
                </w:rPr>
                <m:t>+</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5</m:t>
                      </m:r>
                    </m:den>
                  </m:f>
                </m:e>
              </m:d>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Ataque mágico</w:t>
      </w:r>
      <w:r w:rsidR="00E35F17">
        <w:t xml:space="preserve"> - (</w:t>
      </w:r>
      <w:r w:rsidR="00E35F17" w:rsidRPr="00E35F17">
        <w:rPr>
          <w:i/>
        </w:rPr>
        <w:t>m</w:t>
      </w:r>
      <w:r w:rsidR="00E35F17">
        <w:rPr>
          <w:i/>
        </w:rPr>
        <w:t>atk</w:t>
      </w:r>
      <w:r w:rsidR="00E35F17">
        <w:t>)</w:t>
      </w:r>
    </w:p>
    <w:p w:rsidR="00D72C2F" w:rsidRPr="003A7601" w:rsidRDefault="00726BDD" w:rsidP="003E6882">
      <w:pPr>
        <w:pStyle w:val="BodyText"/>
        <w:rPr>
          <w:rStyle w:val="StyleCambriaMathItalic"/>
        </w:rPr>
      </w:pPr>
      <m:oMathPara>
        <m:oMath>
          <m:r>
            <w:rPr>
              <w:rStyle w:val="StyleCambriaMathItalic"/>
            </w:rPr>
            <m:t>matk=</m:t>
          </m:r>
          <m:d>
            <m:dPr>
              <m:ctrlPr>
                <w:rPr>
                  <w:rStyle w:val="StyleCambriaMathItalic"/>
                </w:rPr>
              </m:ctrlPr>
            </m:dPr>
            <m:e>
              <m:sSup>
                <m:sSupPr>
                  <m:ctrlPr>
                    <w:rPr>
                      <w:rStyle w:val="StyleCambriaMathItalic"/>
                    </w:rPr>
                  </m:ctrlPr>
                </m:sSupPr>
                <m:e>
                  <m:d>
                    <m:dPr>
                      <m:ctrlPr>
                        <w:rPr>
                          <w:rStyle w:val="StyleCambriaMathItalic"/>
                        </w:rPr>
                      </m:ctrlPr>
                    </m:dPr>
                    <m:e>
                      <m:f>
                        <m:fPr>
                          <m:ctrlPr>
                            <w:rPr>
                              <w:rStyle w:val="StyleCambriaMathItalic"/>
                            </w:rPr>
                          </m:ctrlPr>
                        </m:fPr>
                        <m:num>
                          <m:r>
                            <w:rPr>
                              <w:rStyle w:val="StyleCambriaMathItalic"/>
                            </w:rPr>
                            <m:t>int</m:t>
                          </m:r>
                        </m:num>
                        <m:den>
                          <m:r>
                            <w:rPr>
                              <w:rStyle w:val="StyleCambriaMathItalic"/>
                            </w:rPr>
                            <m:t>5</m:t>
                          </m:r>
                        </m:den>
                      </m:f>
                    </m:e>
                  </m:d>
                </m:e>
                <m:sup>
                  <m:r>
                    <w:rPr>
                      <w:rStyle w:val="StyleCambriaMathItalic"/>
                    </w:rPr>
                    <m:t>2</m:t>
                  </m:r>
                </m:sup>
              </m:sSup>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Defesa mágica</w:t>
      </w:r>
      <w:r w:rsidR="00E35F17">
        <w:t xml:space="preserve"> - (</w:t>
      </w:r>
      <w:r w:rsidR="00E35F17" w:rsidRPr="00E35F17">
        <w:rPr>
          <w:i/>
        </w:rPr>
        <w:t>mdef</w:t>
      </w:r>
      <w:r w:rsidR="00E35F17">
        <w:t>)</w:t>
      </w:r>
    </w:p>
    <w:p w:rsidR="00D72C2F" w:rsidRPr="003A7601" w:rsidRDefault="00726BDD" w:rsidP="003E6882">
      <w:pPr>
        <w:pStyle w:val="BodyText"/>
        <w:rPr>
          <w:rStyle w:val="StyleCambriaMathItalic"/>
        </w:rPr>
      </w:pPr>
      <m:oMathPara>
        <m:oMath>
          <m:r>
            <w:rPr>
              <w:rStyle w:val="StyleCambriaMathItalic"/>
            </w:rPr>
            <m:t>mdef=</m:t>
          </m:r>
          <m:d>
            <m:dPr>
              <m:ctrlPr>
                <w:rPr>
                  <w:rStyle w:val="StyleCambriaMathItalic"/>
                </w:rPr>
              </m:ctrlPr>
            </m:dPr>
            <m:e>
              <m:r>
                <w:rPr>
                  <w:rStyle w:val="StyleCambriaMathItalic"/>
                </w:rPr>
                <m:t>2.5∙int+</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3</m:t>
                      </m:r>
                    </m:den>
                  </m:f>
                </m:e>
              </m:d>
              <m:r>
                <w:rPr>
                  <w:rStyle w:val="StyleCambriaMathItalic"/>
                </w:rPr>
                <m:t>+</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5</m:t>
                      </m:r>
                    </m:den>
                  </m:f>
                </m:e>
              </m:d>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Taxa de desvio</w:t>
      </w:r>
      <w:r w:rsidR="00E35F17">
        <w:t xml:space="preserve"> - (</w:t>
      </w:r>
      <w:r w:rsidR="00E35F17" w:rsidRPr="00E35F17">
        <w:rPr>
          <w:i/>
        </w:rPr>
        <w:t>flee</w:t>
      </w:r>
      <w:r w:rsidR="00E35F17">
        <w:t>)</w:t>
      </w:r>
    </w:p>
    <w:p w:rsidR="00D72C2F" w:rsidRPr="003A7601" w:rsidRDefault="00726BDD" w:rsidP="003E6882">
      <w:pPr>
        <w:pStyle w:val="BodyText"/>
        <w:rPr>
          <w:rStyle w:val="StyleCambriaMathItalic"/>
        </w:rPr>
      </w:pPr>
      <m:oMathPara>
        <m:oMath>
          <m:r>
            <w:rPr>
              <w:rStyle w:val="StyleCambriaMathItalic"/>
            </w:rPr>
            <m:t>flee=20+agi</m:t>
          </m:r>
        </m:oMath>
      </m:oMathPara>
    </w:p>
    <w:p w:rsidR="00AC25DE" w:rsidRDefault="00AC25DE" w:rsidP="00AC25DE">
      <w:pPr>
        <w:pStyle w:val="BodyText"/>
        <w:numPr>
          <w:ilvl w:val="0"/>
          <w:numId w:val="20"/>
        </w:numPr>
      </w:pPr>
      <w:r w:rsidRPr="00FD2D6A">
        <w:t>Taxa de acerto</w:t>
      </w:r>
      <w:r w:rsidR="00E35F17">
        <w:t xml:space="preserve"> - (</w:t>
      </w:r>
      <w:r w:rsidR="00E35F17" w:rsidRPr="00E35F17">
        <w:rPr>
          <w:i/>
        </w:rPr>
        <w:t>hit</w:t>
      </w:r>
      <w:r w:rsidR="00E35F17">
        <w:t>)</w:t>
      </w:r>
    </w:p>
    <w:p w:rsidR="00D72C2F" w:rsidRPr="003A7601" w:rsidRDefault="00726BDD" w:rsidP="003E6882">
      <w:pPr>
        <w:pStyle w:val="BodyText"/>
        <w:rPr>
          <w:rStyle w:val="StyleCambriaMathItalic"/>
        </w:rPr>
      </w:pPr>
      <m:oMathPara>
        <m:oMath>
          <m:r>
            <w:rPr>
              <w:rStyle w:val="StyleCambriaMathItalic"/>
            </w:rPr>
            <m:t>hit=80+dex</m:t>
          </m:r>
        </m:oMath>
      </m:oMathPara>
    </w:p>
    <w:p w:rsidR="00AC25DE" w:rsidRDefault="00AC25DE" w:rsidP="00AC25DE">
      <w:pPr>
        <w:pStyle w:val="BodyText"/>
        <w:numPr>
          <w:ilvl w:val="0"/>
          <w:numId w:val="20"/>
        </w:numPr>
      </w:pPr>
      <w:r w:rsidRPr="00FD2D6A">
        <w:t>Alcance de Ataque</w:t>
      </w:r>
      <w:r w:rsidR="00E35F17">
        <w:t xml:space="preserve"> - (</w:t>
      </w:r>
      <w:r w:rsidR="00E35F17" w:rsidRPr="00E35F17">
        <w:rPr>
          <w:i/>
        </w:rPr>
        <w:t>arange</w:t>
      </w:r>
      <w:r w:rsidR="00E35F17">
        <w:t>)</w:t>
      </w:r>
    </w:p>
    <w:p w:rsidR="00D72C2F" w:rsidRPr="003A7601" w:rsidRDefault="00E35F17" w:rsidP="003E6882">
      <w:pPr>
        <w:pStyle w:val="BodyText"/>
        <w:rPr>
          <w:rStyle w:val="StyleCambriaMathItalic"/>
        </w:rPr>
      </w:pPr>
      <m:oMathPara>
        <m:oMath>
          <m:r>
            <w:rPr>
              <w:rStyle w:val="StyleCambriaMathItalic"/>
            </w:rPr>
            <m:t>arange=100+(2∙dex)</m:t>
          </m:r>
        </m:oMath>
      </m:oMathPara>
    </w:p>
    <w:p w:rsidR="00AC25DE" w:rsidRDefault="00AC25DE" w:rsidP="00AC25DE">
      <w:pPr>
        <w:pStyle w:val="BodyText"/>
        <w:numPr>
          <w:ilvl w:val="0"/>
          <w:numId w:val="20"/>
        </w:numPr>
      </w:pPr>
      <w:r w:rsidRPr="00FD2D6A">
        <w:t>Alcance de Habilidade</w:t>
      </w:r>
      <w:r w:rsidR="00E35F17">
        <w:t xml:space="preserve"> - (</w:t>
      </w:r>
      <w:r w:rsidR="00E35F17" w:rsidRPr="00E35F17">
        <w:rPr>
          <w:i/>
        </w:rPr>
        <w:t>hrange</w:t>
      </w:r>
      <w:r w:rsidR="00E35F17">
        <w:t>)</w:t>
      </w:r>
    </w:p>
    <w:p w:rsidR="00D72C2F" w:rsidRPr="003A7601" w:rsidRDefault="00726BDD" w:rsidP="003E6882">
      <w:pPr>
        <w:pStyle w:val="BodyText"/>
        <w:rPr>
          <w:rStyle w:val="StyleCambriaMathItalic"/>
        </w:rPr>
      </w:pPr>
      <m:oMathPara>
        <m:oMath>
          <m:r>
            <w:rPr>
              <w:rStyle w:val="StyleCambriaMathItalic"/>
            </w:rPr>
            <m:t>hrange=100+</m:t>
          </m:r>
          <m:d>
            <m:dPr>
              <m:ctrlPr>
                <w:rPr>
                  <w:rStyle w:val="StyleCambriaMathItalic"/>
                </w:rPr>
              </m:ctrlPr>
            </m:dPr>
            <m:e>
              <m:r>
                <w:rPr>
                  <w:rStyle w:val="StyleCambriaMathItalic"/>
                </w:rPr>
                <m:t>1.5∙int</m:t>
              </m:r>
            </m:e>
          </m:d>
          <m:r>
            <w:rPr>
              <w:rStyle w:val="StyleCambriaMathItalic"/>
            </w:rPr>
            <m:t>+(1.5∙dex)</m:t>
          </m:r>
        </m:oMath>
      </m:oMathPara>
    </w:p>
    <w:p w:rsidR="00AC25DE" w:rsidRDefault="00AC25DE" w:rsidP="00AC25DE">
      <w:pPr>
        <w:pStyle w:val="BodyText"/>
        <w:numPr>
          <w:ilvl w:val="0"/>
          <w:numId w:val="20"/>
        </w:numPr>
      </w:pPr>
      <w:r w:rsidRPr="00FD2D6A">
        <w:t>Alcance de Movimento</w:t>
      </w:r>
      <w:r w:rsidR="00E35F17">
        <w:t xml:space="preserve"> - (</w:t>
      </w:r>
      <w:r w:rsidR="00E35F17" w:rsidRPr="00E35F17">
        <w:rPr>
          <w:i/>
        </w:rPr>
        <w:t>mrange</w:t>
      </w:r>
      <w:r w:rsidR="00E35F17">
        <w:t>)</w:t>
      </w:r>
    </w:p>
    <w:p w:rsidR="00D72C2F" w:rsidRPr="003A7601" w:rsidRDefault="00726BDD" w:rsidP="003E6882">
      <w:pPr>
        <w:pStyle w:val="BodyText"/>
        <w:rPr>
          <w:rStyle w:val="StyleCambriaMathItalic"/>
        </w:rPr>
      </w:pPr>
      <m:oMathPara>
        <m:oMath>
          <m:r>
            <w:rPr>
              <w:rStyle w:val="StyleCambriaMathItalic"/>
            </w:rPr>
            <m:t>mrange=100+dex+agi</m:t>
          </m:r>
        </m:oMath>
      </m:oMathPara>
    </w:p>
    <w:p w:rsidR="00873050" w:rsidRDefault="00AC25DE" w:rsidP="00AC25DE">
      <w:pPr>
        <w:pStyle w:val="BodyText"/>
        <w:numPr>
          <w:ilvl w:val="0"/>
          <w:numId w:val="20"/>
        </w:numPr>
      </w:pPr>
      <w:r w:rsidRPr="00FD2D6A">
        <w:t>Tempo de espera</w:t>
      </w:r>
      <w:r w:rsidR="00E35F17">
        <w:t xml:space="preserve"> - (</w:t>
      </w:r>
      <w:r w:rsidR="00E35F17" w:rsidRPr="00E35F17">
        <w:rPr>
          <w:i/>
        </w:rPr>
        <w:t>time</w:t>
      </w:r>
      <w:r w:rsidR="00E35F17">
        <w:t>)</w:t>
      </w:r>
    </w:p>
    <w:p w:rsidR="00C2792C" w:rsidRPr="003A7601" w:rsidRDefault="00726BDD" w:rsidP="003E6882">
      <w:pPr>
        <w:pStyle w:val="BodyText"/>
        <w:rPr>
          <w:rStyle w:val="StyleCambriaMathItalic"/>
        </w:rPr>
      </w:pPr>
      <m:oMathPara>
        <m:oMath>
          <m:r>
            <w:rPr>
              <w:rStyle w:val="StyleCambriaMathItalic"/>
            </w:rPr>
            <m:t>time=</m:t>
          </m:r>
          <m:f>
            <m:fPr>
              <m:ctrlPr>
                <w:rPr>
                  <w:rStyle w:val="StyleCambriaMathItalic"/>
                </w:rPr>
              </m:ctrlPr>
            </m:fPr>
            <m:num>
              <m:r>
                <w:rPr>
                  <w:rStyle w:val="StyleCambriaMathItalic"/>
                </w:rPr>
                <m:t>1</m:t>
              </m:r>
            </m:num>
            <m:den>
              <m:r>
                <w:rPr>
                  <w:rStyle w:val="StyleCambriaMathItalic"/>
                </w:rPr>
                <m:t>1000</m:t>
              </m:r>
            </m:den>
          </m:f>
          <m:r>
            <w:rPr>
              <w:rStyle w:val="StyleCambriaMathItalic"/>
            </w:rPr>
            <m:t>+</m:t>
          </m:r>
          <m:f>
            <m:fPr>
              <m:ctrlPr>
                <w:rPr>
                  <w:rStyle w:val="StyleCambriaMathItalic"/>
                </w:rPr>
              </m:ctrlPr>
            </m:fPr>
            <m:num>
              <m:r>
                <w:rPr>
                  <w:rStyle w:val="StyleCambriaMathItalic"/>
                </w:rPr>
                <m:t>agi</m:t>
              </m:r>
            </m:num>
            <m:den>
              <m:r>
                <w:rPr>
                  <w:rStyle w:val="StyleCambriaMathItalic"/>
                </w:rPr>
                <m:t>99000</m:t>
              </m:r>
            </m:den>
          </m:f>
        </m:oMath>
      </m:oMathPara>
    </w:p>
    <w:p w:rsidR="003A7601" w:rsidRDefault="003A7601" w:rsidP="00D30D74">
      <w:pPr>
        <w:pStyle w:val="Heading2"/>
      </w:pPr>
      <w:bookmarkStart w:id="414" w:name="_Toc201293866"/>
      <w:r>
        <w:t>Tabela de Fatores</w:t>
      </w:r>
      <w:bookmarkEnd w:id="414"/>
    </w:p>
    <w:p w:rsidR="003A7601" w:rsidRDefault="003A7601" w:rsidP="003E6882">
      <w:pPr>
        <w:pStyle w:val="BodyText"/>
      </w:pPr>
      <w:r>
        <w:t xml:space="preserve">São os fatores relacionados às classes, utilizados nas fórmulas dos atributos calculados para quantificar a importância deste atributo para </w:t>
      </w:r>
      <w:r w:rsidR="00C62393">
        <w:t>um</w:t>
      </w:r>
      <w:r>
        <w:t xml:space="preserve">a </w:t>
      </w:r>
      <w:r w:rsidR="00C62393">
        <w:t xml:space="preserve">determinada </w:t>
      </w:r>
      <w:r>
        <w:t xml:space="preserve">classe. Isso permite que um Paladino tenha mais pontos de vida que um </w:t>
      </w:r>
      <w:r w:rsidR="003D7557">
        <w:t>Bruxo, enquanto este tenha mais ataque mágico que o Paladino</w:t>
      </w:r>
      <w:r>
        <w:t>, embora ambos possuam os mesmos valores de atributos calculados.</w:t>
      </w:r>
    </w:p>
    <w:p w:rsidR="003A7601" w:rsidRDefault="003A7601" w:rsidP="003E6882">
      <w:pPr>
        <w:pStyle w:val="BodyText"/>
      </w:pPr>
      <w:r>
        <w:lastRenderedPageBreak/>
        <w:t xml:space="preserve">Estes parâmetros, como verificado nas fórmulas, </w:t>
      </w:r>
      <w:r w:rsidR="00DA4CBF">
        <w:t>influenciam</w:t>
      </w:r>
      <w:r>
        <w:t xml:space="preserve"> apenas a quantidade máxima de pontos de vida e mana, ataque e defesa, e ataque e defesa mágicos.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15"/>
        <w:gridCol w:w="1315"/>
        <w:gridCol w:w="1316"/>
        <w:gridCol w:w="1316"/>
        <w:gridCol w:w="1316"/>
        <w:gridCol w:w="1316"/>
        <w:gridCol w:w="1316"/>
      </w:tblGrid>
      <w:tr w:rsidR="00DA4CBF" w:rsidTr="00DA4CBF">
        <w:tc>
          <w:tcPr>
            <w:tcW w:w="1315" w:type="dxa"/>
            <w:tcBorders>
              <w:top w:val="single" w:sz="4" w:space="0" w:color="auto"/>
              <w:left w:val="single" w:sz="4" w:space="0" w:color="auto"/>
              <w:bottom w:val="single" w:sz="4" w:space="0" w:color="auto"/>
              <w:right w:val="single" w:sz="4" w:space="0" w:color="auto"/>
            </w:tcBorders>
            <w:vAlign w:val="center"/>
          </w:tcPr>
          <w:p w:rsidR="003D7557" w:rsidRDefault="003D7557" w:rsidP="00DA4CBF">
            <w:pPr>
              <w:ind w:firstLine="0"/>
              <w:jc w:val="center"/>
            </w:pPr>
          </w:p>
        </w:tc>
        <w:tc>
          <w:tcPr>
            <w:tcW w:w="1315" w:type="dxa"/>
            <w:tcBorders>
              <w:top w:val="single" w:sz="4" w:space="0" w:color="auto"/>
              <w:left w:val="single" w:sz="4" w:space="0" w:color="auto"/>
              <w:bottom w:val="single" w:sz="4" w:space="0" w:color="auto"/>
            </w:tcBorders>
            <w:vAlign w:val="center"/>
          </w:tcPr>
          <w:p w:rsidR="003D7557" w:rsidRDefault="003D7557" w:rsidP="00DA4CBF">
            <w:pPr>
              <w:pStyle w:val="TabelaTtulo"/>
            </w:pPr>
            <w:r>
              <w:t>Pontos de Vida</w:t>
            </w:r>
          </w:p>
        </w:tc>
        <w:tc>
          <w:tcPr>
            <w:tcW w:w="1316" w:type="dxa"/>
            <w:tcBorders>
              <w:top w:val="single" w:sz="4" w:space="0" w:color="auto"/>
              <w:bottom w:val="single" w:sz="4" w:space="0" w:color="auto"/>
            </w:tcBorders>
            <w:vAlign w:val="center"/>
          </w:tcPr>
          <w:p w:rsidR="003D7557" w:rsidRDefault="003D7557" w:rsidP="00DA4CBF">
            <w:pPr>
              <w:pStyle w:val="TabelaTtulo"/>
            </w:pPr>
            <w:r>
              <w:t>Pontos de Mana</w:t>
            </w:r>
          </w:p>
        </w:tc>
        <w:tc>
          <w:tcPr>
            <w:tcW w:w="1316" w:type="dxa"/>
            <w:tcBorders>
              <w:top w:val="single" w:sz="4" w:space="0" w:color="auto"/>
              <w:bottom w:val="single" w:sz="4" w:space="0" w:color="auto"/>
            </w:tcBorders>
            <w:vAlign w:val="center"/>
          </w:tcPr>
          <w:p w:rsidR="003D7557" w:rsidRDefault="003D7557" w:rsidP="00DA4CBF">
            <w:pPr>
              <w:pStyle w:val="TabelaTtulo"/>
            </w:pPr>
            <w:r>
              <w:t>Ataque</w:t>
            </w:r>
          </w:p>
        </w:tc>
        <w:tc>
          <w:tcPr>
            <w:tcW w:w="1316" w:type="dxa"/>
            <w:tcBorders>
              <w:top w:val="single" w:sz="4" w:space="0" w:color="auto"/>
              <w:bottom w:val="single" w:sz="4" w:space="0" w:color="auto"/>
            </w:tcBorders>
            <w:vAlign w:val="center"/>
          </w:tcPr>
          <w:p w:rsidR="003D7557" w:rsidRDefault="003D7557" w:rsidP="00DA4CBF">
            <w:pPr>
              <w:pStyle w:val="TabelaTtulo"/>
            </w:pPr>
            <w:r>
              <w:t>Defesa</w:t>
            </w:r>
          </w:p>
        </w:tc>
        <w:tc>
          <w:tcPr>
            <w:tcW w:w="1316" w:type="dxa"/>
            <w:tcBorders>
              <w:top w:val="single" w:sz="4" w:space="0" w:color="auto"/>
              <w:bottom w:val="single" w:sz="4" w:space="0" w:color="auto"/>
            </w:tcBorders>
            <w:vAlign w:val="center"/>
          </w:tcPr>
          <w:p w:rsidR="003D7557" w:rsidRDefault="003D7557" w:rsidP="00DA4CBF">
            <w:pPr>
              <w:pStyle w:val="TabelaTtulo"/>
            </w:pPr>
            <w:r>
              <w:t>Ataque Mágico</w:t>
            </w:r>
          </w:p>
        </w:tc>
        <w:tc>
          <w:tcPr>
            <w:tcW w:w="1316" w:type="dxa"/>
            <w:tcBorders>
              <w:top w:val="single" w:sz="4" w:space="0" w:color="auto"/>
              <w:bottom w:val="single" w:sz="4" w:space="0" w:color="auto"/>
              <w:right w:val="single" w:sz="4" w:space="0" w:color="auto"/>
            </w:tcBorders>
            <w:vAlign w:val="center"/>
          </w:tcPr>
          <w:p w:rsidR="003D7557" w:rsidRDefault="003D7557" w:rsidP="00DA4CBF">
            <w:pPr>
              <w:pStyle w:val="TabelaTtulo"/>
            </w:pPr>
            <w:r>
              <w:t>Defesa Mágica</w:t>
            </w:r>
          </w:p>
        </w:tc>
      </w:tr>
      <w:tr w:rsidR="003D7557" w:rsidTr="00DA4CBF">
        <w:tc>
          <w:tcPr>
            <w:tcW w:w="1315" w:type="dxa"/>
            <w:tcBorders>
              <w:top w:val="single" w:sz="4" w:space="0" w:color="auto"/>
              <w:left w:val="single" w:sz="4" w:space="0" w:color="auto"/>
              <w:right w:val="single" w:sz="4" w:space="0" w:color="auto"/>
            </w:tcBorders>
            <w:vAlign w:val="center"/>
          </w:tcPr>
          <w:p w:rsidR="003D7557" w:rsidRDefault="003D7557" w:rsidP="00DA4CBF">
            <w:pPr>
              <w:pStyle w:val="TabelaTtulo"/>
            </w:pPr>
            <w:r>
              <w:t>Cavaleiro</w:t>
            </w:r>
          </w:p>
        </w:tc>
        <w:tc>
          <w:tcPr>
            <w:tcW w:w="1315" w:type="dxa"/>
            <w:tcBorders>
              <w:top w:val="single" w:sz="4" w:space="0" w:color="auto"/>
              <w:left w:val="single" w:sz="4" w:space="0" w:color="auto"/>
            </w:tcBorders>
            <w:vAlign w:val="center"/>
          </w:tcPr>
          <w:p w:rsidR="003D7557" w:rsidRDefault="003D7557" w:rsidP="00DA4CBF">
            <w:pPr>
              <w:pStyle w:val="Tabelatexto"/>
              <w:jc w:val="center"/>
            </w:pPr>
            <w:r>
              <w:t>0.85</w:t>
            </w:r>
          </w:p>
        </w:tc>
        <w:tc>
          <w:tcPr>
            <w:tcW w:w="1316" w:type="dxa"/>
            <w:tcBorders>
              <w:top w:val="single" w:sz="4" w:space="0" w:color="auto"/>
            </w:tcBorders>
            <w:vAlign w:val="center"/>
          </w:tcPr>
          <w:p w:rsidR="003D7557" w:rsidRDefault="003D7557" w:rsidP="00DA4CBF">
            <w:pPr>
              <w:pStyle w:val="Tabelatexto"/>
              <w:jc w:val="center"/>
            </w:pPr>
            <w:r>
              <w:t>0.50</w:t>
            </w:r>
          </w:p>
        </w:tc>
        <w:tc>
          <w:tcPr>
            <w:tcW w:w="1316" w:type="dxa"/>
            <w:tcBorders>
              <w:top w:val="single" w:sz="4" w:space="0" w:color="auto"/>
            </w:tcBorders>
            <w:vAlign w:val="center"/>
          </w:tcPr>
          <w:p w:rsidR="003D7557" w:rsidRDefault="003D7557" w:rsidP="00DA4CBF">
            <w:pPr>
              <w:pStyle w:val="Tabelatexto"/>
              <w:jc w:val="center"/>
            </w:pPr>
            <w:r>
              <w:t>1.00</w:t>
            </w:r>
          </w:p>
        </w:tc>
        <w:tc>
          <w:tcPr>
            <w:tcW w:w="1316" w:type="dxa"/>
            <w:tcBorders>
              <w:top w:val="single" w:sz="4" w:space="0" w:color="auto"/>
            </w:tcBorders>
            <w:vAlign w:val="center"/>
          </w:tcPr>
          <w:p w:rsidR="003D7557" w:rsidRDefault="003D7557" w:rsidP="00DA4CBF">
            <w:pPr>
              <w:pStyle w:val="Tabelatexto"/>
              <w:jc w:val="center"/>
            </w:pPr>
            <w:r>
              <w:t>0.60</w:t>
            </w:r>
          </w:p>
        </w:tc>
        <w:tc>
          <w:tcPr>
            <w:tcW w:w="1316" w:type="dxa"/>
            <w:tcBorders>
              <w:top w:val="single" w:sz="4" w:space="0" w:color="auto"/>
            </w:tcBorders>
            <w:vAlign w:val="center"/>
          </w:tcPr>
          <w:p w:rsidR="003D7557" w:rsidRDefault="003D7557" w:rsidP="00DA4CBF">
            <w:pPr>
              <w:pStyle w:val="Tabelatexto"/>
              <w:jc w:val="center"/>
            </w:pPr>
            <w:r>
              <w:t>0.40</w:t>
            </w:r>
          </w:p>
        </w:tc>
        <w:tc>
          <w:tcPr>
            <w:tcW w:w="1316" w:type="dxa"/>
            <w:tcBorders>
              <w:top w:val="single" w:sz="4" w:space="0" w:color="auto"/>
              <w:right w:val="single" w:sz="4" w:space="0" w:color="auto"/>
            </w:tcBorders>
            <w:vAlign w:val="center"/>
          </w:tcPr>
          <w:p w:rsidR="003D7557" w:rsidRDefault="003D7557" w:rsidP="00DA4CBF">
            <w:pPr>
              <w:pStyle w:val="Tabelatexto"/>
              <w:jc w:val="center"/>
            </w:pPr>
            <w:r>
              <w:t>0.40</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Paladino</w:t>
            </w:r>
          </w:p>
        </w:tc>
        <w:tc>
          <w:tcPr>
            <w:tcW w:w="1315" w:type="dxa"/>
            <w:tcBorders>
              <w:left w:val="single" w:sz="4" w:space="0" w:color="auto"/>
            </w:tcBorders>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0.75</w:t>
            </w:r>
          </w:p>
        </w:tc>
        <w:tc>
          <w:tcPr>
            <w:tcW w:w="1316" w:type="dxa"/>
            <w:vAlign w:val="center"/>
          </w:tcPr>
          <w:p w:rsidR="003D7557" w:rsidRDefault="003D7557" w:rsidP="00DA4CBF">
            <w:pPr>
              <w:pStyle w:val="Tabelatexto"/>
              <w:jc w:val="center"/>
            </w:pPr>
            <w:r>
              <w:t>0.70</w:t>
            </w:r>
          </w:p>
        </w:tc>
        <w:tc>
          <w:tcPr>
            <w:tcW w:w="1316" w:type="dxa"/>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0.85</w:t>
            </w:r>
          </w:p>
        </w:tc>
        <w:tc>
          <w:tcPr>
            <w:tcW w:w="1316" w:type="dxa"/>
            <w:tcBorders>
              <w:right w:val="single" w:sz="4" w:space="0" w:color="auto"/>
            </w:tcBorders>
            <w:vAlign w:val="center"/>
          </w:tcPr>
          <w:p w:rsidR="003D7557" w:rsidRDefault="003D7557" w:rsidP="00DA4CBF">
            <w:pPr>
              <w:pStyle w:val="Tabelatexto"/>
              <w:jc w:val="center"/>
            </w:pPr>
            <w:r>
              <w:t>1.00</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Bruxo</w:t>
            </w:r>
          </w:p>
        </w:tc>
        <w:tc>
          <w:tcPr>
            <w:tcW w:w="1315" w:type="dxa"/>
            <w:tcBorders>
              <w:left w:val="single" w:sz="4" w:space="0" w:color="auto"/>
            </w:tcBorders>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0.90</w:t>
            </w:r>
          </w:p>
        </w:tc>
        <w:tc>
          <w:tcPr>
            <w:tcW w:w="1316" w:type="dxa"/>
            <w:vAlign w:val="center"/>
          </w:tcPr>
          <w:p w:rsidR="003D7557" w:rsidRDefault="003D7557" w:rsidP="00DA4CBF">
            <w:pPr>
              <w:pStyle w:val="Tabelatexto"/>
              <w:jc w:val="center"/>
            </w:pPr>
            <w:r>
              <w:t>0.50</w:t>
            </w:r>
          </w:p>
        </w:tc>
        <w:tc>
          <w:tcPr>
            <w:tcW w:w="1316" w:type="dxa"/>
            <w:vAlign w:val="center"/>
          </w:tcPr>
          <w:p w:rsidR="003D7557" w:rsidRDefault="003D7557" w:rsidP="00DA4CBF">
            <w:pPr>
              <w:pStyle w:val="Tabelatexto"/>
              <w:jc w:val="center"/>
            </w:pPr>
            <w:r>
              <w:t>0.80</w:t>
            </w:r>
          </w:p>
        </w:tc>
        <w:tc>
          <w:tcPr>
            <w:tcW w:w="1316" w:type="dxa"/>
            <w:vAlign w:val="center"/>
          </w:tcPr>
          <w:p w:rsidR="003D7557" w:rsidRDefault="003D7557" w:rsidP="00DA4CBF">
            <w:pPr>
              <w:pStyle w:val="Tabelatexto"/>
              <w:jc w:val="center"/>
            </w:pPr>
            <w:r>
              <w:t>1.00</w:t>
            </w:r>
          </w:p>
        </w:tc>
        <w:tc>
          <w:tcPr>
            <w:tcW w:w="1316" w:type="dxa"/>
            <w:tcBorders>
              <w:right w:val="single" w:sz="4" w:space="0" w:color="auto"/>
            </w:tcBorders>
            <w:vAlign w:val="center"/>
          </w:tcPr>
          <w:p w:rsidR="003D7557" w:rsidRDefault="003D7557" w:rsidP="00DA4CBF">
            <w:pPr>
              <w:pStyle w:val="Tabelatexto"/>
              <w:jc w:val="center"/>
            </w:pPr>
            <w:r>
              <w:t>0.85</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Sacerdote</w:t>
            </w:r>
          </w:p>
        </w:tc>
        <w:tc>
          <w:tcPr>
            <w:tcW w:w="1315" w:type="dxa"/>
            <w:tcBorders>
              <w:left w:val="single" w:sz="4" w:space="0" w:color="auto"/>
            </w:tcBorders>
            <w:vAlign w:val="center"/>
          </w:tcPr>
          <w:p w:rsidR="003D7557" w:rsidRDefault="003D7557" w:rsidP="00DA4CBF">
            <w:pPr>
              <w:pStyle w:val="Tabelatexto"/>
              <w:jc w:val="center"/>
            </w:pPr>
            <w:r>
              <w:t>0.60</w:t>
            </w:r>
          </w:p>
        </w:tc>
        <w:tc>
          <w:tcPr>
            <w:tcW w:w="1316" w:type="dxa"/>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0.60</w:t>
            </w:r>
          </w:p>
        </w:tc>
        <w:tc>
          <w:tcPr>
            <w:tcW w:w="1316" w:type="dxa"/>
            <w:vAlign w:val="center"/>
          </w:tcPr>
          <w:p w:rsidR="003D7557" w:rsidRDefault="003D7557" w:rsidP="00DA4CBF">
            <w:pPr>
              <w:pStyle w:val="Tabelatexto"/>
              <w:jc w:val="center"/>
            </w:pPr>
            <w:r>
              <w:t>0.85</w:t>
            </w:r>
          </w:p>
        </w:tc>
        <w:tc>
          <w:tcPr>
            <w:tcW w:w="1316" w:type="dxa"/>
            <w:vAlign w:val="center"/>
          </w:tcPr>
          <w:p w:rsidR="003D7557" w:rsidRDefault="003D7557" w:rsidP="00DA4CBF">
            <w:pPr>
              <w:pStyle w:val="Tabelatexto"/>
              <w:jc w:val="center"/>
            </w:pPr>
            <w:r>
              <w:t>0.90</w:t>
            </w:r>
          </w:p>
        </w:tc>
        <w:tc>
          <w:tcPr>
            <w:tcW w:w="1316" w:type="dxa"/>
            <w:tcBorders>
              <w:right w:val="single" w:sz="4" w:space="0" w:color="auto"/>
            </w:tcBorders>
            <w:vAlign w:val="center"/>
          </w:tcPr>
          <w:p w:rsidR="003D7557" w:rsidRDefault="003D7557" w:rsidP="00DA4CBF">
            <w:pPr>
              <w:pStyle w:val="Tabelatexto"/>
              <w:jc w:val="center"/>
            </w:pPr>
            <w:r>
              <w:t>0.95</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Assassino</w:t>
            </w:r>
          </w:p>
        </w:tc>
        <w:tc>
          <w:tcPr>
            <w:tcW w:w="1315" w:type="dxa"/>
            <w:tcBorders>
              <w:left w:val="single" w:sz="4" w:space="0" w:color="auto"/>
            </w:tcBorders>
            <w:vAlign w:val="center"/>
          </w:tcPr>
          <w:p w:rsidR="003D7557" w:rsidRDefault="003D7557" w:rsidP="00DA4CBF">
            <w:pPr>
              <w:pStyle w:val="Tabelatexto"/>
              <w:jc w:val="center"/>
            </w:pPr>
            <w:r>
              <w:t>0.75</w:t>
            </w:r>
          </w:p>
        </w:tc>
        <w:tc>
          <w:tcPr>
            <w:tcW w:w="1316" w:type="dxa"/>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0.90</w:t>
            </w:r>
          </w:p>
        </w:tc>
        <w:tc>
          <w:tcPr>
            <w:tcW w:w="1316" w:type="dxa"/>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0.50</w:t>
            </w:r>
          </w:p>
        </w:tc>
        <w:tc>
          <w:tcPr>
            <w:tcW w:w="1316" w:type="dxa"/>
            <w:tcBorders>
              <w:right w:val="single" w:sz="4" w:space="0" w:color="auto"/>
            </w:tcBorders>
            <w:vAlign w:val="center"/>
          </w:tcPr>
          <w:p w:rsidR="003D7557" w:rsidRDefault="003D7557" w:rsidP="00DA4CBF">
            <w:pPr>
              <w:pStyle w:val="Tabelatexto"/>
              <w:jc w:val="center"/>
            </w:pPr>
            <w:r>
              <w:t>0.55</w:t>
            </w:r>
          </w:p>
        </w:tc>
      </w:tr>
      <w:tr w:rsidR="003D7557" w:rsidTr="00DA4CBF">
        <w:tc>
          <w:tcPr>
            <w:tcW w:w="1315" w:type="dxa"/>
            <w:tcBorders>
              <w:left w:val="single" w:sz="4" w:space="0" w:color="auto"/>
              <w:bottom w:val="single" w:sz="4" w:space="0" w:color="auto"/>
              <w:right w:val="single" w:sz="4" w:space="0" w:color="auto"/>
            </w:tcBorders>
            <w:vAlign w:val="center"/>
          </w:tcPr>
          <w:p w:rsidR="003D7557" w:rsidRDefault="003D7557" w:rsidP="00DA4CBF">
            <w:pPr>
              <w:pStyle w:val="TabelaTtulo"/>
            </w:pPr>
            <w:r>
              <w:t>Monge</w:t>
            </w:r>
          </w:p>
        </w:tc>
        <w:tc>
          <w:tcPr>
            <w:tcW w:w="1315" w:type="dxa"/>
            <w:tcBorders>
              <w:left w:val="single" w:sz="4" w:space="0" w:color="auto"/>
              <w:bottom w:val="single" w:sz="4" w:space="0" w:color="auto"/>
            </w:tcBorders>
            <w:vAlign w:val="center"/>
          </w:tcPr>
          <w:p w:rsidR="003D7557" w:rsidRDefault="003D7557" w:rsidP="00DA4CBF">
            <w:pPr>
              <w:pStyle w:val="Tabelatexto"/>
              <w:jc w:val="center"/>
            </w:pPr>
            <w:r>
              <w:t>0.70</w:t>
            </w:r>
          </w:p>
        </w:tc>
        <w:tc>
          <w:tcPr>
            <w:tcW w:w="1316" w:type="dxa"/>
            <w:tcBorders>
              <w:bottom w:val="single" w:sz="4" w:space="0" w:color="auto"/>
            </w:tcBorders>
            <w:vAlign w:val="center"/>
          </w:tcPr>
          <w:p w:rsidR="003D7557" w:rsidRDefault="003D7557" w:rsidP="00DA4CBF">
            <w:pPr>
              <w:pStyle w:val="Tabelatexto"/>
              <w:jc w:val="center"/>
            </w:pPr>
            <w:r>
              <w:t>0.65</w:t>
            </w:r>
          </w:p>
        </w:tc>
        <w:tc>
          <w:tcPr>
            <w:tcW w:w="1316" w:type="dxa"/>
            <w:tcBorders>
              <w:bottom w:val="single" w:sz="4" w:space="0" w:color="auto"/>
            </w:tcBorders>
            <w:vAlign w:val="center"/>
          </w:tcPr>
          <w:p w:rsidR="003D7557" w:rsidRDefault="003D7557" w:rsidP="00DA4CBF">
            <w:pPr>
              <w:pStyle w:val="Tabelatexto"/>
              <w:jc w:val="center"/>
            </w:pPr>
            <w:r>
              <w:t>0.80</w:t>
            </w:r>
          </w:p>
        </w:tc>
        <w:tc>
          <w:tcPr>
            <w:tcW w:w="1316" w:type="dxa"/>
            <w:tcBorders>
              <w:bottom w:val="single" w:sz="4" w:space="0" w:color="auto"/>
            </w:tcBorders>
            <w:vAlign w:val="center"/>
          </w:tcPr>
          <w:p w:rsidR="003D7557" w:rsidRDefault="003D7557" w:rsidP="00DA4CBF">
            <w:pPr>
              <w:pStyle w:val="Tabelatexto"/>
              <w:jc w:val="center"/>
            </w:pPr>
            <w:r>
              <w:t>0.65</w:t>
            </w:r>
          </w:p>
        </w:tc>
        <w:tc>
          <w:tcPr>
            <w:tcW w:w="1316" w:type="dxa"/>
            <w:tcBorders>
              <w:bottom w:val="single" w:sz="4" w:space="0" w:color="auto"/>
            </w:tcBorders>
            <w:vAlign w:val="center"/>
          </w:tcPr>
          <w:p w:rsidR="003D7557" w:rsidRDefault="003D7557" w:rsidP="00DA4CBF">
            <w:pPr>
              <w:pStyle w:val="Tabelatexto"/>
              <w:jc w:val="center"/>
            </w:pPr>
            <w:r>
              <w:t>0.60</w:t>
            </w:r>
          </w:p>
        </w:tc>
        <w:tc>
          <w:tcPr>
            <w:tcW w:w="1316" w:type="dxa"/>
            <w:tcBorders>
              <w:bottom w:val="single" w:sz="4" w:space="0" w:color="auto"/>
              <w:right w:val="single" w:sz="4" w:space="0" w:color="auto"/>
            </w:tcBorders>
            <w:vAlign w:val="center"/>
          </w:tcPr>
          <w:p w:rsidR="003D7557" w:rsidRDefault="003D7557" w:rsidP="00DA4CBF">
            <w:pPr>
              <w:pStyle w:val="Tabelatexto"/>
              <w:jc w:val="center"/>
            </w:pPr>
            <w:r>
              <w:t>0.65</w:t>
            </w:r>
          </w:p>
        </w:tc>
      </w:tr>
    </w:tbl>
    <w:p w:rsidR="003D7557" w:rsidRPr="003A7601" w:rsidRDefault="00DA4CBF" w:rsidP="00DA4CBF">
      <w:pPr>
        <w:pStyle w:val="Tabela"/>
      </w:pPr>
      <w:r>
        <w:t xml:space="preserve">Tabela </w:t>
      </w:r>
      <w:fldSimple w:instr=" SEQ Tabela \* ARABIC ">
        <w:r>
          <w:rPr>
            <w:noProof/>
          </w:rPr>
          <w:t>1</w:t>
        </w:r>
      </w:fldSimple>
      <w:r>
        <w:t xml:space="preserve"> – Valores dos fatores, em relação às classes do jogo e os atributos calculados.</w:t>
      </w:r>
    </w:p>
    <w:p w:rsidR="00D30D74" w:rsidRDefault="002672EA" w:rsidP="00D30D74">
      <w:pPr>
        <w:pStyle w:val="Heading2"/>
      </w:pPr>
      <w:bookmarkStart w:id="415" w:name="_Toc201293867"/>
      <w:r>
        <w:t>Fórmulas das Ações</w:t>
      </w:r>
      <w:bookmarkEnd w:id="415"/>
    </w:p>
    <w:p w:rsidR="00D30D74" w:rsidRDefault="00681F44" w:rsidP="00DA4CBF">
      <w:pPr>
        <w:pStyle w:val="BodyText"/>
      </w:pPr>
      <w:r>
        <w:t xml:space="preserve">Existem diversas ações dentro do jogo, cada uma respectiva </w:t>
      </w:r>
      <w:r w:rsidR="00715899">
        <w:t>a</w:t>
      </w:r>
      <w:r>
        <w:t xml:space="preserve"> uma classe de unidades. </w:t>
      </w:r>
      <w:r w:rsidR="00715899">
        <w:t>Cada unidade possui três tipos de ação, Ataque, Habilidade e Item. No jogo, todas as classes possuem a</w:t>
      </w:r>
      <w:r w:rsidR="00652F40">
        <w:t>s mesmas ações de ataque e item; deixando a diferenciação entre as classes a cargo das habilidades.</w:t>
      </w:r>
    </w:p>
    <w:p w:rsidR="00652F40" w:rsidRPr="00D52E9A" w:rsidRDefault="00652F40" w:rsidP="003E6882">
      <w:pPr>
        <w:pStyle w:val="BodyText"/>
      </w:pPr>
      <w:r>
        <w:t xml:space="preserve">Todos os ataques e algumas habilidades podem falhar, ou seja, a unidade pode errar a sua execução, ou o alvo pode desviar. Esta chance é calculada baseada nos atributos calculados </w:t>
      </w:r>
      <w:r w:rsidR="00212A8D" w:rsidRPr="001E1D71">
        <w:rPr>
          <w:i/>
        </w:rPr>
        <w:t>Taxa de Acerto</w:t>
      </w:r>
      <w:r w:rsidR="00212A8D">
        <w:t xml:space="preserve"> (</w:t>
      </w:r>
      <w:r w:rsidR="00212A8D" w:rsidRPr="00212A8D">
        <w:rPr>
          <w:i/>
        </w:rPr>
        <w:t>Hit</w:t>
      </w:r>
      <w:r w:rsidR="00212A8D">
        <w:t>)</w:t>
      </w:r>
      <w:r>
        <w:t xml:space="preserve"> e </w:t>
      </w:r>
      <w:r w:rsidR="00212A8D" w:rsidRPr="001E1D71">
        <w:rPr>
          <w:i/>
        </w:rPr>
        <w:t>Taxa de Desvio</w:t>
      </w:r>
      <w:r w:rsidR="00212A8D">
        <w:t xml:space="preserve"> (</w:t>
      </w:r>
      <w:r w:rsidRPr="00652F40">
        <w:rPr>
          <w:i/>
        </w:rPr>
        <w:t>Flee</w:t>
      </w:r>
      <w:r w:rsidR="00212A8D">
        <w:t>)</w:t>
      </w:r>
      <w:r>
        <w:t xml:space="preserve"> das unidades invocadora e alvo. </w:t>
      </w:r>
      <w:r w:rsidR="00D52E9A">
        <w:t>A fórmula utilizada segue</w:t>
      </w:r>
      <w:r w:rsidR="00E04FE9">
        <w:rPr>
          <w:rStyle w:val="FootnoteReference"/>
        </w:rPr>
        <w:footnoteReference w:id="14"/>
      </w:r>
      <w:r w:rsidR="00E04FE9">
        <w:t>:</w:t>
      </w:r>
    </w:p>
    <w:p w:rsidR="00EA701D" w:rsidRDefault="00EA701D" w:rsidP="003E6882">
      <w:pPr>
        <w:pStyle w:val="BodyText"/>
      </w:pPr>
      <m:oMathPara>
        <m:oMath>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hit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flee</m:t>
          </m:r>
          <m:r>
            <m:rPr>
              <m:sty m:val="p"/>
            </m:rPr>
            <w:rPr>
              <w:rFonts w:ascii="Cambria Math" w:hAnsi="Cambria Math"/>
            </w:rPr>
            <m:t xml:space="preserve"> </m:t>
          </m:r>
        </m:oMath>
      </m:oMathPara>
    </w:p>
    <w:p w:rsidR="002672EA" w:rsidRDefault="002672EA" w:rsidP="003E6882">
      <w:pPr>
        <w:pStyle w:val="BodyText"/>
      </w:pPr>
      <w:r>
        <w:t xml:space="preserve">Outra característica no cálculo das ações é a aleatoriedade </w:t>
      </w:r>
      <w:r w:rsidR="00BD4CDE">
        <w:t>n</w:t>
      </w:r>
      <w:r>
        <w:t>os valores calculados</w:t>
      </w:r>
      <w:r w:rsidR="00BD4CDE">
        <w:t>.</w:t>
      </w:r>
      <w:r>
        <w:t xml:space="preserve"> </w:t>
      </w:r>
      <w:r w:rsidR="00BD4CDE">
        <w:t xml:space="preserve">O resultado das fórmulas </w:t>
      </w:r>
      <w:r w:rsidR="00846810">
        <w:t xml:space="preserve">das ações </w:t>
      </w:r>
      <w:r w:rsidR="00BD4CDE">
        <w:t xml:space="preserve">é escolhido aleatoriamente </w:t>
      </w:r>
      <w:r w:rsidR="00846810">
        <w:t xml:space="preserve">dentro de </w:t>
      </w:r>
      <w:r w:rsidR="00BD4CDE">
        <w:t>uma faixa de 10% pra mais ou pra menos, do valor de base calculado.</w:t>
      </w:r>
    </w:p>
    <w:p w:rsidR="00BD4CDE" w:rsidRPr="00652F40" w:rsidRDefault="00BD4CDE" w:rsidP="003E6882">
      <w:pPr>
        <w:pStyle w:val="BodyText"/>
      </w:pPr>
      <m:oMathPara>
        <m:oMath>
          <m:r>
            <w:rPr>
              <w:rFonts w:ascii="Cambria Math" w:hAnsi="Cambria Math"/>
            </w:rPr>
            <m:t>resultado</m:t>
          </m:r>
          <m:r>
            <m:rPr>
              <m:sty m:val="p"/>
            </m:rPr>
            <w:rPr>
              <w:rFonts w:ascii="Cambria Math" w:hAnsi="Cambria Math"/>
            </w:rPr>
            <m:t>=</m:t>
          </m:r>
          <m:r>
            <w:rPr>
              <w:rFonts w:ascii="Cambria Math" w:hAnsi="Cambria Math"/>
            </w:rPr>
            <m:t>resultado</m:t>
          </m:r>
          <m:r>
            <m:rPr>
              <m:sty m:val="p"/>
            </m:rPr>
            <w:rPr>
              <w:rFonts w:ascii="Cambria Math" w:hAnsi="Cambria Math"/>
            </w:rPr>
            <m:t>±0.1∙</m:t>
          </m:r>
          <m:r>
            <w:rPr>
              <w:rFonts w:ascii="Cambria Math" w:hAnsi="Cambria Math"/>
            </w:rPr>
            <m:t>resultado</m:t>
          </m:r>
        </m:oMath>
      </m:oMathPara>
    </w:p>
    <w:p w:rsidR="00715899" w:rsidRDefault="00715899" w:rsidP="00715899">
      <w:pPr>
        <w:pStyle w:val="Heading3"/>
      </w:pPr>
      <w:bookmarkStart w:id="416" w:name="_Toc201293868"/>
      <w:r>
        <w:t>Ataque</w:t>
      </w:r>
      <w:bookmarkEnd w:id="416"/>
    </w:p>
    <w:p w:rsidR="00846810" w:rsidRDefault="00AE17BD" w:rsidP="003E6882">
      <w:pPr>
        <w:pStyle w:val="BodyText"/>
      </w:pPr>
      <w:r>
        <w:t xml:space="preserve">Utilizado para atacar o inimigo, sem consumo de pontos de mana. Possui dois tipos: Ataque curto e longo. </w:t>
      </w:r>
      <w:r w:rsidR="00652F40">
        <w:t xml:space="preserve">O </w:t>
      </w:r>
      <w:r>
        <w:t>ataque curto</w:t>
      </w:r>
      <w:r w:rsidR="00212A8D">
        <w:t xml:space="preserve"> (</w:t>
      </w:r>
      <w:r w:rsidR="00212A8D" w:rsidRPr="00212A8D">
        <w:rPr>
          <w:i/>
        </w:rPr>
        <w:t>short</w:t>
      </w:r>
      <w:r w:rsidR="00212A8D">
        <w:t>)</w:t>
      </w:r>
      <w:r>
        <w:t xml:space="preserve"> é </w:t>
      </w:r>
      <w:r w:rsidR="00652F40">
        <w:t xml:space="preserve">baseado na força da unidade e </w:t>
      </w:r>
      <w:r w:rsidR="00652F40">
        <w:lastRenderedPageBreak/>
        <w:t>possui área de ação</w:t>
      </w:r>
      <w:r w:rsidR="001E1D71">
        <w:t xml:space="preserve"> fixa igual a 100</w:t>
      </w:r>
      <w:r w:rsidR="00652F40">
        <w:t xml:space="preserve">. Já </w:t>
      </w:r>
      <w:r w:rsidR="001E1D71">
        <w:t>n</w:t>
      </w:r>
      <w:r w:rsidR="00652F40">
        <w:t>o ataque longo</w:t>
      </w:r>
      <w:r w:rsidR="00212A8D">
        <w:t xml:space="preserve"> (</w:t>
      </w:r>
      <w:r w:rsidR="00212A8D" w:rsidRPr="00212A8D">
        <w:rPr>
          <w:i/>
        </w:rPr>
        <w:t>long</w:t>
      </w:r>
      <w:r w:rsidR="00212A8D">
        <w:t>)</w:t>
      </w:r>
      <w:r w:rsidR="00652F40">
        <w:t xml:space="preserve">, o dano </w:t>
      </w:r>
      <w:r w:rsidR="001E1D71">
        <w:t>é baseado</w:t>
      </w:r>
      <w:r w:rsidR="00652F40">
        <w:t xml:space="preserve"> na destreza da unidade</w:t>
      </w:r>
      <w:r w:rsidR="001E1D71">
        <w:t xml:space="preserve">, e o alcance é dado pelo atributo calculado </w:t>
      </w:r>
      <w:r w:rsidR="001E1D71" w:rsidRPr="001E1D71">
        <w:rPr>
          <w:i/>
        </w:rPr>
        <w:t>Alcance de Ataque</w:t>
      </w:r>
      <w:r w:rsidR="00652F40">
        <w:t>.</w:t>
      </w:r>
      <w:r w:rsidR="00846810">
        <w:t xml:space="preserve"> </w:t>
      </w:r>
      <w:r w:rsidR="00743167">
        <w:t xml:space="preserve">A </w:t>
      </w:r>
      <w:r w:rsidR="001E1D71">
        <w:t>ambos os</w:t>
      </w:r>
      <w:r w:rsidR="00743167">
        <w:t xml:space="preserve"> </w:t>
      </w:r>
      <w:r w:rsidR="001E1D71">
        <w:t xml:space="preserve">ataques, são </w:t>
      </w:r>
      <w:r w:rsidR="00743167">
        <w:t>aplicada</w:t>
      </w:r>
      <w:r w:rsidR="001E1D71">
        <w:t>s</w:t>
      </w:r>
      <w:r w:rsidR="00743167">
        <w:t xml:space="preserve"> a fórmula de aleatoriedade.</w:t>
      </w:r>
    </w:p>
    <w:p w:rsidR="00212A8D" w:rsidRDefault="002672EA" w:rsidP="001E1D71">
      <w:pPr>
        <w:pStyle w:val="ListParagraph"/>
        <w:numPr>
          <w:ilvl w:val="0"/>
          <w:numId w:val="20"/>
        </w:numPr>
      </w:pPr>
      <w:r>
        <w:t>Ataque curto - (</w:t>
      </w:r>
      <w:r w:rsidRPr="001E1D71">
        <w:rPr>
          <w:i/>
        </w:rPr>
        <w:t>short</w:t>
      </w:r>
      <w:r>
        <w:t>)</w:t>
      </w:r>
    </w:p>
    <w:p w:rsidR="002672EA" w:rsidRDefault="002672EA" w:rsidP="003E6882">
      <w:pPr>
        <w:pStyle w:val="BodyText"/>
      </w:pPr>
      <m:oMathPara>
        <m:oMath>
          <m:r>
            <w:rPr>
              <w:rFonts w:ascii="Cambria Math" w:hAnsi="Cambria Math"/>
            </w:rPr>
            <m:t>short</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atk</m:t>
          </m:r>
          <m:r>
            <m:rPr>
              <m:sty m:val="p"/>
            </m:rPr>
            <w:rPr>
              <w:rFonts w:ascii="Cambria Math" w:hAnsi="Cambria Math"/>
            </w:rPr>
            <m:t>-(0.3∙</m:t>
          </m:r>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m:t>
          </m:r>
        </m:oMath>
      </m:oMathPara>
    </w:p>
    <w:p w:rsidR="00212A8D" w:rsidRDefault="002672EA" w:rsidP="001E1D71">
      <w:pPr>
        <w:pStyle w:val="ListParagraph"/>
        <w:numPr>
          <w:ilvl w:val="0"/>
          <w:numId w:val="20"/>
        </w:numPr>
      </w:pPr>
      <w:r>
        <w:t>Ataque Longo - (</w:t>
      </w:r>
      <w:r w:rsidRPr="001E1D71">
        <w:rPr>
          <w:i/>
        </w:rPr>
        <w:t>long</w:t>
      </w:r>
      <w:r>
        <w:t>)</w:t>
      </w:r>
    </w:p>
    <w:p w:rsidR="00743167" w:rsidRDefault="00743167" w:rsidP="003E6882">
      <w:pPr>
        <w:pStyle w:val="BodyText"/>
      </w:pPr>
      <m:oMathPara>
        <m:oMath>
          <m:r>
            <w:rPr>
              <w:rFonts w:ascii="Cambria Math" w:hAnsi="Cambria Math"/>
            </w:rPr>
            <m:t>long</m:t>
          </m:r>
          <m:r>
            <m:rPr>
              <m:sty m:val="p"/>
            </m:rPr>
            <w:rPr>
              <w:rFonts w:ascii="Cambria Math" w:hAnsi="Cambria Math"/>
            </w:rPr>
            <m:t>=</m:t>
          </m:r>
          <m:d>
            <m:dPr>
              <m:ctrlPr>
                <w:rPr>
                  <w:rFonts w:ascii="Cambria Math" w:hAnsi="Cambria Math"/>
                </w:rPr>
              </m:ctrlPr>
            </m:dPr>
            <m:e>
              <m:r>
                <m:rPr>
                  <m:sty m:val="p"/>
                </m:rPr>
                <w:rPr>
                  <w:rFonts w:ascii="Cambria Math" w:hAnsi="Cambria Math"/>
                </w:rPr>
                <m:t>1.5∙</m:t>
              </m:r>
              <m:r>
                <w:rPr>
                  <w:rFonts w:ascii="Cambria Math" w:hAnsi="Cambria Math"/>
                </w:rPr>
                <m:t>c</m:t>
              </m:r>
              <m:r>
                <m:rPr>
                  <m:sty m:val="p"/>
                </m:rPr>
                <w:rPr>
                  <w:rFonts w:ascii="Cambria Math" w:hAnsi="Cambria Math"/>
                </w:rPr>
                <m:t>.</m:t>
              </m:r>
              <m:r>
                <w:rPr>
                  <w:rFonts w:ascii="Cambria Math" w:hAnsi="Cambria Math"/>
                </w:rPr>
                <m:t>hit</m:t>
              </m:r>
            </m:e>
          </m:d>
          <m:r>
            <m:rPr>
              <m:sty m:val="p"/>
            </m:rPr>
            <w:rPr>
              <w:rFonts w:ascii="Cambria Math" w:hAnsi="Cambria Math"/>
            </w:rPr>
            <m:t>-(0.3∙</m:t>
          </m:r>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m:t>
          </m:r>
        </m:oMath>
      </m:oMathPara>
    </w:p>
    <w:p w:rsidR="00212A8D" w:rsidRDefault="00682140" w:rsidP="00682140">
      <w:pPr>
        <w:pStyle w:val="Heading3"/>
      </w:pPr>
      <w:bookmarkStart w:id="417" w:name="_Toc201293869"/>
      <w:r>
        <w:t>Itens</w:t>
      </w:r>
      <w:bookmarkEnd w:id="417"/>
    </w:p>
    <w:p w:rsidR="008E3AC0" w:rsidRDefault="00682140" w:rsidP="003E6882">
      <w:pPr>
        <w:pStyle w:val="BodyText"/>
      </w:pPr>
      <w:r>
        <w:t>Ao iniciar o jogo, cada unidade inicia com 10 poções (</w:t>
      </w:r>
      <w:r w:rsidRPr="001767C7">
        <w:rPr>
          <w:i/>
        </w:rPr>
        <w:t>potion</w:t>
      </w:r>
      <w:r>
        <w:t>), 5 éteres (</w:t>
      </w:r>
      <w:r w:rsidRPr="001767C7">
        <w:rPr>
          <w:i/>
        </w:rPr>
        <w:t>ether</w:t>
      </w:r>
      <w:r>
        <w:t>) e 1 elixir.</w:t>
      </w:r>
      <w:r w:rsidR="001767C7">
        <w:t xml:space="preserve"> As poções são itens responsáveis por recuperar pontos de vida perdidos e os éteres os pontos de mana. Ambos podem ser usados em outras unidades. Já o elixir recupera todos os pontos de vida e mana de uma unidade, mas é um item de uso próprio, não podendo ser usado em outra unidade. </w:t>
      </w:r>
    </w:p>
    <w:p w:rsidR="001767C7" w:rsidRDefault="001767C7" w:rsidP="003E6882">
      <w:pPr>
        <w:pStyle w:val="BodyText"/>
      </w:pPr>
      <w:r>
        <w:t xml:space="preserve">As poções e os éteres recuperam valores fixos de vida e mana. Uma poção recupera </w:t>
      </w:r>
      <w:r w:rsidR="008E3AC0">
        <w:t>500 pontos de vida e um éter 350 pontos de mana. A todos os itens não são aplicados as taxas de acerto e de aleatoriedade.</w:t>
      </w:r>
    </w:p>
    <w:p w:rsidR="008E3AC0" w:rsidRDefault="008E3AC0" w:rsidP="008E3AC0">
      <w:pPr>
        <w:pStyle w:val="Heading3"/>
      </w:pPr>
      <w:bookmarkStart w:id="418" w:name="_Toc201293870"/>
      <w:r>
        <w:t>Habilidades</w:t>
      </w:r>
      <w:bookmarkEnd w:id="418"/>
    </w:p>
    <w:p w:rsidR="00141FF6" w:rsidRDefault="008E3AC0" w:rsidP="003E6882">
      <w:pPr>
        <w:pStyle w:val="BodyText"/>
      </w:pPr>
      <w:r>
        <w:t xml:space="preserve">Cada classe de unidade possui três habilidades sendo possível que duas classes possuam uma mesma habilidade. No total foram implementadas </w:t>
      </w:r>
      <w:r w:rsidR="00141FF6">
        <w:t xml:space="preserve">17 habilidades diferentes, de modo a exemplificar o compartilhamento </w:t>
      </w:r>
      <w:r w:rsidR="007555EA">
        <w:t xml:space="preserve">de habilidades. </w:t>
      </w:r>
      <w:r w:rsidR="00141FF6">
        <w:t>Cada habilidade</w:t>
      </w:r>
      <w:r w:rsidR="007555EA">
        <w:t xml:space="preserve"> com</w:t>
      </w:r>
      <w:r w:rsidR="00141FF6">
        <w:t xml:space="preserve"> suas características e peculiaridades </w:t>
      </w:r>
      <w:r w:rsidR="007555EA">
        <w:t>e</w:t>
      </w:r>
      <w:r w:rsidR="00141FF6">
        <w:t xml:space="preserve">stão a seguir. </w:t>
      </w:r>
    </w:p>
    <w:p w:rsidR="00141FF6" w:rsidRDefault="00141FF6" w:rsidP="00141FF6">
      <w:pPr>
        <w:pStyle w:val="Heading4"/>
      </w:pPr>
      <w:r>
        <w:t>Stealth</w:t>
      </w:r>
    </w:p>
    <w:p w:rsidR="001A79C2" w:rsidRPr="001A79C2" w:rsidRDefault="001A79C2" w:rsidP="003E6882">
      <w:pPr>
        <w:pStyle w:val="BodyText"/>
      </w:pPr>
      <w:r>
        <w:t xml:space="preserve">Dobra </w:t>
      </w:r>
      <w:r w:rsidR="00141FF6">
        <w:t>a destreza da unidade invocadora por 60 segundos</w:t>
      </w:r>
      <w:r w:rsidR="005D731B">
        <w:t>. É utilizada pela classe de assassinos</w:t>
      </w:r>
      <w:r w:rsidR="0091737B">
        <w:t>,</w:t>
      </w:r>
      <w:r w:rsidR="005D731B">
        <w:t xml:space="preserve"> não pode ser usada em outra unidade</w:t>
      </w:r>
      <w:r w:rsidR="0091737B">
        <w:t xml:space="preserve"> e</w:t>
      </w:r>
      <w:r w:rsidR="005D731B">
        <w:t xml:space="preserve"> </w:t>
      </w:r>
      <w:r w:rsidR="0091737B">
        <w:t>c</w:t>
      </w:r>
      <w:r w:rsidR="005D731B">
        <w:t xml:space="preserve">onsome </w:t>
      </w:r>
      <w:r w:rsidR="00856DA3">
        <w:t>5</w:t>
      </w:r>
      <w:r w:rsidR="005D731B">
        <w:t>0 pontos de mana</w:t>
      </w:r>
      <w:r w:rsidR="0091737B">
        <w:t>. Nunca erra e não sofre aleatoriedade em seu valor.</w:t>
      </w:r>
    </w:p>
    <w:p w:rsidR="005D731B" w:rsidRPr="001A79C2" w:rsidRDefault="001A79C2" w:rsidP="001A79C2">
      <w:pPr>
        <w:pStyle w:val="Heading4"/>
        <w:rPr>
          <w:rFonts w:cs="Times New Roman"/>
        </w:rPr>
      </w:pPr>
      <w:r>
        <w:lastRenderedPageBreak/>
        <w:t xml:space="preserve"> </w:t>
      </w:r>
      <w:r w:rsidR="005D731B">
        <w:t>Ambush</w:t>
      </w:r>
    </w:p>
    <w:p w:rsidR="00856DA3" w:rsidRDefault="00856DA3" w:rsidP="003E6882">
      <w:pPr>
        <w:pStyle w:val="BodyText"/>
      </w:pPr>
      <w:r>
        <w:t>Inflige dano equivalente a 500% de um ataque curto</w:t>
      </w:r>
      <w:r w:rsidR="007555EA">
        <w:t xml:space="preserve"> a uma unidade alvo;</w:t>
      </w:r>
      <w:r>
        <w:t xml:space="preserve"> porém a taxa de acerto </w:t>
      </w:r>
      <w:r w:rsidR="001A79C2">
        <w:t xml:space="preserve">final calculada </w:t>
      </w:r>
      <w:r>
        <w:t>cai pela metade. É utilizada pela classe de assassinos e consome 65 pontos de mana.</w:t>
      </w:r>
      <w:r w:rsidR="001A79C2">
        <w:t xml:space="preserve"> Pode errar e sofre aleatoriedade no valor final.</w:t>
      </w:r>
    </w:p>
    <w:p w:rsidR="0091737B" w:rsidRDefault="001A79C2" w:rsidP="001A79C2">
      <w:pPr>
        <w:pStyle w:val="Heading4"/>
      </w:pPr>
      <w:r>
        <w:t>Curse</w:t>
      </w:r>
    </w:p>
    <w:p w:rsidR="001A79C2" w:rsidRDefault="001A79C2" w:rsidP="003E6882">
      <w:pPr>
        <w:pStyle w:val="BodyText"/>
      </w:pPr>
      <w:r>
        <w:t>Mata instantaneamente a unidade alvo. A porcentagem de sucesso é igual a 5% da taxa de acerto final calculada. É utilizada pela classe de assassinos e consome 110 pontos de mana.</w:t>
      </w:r>
    </w:p>
    <w:p w:rsidR="007555EA" w:rsidRDefault="007555EA" w:rsidP="007555EA">
      <w:pPr>
        <w:pStyle w:val="Heading4"/>
      </w:pPr>
      <w:r>
        <w:t>Quick</w:t>
      </w:r>
    </w:p>
    <w:p w:rsidR="007555EA" w:rsidRDefault="007555EA" w:rsidP="003E6882">
      <w:pPr>
        <w:pStyle w:val="BodyText"/>
      </w:pPr>
      <w:r>
        <w:t>Dobra a agilidade da unidade invocadora por 30 segundos. É utilizada pela classe de cavaleiros, não pode ser usada em outra unidade e consome 40 pontos de mana. Nunca erra e não sofre aleatoriedade em seu valor.</w:t>
      </w:r>
    </w:p>
    <w:p w:rsidR="007555EA" w:rsidRDefault="007555EA" w:rsidP="007555EA">
      <w:pPr>
        <w:pStyle w:val="Heading4"/>
      </w:pPr>
      <w:r>
        <w:t>Impact</w:t>
      </w:r>
    </w:p>
    <w:p w:rsidR="007555EA" w:rsidRDefault="007555EA" w:rsidP="003E6882">
      <w:pPr>
        <w:pStyle w:val="BodyText"/>
      </w:pPr>
      <w:r>
        <w:t>Inflige dano equivalente a 300% de um ataque curto a uma unidade alvo. Possui ainda 15% da taxa de acerto final calculada de dobrar o dano, totalizando 600%.</w:t>
      </w:r>
      <w:r w:rsidR="00C064C5">
        <w:t xml:space="preserve"> É utilizada pela classe de cavaleiros e consome 70 pontos de mana. Pode errar e sofre aleatoriedade em seu valor.</w:t>
      </w:r>
    </w:p>
    <w:p w:rsidR="00C064C5" w:rsidRDefault="00C064C5" w:rsidP="00C064C5">
      <w:pPr>
        <w:pStyle w:val="Heading4"/>
      </w:pPr>
      <w:r>
        <w:t>Revenge</w:t>
      </w:r>
    </w:p>
    <w:p w:rsidR="00C064C5" w:rsidRDefault="00C064C5" w:rsidP="003E6882">
      <w:pPr>
        <w:pStyle w:val="BodyText"/>
      </w:pPr>
      <w:r>
        <w:t>Inflige dano equivalente a 50% de um ataque curto a uma unidade</w:t>
      </w:r>
      <w:r w:rsidR="00BB4D7F">
        <w:t xml:space="preserve"> alvo. Porém o alvo desta habilidade são os pontos de mana. É utilizada pela classe de cavaleiros e consome 75 pontos de mana. Pode errar e sofre aleatoriedade em seu valor.</w:t>
      </w:r>
    </w:p>
    <w:p w:rsidR="00BB4D7F" w:rsidRDefault="00BB4D7F" w:rsidP="00BB4D7F">
      <w:pPr>
        <w:pStyle w:val="Heading4"/>
      </w:pPr>
      <w:r>
        <w:t>Warcry</w:t>
      </w:r>
    </w:p>
    <w:p w:rsidR="00BB4D7F" w:rsidRDefault="00BB4D7F" w:rsidP="003E6882">
      <w:pPr>
        <w:pStyle w:val="BodyText"/>
      </w:pPr>
      <w:r>
        <w:t>Dobra a força da unidade invocadora por 30 segundos. É utilizada pela classe de monges, não pode ser utilizada em outra unidade e consome 45 pontos de mana. Nunca erra e não sofre aleatoriedade em seu valor.</w:t>
      </w:r>
    </w:p>
    <w:p w:rsidR="00BB4D7F" w:rsidRDefault="00BB4D7F" w:rsidP="00BB4D7F">
      <w:pPr>
        <w:pStyle w:val="Heading4"/>
      </w:pPr>
      <w:r>
        <w:lastRenderedPageBreak/>
        <w:t>Insane</w:t>
      </w:r>
    </w:p>
    <w:p w:rsidR="00BB4D7F" w:rsidRDefault="00BB4D7F" w:rsidP="003E6882">
      <w:pPr>
        <w:pStyle w:val="BodyText"/>
      </w:pPr>
      <w:r>
        <w:t xml:space="preserve">Aplica cinco ataques consecutivos à unidade alvo. </w:t>
      </w:r>
      <w:r w:rsidR="00363DB5">
        <w:t>O dano de cada ataque é calculado com base no ataque mágico da unidade invocadora. É utilizada pela classe de monges e consome 90 pontos de mana. Cada ataque é independente, pode errar e sofre aleatoriedade em seu valor.</w:t>
      </w:r>
    </w:p>
    <w:p w:rsidR="00363DB5" w:rsidRDefault="00363DB5" w:rsidP="003E6882">
      <w:pPr>
        <w:pStyle w:val="BodyText"/>
      </w:pPr>
      <m:oMathPara>
        <m:oMath>
          <m:r>
            <w:rPr>
              <w:rFonts w:ascii="Cambria Math" w:hAnsi="Cambria Math"/>
            </w:rPr>
            <m:t>dano</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matk</m:t>
          </m:r>
          <m:r>
            <m:rPr>
              <m:sty m:val="p"/>
            </m:rPr>
            <w:rPr>
              <w:rFonts w:ascii="Cambria Math" w:hAnsi="Cambria Math"/>
            </w:rPr>
            <m:t>-(0.3∙</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363DB5" w:rsidRDefault="00363DB5" w:rsidP="00363DB5">
      <w:pPr>
        <w:pStyle w:val="Heading4"/>
      </w:pPr>
      <w:r>
        <w:t>Reject</w:t>
      </w:r>
    </w:p>
    <w:p w:rsidR="00363DB5" w:rsidRDefault="00F94BE5" w:rsidP="003E6882">
      <w:pPr>
        <w:pStyle w:val="BodyText"/>
      </w:pPr>
      <w:r>
        <w:t>Aplica grande quantidade de dano baseada no ataque normal, mágico, nível, força, inteligência e pontos de mana. É utilizada pela classe de monges e consome todos os pontos de mana restantes da unidade invocadora. Pode errar e sofre aleatoriedade em seu valor.</w:t>
      </w:r>
    </w:p>
    <w:p w:rsidR="00F94BE5" w:rsidRDefault="008202DA" w:rsidP="00F0747D">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d>
                <m:dPr>
                  <m:ctrlPr>
                    <w:rPr>
                      <w:rFonts w:ascii="Cambria Math" w:hAnsi="Cambria Math"/>
                    </w:rPr>
                  </m:ctrlPr>
                </m:dPr>
                <m:e>
                  <m:r>
                    <m:rPr>
                      <m:sty m:val="p"/>
                    </m:rPr>
                    <w:rPr>
                      <w:rFonts w:ascii="Cambria Math" w:hAnsi="Cambria Math"/>
                    </w:rPr>
                    <m:t>15∙</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num>
                        <m:den>
                          <m:r>
                            <m:rPr>
                              <m:sty m:val="p"/>
                            </m:rPr>
                            <w:rPr>
                              <w:rFonts w:ascii="Cambria Math" w:hAnsi="Cambria Math"/>
                            </w:rPr>
                            <m:t>100</m:t>
                          </m:r>
                        </m:den>
                      </m:f>
                    </m:e>
                  </m:d>
                  <m:r>
                    <m:rPr>
                      <m:sty m:val="p"/>
                    </m:rPr>
                    <w:rPr>
                      <w:rFonts w:ascii="Cambria Math" w:hAnsi="Cambria Math"/>
                    </w:rPr>
                    <m:t>∙</m:t>
                  </m:r>
                  <m:d>
                    <m:dPr>
                      <m:ctrlPr>
                        <w:rPr>
                          <w:rFonts w:ascii="Cambria Math" w:hAnsi="Cambria Math"/>
                        </w:rPr>
                      </m:ctrlPr>
                    </m:dPr>
                    <m:e>
                      <m:r>
                        <w:rPr>
                          <w:rFonts w:ascii="Cambria Math" w:hAnsi="Cambria Math"/>
                        </w:rPr>
                        <m:t>c</m:t>
                      </m:r>
                      <m:r>
                        <m:rPr>
                          <m:sty m:val="p"/>
                        </m:rPr>
                        <w:rPr>
                          <w:rFonts w:ascii="Cambria Math" w:hAnsi="Cambria Math"/>
                        </w:rPr>
                        <m:t>.</m:t>
                      </m:r>
                      <m:r>
                        <w:rPr>
                          <w:rFonts w:ascii="Cambria Math" w:hAnsi="Cambria Math"/>
                        </w:rPr>
                        <m:t>atk</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matk</m:t>
                      </m:r>
                    </m:e>
                  </m:d>
                </m:e>
              </m:d>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mdef</m:t>
                      </m:r>
                    </m:num>
                    <m:den>
                      <m:r>
                        <m:rPr>
                          <m:sty m:val="p"/>
                        </m:rPr>
                        <w:rPr>
                          <w:rFonts w:ascii="Cambria Math" w:hAnsi="Cambria Math"/>
                        </w:rPr>
                        <m:t>2</m:t>
                      </m:r>
                    </m:den>
                  </m:f>
                </m:e>
              </m:d>
            </m:e>
          </m:d>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mana</m:t>
              </m:r>
            </m:num>
            <m:den>
              <m:r>
                <w:rPr>
                  <w:rFonts w:ascii="Cambria Math" w:hAnsi="Cambria Math"/>
                </w:rPr>
                <m:t>c</m:t>
              </m:r>
              <m:r>
                <m:rPr>
                  <m:sty m:val="p"/>
                </m:rPr>
                <w:rPr>
                  <w:rFonts w:ascii="Cambria Math" w:hAnsi="Cambria Math"/>
                </w:rPr>
                <m:t>.</m:t>
              </m:r>
              <m:r>
                <w:rPr>
                  <w:rFonts w:ascii="Cambria Math" w:hAnsi="Cambria Math"/>
                </w:rPr>
                <m:t>maxmana</m:t>
              </m:r>
            </m:den>
          </m:f>
        </m:oMath>
      </m:oMathPara>
    </w:p>
    <w:p w:rsidR="008202DA" w:rsidRDefault="00907F0D" w:rsidP="00907F0D">
      <w:pPr>
        <w:pStyle w:val="Heading4"/>
      </w:pPr>
      <w:r>
        <w:t>Might</w:t>
      </w:r>
    </w:p>
    <w:p w:rsidR="00907F0D" w:rsidRDefault="00907F0D" w:rsidP="003E6882">
      <w:pPr>
        <w:pStyle w:val="BodyText"/>
      </w:pPr>
      <w:r>
        <w:t>Dobra a vitalidade da unidade invocadora por 60 segundos. É utilizada pela classe de paladinos, não pode ser utilizada em outra unidade e consome 60 pontos de mana. Nunca erra e não sofre aleatoriedade em seu valor.</w:t>
      </w:r>
    </w:p>
    <w:p w:rsidR="00907F0D" w:rsidRDefault="00907F0D" w:rsidP="00907F0D">
      <w:pPr>
        <w:pStyle w:val="Heading4"/>
      </w:pPr>
      <w:r>
        <w:t>Heal</w:t>
      </w:r>
    </w:p>
    <w:p w:rsidR="00907F0D" w:rsidRDefault="00907F0D" w:rsidP="003E6882">
      <w:pPr>
        <w:pStyle w:val="BodyText"/>
      </w:pPr>
      <w:r>
        <w:t>Recupera pontos de vida da unidade alvo. É utilizada pela c</w:t>
      </w:r>
      <w:r w:rsidR="00CC20D8">
        <w:t>l</w:t>
      </w:r>
      <w:r>
        <w:t>a</w:t>
      </w:r>
      <w:r w:rsidR="00CC20D8">
        <w:t>sse de paladinos e sacerdotes, sendo a habilidade compartilhada. Consome 85 pontos de mana, nunca erra, mas sofre aleatoriedade em seu valor.</w:t>
      </w:r>
    </w:p>
    <w:p w:rsidR="00CC20D8" w:rsidRDefault="00CC20D8" w:rsidP="003E6882">
      <w:pPr>
        <w:pStyle w:val="BodyText"/>
      </w:pPr>
      <m:oMathPara>
        <m:oMath>
          <m:r>
            <w:rPr>
              <w:rFonts w:ascii="Cambria Math" w:hAnsi="Cambria Math"/>
            </w:rPr>
            <m:t>pontos</m:t>
          </m:r>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8</m:t>
              </m:r>
            </m:den>
          </m:f>
          <m:r>
            <m:rPr>
              <m:sty m:val="p"/>
            </m:rPr>
            <w:rPr>
              <w:rFonts w:ascii="Cambria Math" w:hAnsi="Cambria Math"/>
            </w:rPr>
            <m:t>∙44</m:t>
          </m:r>
        </m:oMath>
      </m:oMathPara>
    </w:p>
    <w:p w:rsidR="00CC20D8" w:rsidRDefault="00A14749" w:rsidP="00A14749">
      <w:pPr>
        <w:pStyle w:val="Heading4"/>
      </w:pPr>
      <w:r>
        <w:t>Unseal</w:t>
      </w:r>
    </w:p>
    <w:p w:rsidR="00A14749" w:rsidRDefault="00A14749" w:rsidP="003E6882">
      <w:pPr>
        <w:pStyle w:val="BodyText"/>
      </w:pPr>
      <w:r>
        <w:t xml:space="preserve">Reduz </w:t>
      </w:r>
      <w:r w:rsidR="00D57F24">
        <w:t>5</w:t>
      </w:r>
      <w:r>
        <w:t>0% dos pontos de vida da unidade alvo ao custo de 50% dos seus pontos de vida.</w:t>
      </w:r>
      <w:r w:rsidR="007072CC">
        <w:t xml:space="preserve"> É utilizada pela classe de paladinos e</w:t>
      </w:r>
      <w:r w:rsidR="00D57F24">
        <w:t xml:space="preserve"> é necessário que a unidade invocadora possua mais de 500 </w:t>
      </w:r>
      <w:r w:rsidR="007072CC">
        <w:t>pontos de mana</w:t>
      </w:r>
      <w:r w:rsidR="00D57F24">
        <w:t>, apesar de não gastá-los</w:t>
      </w:r>
      <w:r w:rsidR="007072CC">
        <w:t>. Nunca erra e não sofre aleatoriedade em seu valor.</w:t>
      </w:r>
    </w:p>
    <w:p w:rsidR="00D57F24" w:rsidRDefault="00D57F24" w:rsidP="00D57F24">
      <w:pPr>
        <w:pStyle w:val="Heading4"/>
      </w:pPr>
      <w:r>
        <w:lastRenderedPageBreak/>
        <w:t>Barrier</w:t>
      </w:r>
    </w:p>
    <w:p w:rsidR="00D57F24" w:rsidRDefault="00D57F24" w:rsidP="003E6882">
      <w:pPr>
        <w:pStyle w:val="BodyText"/>
      </w:pPr>
      <w:r>
        <w:t>Aumenta a defesa física e mágica de uma unidade alvo por 60 segundos. É utilizada pela classe de sacerdotes e consome 80 pontos de mana.</w:t>
      </w:r>
      <w:r w:rsidR="00EF69EB">
        <w:t xml:space="preserve"> Nunca erra e não sofre aleatoriedade em seu valor.</w:t>
      </w:r>
    </w:p>
    <w:p w:rsidR="00EF69EB" w:rsidRDefault="00EF69EB" w:rsidP="003E6882">
      <w:pPr>
        <w:pStyle w:val="BodyText"/>
      </w:pPr>
      <m:oMathPara>
        <m:oMathParaPr>
          <m:jc m:val="center"/>
        </m:oMathParaPr>
        <m:oMath>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=1.5∙</m:t>
          </m:r>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w:br/>
          </m:r>
        </m:oMath>
        <m:oMath>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=1.5∙</m:t>
          </m:r>
          <m:r>
            <w:rPr>
              <w:rFonts w:ascii="Cambria Math" w:hAnsi="Cambria Math"/>
            </w:rPr>
            <m:t>t</m:t>
          </m:r>
          <m:r>
            <m:rPr>
              <m:sty m:val="p"/>
            </m:rPr>
            <w:rPr>
              <w:rFonts w:ascii="Cambria Math" w:hAnsi="Cambria Math"/>
            </w:rPr>
            <m:t>.</m:t>
          </m:r>
          <m:r>
            <w:rPr>
              <w:rFonts w:ascii="Cambria Math" w:hAnsi="Cambria Math"/>
            </w:rPr>
            <m:t>mdef</m:t>
          </m:r>
        </m:oMath>
      </m:oMathPara>
    </w:p>
    <w:p w:rsidR="00EF69EB" w:rsidRDefault="00CD24D7" w:rsidP="00EF69EB">
      <w:pPr>
        <w:pStyle w:val="Heading4"/>
      </w:pPr>
      <w:r>
        <w:t>Holy</w:t>
      </w:r>
    </w:p>
    <w:p w:rsidR="00CD24D7" w:rsidRDefault="00CD24D7" w:rsidP="003E6882">
      <w:pPr>
        <w:pStyle w:val="BodyText"/>
      </w:pPr>
      <w:r>
        <w:t>Inflige dano à unidade alvo, baseado no ataque mágico da unidade invocadora. É utilizada pela classe de sacerdotes e consome 180 pontos de mana. Nunca erra, mas sofre aleatoriedade em seu valor.</w:t>
      </w:r>
    </w:p>
    <w:p w:rsidR="00CD24D7" w:rsidRDefault="00CD24D7" w:rsidP="003E6882">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6</m:t>
                  </m:r>
                </m:den>
              </m:f>
              <m:r>
                <m:rPr>
                  <m:sty m:val="p"/>
                </m:rPr>
                <w:rPr>
                  <w:rFonts w:ascii="Cambria Math" w:hAnsi="Cambria Math"/>
                </w:rPr>
                <m:t>∙50</m:t>
              </m:r>
            </m:e>
          </m:d>
          <m:r>
            <m:rPr>
              <m:sty m:val="p"/>
            </m:rPr>
            <w:rPr>
              <w:rFonts w:ascii="Cambria Math" w:hAnsi="Cambria Math"/>
            </w:rPr>
            <m:t>-(2∙</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F41A02" w:rsidRDefault="00F41A02" w:rsidP="00F41A02">
      <w:pPr>
        <w:pStyle w:val="Heading4"/>
      </w:pPr>
      <w:r>
        <w:t>Drain</w:t>
      </w:r>
    </w:p>
    <w:p w:rsidR="007641B6" w:rsidRDefault="00B3204E" w:rsidP="003E6882">
      <w:pPr>
        <w:pStyle w:val="BodyText"/>
      </w:pPr>
      <w:r>
        <w:t xml:space="preserve">Rouba pontos de mana da unidade alvo. A quantidade é baseada na </w:t>
      </w:r>
      <w:r w:rsidR="007641B6">
        <w:t>inteligência das unidades invocadora e alvo. É utilizada pela classe de bruxos e consome 50 pontos de mana. Nunca erra, mas sofre aleatoriedade em seu valor.</w:t>
      </w:r>
    </w:p>
    <w:p w:rsidR="007641B6" w:rsidRDefault="007641B6" w:rsidP="003E6882">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t</m:t>
                  </m:r>
                  <m:r>
                    <m:rPr>
                      <m:sty m:val="p"/>
                    </m:rPr>
                    <w:rPr>
                      <w:rFonts w:ascii="Cambria Math" w:hAnsi="Cambria Math"/>
                    </w:rPr>
                    <m:t>.</m:t>
                  </m:r>
                  <m:r>
                    <w:rPr>
                      <w:rFonts w:ascii="Cambria Math" w:hAnsi="Cambria Math"/>
                    </w:rPr>
                    <m:t>int</m:t>
                  </m:r>
                </m:num>
                <m:den>
                  <m:r>
                    <w:rPr>
                      <w:rFonts w:ascii="Cambria Math" w:hAnsi="Cambria Math"/>
                    </w:rPr>
                    <m:t>c</m:t>
                  </m:r>
                  <m:r>
                    <m:rPr>
                      <m:sty m:val="p"/>
                    </m:rPr>
                    <w:rPr>
                      <w:rFonts w:ascii="Cambria Math" w:hAnsi="Cambria Math"/>
                    </w:rPr>
                    <m:t>.</m:t>
                  </m:r>
                  <m:r>
                    <w:rPr>
                      <w:rFonts w:ascii="Cambria Math" w:hAnsi="Cambria Math"/>
                    </w:rPr>
                    <m:t>int</m:t>
                  </m:r>
                </m:den>
              </m:f>
              <m:r>
                <m:rPr>
                  <m:sty m:val="p"/>
                </m:rPr>
                <w:rPr>
                  <w:rFonts w:ascii="Cambria Math" w:hAnsi="Cambria Math"/>
                </w:rPr>
                <m:t>∙</m:t>
              </m:r>
              <m:f>
                <m:fPr>
                  <m:ctrlPr>
                    <w:rPr>
                      <w:rFonts w:ascii="Cambria Math" w:hAnsi="Cambria Math"/>
                    </w:rPr>
                  </m:ctrlPr>
                </m:fPr>
                <m:num>
                  <m:r>
                    <m:rPr>
                      <m:sty m:val="p"/>
                    </m:rPr>
                    <w:rPr>
                      <w:rFonts w:ascii="Cambria Math" w:hAnsi="Cambria Math"/>
                    </w:rPr>
                    <m:t>5∙</m:t>
                  </m:r>
                  <m:r>
                    <w:rPr>
                      <w:rFonts w:ascii="Cambria Math" w:hAnsi="Cambria Math"/>
                    </w:rPr>
                    <m:t>t</m:t>
                  </m:r>
                  <m:r>
                    <m:rPr>
                      <m:sty m:val="p"/>
                    </m:rPr>
                    <w:rPr>
                      <w:rFonts w:ascii="Cambria Math" w:hAnsi="Cambria Math"/>
                    </w:rPr>
                    <m:t>.</m:t>
                  </m:r>
                  <m:r>
                    <w:rPr>
                      <w:rFonts w:ascii="Cambria Math" w:hAnsi="Cambria Math"/>
                    </w:rPr>
                    <m:t>maxmana</m:t>
                  </m:r>
                </m:num>
                <m:den>
                  <m:r>
                    <m:rPr>
                      <m:sty m:val="p"/>
                    </m:rPr>
                    <w:rPr>
                      <w:rFonts w:ascii="Cambria Math" w:hAnsi="Cambria Math"/>
                    </w:rPr>
                    <m:t>100</m:t>
                  </m:r>
                </m:den>
              </m:f>
            </m:e>
          </m:d>
          <m:r>
            <m:rPr>
              <m:sty m:val="p"/>
            </m:rPr>
            <w:rPr>
              <w:rFonts w:ascii="Cambria Math" w:hAnsi="Cambria Math"/>
            </w:rPr>
            <m:t>+</m:t>
          </m:r>
          <m:f>
            <m:fPr>
              <m:ctrlPr>
                <w:rPr>
                  <w:rFonts w:ascii="Cambria Math" w:hAnsi="Cambria Math"/>
                </w:rPr>
              </m:ctrlPr>
            </m:fPr>
            <m:num>
              <m:r>
                <m:rPr>
                  <m:sty m:val="p"/>
                </m:rPr>
                <w:rPr>
                  <w:rFonts w:ascii="Cambria Math" w:hAnsi="Cambria Math"/>
                </w:rPr>
                <m:t>5∙</m:t>
              </m:r>
              <m:r>
                <w:rPr>
                  <w:rFonts w:ascii="Cambria Math" w:hAnsi="Cambria Math"/>
                </w:rPr>
                <m:t>t</m:t>
              </m:r>
              <m:r>
                <m:rPr>
                  <m:sty m:val="p"/>
                </m:rPr>
                <w:rPr>
                  <w:rFonts w:ascii="Cambria Math" w:hAnsi="Cambria Math"/>
                </w:rPr>
                <m:t>.</m:t>
              </m:r>
              <m:r>
                <w:rPr>
                  <w:rFonts w:ascii="Cambria Math" w:hAnsi="Cambria Math"/>
                </w:rPr>
                <m:t>maxmana</m:t>
              </m:r>
            </m:num>
            <m:den>
              <m:r>
                <m:rPr>
                  <m:sty m:val="p"/>
                </m:rPr>
                <w:rPr>
                  <w:rFonts w:ascii="Cambria Math" w:hAnsi="Cambria Math"/>
                </w:rPr>
                <m:t>100</m:t>
              </m:r>
            </m:den>
          </m:f>
        </m:oMath>
      </m:oMathPara>
    </w:p>
    <w:p w:rsidR="007641B6" w:rsidRDefault="00D501EA" w:rsidP="00D501EA">
      <w:pPr>
        <w:pStyle w:val="Heading4"/>
      </w:pPr>
      <w:r>
        <w:t>Flame</w:t>
      </w:r>
    </w:p>
    <w:p w:rsidR="00525231" w:rsidRDefault="00D501EA" w:rsidP="003E6882">
      <w:pPr>
        <w:pStyle w:val="BodyText"/>
      </w:pPr>
      <w:r>
        <w:t xml:space="preserve">Inflige dano à unidade alvo, baseado no ataque mágico da unidade invocadora. É utilizada pela classe de bruxos e consome </w:t>
      </w:r>
      <w:r w:rsidR="00525231">
        <w:t>210</w:t>
      </w:r>
      <w:r>
        <w:t xml:space="preserve"> pontos de mana. Nunca </w:t>
      </w:r>
      <w:r w:rsidR="00525231">
        <w:t>erra, mas sofre aleatoriedade em seu valor.</w:t>
      </w:r>
    </w:p>
    <w:p w:rsidR="00525231" w:rsidRDefault="00525231" w:rsidP="003E6882">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6</m:t>
                  </m:r>
                </m:den>
              </m:f>
              <m:r>
                <m:rPr>
                  <m:sty m:val="p"/>
                </m:rPr>
                <w:rPr>
                  <w:rFonts w:ascii="Cambria Math" w:hAnsi="Cambria Math"/>
                </w:rPr>
                <m:t>∙50</m:t>
              </m:r>
            </m:e>
          </m:d>
          <m:r>
            <m:rPr>
              <m:sty m:val="p"/>
            </m:rPr>
            <w:rPr>
              <w:rFonts w:ascii="Cambria Math" w:hAnsi="Cambria Math"/>
            </w:rPr>
            <m:t>-(2∙</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525231" w:rsidRDefault="00525231" w:rsidP="00525231">
      <w:pPr>
        <w:pStyle w:val="Heading4"/>
      </w:pPr>
      <w:r>
        <w:t>Frost</w:t>
      </w:r>
    </w:p>
    <w:p w:rsidR="00525231" w:rsidRDefault="00525231" w:rsidP="003E6882">
      <w:pPr>
        <w:pStyle w:val="BodyText"/>
      </w:pPr>
      <w:r>
        <w:t>Aplica 10 ataques à unidade alvo, baseado no ataque mágico da unidade invocadora. É utilizado pela classe de bruxos e consome 250 pontos de mana. Nunca erra</w:t>
      </w:r>
      <w:r w:rsidR="00F0747D">
        <w:t xml:space="preserve"> e a aleatoriedade de cada ataque é de 50% pra mais ou pra menos. </w:t>
      </w:r>
    </w:p>
    <w:p w:rsidR="00F0747D" w:rsidRDefault="00F0747D" w:rsidP="003E6882">
      <w:pPr>
        <w:pStyle w:val="BodyText"/>
      </w:pPr>
      <m:oMathPara>
        <m:oMath>
          <m:r>
            <w:rPr>
              <w:rFonts w:ascii="Cambria Math" w:hAnsi="Cambria Math"/>
            </w:rPr>
            <w:lastRenderedPageBreak/>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6</m:t>
                  </m:r>
                </m:den>
              </m:f>
              <m:r>
                <m:rPr>
                  <m:sty m:val="p"/>
                </m:rPr>
                <w:rPr>
                  <w:rFonts w:ascii="Cambria Math" w:hAnsi="Cambria Math"/>
                </w:rPr>
                <m:t>∙7</m:t>
              </m:r>
            </m:e>
          </m:d>
          <m:r>
            <m:rPr>
              <m:sty m:val="p"/>
            </m:rPr>
            <w:rPr>
              <w:rFonts w:ascii="Cambria Math" w:hAnsi="Cambria Math"/>
            </w:rPr>
            <m:t>-(2∙</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01638B" w:rsidRDefault="0001638B" w:rsidP="0001638B">
      <w:pPr>
        <w:pStyle w:val="Heading1"/>
      </w:pPr>
      <w:bookmarkStart w:id="419" w:name="_Toc201293871"/>
      <w:r>
        <w:lastRenderedPageBreak/>
        <w:t>ANEXOS</w:t>
      </w:r>
      <w:bookmarkEnd w:id="419"/>
    </w:p>
    <w:p w:rsidR="0001638B" w:rsidRDefault="0001638B" w:rsidP="0001638B">
      <w:pPr>
        <w:pStyle w:val="Heading2"/>
      </w:pPr>
      <w:bookmarkStart w:id="420" w:name="_Toc201293872"/>
      <w:r>
        <w:t>Arquivo de Configuração Touchlib</w:t>
      </w:r>
      <w:bookmarkEnd w:id="420"/>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xml</w:t>
      </w:r>
      <w:r>
        <w:rPr>
          <w:rFonts w:ascii="Consolas" w:hAnsi="Consolas"/>
          <w:noProof/>
          <w:color w:val="606060"/>
          <w:sz w:val="18"/>
          <w:szCs w:val="18"/>
          <w:lang w:eastAsia="pt-BR"/>
        </w:rPr>
        <w:t xml:space="preserve"> </w:t>
      </w:r>
      <w:r>
        <w:rPr>
          <w:rFonts w:ascii="Consolas" w:hAnsi="Consolas"/>
          <w:noProof/>
          <w:color w:val="804040"/>
          <w:sz w:val="18"/>
          <w:szCs w:val="18"/>
          <w:lang w:eastAsia="pt-BR"/>
        </w:rPr>
        <w:t>version</w:t>
      </w:r>
      <w:r>
        <w:rPr>
          <w:rFonts w:ascii="Consolas" w:hAnsi="Consolas"/>
          <w:noProof/>
          <w:color w:val="606060"/>
          <w:sz w:val="18"/>
          <w:szCs w:val="18"/>
          <w:lang w:eastAsia="pt-BR"/>
        </w:rPr>
        <w:t>=</w:t>
      </w:r>
      <w:r>
        <w:rPr>
          <w:rFonts w:ascii="Consolas" w:hAnsi="Consolas"/>
          <w:noProof/>
          <w:color w:val="DF4800"/>
          <w:sz w:val="18"/>
          <w:szCs w:val="18"/>
          <w:lang w:eastAsia="pt-BR"/>
        </w:rPr>
        <w:t>"1.0"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DF480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blobconfig</w:t>
      </w:r>
      <w:r>
        <w:rPr>
          <w:rFonts w:ascii="Consolas" w:hAnsi="Consolas"/>
          <w:noProof/>
          <w:color w:val="606060"/>
          <w:sz w:val="18"/>
          <w:szCs w:val="18"/>
          <w:lang w:eastAsia="pt-BR"/>
        </w:rPr>
        <w:tab/>
      </w:r>
      <w:r>
        <w:rPr>
          <w:rFonts w:ascii="Consolas" w:hAnsi="Consolas"/>
          <w:noProof/>
          <w:color w:val="804040"/>
          <w:sz w:val="18"/>
          <w:szCs w:val="18"/>
          <w:lang w:eastAsia="pt-BR"/>
        </w:rPr>
        <w:t>distanceThreshold</w:t>
      </w:r>
      <w:r>
        <w:rPr>
          <w:rFonts w:ascii="Consolas" w:hAnsi="Consolas"/>
          <w:noProof/>
          <w:color w:val="606060"/>
          <w:sz w:val="18"/>
          <w:szCs w:val="18"/>
          <w:lang w:eastAsia="pt-BR"/>
        </w:rPr>
        <w:t>=</w:t>
      </w:r>
      <w:r>
        <w:rPr>
          <w:rFonts w:ascii="Consolas" w:hAnsi="Consolas"/>
          <w:noProof/>
          <w:color w:val="DF4800"/>
          <w:sz w:val="18"/>
          <w:szCs w:val="18"/>
          <w:lang w:eastAsia="pt-BR"/>
        </w:rPr>
        <w:t>"250"</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minDimension</w:t>
      </w:r>
      <w:r>
        <w:rPr>
          <w:rFonts w:ascii="Consolas" w:hAnsi="Consolas"/>
          <w:noProof/>
          <w:color w:val="606060"/>
          <w:sz w:val="18"/>
          <w:szCs w:val="18"/>
          <w:lang w:eastAsia="pt-BR"/>
        </w:rPr>
        <w:t>=</w:t>
      </w:r>
      <w:r>
        <w:rPr>
          <w:rFonts w:ascii="Consolas" w:hAnsi="Consolas"/>
          <w:noProof/>
          <w:color w:val="DF4800"/>
          <w:sz w:val="18"/>
          <w:szCs w:val="18"/>
          <w:lang w:eastAsia="pt-BR"/>
        </w:rPr>
        <w:t>"2"</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maxDimension</w:t>
      </w:r>
      <w:r>
        <w:rPr>
          <w:rFonts w:ascii="Consolas" w:hAnsi="Consolas"/>
          <w:noProof/>
          <w:color w:val="606060"/>
          <w:sz w:val="18"/>
          <w:szCs w:val="18"/>
          <w:lang w:eastAsia="pt-BR"/>
        </w:rPr>
        <w:t>=</w:t>
      </w:r>
      <w:r>
        <w:rPr>
          <w:rFonts w:ascii="Consolas" w:hAnsi="Consolas"/>
          <w:noProof/>
          <w:color w:val="DF4800"/>
          <w:sz w:val="18"/>
          <w:szCs w:val="18"/>
          <w:lang w:eastAsia="pt-BR"/>
        </w:rPr>
        <w:t>"250"</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ghostFrames</w:t>
      </w:r>
      <w:r>
        <w:rPr>
          <w:rFonts w:ascii="Consolas" w:hAnsi="Consolas"/>
          <w:noProof/>
          <w:color w:val="606060"/>
          <w:sz w:val="18"/>
          <w:szCs w:val="18"/>
          <w:lang w:eastAsia="pt-BR"/>
        </w:rPr>
        <w:t>=</w:t>
      </w:r>
      <w:r>
        <w:rPr>
          <w:rFonts w:ascii="Consolas" w:hAnsi="Consolas"/>
          <w:noProof/>
          <w:color w:val="DF4800"/>
          <w:sz w:val="18"/>
          <w:szCs w:val="18"/>
          <w:lang w:eastAsia="pt-BR"/>
        </w:rPr>
        <w:t>"0"</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minDisplacementThreshold</w:t>
      </w:r>
      <w:r>
        <w:rPr>
          <w:rFonts w:ascii="Consolas" w:hAnsi="Consolas"/>
          <w:noProof/>
          <w:color w:val="606060"/>
          <w:sz w:val="18"/>
          <w:szCs w:val="18"/>
          <w:lang w:eastAsia="pt-BR"/>
        </w:rPr>
        <w:t>=</w:t>
      </w:r>
      <w:r>
        <w:rPr>
          <w:rFonts w:ascii="Consolas" w:hAnsi="Consolas"/>
          <w:noProof/>
          <w:color w:val="DF4800"/>
          <w:sz w:val="18"/>
          <w:szCs w:val="18"/>
          <w:lang w:eastAsia="pt-BR"/>
        </w:rPr>
        <w:t xml:space="preserve">"2.000000" </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bbox</w:t>
      </w:r>
      <w:r>
        <w:rPr>
          <w:rFonts w:ascii="Consolas" w:hAnsi="Consolas"/>
          <w:noProof/>
          <w:color w:val="606060"/>
          <w:sz w:val="18"/>
          <w:szCs w:val="18"/>
          <w:lang w:eastAsia="pt-BR"/>
        </w:rPr>
        <w:tab/>
      </w:r>
      <w:r>
        <w:rPr>
          <w:rFonts w:ascii="Consolas" w:hAnsi="Consolas"/>
          <w:noProof/>
          <w:color w:val="804040"/>
          <w:sz w:val="18"/>
          <w:szCs w:val="18"/>
          <w:lang w:eastAsia="pt-BR"/>
        </w:rPr>
        <w:t>ulX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ulY</w:t>
      </w:r>
      <w:r>
        <w:rPr>
          <w:rFonts w:ascii="Consolas" w:hAnsi="Consolas"/>
          <w:noProof/>
          <w:color w:val="606060"/>
          <w:sz w:val="18"/>
          <w:szCs w:val="18"/>
          <w:lang w:eastAsia="pt-BR"/>
        </w:rPr>
        <w:t>=</w:t>
      </w:r>
      <w:r>
        <w:rPr>
          <w:rFonts w:ascii="Consolas" w:hAnsi="Consolas"/>
          <w:noProof/>
          <w:color w:val="DF4800"/>
          <w:sz w:val="18"/>
          <w:szCs w:val="18"/>
          <w:lang w:eastAsia="pt-BR"/>
        </w:rPr>
        <w:t>"0.000000"</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lrX</w:t>
      </w:r>
      <w:r>
        <w:rPr>
          <w:rFonts w:ascii="Consolas" w:hAnsi="Consolas"/>
          <w:noProof/>
          <w:color w:val="606060"/>
          <w:sz w:val="18"/>
          <w:szCs w:val="18"/>
          <w:lang w:eastAsia="pt-BR"/>
        </w:rPr>
        <w:t>=</w:t>
      </w:r>
      <w:r>
        <w:rPr>
          <w:rFonts w:ascii="Consolas" w:hAnsi="Consolas"/>
          <w:noProof/>
          <w:color w:val="DF4800"/>
          <w:sz w:val="18"/>
          <w:szCs w:val="18"/>
          <w:lang w:eastAsia="pt-BR"/>
        </w:rPr>
        <w:t>"1.000000"</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lrY</w:t>
      </w:r>
      <w:r>
        <w:rPr>
          <w:rFonts w:ascii="Consolas" w:hAnsi="Consolas"/>
          <w:noProof/>
          <w:color w:val="606060"/>
          <w:sz w:val="18"/>
          <w:szCs w:val="18"/>
          <w:lang w:eastAsia="pt-BR"/>
        </w:rPr>
        <w:t>=</w:t>
      </w:r>
      <w:r>
        <w:rPr>
          <w:rFonts w:ascii="Consolas" w:hAnsi="Consolas"/>
          <w:noProof/>
          <w:color w:val="DF4800"/>
          <w:sz w:val="18"/>
          <w:szCs w:val="18"/>
          <w:lang w:eastAsia="pt-BR"/>
        </w:rPr>
        <w:t>"1.000000"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screen</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screen</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filtergraph</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dsvlcapture</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"dsvlcapture0"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mono</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"mono1"</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smooth</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"smooth2"</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backgroundremove</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"backgroundremove3"</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threshold</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"50"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backgroundremove</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brightnesscontrast</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"brightnesscontrast4"</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brightness</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"0.0980392"</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contrast</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"0.403922"</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brightnesscontrast</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rectify</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"rectify5"</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level</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"25"</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rectify</w:t>
      </w:r>
      <w:r>
        <w:rPr>
          <w:rFonts w:ascii="Consolas" w:hAnsi="Consolas"/>
          <w:noProof/>
          <w:color w:val="606060"/>
          <w:sz w:val="18"/>
          <w:szCs w:val="18"/>
          <w:lang w:eastAsia="pt-BR"/>
        </w:rPr>
        <w:t>&gt;</w:t>
      </w:r>
    </w:p>
    <w:p w:rsidR="0001638B" w:rsidRPr="0001638B" w:rsidRDefault="00900638" w:rsidP="00900638">
      <w:pPr>
        <w:pStyle w:val="Code"/>
        <w:ind w:firstLine="0"/>
        <w:rPr>
          <w:rStyle w:val="Monoespaado"/>
        </w:rPr>
      </w:pPr>
      <w:r>
        <w:rPr>
          <w:noProof/>
          <w:color w:val="606060"/>
          <w:sz w:val="18"/>
          <w:szCs w:val="18"/>
          <w:lang w:eastAsia="pt-BR"/>
        </w:rPr>
        <w:t>&lt;/</w:t>
      </w:r>
      <w:r>
        <w:rPr>
          <w:noProof/>
          <w:color w:val="404080"/>
          <w:sz w:val="18"/>
          <w:szCs w:val="18"/>
          <w:lang w:eastAsia="pt-BR"/>
        </w:rPr>
        <w:t>filtergraph</w:t>
      </w:r>
      <w:r>
        <w:rPr>
          <w:noProof/>
          <w:color w:val="606060"/>
          <w:sz w:val="18"/>
          <w:szCs w:val="18"/>
          <w:lang w:eastAsia="pt-BR"/>
        </w:rPr>
        <w:t>&gt;</w:t>
      </w:r>
    </w:p>
    <w:sectPr w:rsidR="0001638B" w:rsidRPr="0001638B" w:rsidSect="00866DD9">
      <w:pgSz w:w="11905" w:h="16837"/>
      <w:pgMar w:top="1701" w:right="1134" w:bottom="1134" w:left="1701" w:header="720" w:footer="720"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5" w:author="Willians S. Schneider" w:date="2008-06-15T17:34:00Z" w:initials="WILL">
    <w:p w:rsidR="005D527E" w:rsidRDefault="005D527E" w:rsidP="00454CF9">
      <w:pPr>
        <w:pStyle w:val="CommentText"/>
      </w:pPr>
      <w:r>
        <w:rPr>
          <w:rStyle w:val="CommentReference"/>
        </w:rPr>
        <w:annotationRef/>
      </w:r>
    </w:p>
    <w:p w:rsidR="005D527E" w:rsidRDefault="005D527E" w:rsidP="00454CF9">
      <w:pPr>
        <w:pStyle w:val="CommentText"/>
      </w:pPr>
      <w:r>
        <w:t>Mantenham um pouco de informação sobre o FF Tactics para encaminhar  o Objetivo de vocês. Eu deixaria só a parte de multi-toque e a menção ao Tactics na introdução, o resto iria para o capítulo de bases teóricas.</w:t>
      </w:r>
    </w:p>
    <w:p w:rsidR="005D527E" w:rsidRDefault="005D527E" w:rsidP="00454CF9">
      <w:pPr>
        <w:pStyle w:val="CommentText"/>
      </w:pPr>
      <w:r>
        <w:t>Outra coisa: seria interessante mencionar brevemente o trabalho do João na introdução que serviu de motivação para vocês consertarem a mesa dele e continuare,</w:t>
      </w:r>
    </w:p>
  </w:comment>
  <w:comment w:id="9" w:author="Willians S. Schneider" w:date="2008-06-15T17:34:00Z" w:initials="WILL">
    <w:p w:rsidR="005D527E" w:rsidRPr="001619BA" w:rsidRDefault="005D527E" w:rsidP="00944A96">
      <w:pPr>
        <w:pStyle w:val="CommentText"/>
      </w:pPr>
      <w:r>
        <w:rPr>
          <w:rStyle w:val="CommentReference"/>
        </w:rPr>
        <w:annotationRef/>
      </w:r>
      <w:r w:rsidRPr="001619BA">
        <w:t>REFERENCIA</w:t>
      </w:r>
    </w:p>
    <w:p w:rsidR="005D527E" w:rsidRDefault="005D527E" w:rsidP="00944A96">
      <w:pPr>
        <w:pStyle w:val="CommentText"/>
      </w:pPr>
      <w:hyperlink r:id="rId1" w:history="1">
        <w:r w:rsidRPr="001619BA">
          <w:rPr>
            <w:rStyle w:val="Hyperlink"/>
          </w:rPr>
          <w:t>http://www.billbuxton.com/multitouchOverview.html</w:t>
        </w:r>
      </w:hyperlink>
    </w:p>
  </w:comment>
  <w:comment w:id="16" w:author="Willians S. Schneider" w:date="2008-06-15T17:34:00Z" w:initials="WILL">
    <w:p w:rsidR="005D527E" w:rsidRDefault="005D527E" w:rsidP="00E23F62">
      <w:pPr>
        <w:pStyle w:val="CommentText"/>
      </w:pPr>
      <w:r>
        <w:rPr>
          <w:rStyle w:val="CommentReference"/>
        </w:rPr>
        <w:annotationRef/>
      </w:r>
      <w:r>
        <w:t>REFERENCIAS</w:t>
      </w:r>
    </w:p>
    <w:p w:rsidR="005D527E" w:rsidRDefault="005D527E" w:rsidP="00E23F62">
      <w:pPr>
        <w:pStyle w:val="CommentText"/>
      </w:pPr>
    </w:p>
    <w:p w:rsidR="005D527E" w:rsidRDefault="005D527E" w:rsidP="00E23F62">
      <w:pPr>
        <w:pStyle w:val="CommentText"/>
      </w:pPr>
      <w:hyperlink r:id="rId2" w:history="1">
        <w:r w:rsidRPr="00515121">
          <w:rPr>
            <w:rStyle w:val="Hyperlink"/>
          </w:rPr>
          <w:t>http://en.wikipedia.org/wiki/Microsoft_Surface</w:t>
        </w:r>
      </w:hyperlink>
    </w:p>
    <w:p w:rsidR="005D527E" w:rsidRDefault="005D527E" w:rsidP="00E23F62">
      <w:pPr>
        <w:pStyle w:val="CommentText"/>
      </w:pPr>
      <w:hyperlink r:id="rId3" w:history="1">
        <w:r w:rsidRPr="00515121">
          <w:rPr>
            <w:rStyle w:val="Hyperlink"/>
          </w:rPr>
          <w:t>http://www.microsoft.com/surface/index.html</w:t>
        </w:r>
      </w:hyperlink>
    </w:p>
    <w:p w:rsidR="005D527E" w:rsidRDefault="005D527E" w:rsidP="00E23F62">
      <w:pPr>
        <w:pStyle w:val="CommentText"/>
      </w:pPr>
      <w:hyperlink r:id="rId4" w:history="1">
        <w:r w:rsidRPr="00515121">
          <w:rPr>
            <w:rStyle w:val="Hyperlink"/>
          </w:rPr>
          <w:t>http://info.abril.com.br/aberto/infonews/052008/28052008-0.shl</w:t>
        </w:r>
      </w:hyperlink>
    </w:p>
    <w:p w:rsidR="005D527E" w:rsidRDefault="005D527E" w:rsidP="00E23F62">
      <w:pPr>
        <w:pStyle w:val="CommentText"/>
      </w:pPr>
      <w:hyperlink r:id="rId5" w:history="1">
        <w:r w:rsidRPr="00515121">
          <w:rPr>
            <w:rStyle w:val="Hyperlink"/>
          </w:rPr>
          <w:t>http://windowsvistablog.com/blogs/windowsvista/archive/2008/05/27/microsoft-demonstrates-multi-touch.aspx</w:t>
        </w:r>
      </w:hyperlink>
    </w:p>
    <w:p w:rsidR="005D527E" w:rsidRDefault="005D527E" w:rsidP="00E23F62">
      <w:pPr>
        <w:pStyle w:val="CommentText"/>
      </w:pPr>
      <w:hyperlink r:id="rId6" w:history="1">
        <w:r w:rsidRPr="002D0F17">
          <w:rPr>
            <w:rStyle w:val="Hyperlink"/>
          </w:rPr>
          <w:t>http://www.microsoft.com/presspass/press/2008/apr08/04-01SurfaceRetailPR.mspx</w:t>
        </w:r>
      </w:hyperlink>
    </w:p>
    <w:p w:rsidR="005D527E" w:rsidRDefault="005D527E" w:rsidP="00E23F62">
      <w:pPr>
        <w:pStyle w:val="CommentText"/>
      </w:pPr>
      <w:r w:rsidRPr="002E4FBC">
        <w:t>http://www.popularmechanics.com/technology/industry/4217348.html?page=1</w:t>
      </w:r>
    </w:p>
  </w:comment>
  <w:comment w:id="20" w:author="Willians S. Schneider" w:date="2008-06-15T17:34:00Z" w:initials="WILL">
    <w:p w:rsidR="005D527E" w:rsidRPr="001619BA" w:rsidRDefault="005D527E" w:rsidP="00E23F62">
      <w:pPr>
        <w:pStyle w:val="CommentText"/>
      </w:pPr>
      <w:r>
        <w:rPr>
          <w:rStyle w:val="CommentReference"/>
        </w:rPr>
        <w:annotationRef/>
      </w:r>
      <w:r w:rsidRPr="001619BA">
        <w:t>REFERENCIA</w:t>
      </w:r>
    </w:p>
    <w:p w:rsidR="005D527E" w:rsidRPr="001619BA" w:rsidRDefault="005D527E" w:rsidP="00E23F62">
      <w:pPr>
        <w:pStyle w:val="CommentText"/>
      </w:pPr>
      <w:hyperlink r:id="rId7" w:history="1">
        <w:r w:rsidRPr="001619BA">
          <w:rPr>
            <w:rStyle w:val="Hyperlink"/>
          </w:rPr>
          <w:t>http://www.wired.com/entertainment/music/news/2007/08/bjork_reacTable</w:t>
        </w:r>
      </w:hyperlink>
    </w:p>
    <w:p w:rsidR="005D527E" w:rsidRDefault="005D527E" w:rsidP="00E23F62">
      <w:pPr>
        <w:pStyle w:val="CommentText"/>
      </w:pPr>
      <w:hyperlink r:id="rId8" w:history="1">
        <w:r w:rsidRPr="002D0F17">
          <w:rPr>
            <w:rStyle w:val="Hyperlink"/>
          </w:rPr>
          <w:t>http://www.coolest-gadgets.com/20070509/bjork-showcases-reactable-on-her-new-world-tour/</w:t>
        </w:r>
      </w:hyperlink>
    </w:p>
    <w:p w:rsidR="005D527E" w:rsidRDefault="005D527E" w:rsidP="00E23F62">
      <w:pPr>
        <w:pStyle w:val="CommentText"/>
      </w:pPr>
      <w:hyperlink r:id="rId9" w:history="1">
        <w:r w:rsidRPr="002D0F17">
          <w:rPr>
            <w:rStyle w:val="Hyperlink"/>
          </w:rPr>
          <w:t>http://reactable.iua.upf.edu/</w:t>
        </w:r>
      </w:hyperlink>
    </w:p>
    <w:p w:rsidR="005D527E" w:rsidRDefault="005D527E" w:rsidP="00E23F62">
      <w:pPr>
        <w:pStyle w:val="CommentText"/>
      </w:pPr>
      <w:hyperlink r:id="rId10" w:history="1">
        <w:r w:rsidRPr="002D0F17">
          <w:rPr>
            <w:rStyle w:val="Hyperlink"/>
          </w:rPr>
          <w:t>http://en.wikipedia.org/wiki/ReacTable</w:t>
        </w:r>
      </w:hyperlink>
    </w:p>
    <w:p w:rsidR="005D527E" w:rsidRDefault="005D527E" w:rsidP="00E23F62">
      <w:pPr>
        <w:pStyle w:val="CommentText"/>
      </w:pPr>
      <w:r w:rsidRPr="00993C66">
        <w:t>http://www.filefestival.org/site_2007/pop_trabalho.asp?id_trabalho=1839&amp;cd_idioma=1&amp;acao=visualizar</w:t>
      </w:r>
    </w:p>
  </w:comment>
  <w:comment w:id="23" w:author="Willians S. Schneider" w:date="2008-06-15T17:34:00Z" w:initials="WILL">
    <w:p w:rsidR="005D527E" w:rsidRDefault="005D527E">
      <w:pPr>
        <w:pStyle w:val="CommentText"/>
      </w:pPr>
      <w:r>
        <w:rPr>
          <w:rStyle w:val="CommentReference"/>
        </w:rPr>
        <w:annotationRef/>
      </w:r>
    </w:p>
    <w:p w:rsidR="005D527E" w:rsidRDefault="005D527E">
      <w:pPr>
        <w:pStyle w:val="CommentText"/>
      </w:pPr>
      <w:r>
        <w:t>Se beasear nisso....</w:t>
      </w:r>
    </w:p>
    <w:p w:rsidR="005D527E" w:rsidRDefault="005D527E">
      <w:pPr>
        <w:pStyle w:val="CommentText"/>
      </w:pPr>
    </w:p>
    <w:p w:rsidR="005D527E" w:rsidRDefault="005D527E">
      <w:pPr>
        <w:pStyle w:val="CommentText"/>
      </w:pPr>
      <w:r w:rsidRPr="00570E02">
        <w:t>http://eletronicos.hsw.uol.com.br/ipod-touch1.htm</w:t>
      </w:r>
    </w:p>
  </w:comment>
  <w:comment w:id="24" w:author="Willians S. Schneider" w:date="2008-06-15T17:34:00Z" w:initials="WILL">
    <w:p w:rsidR="005D527E" w:rsidRDefault="005D527E">
      <w:pPr>
        <w:pStyle w:val="CommentText"/>
      </w:pPr>
      <w:r>
        <w:rPr>
          <w:rStyle w:val="CommentReference"/>
        </w:rPr>
        <w:annotationRef/>
      </w:r>
    </w:p>
    <w:p w:rsidR="005D527E" w:rsidRDefault="005D527E">
      <w:pPr>
        <w:pStyle w:val="CommentText"/>
      </w:pPr>
      <w:r>
        <w:t>ALGUEM ARRUMA ISSO!!!</w:t>
      </w:r>
    </w:p>
    <w:p w:rsidR="005D527E" w:rsidRDefault="005D527E">
      <w:pPr>
        <w:pStyle w:val="CommentText"/>
      </w:pPr>
    </w:p>
    <w:p w:rsidR="005D527E" w:rsidRDefault="005D527E">
      <w:pPr>
        <w:pStyle w:val="CommentText"/>
      </w:pPr>
      <w:r w:rsidRPr="005713D3">
        <w:t>Ok, mas como é a interação multitoque no iPhone? Que aplicações foram demonstradas? O que dá para fazer com o aparelho?</w:t>
      </w:r>
    </w:p>
  </w:comment>
  <w:comment w:id="29" w:author="Willians S. Schneider" w:date="2008-06-15T17:34:00Z" w:initials="WILL">
    <w:p w:rsidR="005D527E" w:rsidRDefault="005D527E" w:rsidP="005A7093">
      <w:pPr>
        <w:pStyle w:val="CommentText"/>
      </w:pPr>
      <w:r>
        <w:rPr>
          <w:rStyle w:val="CommentReference"/>
        </w:rPr>
        <w:annotationRef/>
      </w:r>
      <w:r>
        <w:t>REFERENCIAS</w:t>
      </w:r>
    </w:p>
    <w:p w:rsidR="005D527E" w:rsidRDefault="005D527E" w:rsidP="005A7093">
      <w:pPr>
        <w:pStyle w:val="CommentText"/>
      </w:pPr>
      <w:hyperlink r:id="rId11" w:history="1">
        <w:r w:rsidRPr="002D0F17">
          <w:rPr>
            <w:rStyle w:val="Hyperlink"/>
          </w:rPr>
          <w:t>http://www.wizards.com/default.asp?x=dnd/welcome</w:t>
        </w:r>
      </w:hyperlink>
    </w:p>
    <w:p w:rsidR="005D527E" w:rsidRDefault="005D527E" w:rsidP="005A7093">
      <w:pPr>
        <w:pStyle w:val="CommentText"/>
      </w:pPr>
      <w:hyperlink r:id="rId12" w:history="1">
        <w:r w:rsidRPr="002D0F17">
          <w:rPr>
            <w:rStyle w:val="Hyperlink"/>
          </w:rPr>
          <w:t>http://pt.wikipedia.org/wiki/Dungeons_&amp;_Dragons</w:t>
        </w:r>
      </w:hyperlink>
    </w:p>
    <w:p w:rsidR="005D527E" w:rsidRDefault="005D527E" w:rsidP="005A7093">
      <w:pPr>
        <w:pStyle w:val="CommentText"/>
      </w:pPr>
      <w:r w:rsidRPr="00FA3118">
        <w:t>http://en.wikipedia.org/wiki/Dungeons_&amp;_Dragons</w:t>
      </w:r>
    </w:p>
  </w:comment>
  <w:comment w:id="30" w:author="Willians S. Schneider" w:date="2008-06-15T17:34:00Z" w:initials="WILL">
    <w:p w:rsidR="005D527E" w:rsidRDefault="005D527E">
      <w:pPr>
        <w:pStyle w:val="CommentText"/>
      </w:pPr>
      <w:r>
        <w:rPr>
          <w:rStyle w:val="CommentReference"/>
        </w:rPr>
        <w:annotationRef/>
      </w:r>
    </w:p>
    <w:p w:rsidR="005D527E" w:rsidRDefault="005D527E">
      <w:pPr>
        <w:pStyle w:val="CommentText"/>
      </w:pPr>
      <w:r w:rsidRPr="002E4FBC">
        <w:t>Acho que o mais importante vocês deixaram de fora: há algumas versões (são todas?) do DnD em que existe um tabuleiro ou cenário sobre uma mesa, e em que os jogadores vêm seus avatares e a área de jogo (assim como na foto que colocaram). E isto tem bastante a ver com o Taktiks. Também pode ser interessante mencionar a tangibilidade, o contexto comum e a interface naturais representadas por estes tipos de tabuleiros, e que se perde um pouco num jogo eletrônico que é jogado na tela do computador.</w:t>
      </w:r>
    </w:p>
  </w:comment>
  <w:comment w:id="33" w:author="Willians S. Schneider" w:date="2008-06-15T17:34:00Z" w:initials="WILL">
    <w:p w:rsidR="005D527E" w:rsidRDefault="005D527E" w:rsidP="005A7093">
      <w:pPr>
        <w:pStyle w:val="CommentText"/>
      </w:pPr>
      <w:r>
        <w:rPr>
          <w:rStyle w:val="CommentReference"/>
        </w:rPr>
        <w:annotationRef/>
      </w:r>
      <w:r>
        <w:t>REFERENCIAS</w:t>
      </w:r>
    </w:p>
    <w:p w:rsidR="005D527E" w:rsidRDefault="005D527E" w:rsidP="005A7093">
      <w:pPr>
        <w:pStyle w:val="CommentText"/>
      </w:pPr>
      <w:hyperlink r:id="rId13" w:history="1">
        <w:r w:rsidRPr="00515121">
          <w:rPr>
            <w:rStyle w:val="Hyperlink"/>
          </w:rPr>
          <w:t>http://www.newhorizons.org/strategies/literacy/kestrel.htm</w:t>
        </w:r>
      </w:hyperlink>
    </w:p>
    <w:p w:rsidR="005D527E" w:rsidRDefault="005D527E" w:rsidP="005A7093">
      <w:pPr>
        <w:pStyle w:val="CommentText"/>
      </w:pPr>
      <w:hyperlink r:id="rId14" w:history="1">
        <w:r w:rsidRPr="00515121">
          <w:rPr>
            <w:rStyle w:val="Hyperlink"/>
          </w:rPr>
          <w:t>http://en.wikipedia.org/wiki/Zork</w:t>
        </w:r>
      </w:hyperlink>
    </w:p>
    <w:p w:rsidR="005D527E" w:rsidRDefault="005D527E" w:rsidP="005A7093">
      <w:pPr>
        <w:pStyle w:val="CommentText"/>
      </w:pPr>
      <w:hyperlink r:id="rId15" w:history="1">
        <w:r w:rsidRPr="00515121">
          <w:rPr>
            <w:rStyle w:val="Hyperlink"/>
          </w:rPr>
          <w:t>http://en.wikipedia.org/wiki/Role-playing_game</w:t>
        </w:r>
      </w:hyperlink>
    </w:p>
    <w:p w:rsidR="005D527E" w:rsidRDefault="005D527E" w:rsidP="005A7093">
      <w:pPr>
        <w:pStyle w:val="CommentText"/>
      </w:pPr>
      <w:hyperlink r:id="rId16" w:history="1">
        <w:r w:rsidRPr="00515121">
          <w:rPr>
            <w:rStyle w:val="Hyperlink"/>
          </w:rPr>
          <w:t>http://en.wikipedia.org/wiki/Role-playing_game_(video_games)</w:t>
        </w:r>
      </w:hyperlink>
    </w:p>
    <w:p w:rsidR="005D527E" w:rsidRDefault="005D527E" w:rsidP="005A7093">
      <w:pPr>
        <w:pStyle w:val="CommentText"/>
      </w:pPr>
      <w:r w:rsidRPr="00334C58">
        <w:t>http://en.wikipedia.org/wiki/Massively_multiplayer_online_role-playing_game</w:t>
      </w:r>
    </w:p>
  </w:comment>
  <w:comment w:id="46" w:author="Willians S. Schneider" w:date="2008-06-15T17:34:00Z" w:initials="WILL">
    <w:p w:rsidR="005D527E" w:rsidRDefault="005D527E">
      <w:pPr>
        <w:pStyle w:val="CommentText"/>
      </w:pPr>
      <w:r>
        <w:rPr>
          <w:rStyle w:val="CommentReference"/>
        </w:rPr>
        <w:annotationRef/>
      </w:r>
      <w:r>
        <w:t>REFERENCES</w:t>
      </w:r>
    </w:p>
    <w:p w:rsidR="005D527E" w:rsidRDefault="005D527E">
      <w:pPr>
        <w:pStyle w:val="CommentText"/>
      </w:pPr>
      <w:hyperlink r:id="rId17" w:history="1">
        <w:r w:rsidRPr="00B6099E">
          <w:rPr>
            <w:rStyle w:val="Hyperlink"/>
          </w:rPr>
          <w:t>http://www.multigesture.net/</w:t>
        </w:r>
      </w:hyperlink>
    </w:p>
    <w:p w:rsidR="005D527E" w:rsidRDefault="005D527E">
      <w:pPr>
        <w:pStyle w:val="CommentText"/>
      </w:pPr>
      <w:hyperlink r:id="rId18" w:history="1">
        <w:r w:rsidRPr="00B6099E">
          <w:rPr>
            <w:rStyle w:val="Hyperlink"/>
          </w:rPr>
          <w:t>http://www.whitenoiseaudio.com/</w:t>
        </w:r>
      </w:hyperlink>
    </w:p>
    <w:p w:rsidR="005D527E" w:rsidRDefault="005D527E">
      <w:pPr>
        <w:pStyle w:val="CommentText"/>
      </w:pPr>
      <w:r w:rsidRPr="005D60AA">
        <w:t>http://nuigroup.com/</w:t>
      </w:r>
    </w:p>
  </w:comment>
  <w:comment w:id="53" w:author="Willians S. Schneider" w:date="2008-06-15T17:34:00Z" w:initials="WILL">
    <w:p w:rsidR="005D527E" w:rsidRDefault="005D527E">
      <w:pPr>
        <w:pStyle w:val="CommentText"/>
      </w:pPr>
      <w:r>
        <w:rPr>
          <w:rStyle w:val="CommentReference"/>
        </w:rPr>
        <w:annotationRef/>
      </w:r>
      <w:r>
        <w:t>REFERENCIAS</w:t>
      </w:r>
    </w:p>
    <w:p w:rsidR="005D527E" w:rsidRDefault="005D527E">
      <w:pPr>
        <w:pStyle w:val="CommentText"/>
      </w:pPr>
      <w:r w:rsidRPr="002D1A2E">
        <w:t>http://www.cs.nyu.edu/~jhan/</w:t>
      </w:r>
    </w:p>
  </w:comment>
  <w:comment w:id="59" w:author="Willians S. Schneider" w:date="2008-06-15T17:34:00Z" w:initials="WILL">
    <w:p w:rsidR="005D527E" w:rsidRDefault="005D527E">
      <w:pPr>
        <w:pStyle w:val="CommentText"/>
      </w:pPr>
      <w:r>
        <w:rPr>
          <w:rStyle w:val="CommentReference"/>
        </w:rPr>
        <w:annotationRef/>
      </w:r>
      <w:r>
        <w:t>REFERENCIAS</w:t>
      </w:r>
    </w:p>
    <w:p w:rsidR="005D527E" w:rsidRDefault="005D527E">
      <w:pPr>
        <w:pStyle w:val="CommentText"/>
      </w:pPr>
      <w:hyperlink r:id="rId19" w:history="1">
        <w:r w:rsidRPr="00B6099E">
          <w:rPr>
            <w:rStyle w:val="Hyperlink"/>
          </w:rPr>
          <w:t>http://opensoundcontrol.org/</w:t>
        </w:r>
      </w:hyperlink>
    </w:p>
    <w:p w:rsidR="005D527E" w:rsidRDefault="005D527E">
      <w:pPr>
        <w:pStyle w:val="CommentText"/>
      </w:pPr>
      <w:hyperlink r:id="rId20" w:history="1">
        <w:r w:rsidRPr="00B6099E">
          <w:rPr>
            <w:rStyle w:val="Hyperlink"/>
          </w:rPr>
          <w:t>http://en.wikipedia.org/wiki/OpenSound_Control</w:t>
        </w:r>
      </w:hyperlink>
    </w:p>
    <w:p w:rsidR="005D527E" w:rsidRDefault="005D527E">
      <w:pPr>
        <w:pStyle w:val="CommentText"/>
      </w:pPr>
      <w:r w:rsidRPr="002D1A2E">
        <w:t>http://www.audiomulch.com/~rossb/code/oscpack/</w:t>
      </w:r>
    </w:p>
  </w:comment>
  <w:comment w:id="61" w:author="Willians S. Schneider" w:date="2008-06-15T17:34:00Z" w:initials="WILL">
    <w:p w:rsidR="005D527E" w:rsidRDefault="005D527E">
      <w:pPr>
        <w:pStyle w:val="CommentText"/>
      </w:pPr>
      <w:r>
        <w:rPr>
          <w:rStyle w:val="CommentReference"/>
        </w:rPr>
        <w:annotationRef/>
      </w:r>
      <w:r>
        <w:t>REFERENCIAS</w:t>
      </w:r>
    </w:p>
    <w:p w:rsidR="005D527E" w:rsidRDefault="005D527E">
      <w:pPr>
        <w:pStyle w:val="CommentText"/>
      </w:pPr>
      <w:r w:rsidRPr="002D1A2E">
        <w:t>http://tuio.lfsaw.de/</w:t>
      </w:r>
    </w:p>
    <w:p w:rsidR="005D527E" w:rsidRDefault="005D527E">
      <w:pPr>
        <w:pStyle w:val="CommentText"/>
      </w:pPr>
      <w:r w:rsidRPr="002D1A2E">
        <w:t>http://modin.yuri.at/publications/tuio_gw2005.pdf</w:t>
      </w:r>
    </w:p>
  </w:comment>
  <w:comment w:id="63" w:author="Willians S. Schneider" w:date="2008-06-15T17:34:00Z" w:initials="WILL">
    <w:p w:rsidR="005D527E" w:rsidRDefault="005D527E">
      <w:pPr>
        <w:pStyle w:val="CommentText"/>
      </w:pPr>
      <w:r>
        <w:rPr>
          <w:rStyle w:val="CommentReference"/>
        </w:rPr>
        <w:annotationRef/>
      </w:r>
      <w:r>
        <w:t>REFERENCIAS</w:t>
      </w:r>
    </w:p>
    <w:p w:rsidR="005D527E" w:rsidRDefault="005D527E">
      <w:pPr>
        <w:pStyle w:val="CommentText"/>
      </w:pPr>
      <w:hyperlink r:id="rId21" w:history="1">
        <w:r w:rsidRPr="00B6099E">
          <w:rPr>
            <w:rStyle w:val="Hyperlink"/>
          </w:rPr>
          <w:t>http://reactable.iua.upf.edu/pdfs/reactivision_tei2007.pdf</w:t>
        </w:r>
      </w:hyperlink>
    </w:p>
    <w:p w:rsidR="005D527E" w:rsidRDefault="005D527E">
      <w:pPr>
        <w:pStyle w:val="CommentText"/>
      </w:pPr>
      <w:r w:rsidRPr="006734D9">
        <w:t>http://reactable.iua.upf.edu/?software</w:t>
      </w:r>
    </w:p>
  </w:comment>
  <w:comment w:id="67" w:author="Willians S. Schneider" w:date="2008-06-15T17:34:00Z" w:initials="WILL">
    <w:p w:rsidR="005D527E" w:rsidRDefault="005D527E">
      <w:pPr>
        <w:pStyle w:val="CommentText"/>
      </w:pPr>
      <w:r>
        <w:rPr>
          <w:rStyle w:val="CommentReference"/>
        </w:rPr>
        <w:annotationRef/>
      </w:r>
      <w:r>
        <w:t>REFERENCIAS</w:t>
      </w:r>
    </w:p>
    <w:p w:rsidR="005D527E" w:rsidRDefault="005D527E">
      <w:pPr>
        <w:pStyle w:val="CommentText"/>
      </w:pPr>
      <w:r w:rsidRPr="003B4EBB">
        <w:t>http://nuigroup.com/touchlib/</w:t>
      </w:r>
    </w:p>
  </w:comment>
  <w:comment w:id="71" w:author="Fabio Miranda" w:date="2008-06-15T17:34:00Z" w:initials="FM">
    <w:p w:rsidR="005D527E" w:rsidRDefault="005D527E">
      <w:pPr>
        <w:pStyle w:val="CommentText"/>
      </w:pPr>
      <w:r>
        <w:rPr>
          <w:rStyle w:val="CommentReference"/>
        </w:rPr>
        <w:annotationRef/>
      </w:r>
      <w:r>
        <w:t>Atenção: atenham-se àquilo sobre XNA que um leitor do seu trabalho precisaria saber para poder entendre a sua explicação do projeto. Não precisa ser muito enciclopédico nem muito press-release</w:t>
      </w:r>
    </w:p>
  </w:comment>
  <w:comment w:id="72" w:author="Willians S. Schneider" w:date="2008-06-15T17:34:00Z" w:initials="WILL">
    <w:p w:rsidR="005D527E" w:rsidRDefault="005D527E">
      <w:pPr>
        <w:pStyle w:val="CommentText"/>
      </w:pPr>
      <w:r>
        <w:rPr>
          <w:rStyle w:val="CommentReference"/>
        </w:rPr>
        <w:annotationRef/>
      </w:r>
      <w:r>
        <w:t>REFERENCIAS</w:t>
      </w:r>
    </w:p>
    <w:p w:rsidR="005D527E" w:rsidRDefault="005D527E">
      <w:pPr>
        <w:pStyle w:val="CommentText"/>
      </w:pPr>
    </w:p>
  </w:comment>
  <w:comment w:id="73" w:author="Fabio Miranda" w:date="2008-06-15T17:34:00Z" w:initials="FM">
    <w:p w:rsidR="005D527E" w:rsidRDefault="005D527E">
      <w:pPr>
        <w:pStyle w:val="CommentText"/>
      </w:pPr>
      <w:r>
        <w:rPr>
          <w:rStyle w:val="CommentReference"/>
        </w:rPr>
        <w:annotationRef/>
      </w:r>
    </w:p>
  </w:comment>
  <w:comment w:id="75" w:author="Willians S. Schneider" w:date="2008-06-15T17:34:00Z" w:initials="WILL">
    <w:p w:rsidR="005D527E" w:rsidRDefault="005D527E">
      <w:pPr>
        <w:pStyle w:val="CommentText"/>
      </w:pPr>
      <w:r>
        <w:rPr>
          <w:rStyle w:val="CommentReference"/>
        </w:rPr>
        <w:annotationRef/>
      </w:r>
    </w:p>
    <w:p w:rsidR="005D527E" w:rsidRDefault="005D527E">
      <w:pPr>
        <w:pStyle w:val="CommentText"/>
      </w:pPr>
      <w:r w:rsidRPr="004526D4">
        <w:t>Incluir uma seção de concepção, ou idéia geral, em que vocês explicam como é o produto ou projeto do ponto de vista dos jogadores. Está faltando isto ser feito a contento e boas opções são dar uma visão geral na introdução e detalhar aqui, no início do capítulo de projeto.</w:t>
      </w:r>
    </w:p>
  </w:comment>
  <w:comment w:id="82" w:author="Willians S. Schneider" w:date="2008-06-15T17:34:00Z" w:initials="WILL">
    <w:p w:rsidR="00F92616" w:rsidRDefault="00F92616">
      <w:pPr>
        <w:pStyle w:val="CommentText"/>
      </w:pPr>
      <w:r>
        <w:rPr>
          <w:rStyle w:val="CommentReference"/>
        </w:rPr>
        <w:annotationRef/>
      </w:r>
    </w:p>
    <w:p w:rsidR="00F92616" w:rsidRDefault="00F92616">
      <w:pPr>
        <w:pStyle w:val="CommentText"/>
      </w:pPr>
      <w:r w:rsidRPr="00F92616">
        <w:t>Vocês tiveram um trabalhão ao longo do semestre que não está refletido aqui. Ainda temos alguma imagem da iluminação do circuito pré-reestruturação para evidenciar que havia pouco realce infravermelho nos pontos de toque.</w:t>
      </w:r>
    </w:p>
    <w:p w:rsidR="00F92616" w:rsidRDefault="00F92616">
      <w:pPr>
        <w:pStyle w:val="CommentText"/>
      </w:pPr>
    </w:p>
    <w:p w:rsidR="00F92616" w:rsidRDefault="00F92616">
      <w:pPr>
        <w:pStyle w:val="CommentText"/>
      </w:pPr>
    </w:p>
  </w:comment>
  <w:comment w:id="85" w:author="Fabio Miranda" w:date="2008-06-15T17:34:00Z" w:initials="FM">
    <w:p w:rsidR="005D527E" w:rsidRDefault="005D527E">
      <w:pPr>
        <w:pStyle w:val="CommentText"/>
      </w:pPr>
      <w:r>
        <w:rPr>
          <w:rStyle w:val="CommentReference"/>
        </w:rPr>
        <w:annotationRef/>
      </w:r>
      <w:r>
        <w:t>Não entendi: de acordo com seu esquema, todos os ramos possuem dois resistores de 56 ohm, então qual é a diferença do último?</w:t>
      </w:r>
    </w:p>
  </w:comment>
  <w:comment w:id="90" w:author="Fabio Miranda" w:date="2008-06-15T17:34:00Z" w:initials="FM">
    <w:p w:rsidR="005D527E" w:rsidRDefault="005D527E">
      <w:pPr>
        <w:pStyle w:val="CommentText"/>
      </w:pPr>
      <w:r>
        <w:rPr>
          <w:rStyle w:val="CommentReference"/>
        </w:rPr>
        <w:annotationRef/>
      </w:r>
      <w:r>
        <w:t>Vocês não conseguem uma versão vetorial deste circuito? Talvez gerando um PDF a partir do EWB..</w:t>
      </w:r>
    </w:p>
  </w:comment>
  <w:comment w:id="93" w:author="Fabio Miranda" w:date="2008-06-15T17:34:00Z" w:initials="FM">
    <w:p w:rsidR="005D527E" w:rsidRDefault="005D527E">
      <w:pPr>
        <w:pStyle w:val="CommentText"/>
      </w:pPr>
      <w:r>
        <w:rPr>
          <w:rStyle w:val="CommentReference"/>
        </w:rPr>
        <w:annotationRef/>
      </w:r>
      <w:r>
        <w:t>Atenção: uma malha é um loop completo em engenharia elétrica. Só tenham certeza de que é isto mesmo o que querem dizer</w:t>
      </w:r>
    </w:p>
  </w:comment>
  <w:comment w:id="96" w:author="Fabio Miranda" w:date="2008-06-15T17:34:00Z" w:initials="FM">
    <w:p w:rsidR="005D527E" w:rsidRDefault="005D527E">
      <w:pPr>
        <w:pStyle w:val="CommentText"/>
      </w:pPr>
      <w:r>
        <w:rPr>
          <w:rStyle w:val="CommentReference"/>
        </w:rPr>
        <w:annotationRef/>
      </w:r>
      <w:r>
        <w:t>Está fora de foco. Podemos fazer outra depois</w:t>
      </w:r>
    </w:p>
  </w:comment>
  <w:comment w:id="108" w:author="Fabio Miranda" w:date="2008-06-15T17:34:00Z" w:initials="FM">
    <w:p w:rsidR="005D527E" w:rsidRDefault="005D527E">
      <w:pPr>
        <w:pStyle w:val="CommentText"/>
      </w:pPr>
      <w:r>
        <w:rPr>
          <w:rStyle w:val="CommentReference"/>
        </w:rPr>
        <w:annotationRef/>
      </w:r>
      <w:r>
        <w:t>Não sobrou realmente nenhuma foto deste procedimento????</w:t>
      </w:r>
    </w:p>
  </w:comment>
  <w:comment w:id="110" w:author="Fabio Miranda" w:date="2008-06-15T17:34:00Z" w:initials="FM">
    <w:p w:rsidR="005D527E" w:rsidRDefault="005D527E">
      <w:pPr>
        <w:pStyle w:val="CommentText"/>
      </w:pPr>
      <w:r>
        <w:rPr>
          <w:rStyle w:val="CommentReference"/>
        </w:rPr>
        <w:annotationRef/>
      </w:r>
      <w:r>
        <w:t>Cadê exemplos de fotos com e sem este filtro? Também e importante mencionar o material que foi usado para a confecção deste filtro</w:t>
      </w:r>
    </w:p>
  </w:comment>
  <w:comment w:id="113" w:author="Fabio Miranda" w:date="2008-06-15T17:34:00Z" w:initials="FM">
    <w:p w:rsidR="005D527E" w:rsidRDefault="005D527E">
      <w:pPr>
        <w:pStyle w:val="CommentText"/>
      </w:pPr>
      <w:r>
        <w:rPr>
          <w:rStyle w:val="CommentReference"/>
        </w:rPr>
        <w:annotationRef/>
      </w:r>
      <w:r>
        <w:t>Webcam deve ficar sempre em itálico, a menos que já conste em algum dicionário reconhecido de português</w:t>
      </w:r>
    </w:p>
  </w:comment>
  <w:comment w:id="112" w:author="Fabio Miranda" w:date="2008-06-15T17:34:00Z" w:initials="FM">
    <w:p w:rsidR="005D527E" w:rsidRDefault="005D527E">
      <w:pPr>
        <w:pStyle w:val="CommentText"/>
      </w:pPr>
      <w:r>
        <w:rPr>
          <w:rStyle w:val="CommentReference"/>
        </w:rPr>
        <w:annotationRef/>
      </w:r>
      <w:r>
        <w:t>Faltou uma foto da montagem</w:t>
      </w:r>
    </w:p>
  </w:comment>
  <w:comment w:id="115" w:author="Fabio Miranda" w:date="2008-06-15T17:34:00Z" w:initials="FM">
    <w:p w:rsidR="005D527E" w:rsidRDefault="005D527E">
      <w:pPr>
        <w:pStyle w:val="CommentText"/>
      </w:pPr>
      <w:r>
        <w:rPr>
          <w:rStyle w:val="CommentReference"/>
        </w:rPr>
        <w:annotationRef/>
      </w:r>
      <w:r>
        <w:t>Tirem uma foto em que aparece melhor o corpo da câmera e não tanto o “rabo”. Indiquem na foto a colocação do filtro para bloquera luz visível</w:t>
      </w:r>
    </w:p>
  </w:comment>
  <w:comment w:id="118" w:author="Fabio R. de Miranda" w:date="2008-06-15T17:34:00Z" w:initials="FRdM">
    <w:p w:rsidR="005D527E" w:rsidRDefault="005D527E">
      <w:pPr>
        <w:pStyle w:val="CommentText"/>
      </w:pPr>
      <w:r>
        <w:rPr>
          <w:rStyle w:val="CommentReference"/>
        </w:rPr>
        <w:annotationRef/>
      </w:r>
      <w:r>
        <w:t>Pessoal – O Senac nem tem projetor com esta resolução. Acho que o que usaram é 800 x 600</w:t>
      </w:r>
    </w:p>
  </w:comment>
  <w:comment w:id="119" w:author="Fabio Miranda" w:date="2008-06-15T17:34:00Z" w:initials="FM">
    <w:p w:rsidR="005D527E" w:rsidRDefault="005D527E">
      <w:pPr>
        <w:pStyle w:val="CommentText"/>
      </w:pPr>
      <w:r>
        <w:rPr>
          <w:rStyle w:val="CommentReference"/>
        </w:rPr>
        <w:annotationRef/>
      </w:r>
      <w:r>
        <w:t>Este espelho não tinha sido eliminado? Editar para corresponder ao que de fato ocorreu</w:t>
      </w:r>
    </w:p>
  </w:comment>
  <w:comment w:id="120" w:author="Fabio Miranda" w:date="2008-06-15T17:34:00Z" w:initials="FM">
    <w:p w:rsidR="005D527E" w:rsidRDefault="005D527E">
      <w:pPr>
        <w:pStyle w:val="CommentText"/>
      </w:pPr>
      <w:r>
        <w:rPr>
          <w:rStyle w:val="CommentReference"/>
        </w:rPr>
        <w:annotationRef/>
      </w:r>
      <w:r>
        <w:t>Qual é o material das sacolas plásticas? É fácil porque em algumas vem escrito</w:t>
      </w:r>
    </w:p>
  </w:comment>
  <w:comment w:id="125" w:author="Fabio Miranda" w:date="2008-06-15T17:34:00Z" w:initials="FM">
    <w:p w:rsidR="005D527E" w:rsidRDefault="005D527E">
      <w:pPr>
        <w:pStyle w:val="CommentText"/>
      </w:pPr>
      <w:r>
        <w:rPr>
          <w:rStyle w:val="CommentReference"/>
        </w:rPr>
        <w:annotationRef/>
      </w:r>
    </w:p>
  </w:comment>
  <w:comment w:id="126" w:author="Fabio Miranda" w:date="2008-06-15T17:34:00Z" w:initials="FM">
    <w:p w:rsidR="005D527E" w:rsidRDefault="005D527E">
      <w:pPr>
        <w:pStyle w:val="CommentText"/>
      </w:pPr>
      <w:r>
        <w:rPr>
          <w:rStyle w:val="CommentReference"/>
        </w:rPr>
        <w:annotationRef/>
      </w:r>
      <w:r>
        <w:t>O contraste entre o acrílico e os dedos não mudou. O que mudou foi o constrate entre as regiões da imagem que correspondem a toques e regiões em que só há o anteparo de projeção</w:t>
      </w:r>
    </w:p>
  </w:comment>
  <w:comment w:id="148" w:author="Fabio R. de Miranda" w:date="2008-06-15T17:34:00Z" w:initials="FRdM">
    <w:p w:rsidR="005D527E" w:rsidRDefault="005D527E">
      <w:pPr>
        <w:pStyle w:val="CommentText"/>
      </w:pPr>
      <w:r>
        <w:rPr>
          <w:rStyle w:val="CommentReference"/>
        </w:rPr>
        <w:annotationRef/>
      </w:r>
      <w:r>
        <w:t>Incluir uma figura com alguns exemplos de fiduciais da Reactable / Tuio</w:t>
      </w:r>
    </w:p>
  </w:comment>
  <w:comment w:id="156" w:author="Fabio R. de Miranda" w:date="2008-06-15T17:34:00Z" w:initials="FRdM">
    <w:p w:rsidR="005D527E" w:rsidRDefault="005D527E">
      <w:pPr>
        <w:pStyle w:val="CommentText"/>
      </w:pPr>
      <w:r>
        <w:rPr>
          <w:rStyle w:val="CommentReference"/>
        </w:rPr>
        <w:annotationRef/>
      </w:r>
      <w:r>
        <w:t>Excluí as menções a canhão porque com um LED só precisa forçar um pouco a barra para considerar um canhão</w:t>
      </w:r>
    </w:p>
  </w:comment>
  <w:comment w:id="193" w:author="Fabio R. de Miranda" w:date="2008-06-15T17:34:00Z" w:initials="FRdM">
    <w:p w:rsidR="005D527E" w:rsidRDefault="005D527E">
      <w:pPr>
        <w:pStyle w:val="CommentText"/>
      </w:pPr>
      <w:r>
        <w:rPr>
          <w:rStyle w:val="CommentReference"/>
        </w:rPr>
        <w:annotationRef/>
      </w:r>
      <w:r>
        <w:t>Um LED sozinho não faz canhão</w:t>
      </w:r>
    </w:p>
  </w:comment>
  <w:comment w:id="203" w:author="Fabio R. de Miranda" w:date="2008-06-15T17:34:00Z" w:initials="FRdM">
    <w:p w:rsidR="005D527E" w:rsidRDefault="005D527E">
      <w:pPr>
        <w:pStyle w:val="CommentText"/>
      </w:pPr>
      <w:r>
        <w:rPr>
          <w:rStyle w:val="CommentReference"/>
        </w:rPr>
        <w:annotationRef/>
      </w:r>
      <w:r>
        <w:t>Que dois materiais???</w:t>
      </w:r>
    </w:p>
  </w:comment>
  <w:comment w:id="204" w:author="Fabio R. de Miranda" w:date="2008-06-15T17:34:00Z" w:initials="FRdM">
    <w:p w:rsidR="005D527E" w:rsidRDefault="005D527E">
      <w:pPr>
        <w:pStyle w:val="CommentText"/>
      </w:pPr>
      <w:r>
        <w:rPr>
          <w:rStyle w:val="CommentReference"/>
        </w:rPr>
        <w:annotationRef/>
      </w:r>
      <w:r>
        <w:t>Esta informação foi com a câmera meia-boca de ângulo de abertura 320 x 240 e ângulo de visão de 45 graus. Se forem mencionar este dado, digam especificamente com qual câmera foi feita e justifiquem porque o teste não foi refeito com a VX 6000</w:t>
      </w:r>
    </w:p>
  </w:comment>
  <w:comment w:id="206" w:author="Fabio R. de Miranda" w:date="2008-06-15T17:34:00Z" w:initials="FRdM">
    <w:p w:rsidR="005D527E" w:rsidRDefault="005D527E">
      <w:pPr>
        <w:pStyle w:val="CommentText"/>
      </w:pPr>
      <w:r>
        <w:rPr>
          <w:rStyle w:val="CommentReference"/>
        </w:rPr>
        <w:annotationRef/>
      </w:r>
      <w:r>
        <w:t>Forneçam DADOS!!!! De que tamanho ficou a área aproveitável da mesa??? Idealmente, apresentem uma imagem que a webcam enxergou da mesa para dar uma idéia. Isto foi na época em que havia um quadradinho de mais ou menos 50 x 50 feito com fita crepe. Existem imagens desta época ainda???</w:t>
      </w:r>
    </w:p>
  </w:comment>
  <w:comment w:id="211" w:author="Fabio R. de Miranda" w:date="2008-06-15T17:34:00Z" w:initials="FRdM">
    <w:p w:rsidR="005D527E" w:rsidRDefault="005D527E">
      <w:pPr>
        <w:pStyle w:val="CommentText"/>
      </w:pPr>
      <w:r>
        <w:rPr>
          <w:rStyle w:val="CommentReference"/>
        </w:rPr>
        <w:annotationRef/>
      </w:r>
      <w:r>
        <w:t>Para reforçar esta informação é importante enfatizar que há implementações do protocolo OSC em diversas plataformas.</w:t>
      </w:r>
    </w:p>
  </w:comment>
  <w:comment w:id="212" w:author="Fabio R. de Miranda" w:date="2008-06-15T17:34:00Z" w:initials="FRdM">
    <w:p w:rsidR="005D527E" w:rsidRDefault="005D527E">
      <w:pPr>
        <w:pStyle w:val="CommentText"/>
      </w:pPr>
      <w:r>
        <w:rPr>
          <w:rStyle w:val="CommentReference"/>
        </w:rPr>
        <w:annotationRef/>
      </w:r>
      <w:r>
        <w:t>Recursos de que tipo? Controle de versão? Debugger? Loaders de conteúdo?? Sejam específicos</w:t>
      </w:r>
    </w:p>
  </w:comment>
  <w:comment w:id="213" w:author="Fabio R. de Miranda" w:date="2008-06-15T17:34:00Z" w:initials="FRdM">
    <w:p w:rsidR="005D527E" w:rsidRDefault="005D527E">
      <w:pPr>
        <w:pStyle w:val="CommentText"/>
      </w:pPr>
      <w:r>
        <w:rPr>
          <w:rStyle w:val="CommentReference"/>
        </w:rPr>
        <w:annotationRef/>
      </w:r>
      <w:r>
        <w:t>Acho que o ganho de produtividade se deve ao Visual Studio e não ao C#.</w:t>
      </w:r>
    </w:p>
  </w:comment>
  <w:comment w:id="214" w:author="Fabio R. de Miranda" w:date="2008-06-15T17:34:00Z" w:initials="FRdM">
    <w:p w:rsidR="005D527E" w:rsidRDefault="005D527E">
      <w:pPr>
        <w:pStyle w:val="CommentText"/>
      </w:pPr>
      <w:r>
        <w:rPr>
          <w:rStyle w:val="CommentReference"/>
        </w:rPr>
        <w:annotationRef/>
      </w:r>
      <w:r>
        <w:t>Estes trechos que estão em amarelo deve ir para o início do capítulo, para ajudar a dar uma visão geral do jogo</w:t>
      </w:r>
    </w:p>
  </w:comment>
  <w:comment w:id="215" w:author="Fabio R. de Miranda" w:date="2008-06-15T17:34:00Z" w:initials="FRdM">
    <w:p w:rsidR="005D527E" w:rsidRDefault="005D527E">
      <w:pPr>
        <w:pStyle w:val="CommentText"/>
      </w:pPr>
      <w:r>
        <w:rPr>
          <w:rStyle w:val="CommentReference"/>
        </w:rPr>
        <w:annotationRef/>
      </w:r>
      <w:r>
        <w:t>Como a mesa não tem computação, vocês querem dizer comunicação entre a máquina que roda o jogo e a máquina que controla a mesa?</w:t>
      </w:r>
    </w:p>
  </w:comment>
  <w:comment w:id="216" w:author="Fabio R. de Miranda" w:date="2008-06-15T17:34:00Z" w:initials="FRdM">
    <w:p w:rsidR="005D527E" w:rsidRDefault="005D527E">
      <w:pPr>
        <w:pStyle w:val="CommentText"/>
      </w:pPr>
      <w:r>
        <w:rPr>
          <w:rStyle w:val="CommentReference"/>
        </w:rPr>
        <w:annotationRef/>
      </w:r>
      <w:r>
        <w:t>Ok, mas só falta deixar mais claro no diagrama em que ponta está o usuário??</w:t>
      </w:r>
    </w:p>
  </w:comment>
  <w:comment w:id="218" w:author="Fabio R. de Miranda" w:date="2008-06-15T17:34:00Z" w:initials="FRdM">
    <w:p w:rsidR="005D527E" w:rsidRDefault="005D527E">
      <w:pPr>
        <w:pStyle w:val="CommentText"/>
      </w:pPr>
      <w:r>
        <w:rPr>
          <w:rStyle w:val="CommentReference"/>
        </w:rPr>
        <w:annotationRef/>
      </w:r>
    </w:p>
  </w:comment>
  <w:comment w:id="219" w:author="Fabio R. de Miranda" w:date="2008-06-15T17:34:00Z" w:initials="FRdM">
    <w:p w:rsidR="005D527E" w:rsidRDefault="005D527E">
      <w:pPr>
        <w:pStyle w:val="CommentText"/>
      </w:pPr>
      <w:r>
        <w:rPr>
          <w:rStyle w:val="CommentReference"/>
        </w:rPr>
        <w:annotationRef/>
      </w:r>
      <w:r>
        <w:t>Decodificação ou simples transmissão? O pacote que decodifica não veio prontinho? Como é uma mensagem TUIO?</w:t>
      </w:r>
    </w:p>
  </w:comment>
  <w:comment w:id="227" w:author="Fabio R. de Miranda" w:date="2008-06-15T17:34:00Z" w:initials="FRdM">
    <w:p w:rsidR="005D527E" w:rsidRDefault="005D527E">
      <w:pPr>
        <w:pStyle w:val="CommentText"/>
      </w:pPr>
      <w:r>
        <w:rPr>
          <w:rStyle w:val="CommentReference"/>
        </w:rPr>
        <w:annotationRef/>
      </w:r>
      <w:r>
        <w:t>Se você retirar o reconhecimento de toques e fiduciais, já mencionados, o que é a “tecnologia”. O XNA apenas?? Tecnologia é um termo muito vago e genérico e leigo para cair bem num texto de monografia</w:t>
      </w:r>
    </w:p>
  </w:comment>
  <w:comment w:id="241" w:author="Fabio R. de Miranda" w:date="2008-06-15T17:34:00Z" w:initials="FRdM">
    <w:p w:rsidR="005D527E" w:rsidRDefault="005D527E">
      <w:pPr>
        <w:pStyle w:val="CommentText"/>
      </w:pPr>
      <w:r>
        <w:rPr>
          <w:rStyle w:val="CommentReference"/>
        </w:rPr>
        <w:annotationRef/>
      </w:r>
      <w:r>
        <w:t>Esta afirmação só faz algum sentido se, com o protótipo não tão planejado assim, houvesse problema de desempenho. Aconteceu este problema?</w:t>
      </w:r>
    </w:p>
  </w:comment>
  <w:comment w:id="242" w:author="Fabio R. de Miranda" w:date="2008-06-15T17:34:00Z" w:initials="FRdM">
    <w:p w:rsidR="005D527E" w:rsidRDefault="005D527E">
      <w:pPr>
        <w:pStyle w:val="CommentText"/>
        <w:rPr>
          <w:rStyle w:val="CommentReference"/>
        </w:rPr>
      </w:pPr>
      <w:r>
        <w:rPr>
          <w:rStyle w:val="CommentReference"/>
        </w:rPr>
        <w:annotationRef/>
      </w:r>
      <w:r>
        <w:rPr>
          <w:rStyle w:val="CommentReference"/>
        </w:rPr>
        <w:t xml:space="preserve">Então há um paradoxo: vocês disseram que o protótipo servia para entender que é preciso ter uma arquitetura senão haverá muito lag e baixo desempenho, mas já na primeira não houve problema algum. </w:t>
      </w:r>
    </w:p>
    <w:p w:rsidR="005D527E" w:rsidRDefault="005D527E">
      <w:pPr>
        <w:pStyle w:val="CommentText"/>
      </w:pPr>
      <w:r>
        <w:rPr>
          <w:rStyle w:val="CommentReference"/>
        </w:rPr>
        <w:t>Outro detalhe: vocês chamaram de satisfatório: quais critérios foram satisfeitos?</w:t>
      </w:r>
    </w:p>
  </w:comment>
  <w:comment w:id="252" w:author="Fabio R. de Miranda" w:date="2008-06-15T17:34:00Z" w:initials="FRdM">
    <w:p w:rsidR="005D527E" w:rsidRDefault="005D527E">
      <w:pPr>
        <w:pStyle w:val="CommentText"/>
      </w:pPr>
      <w:r>
        <w:rPr>
          <w:rStyle w:val="CommentReference"/>
        </w:rPr>
        <w:annotationRef/>
      </w:r>
      <w:r>
        <w:t>Incluir referência cruzada para o nome da seção em que está o detalhamento do segundo protótipo/arquitetura final</w:t>
      </w:r>
    </w:p>
  </w:comment>
  <w:comment w:id="266" w:author="Fabio R. de Miranda" w:date="2008-06-15T17:34:00Z" w:initials="FRdM">
    <w:p w:rsidR="005D527E" w:rsidRDefault="005D527E">
      <w:pPr>
        <w:pStyle w:val="CommentText"/>
      </w:pPr>
      <w:r>
        <w:rPr>
          <w:rStyle w:val="CommentReference"/>
        </w:rPr>
        <w:annotationRef/>
      </w:r>
      <w:r>
        <w:t>Pessoal</w:t>
      </w:r>
    </w:p>
    <w:p w:rsidR="005D527E" w:rsidRDefault="005D527E">
      <w:pPr>
        <w:pStyle w:val="CommentText"/>
      </w:pPr>
      <w:r>
        <w:t>O jogo não dá a impressão de demandar muito poderia computacional, comparado com outras aplicações atuais. Vamos parar de dizer que o único benefício e objetivo de uma boa arquitetura é a velocidade. Acredito que vocês ganharam mais em facilidade para agregar funcionalidades, facilidade de mudanças e reuso com esta arquitetura do que em velocidade.</w:t>
      </w:r>
    </w:p>
    <w:p w:rsidR="005D527E" w:rsidRDefault="005D527E">
      <w:pPr>
        <w:pStyle w:val="CommentText"/>
      </w:pPr>
    </w:p>
    <w:p w:rsidR="005D527E" w:rsidRDefault="005D527E">
      <w:pPr>
        <w:pStyle w:val="CommentText"/>
      </w:pPr>
      <w:r>
        <w:t>Se forem insistir na questão do “rápido”, vocês conseguem mencionar pelo menos uma decisão de projeto que teve a velocidade em mente?</w:t>
      </w:r>
    </w:p>
  </w:comment>
  <w:comment w:id="267" w:author="Fabio R. de Miranda" w:date="2008-06-15T17:34:00Z" w:initials="FRdM">
    <w:p w:rsidR="005D527E" w:rsidRDefault="005D527E">
      <w:pPr>
        <w:pStyle w:val="CommentText"/>
      </w:pPr>
      <w:r>
        <w:rPr>
          <w:rStyle w:val="CommentReference"/>
        </w:rPr>
        <w:annotationRef/>
      </w:r>
      <w:r w:rsidRPr="003C3E3B">
        <w:rPr>
          <w:sz w:val="22"/>
        </w:rPr>
        <w:t>Precisa ter uma imagem desta versão final na introdução do texto, com algumas legendas e setas indicando o que são as coisas!</w:t>
      </w:r>
    </w:p>
  </w:comment>
  <w:comment w:id="290" w:author="Fabio R. de Miranda" w:date="2008-06-15T17:34:00Z" w:initials="FRdM">
    <w:p w:rsidR="005D527E" w:rsidRDefault="005D527E">
      <w:pPr>
        <w:pStyle w:val="CommentText"/>
      </w:pPr>
      <w:r>
        <w:rPr>
          <w:rStyle w:val="CommentReference"/>
        </w:rPr>
        <w:annotationRef/>
      </w:r>
      <w:r>
        <w:t>“objetos como objetos” estava confuso. Tentei consertar mas vejam se ainda faz sentido</w:t>
      </w:r>
    </w:p>
  </w:comment>
  <w:comment w:id="311" w:author="Fabio R. de Miranda" w:date="2008-06-15T17:34:00Z" w:initials="FRdM">
    <w:p w:rsidR="005D527E" w:rsidRDefault="005D527E">
      <w:pPr>
        <w:pStyle w:val="CommentText"/>
      </w:pPr>
      <w:r>
        <w:rPr>
          <w:rStyle w:val="CommentReference"/>
        </w:rPr>
        <w:annotationRef/>
      </w:r>
      <w:r>
        <w:t>Como assim? É impossível exportar geometria com texturas?</w:t>
      </w:r>
    </w:p>
  </w:comment>
  <w:comment w:id="312" w:author="Fabio R. de Miranda" w:date="2008-06-15T17:34:00Z" w:initials="FRdM">
    <w:p w:rsidR="005D527E" w:rsidRDefault="005D527E">
      <w:pPr>
        <w:pStyle w:val="CommentText"/>
      </w:pPr>
      <w:r>
        <w:rPr>
          <w:rStyle w:val="CommentReference"/>
        </w:rPr>
        <w:annotationRef/>
      </w:r>
      <w:r>
        <w:t>VocÊs chegaram a pensar em tentar um terreno com _menos_ polígonos? É algo que todo mundo vai perguntar</w:t>
      </w:r>
    </w:p>
  </w:comment>
  <w:comment w:id="315" w:author="Fabio R. de Miranda" w:date="2008-06-15T17:34:00Z" w:initials="FRdM">
    <w:p w:rsidR="005D527E" w:rsidRDefault="005D527E">
      <w:pPr>
        <w:pStyle w:val="CommentText"/>
      </w:pPr>
      <w:r>
        <w:rPr>
          <w:rStyle w:val="CommentReference"/>
        </w:rPr>
        <w:annotationRef/>
      </w:r>
      <w:r>
        <w:t>Dependendo do tamanho (w x h) do terreno, esta estratégia é incrivelmente dispendiosa do ponto de vista de número de polígonos.</w:t>
      </w:r>
    </w:p>
    <w:p w:rsidR="005D527E" w:rsidRDefault="005D527E">
      <w:pPr>
        <w:pStyle w:val="CommentText"/>
      </w:pPr>
    </w:p>
    <w:p w:rsidR="005D527E" w:rsidRDefault="005D527E">
      <w:pPr>
        <w:pStyle w:val="CommentText"/>
      </w:pPr>
      <w:r>
        <w:t>Vocês conseguem argumentar (talvez com benchmarks) que esta técnica tem alguma vantagem na medida em que só cria os polígonos durante o loop de render, evitando que transitem por toda a memória?</w:t>
      </w:r>
    </w:p>
  </w:comment>
  <w:comment w:id="322" w:author="Fabio R. de Miranda" w:date="2008-06-15T17:34:00Z" w:initials="FRdM">
    <w:p w:rsidR="005D527E" w:rsidRDefault="005D527E">
      <w:pPr>
        <w:pStyle w:val="CommentText"/>
      </w:pPr>
      <w:r>
        <w:rPr>
          <w:rStyle w:val="CommentReference"/>
        </w:rPr>
        <w:annotationRef/>
      </w:r>
      <w:r>
        <w:t>Pessoal</w:t>
      </w:r>
    </w:p>
    <w:p w:rsidR="005D527E" w:rsidRDefault="005D527E">
      <w:pPr>
        <w:pStyle w:val="CommentText"/>
      </w:pPr>
    </w:p>
    <w:p w:rsidR="005D527E" w:rsidRDefault="005D527E">
      <w:pPr>
        <w:pStyle w:val="CommentText"/>
      </w:pPr>
      <w:r>
        <w:t>Este fluxo está ótimo.</w:t>
      </w:r>
    </w:p>
    <w:p w:rsidR="005D527E" w:rsidRDefault="005D527E">
      <w:pPr>
        <w:pStyle w:val="CommentText"/>
      </w:pPr>
    </w:p>
    <w:p w:rsidR="005D527E" w:rsidRDefault="005D527E">
      <w:pPr>
        <w:pStyle w:val="CommentText"/>
      </w:pPr>
      <w:r>
        <w:t>O problema é que há um contraste no texto de vocês todo entre a dedicação com que se explica detalhe e a ausência de explicações para as visões gerais.</w:t>
      </w:r>
    </w:p>
    <w:p w:rsidR="005D527E" w:rsidRDefault="005D527E">
      <w:pPr>
        <w:pStyle w:val="CommentText"/>
      </w:pPr>
    </w:p>
    <w:p w:rsidR="005D527E" w:rsidRDefault="005D527E">
      <w:pPr>
        <w:pStyle w:val="CommentText"/>
      </w:pPr>
      <w:r>
        <w:t>Procurar exportar para algo vetorial (tipo WMF) para não ficar ruim após rescale</w:t>
      </w:r>
    </w:p>
  </w:comment>
  <w:comment w:id="330" w:author="Fabio R. de Miranda" w:date="2008-06-15T17:34:00Z" w:initials="FRdM">
    <w:p w:rsidR="005D527E" w:rsidRDefault="005D527E">
      <w:pPr>
        <w:pStyle w:val="CommentText"/>
      </w:pPr>
      <w:r>
        <w:rPr>
          <w:rStyle w:val="CommentReference"/>
        </w:rPr>
        <w:annotationRef/>
      </w:r>
      <w:r>
        <w:t>Sugestão: colocar este módulo antes dos outros</w:t>
      </w:r>
    </w:p>
  </w:comment>
  <w:comment w:id="333" w:author="Fabio R. de Miranda" w:date="2008-06-15T17:34:00Z" w:initials="FRdM">
    <w:p w:rsidR="005D527E" w:rsidRDefault="005D527E">
      <w:pPr>
        <w:pStyle w:val="CommentText"/>
      </w:pPr>
      <w:r>
        <w:rPr>
          <w:rStyle w:val="CommentReference"/>
        </w:rPr>
        <w:annotationRef/>
      </w:r>
      <w:r>
        <w:t>No texto, explicar em algum lugar esta figura, fazendo referência a ela</w:t>
      </w:r>
    </w:p>
  </w:comment>
  <w:comment w:id="334" w:author="Fabio R. de Miranda" w:date="2008-06-15T17:34:00Z" w:initials="FRdM">
    <w:p w:rsidR="005D527E" w:rsidRDefault="005D527E">
      <w:pPr>
        <w:pStyle w:val="CommentText"/>
      </w:pPr>
      <w:r>
        <w:rPr>
          <w:rStyle w:val="CommentReference"/>
        </w:rPr>
        <w:annotationRef/>
      </w:r>
      <w:r>
        <w:t>Este “como” quer dizer “por exemplo’?</w:t>
      </w:r>
    </w:p>
  </w:comment>
  <w:comment w:id="335" w:author="Fabio R. de Miranda" w:date="2008-06-15T17:34:00Z" w:initials="FRdM">
    <w:p w:rsidR="005D527E" w:rsidRDefault="005D527E">
      <w:pPr>
        <w:pStyle w:val="CommentText"/>
      </w:pPr>
      <w:r>
        <w:rPr>
          <w:rStyle w:val="CommentReference"/>
        </w:rPr>
        <w:annotationRef/>
      </w:r>
      <w:r>
        <w:t>Sugestão: transformar numa tabela simples</w:t>
      </w:r>
    </w:p>
  </w:comment>
  <w:comment w:id="336" w:author="Fabio R. de Miranda" w:date="2008-06-15T17:34:00Z" w:initials="FRdM">
    <w:p w:rsidR="005D527E" w:rsidRDefault="005D527E">
      <w:pPr>
        <w:pStyle w:val="CommentText"/>
      </w:pPr>
      <w:r>
        <w:rPr>
          <w:rStyle w:val="CommentReference"/>
        </w:rPr>
        <w:annotationRef/>
      </w:r>
      <w:r>
        <w:t>Novamente: sugiro transformar numa tabela simples</w:t>
      </w:r>
    </w:p>
  </w:comment>
  <w:comment w:id="337" w:author="Fabio R. de Miranda" w:date="2008-06-15T17:34:00Z" w:initials="FRdM">
    <w:p w:rsidR="005D527E" w:rsidRDefault="005D527E">
      <w:pPr>
        <w:pStyle w:val="CommentText"/>
      </w:pPr>
      <w:r>
        <w:rPr>
          <w:rStyle w:val="CommentReference"/>
        </w:rPr>
        <w:annotationRef/>
      </w:r>
      <w:r>
        <w:t>Seria muito bom mostrar um screenshot de cada uma destas telas</w:t>
      </w:r>
    </w:p>
  </w:comment>
  <w:comment w:id="356" w:author="Fabio R. de Miranda" w:date="2008-06-15T17:34:00Z" w:initials="FRdM">
    <w:p w:rsidR="005D527E" w:rsidRDefault="005D527E">
      <w:pPr>
        <w:pStyle w:val="CommentText"/>
      </w:pPr>
      <w:r>
        <w:rPr>
          <w:rStyle w:val="CommentReference"/>
        </w:rPr>
        <w:annotationRef/>
      </w:r>
      <w:r>
        <w:t>Apesar de eu ser contra código na monografia, talvez valha a pena colocar dentro de um box a assinatura  desta delegate (a linha com a declaração)</w:t>
      </w:r>
    </w:p>
  </w:comment>
  <w:comment w:id="366" w:author="Fabio R. de Miranda" w:date="2008-06-15T17:34:00Z" w:initials="FRdM">
    <w:p w:rsidR="005D527E" w:rsidRDefault="005D527E">
      <w:pPr>
        <w:pStyle w:val="CommentText"/>
      </w:pPr>
      <w:r>
        <w:rPr>
          <w:rStyle w:val="CommentReference"/>
        </w:rPr>
        <w:annotationRef/>
      </w:r>
      <w:r>
        <w:t>Esta imagem está fazendo bastante falta</w:t>
      </w:r>
    </w:p>
  </w:comment>
  <w:comment w:id="405" w:author="Fabio R. de Miranda" w:date="2008-06-15T17:34:00Z" w:initials="FRdM">
    <w:p w:rsidR="005D527E" w:rsidRDefault="005D527E">
      <w:pPr>
        <w:pStyle w:val="CommentText"/>
      </w:pPr>
      <w:r>
        <w:rPr>
          <w:rStyle w:val="CommentReference"/>
        </w:rPr>
        <w:annotationRef/>
      </w:r>
      <w:r>
        <w:t>Para um trabalho do tamanho do de vocês o conjunto de referências está bem fraco.</w:t>
      </w:r>
    </w:p>
    <w:p w:rsidR="005D527E" w:rsidRDefault="005D527E">
      <w:pPr>
        <w:pStyle w:val="CommentText"/>
      </w:pPr>
      <w:r>
        <w:t>Há alguns papers da área de multi-toque, entre eles do próprio Han, que poderiam ser citados.</w:t>
      </w:r>
    </w:p>
    <w:p w:rsidR="005D527E" w:rsidRDefault="005D527E">
      <w:pPr>
        <w:pStyle w:val="CommentText"/>
      </w:pPr>
    </w:p>
  </w:comment>
  <w:comment w:id="410" w:author="Fabio R. de Miranda" w:date="2008-06-15T17:34:00Z" w:initials="FRdM">
    <w:p w:rsidR="005D527E" w:rsidRDefault="005D527E">
      <w:pPr>
        <w:pStyle w:val="CommentText"/>
      </w:pPr>
      <w:r>
        <w:rPr>
          <w:rStyle w:val="CommentReference"/>
        </w:rPr>
        <w:annotationRef/>
      </w:r>
      <w:r>
        <w:t>Os anexos vêm depois do apêndice. Por definição os anexos não são de autoria de quem escreve o trabalho, mas os apêndices sim.</w:t>
      </w:r>
    </w:p>
    <w:p w:rsidR="005D527E" w:rsidRDefault="005D527E">
      <w:pPr>
        <w:pStyle w:val="CommentText"/>
      </w:pPr>
    </w:p>
    <w:p w:rsidR="005D527E" w:rsidRDefault="005D527E">
      <w:pPr>
        <w:pStyle w:val="CommentText"/>
      </w:pPr>
      <w:r>
        <w:t>Achei este material mais adequado a um apêndice mesmo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22A2F" w:rsidRDefault="00122A2F">
      <w:pPr>
        <w:spacing w:before="0" w:after="0" w:line="240" w:lineRule="auto"/>
      </w:pPr>
      <w:r>
        <w:separator/>
      </w:r>
    </w:p>
  </w:endnote>
  <w:endnote w:type="continuationSeparator" w:id="1">
    <w:p w:rsidR="00122A2F" w:rsidRDefault="00122A2F">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tarSymbol">
    <w:altName w:val="Arial Unicode MS"/>
    <w:charset w:val="02"/>
    <w:family w:val="auto"/>
    <w:pitch w:val="default"/>
    <w:sig w:usb0="00000000" w:usb1="00000000" w:usb2="00000000" w:usb3="00000000" w:csb0="00000000"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Lucida Sans Unicode">
    <w:panose1 w:val="020B0602030504020204"/>
    <w:charset w:val="00"/>
    <w:family w:val="swiss"/>
    <w:pitch w:val="variable"/>
    <w:sig w:usb0="80000AFF" w:usb1="0000396B" w:usb2="00000000" w:usb3="00000000" w:csb0="0000003F" w:csb1="00000000"/>
  </w:font>
  <w:font w:name="Tahoma">
    <w:panose1 w:val="020B0604030504040204"/>
    <w:charset w:val="00"/>
    <w:family w:val="swiss"/>
    <w:pitch w:val="variable"/>
    <w:sig w:usb0="61002A87" w:usb1="80000000" w:usb2="00000008"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Cambria Math">
    <w:panose1 w:val="02040503050406030204"/>
    <w:charset w:val="00"/>
    <w:family w:val="roman"/>
    <w:pitch w:val="variable"/>
    <w:sig w:usb0="A00002EF" w:usb1="420020EB" w:usb2="00000000" w:usb3="00000000" w:csb0="0000009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A00002EF" w:usb1="4000204B" w:usb2="00000000" w:usb3="00000000" w:csb0="0000009F" w:csb1="00000000"/>
  </w:font>
  <w:font w:name="Calibri">
    <w:panose1 w:val="020F0502020204030204"/>
    <w:charset w:val="00"/>
    <w:family w:val="swiss"/>
    <w:pitch w:val="variable"/>
    <w:sig w:usb0="A00002EF" w:usb1="4000207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22A2F" w:rsidRDefault="00122A2F">
      <w:pPr>
        <w:spacing w:before="0" w:after="0" w:line="240" w:lineRule="auto"/>
      </w:pPr>
      <w:r>
        <w:separator/>
      </w:r>
    </w:p>
  </w:footnote>
  <w:footnote w:type="continuationSeparator" w:id="1">
    <w:p w:rsidR="00122A2F" w:rsidRDefault="00122A2F">
      <w:pPr>
        <w:spacing w:before="0" w:after="0" w:line="240" w:lineRule="auto"/>
      </w:pPr>
      <w:r>
        <w:continuationSeparator/>
      </w:r>
    </w:p>
  </w:footnote>
  <w:footnote w:id="2">
    <w:p w:rsidR="005D527E" w:rsidRDefault="005D527E" w:rsidP="00944A96">
      <w:pPr>
        <w:pStyle w:val="FootnoteText"/>
      </w:pPr>
      <w:r>
        <w:rPr>
          <w:rStyle w:val="FootnoteReference"/>
        </w:rPr>
        <w:footnoteRef/>
      </w:r>
      <w:r>
        <w:t xml:space="preserve"> Divisão de pesquisas e treinamento avançado de Ciência da Computação e Matemática da Universidade de Nova Iorque, Estados Unidos da América.</w:t>
      </w:r>
    </w:p>
  </w:footnote>
  <w:footnote w:id="3">
    <w:p w:rsidR="005D527E" w:rsidRDefault="005D527E" w:rsidP="00E23F62">
      <w:pPr>
        <w:pStyle w:val="FootnoteText"/>
      </w:pPr>
      <w:r>
        <w:rPr>
          <w:rStyle w:val="FootnoteReference"/>
        </w:rPr>
        <w:footnoteRef/>
      </w:r>
      <w:r>
        <w:t xml:space="preserve"> Imagens únicas, geradas através de algoritmo usado na visão computacional para obter informações sobre o mundo real.</w:t>
      </w:r>
    </w:p>
  </w:footnote>
  <w:footnote w:id="4">
    <w:p w:rsidR="005D527E" w:rsidRDefault="005D527E" w:rsidP="005A7093">
      <w:pPr>
        <w:pStyle w:val="FootnoteText"/>
      </w:pPr>
      <w:r>
        <w:rPr>
          <w:rStyle w:val="FootnoteReference"/>
        </w:rPr>
        <w:footnoteRef/>
      </w:r>
      <w:r>
        <w:t xml:space="preserve"> Stratos: E</w:t>
      </w:r>
      <w:r w:rsidRPr="00ED0DB2">
        <w:t>x</w:t>
      </w:r>
      <w:r>
        <w:t>ército, A</w:t>
      </w:r>
      <w:r w:rsidRPr="00ED0DB2">
        <w:t>go</w:t>
      </w:r>
      <w:r>
        <w:t>: Liderança.</w:t>
      </w:r>
    </w:p>
  </w:footnote>
  <w:footnote w:id="5">
    <w:p w:rsidR="005D527E" w:rsidRDefault="005D527E" w:rsidP="005A7093">
      <w:pPr>
        <w:pStyle w:val="FootnoteText"/>
      </w:pPr>
      <w:r>
        <w:rPr>
          <w:rStyle w:val="FootnoteReference"/>
        </w:rPr>
        <w:footnoteRef/>
      </w:r>
      <w:r>
        <w:t xml:space="preserve"> Agência espacial norte-americana</w:t>
      </w:r>
    </w:p>
  </w:footnote>
  <w:footnote w:id="6">
    <w:p w:rsidR="005D527E" w:rsidRDefault="005D527E" w:rsidP="005A7093">
      <w:pPr>
        <w:pStyle w:val="FootnoteText"/>
      </w:pPr>
      <w:r>
        <w:rPr>
          <w:rStyle w:val="FootnoteReference"/>
        </w:rPr>
        <w:footnoteRef/>
      </w:r>
      <w:r>
        <w:t xml:space="preserve"> </w:t>
      </w:r>
      <w:r w:rsidRPr="00C0331A">
        <w:t>http://www.newhorizons.org/strategies/literacy/kestrel.htm</w:t>
      </w:r>
    </w:p>
  </w:footnote>
  <w:footnote w:id="7">
    <w:p w:rsidR="005D527E" w:rsidRDefault="005D527E">
      <w:pPr>
        <w:pStyle w:val="FootnoteText"/>
      </w:pPr>
      <w:r>
        <w:rPr>
          <w:rStyle w:val="FootnoteReference"/>
        </w:rPr>
        <w:footnoteRef/>
      </w:r>
      <w:r>
        <w:t xml:space="preserve"> </w:t>
      </w:r>
      <w:r w:rsidRPr="00221E1E">
        <w:t>http://nuigroup.com</w:t>
      </w:r>
    </w:p>
  </w:footnote>
  <w:footnote w:id="8">
    <w:p w:rsidR="005D527E" w:rsidRDefault="005D527E">
      <w:pPr>
        <w:pStyle w:val="FootnoteText"/>
      </w:pPr>
      <w:r>
        <w:rPr>
          <w:rStyle w:val="FootnoteReference"/>
        </w:rPr>
        <w:footnoteRef/>
      </w:r>
      <w:r>
        <w:t xml:space="preserve"> </w:t>
      </w:r>
      <w:r w:rsidRPr="00221E1E">
        <w:t>http://whitenoiseaudio.com</w:t>
      </w:r>
    </w:p>
  </w:footnote>
  <w:footnote w:id="9">
    <w:p w:rsidR="005D527E" w:rsidRDefault="005D527E">
      <w:pPr>
        <w:pStyle w:val="FootnoteText"/>
      </w:pPr>
      <w:r>
        <w:rPr>
          <w:rStyle w:val="FootnoteReference"/>
        </w:rPr>
        <w:footnoteRef/>
      </w:r>
      <w:r>
        <w:t xml:space="preserve"> Operações executadas pelo processador de uma placa de vídeo, sobre a cor de cada píxel de uma imagem, com o objetivo de aplicar texturas, efeitos, sombras e explosões.</w:t>
      </w:r>
    </w:p>
  </w:footnote>
  <w:footnote w:id="10">
    <w:p w:rsidR="005D527E" w:rsidRDefault="005D527E">
      <w:pPr>
        <w:pStyle w:val="FootnoteText"/>
      </w:pPr>
      <w:r>
        <w:rPr>
          <w:rStyle w:val="FootnoteReference"/>
        </w:rPr>
        <w:footnoteRef/>
      </w:r>
      <w:r>
        <w:t xml:space="preserve"> Operações matemáticas executadas pelo processador de uma placa de vídeo, sobre os vértices de um objeto 3D, com o objetivo de adicionar efeitos e alterar sua aparência.</w:t>
      </w:r>
    </w:p>
  </w:footnote>
  <w:footnote w:id="11">
    <w:p w:rsidR="005D527E" w:rsidRDefault="005D527E">
      <w:pPr>
        <w:pStyle w:val="FootnoteText"/>
      </w:pPr>
      <w:r>
        <w:rPr>
          <w:rStyle w:val="FootnoteReference"/>
        </w:rPr>
        <w:footnoteRef/>
      </w:r>
      <w:r>
        <w:t xml:space="preserve"> Coleções de </w:t>
      </w:r>
      <w:r w:rsidRPr="003C7619">
        <w:rPr>
          <w:i/>
        </w:rPr>
        <w:t>Application Programming Interfaces</w:t>
      </w:r>
      <w:r>
        <w:t xml:space="preserve"> (API) que auxiliam na execução de tarefas multimídia, como jogos, áudio e vídeos; na plataforma </w:t>
      </w:r>
      <w:r w:rsidRPr="003C7619">
        <w:rPr>
          <w:i/>
        </w:rPr>
        <w:t>Microsoft</w:t>
      </w:r>
      <w:r>
        <w:t>.</w:t>
      </w:r>
    </w:p>
  </w:footnote>
  <w:footnote w:id="12">
    <w:p w:rsidR="005D527E" w:rsidRDefault="005D527E">
      <w:pPr>
        <w:pStyle w:val="FootnoteText"/>
      </w:pPr>
      <w:r>
        <w:rPr>
          <w:rStyle w:val="FootnoteReference"/>
        </w:rPr>
        <w:footnoteRef/>
      </w:r>
      <w:r>
        <w:t xml:space="preserve"> Módulo do </w:t>
      </w:r>
      <w:r w:rsidRPr="003C7619">
        <w:rPr>
          <w:i/>
        </w:rPr>
        <w:t>framework</w:t>
      </w:r>
      <w:r>
        <w:t xml:space="preserve"> XNA responsável por carregar arquivos externos, como texturas, sons, modelos 3D, entre outros, para dentro do jogo.</w:t>
      </w:r>
    </w:p>
  </w:footnote>
  <w:footnote w:id="13">
    <w:p w:rsidR="005D527E" w:rsidRDefault="005D527E">
      <w:pPr>
        <w:pStyle w:val="FootnoteText"/>
      </w:pPr>
      <w:r>
        <w:rPr>
          <w:rStyle w:val="FootnoteReference"/>
        </w:rPr>
        <w:footnoteRef/>
      </w:r>
      <w:r>
        <w:t xml:space="preserve"> </w:t>
      </w:r>
      <w:r w:rsidRPr="003C7619">
        <w:t>http://www.e-onsoftware.com/products/vue/vue_6_xstream/</w:t>
      </w:r>
    </w:p>
  </w:footnote>
  <w:footnote w:id="14">
    <w:p w:rsidR="005D527E" w:rsidRDefault="005D527E">
      <w:pPr>
        <w:pStyle w:val="FootnoteText"/>
      </w:pPr>
      <w:r>
        <w:rPr>
          <w:rStyle w:val="FootnoteReference"/>
        </w:rPr>
        <w:footnoteRef/>
      </w:r>
      <w:r>
        <w:t xml:space="preserve"> Para a representação das unidades invocadoras (</w:t>
      </w:r>
      <w:r w:rsidRPr="00E04FE9">
        <w:rPr>
          <w:i/>
        </w:rPr>
        <w:t>caster</w:t>
      </w:r>
      <w:r>
        <w:t>) e das unidades alvo (</w:t>
      </w:r>
      <w:r w:rsidRPr="00E04FE9">
        <w:rPr>
          <w:i/>
        </w:rPr>
        <w:t>target</w:t>
      </w:r>
      <w:r>
        <w:t>) nas fórmulas, serão utilizados os prefixos “</w:t>
      </w:r>
      <w:r w:rsidRPr="00E04FE9">
        <w:rPr>
          <w:i/>
        </w:rPr>
        <w:t>c</w:t>
      </w:r>
      <w:r>
        <w:t>” e “</w:t>
      </w:r>
      <w:r w:rsidRPr="00E04FE9">
        <w:rPr>
          <w:i/>
        </w:rPr>
        <w:t>t</w:t>
      </w:r>
      <w:r>
        <w:t>”, respectivamente.</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decimal"/>
      <w:lvlText w:val="%1 "/>
      <w:lvlJc w:val="left"/>
      <w:pPr>
        <w:tabs>
          <w:tab w:val="num" w:pos="0"/>
        </w:tabs>
        <w:ind w:left="0" w:firstLine="0"/>
      </w:pPr>
    </w:lvl>
    <w:lvl w:ilvl="1">
      <w:start w:val="1"/>
      <w:numFmt w:val="decimal"/>
      <w:lvlText w:val="%1.%2 "/>
      <w:lvlJc w:val="left"/>
      <w:pPr>
        <w:tabs>
          <w:tab w:val="num" w:pos="0"/>
        </w:tabs>
        <w:ind w:left="0" w:firstLine="0"/>
      </w:pPr>
    </w:lvl>
    <w:lvl w:ilvl="2">
      <w:start w:val="1"/>
      <w:numFmt w:val="decimal"/>
      <w:lvlText w:val="%1.%2.%3 "/>
      <w:lvlJc w:val="left"/>
      <w:pPr>
        <w:tabs>
          <w:tab w:val="num" w:pos="0"/>
        </w:tabs>
        <w:ind w:left="0" w:firstLine="0"/>
      </w:pPr>
    </w:lvl>
    <w:lvl w:ilvl="3">
      <w:start w:val="1"/>
      <w:numFmt w:val="decimal"/>
      <w:lvlText w:val="%1.%2.%3.%4 "/>
      <w:lvlJc w:val="left"/>
      <w:pPr>
        <w:tabs>
          <w:tab w:val="num" w:pos="0"/>
        </w:tabs>
        <w:ind w:left="0" w:firstLine="0"/>
      </w:pPr>
    </w:lvl>
    <w:lvl w:ilvl="4">
      <w:start w:val="1"/>
      <w:numFmt w:val="decimal"/>
      <w:lvlText w:val="%1.%2.%3.%4.%5 "/>
      <w:lvlJc w:val="left"/>
      <w:pPr>
        <w:tabs>
          <w:tab w:val="num" w:pos="0"/>
        </w:tabs>
        <w:ind w:left="0" w:firstLine="0"/>
      </w:pPr>
    </w:lvl>
    <w:lvl w:ilvl="5">
      <w:start w:val="1"/>
      <w:numFmt w:val="decimal"/>
      <w:lvlText w:val="%1.%2.%3.%4.%5.%6 "/>
      <w:lvlJc w:val="left"/>
      <w:pPr>
        <w:tabs>
          <w:tab w:val="num" w:pos="0"/>
        </w:tabs>
        <w:ind w:left="0" w:firstLine="0"/>
      </w:pPr>
    </w:lvl>
    <w:lvl w:ilvl="6">
      <w:start w:val="1"/>
      <w:numFmt w:val="decimal"/>
      <w:lvlText w:val="%1.%2.%3.%4.%5.%6.%7 "/>
      <w:lvlJc w:val="left"/>
      <w:pPr>
        <w:tabs>
          <w:tab w:val="num" w:pos="0"/>
        </w:tabs>
        <w:ind w:left="0" w:firstLine="0"/>
      </w:pPr>
    </w:lvl>
    <w:lvl w:ilvl="7">
      <w:start w:val="1"/>
      <w:numFmt w:val="decimal"/>
      <w:lvlText w:val="%1.%2.%3.%4.%5.%6.%7.%8 "/>
      <w:lvlJc w:val="left"/>
      <w:pPr>
        <w:tabs>
          <w:tab w:val="num" w:pos="0"/>
        </w:tabs>
        <w:ind w:left="0" w:firstLine="0"/>
      </w:pPr>
    </w:lvl>
    <w:lvl w:ilvl="8">
      <w:start w:val="1"/>
      <w:numFmt w:val="decimal"/>
      <w:lvlText w:val="%1.%2.%3.%4.%5.%6.%7.%8.%9 "/>
      <w:lvlJc w:val="left"/>
      <w:pPr>
        <w:tabs>
          <w:tab w:val="num" w:pos="0"/>
        </w:tabs>
        <w:ind w:left="0" w:firstLine="0"/>
      </w:pPr>
    </w:lvl>
  </w:abstractNum>
  <w:abstractNum w:abstractNumId="1">
    <w:nsid w:val="00000002"/>
    <w:multiLevelType w:val="singleLevel"/>
    <w:tmpl w:val="00000002"/>
    <w:name w:val="Lista com letras"/>
    <w:lvl w:ilvl="0">
      <w:start w:val="1"/>
      <w:numFmt w:val="lowerLetter"/>
      <w:lvlText w:val="%1)"/>
      <w:lvlJc w:val="left"/>
      <w:pPr>
        <w:tabs>
          <w:tab w:val="num" w:pos="425"/>
        </w:tabs>
        <w:ind w:left="425" w:hanging="425"/>
      </w:pPr>
    </w:lvl>
  </w:abstractNum>
  <w:abstractNum w:abstractNumId="2">
    <w:nsid w:val="00000003"/>
    <w:multiLevelType w:val="multilevel"/>
    <w:tmpl w:val="00000003"/>
    <w:name w:val="Lista com bolinhas"/>
    <w:lvl w:ilvl="0">
      <w:start w:val="1"/>
      <w:numFmt w:val="bullet"/>
      <w:lvlText w:val="●"/>
      <w:lvlJc w:val="left"/>
      <w:pPr>
        <w:tabs>
          <w:tab w:val="num" w:pos="425"/>
        </w:tabs>
        <w:ind w:left="425" w:hanging="425"/>
      </w:pPr>
      <w:rPr>
        <w:rFonts w:ascii="StarSymbol" w:hAnsi="StarSymbol" w:cs="StarSymbol"/>
        <w:sz w:val="18"/>
        <w:szCs w:val="18"/>
      </w:rPr>
    </w:lvl>
    <w:lvl w:ilvl="1">
      <w:start w:val="1"/>
      <w:numFmt w:val="bullet"/>
      <w:lvlText w:val="●"/>
      <w:lvlJc w:val="left"/>
      <w:pPr>
        <w:tabs>
          <w:tab w:val="num" w:pos="425"/>
        </w:tabs>
        <w:ind w:left="425" w:hanging="425"/>
      </w:pPr>
      <w:rPr>
        <w:rFonts w:ascii="StarSymbol" w:hAnsi="StarSymbol" w:cs="StarSymbol"/>
        <w:sz w:val="18"/>
        <w:szCs w:val="18"/>
      </w:rPr>
    </w:lvl>
    <w:lvl w:ilvl="2">
      <w:start w:val="1"/>
      <w:numFmt w:val="bullet"/>
      <w:lvlText w:val="●"/>
      <w:lvlJc w:val="left"/>
      <w:pPr>
        <w:tabs>
          <w:tab w:val="num" w:pos="425"/>
        </w:tabs>
        <w:ind w:left="425" w:hanging="425"/>
      </w:pPr>
      <w:rPr>
        <w:rFonts w:ascii="StarSymbol" w:hAnsi="StarSymbol" w:cs="StarSymbol"/>
        <w:sz w:val="18"/>
        <w:szCs w:val="18"/>
      </w:rPr>
    </w:lvl>
    <w:lvl w:ilvl="3">
      <w:start w:val="1"/>
      <w:numFmt w:val="bullet"/>
      <w:lvlText w:val="●"/>
      <w:lvlJc w:val="left"/>
      <w:pPr>
        <w:tabs>
          <w:tab w:val="num" w:pos="425"/>
        </w:tabs>
        <w:ind w:left="425" w:hanging="425"/>
      </w:pPr>
      <w:rPr>
        <w:rFonts w:ascii="StarSymbol" w:hAnsi="StarSymbol" w:cs="StarSymbol"/>
        <w:sz w:val="18"/>
        <w:szCs w:val="18"/>
      </w:rPr>
    </w:lvl>
    <w:lvl w:ilvl="4">
      <w:start w:val="1"/>
      <w:numFmt w:val="bullet"/>
      <w:lvlText w:val="●"/>
      <w:lvlJc w:val="left"/>
      <w:pPr>
        <w:tabs>
          <w:tab w:val="num" w:pos="425"/>
        </w:tabs>
        <w:ind w:left="425" w:hanging="425"/>
      </w:pPr>
      <w:rPr>
        <w:rFonts w:ascii="StarSymbol" w:hAnsi="StarSymbol" w:cs="StarSymbol"/>
        <w:sz w:val="18"/>
        <w:szCs w:val="18"/>
      </w:rPr>
    </w:lvl>
    <w:lvl w:ilvl="5">
      <w:start w:val="1"/>
      <w:numFmt w:val="bullet"/>
      <w:lvlText w:val="●"/>
      <w:lvlJc w:val="left"/>
      <w:pPr>
        <w:tabs>
          <w:tab w:val="num" w:pos="425"/>
        </w:tabs>
        <w:ind w:left="425" w:hanging="425"/>
      </w:pPr>
      <w:rPr>
        <w:rFonts w:ascii="StarSymbol" w:hAnsi="StarSymbol" w:cs="StarSymbol"/>
        <w:sz w:val="18"/>
        <w:szCs w:val="18"/>
      </w:rPr>
    </w:lvl>
    <w:lvl w:ilvl="6">
      <w:start w:val="1"/>
      <w:numFmt w:val="bullet"/>
      <w:lvlText w:val="●"/>
      <w:lvlJc w:val="left"/>
      <w:pPr>
        <w:tabs>
          <w:tab w:val="num" w:pos="425"/>
        </w:tabs>
        <w:ind w:left="425" w:hanging="425"/>
      </w:pPr>
      <w:rPr>
        <w:rFonts w:ascii="StarSymbol" w:hAnsi="StarSymbol" w:cs="StarSymbol"/>
        <w:sz w:val="18"/>
        <w:szCs w:val="18"/>
      </w:rPr>
    </w:lvl>
    <w:lvl w:ilvl="7">
      <w:start w:val="1"/>
      <w:numFmt w:val="bullet"/>
      <w:lvlText w:val="●"/>
      <w:lvlJc w:val="left"/>
      <w:pPr>
        <w:tabs>
          <w:tab w:val="num" w:pos="425"/>
        </w:tabs>
        <w:ind w:left="425" w:hanging="425"/>
      </w:pPr>
      <w:rPr>
        <w:rFonts w:ascii="StarSymbol" w:hAnsi="StarSymbol" w:cs="StarSymbol"/>
        <w:sz w:val="18"/>
        <w:szCs w:val="18"/>
      </w:rPr>
    </w:lvl>
    <w:lvl w:ilvl="8">
      <w:start w:val="1"/>
      <w:numFmt w:val="bullet"/>
      <w:lvlText w:val="●"/>
      <w:lvlJc w:val="left"/>
      <w:pPr>
        <w:tabs>
          <w:tab w:val="num" w:pos="425"/>
        </w:tabs>
        <w:ind w:left="425" w:hanging="425"/>
      </w:pPr>
      <w:rPr>
        <w:rFonts w:ascii="StarSymbol" w:hAnsi="StarSymbol" w:cs="StarSymbol"/>
        <w:sz w:val="18"/>
        <w:szCs w:val="18"/>
      </w:rPr>
    </w:lvl>
  </w:abstractNum>
  <w:abstractNum w:abstractNumId="3">
    <w:nsid w:val="00000004"/>
    <w:multiLevelType w:val="multilevel"/>
    <w:tmpl w:val="00000004"/>
    <w:lvl w:ilvl="0">
      <w:start w:val="1"/>
      <w:numFmt w:val="lowerLetter"/>
      <w:lvlText w:val="%1)"/>
      <w:lvlJc w:val="left"/>
      <w:pPr>
        <w:tabs>
          <w:tab w:val="num" w:pos="720"/>
        </w:tabs>
        <w:ind w:left="720" w:hanging="360"/>
      </w:pPr>
    </w:lvl>
    <w:lvl w:ilvl="1">
      <w:start w:val="1"/>
      <w:numFmt w:val="lowerLetter"/>
      <w:lvlText w:val="%1.%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4">
    <w:nsid w:val="00000005"/>
    <w:multiLevelType w:val="multilevel"/>
    <w:tmpl w:val="00000005"/>
    <w:lvl w:ilvl="0">
      <w:start w:val="1"/>
      <w:numFmt w:val="bullet"/>
      <w:lvlText w:val="●"/>
      <w:lvlJc w:val="left"/>
      <w:pPr>
        <w:tabs>
          <w:tab w:val="num" w:pos="425"/>
        </w:tabs>
        <w:ind w:left="425" w:hanging="425"/>
      </w:pPr>
      <w:rPr>
        <w:rFonts w:ascii="StarSymbol" w:hAnsi="StarSymbol" w:cs="StarSymbol"/>
        <w:sz w:val="18"/>
        <w:szCs w:val="18"/>
      </w:rPr>
    </w:lvl>
    <w:lvl w:ilvl="1">
      <w:start w:val="1"/>
      <w:numFmt w:val="bullet"/>
      <w:lvlText w:val="●"/>
      <w:lvlJc w:val="left"/>
      <w:pPr>
        <w:tabs>
          <w:tab w:val="num" w:pos="425"/>
        </w:tabs>
        <w:ind w:left="425" w:hanging="425"/>
      </w:pPr>
      <w:rPr>
        <w:rFonts w:ascii="StarSymbol" w:hAnsi="StarSymbol" w:cs="StarSymbol"/>
        <w:sz w:val="18"/>
        <w:szCs w:val="18"/>
      </w:rPr>
    </w:lvl>
    <w:lvl w:ilvl="2">
      <w:start w:val="1"/>
      <w:numFmt w:val="bullet"/>
      <w:lvlText w:val="●"/>
      <w:lvlJc w:val="left"/>
      <w:pPr>
        <w:tabs>
          <w:tab w:val="num" w:pos="425"/>
        </w:tabs>
        <w:ind w:left="425" w:hanging="425"/>
      </w:pPr>
      <w:rPr>
        <w:rFonts w:ascii="StarSymbol" w:hAnsi="StarSymbol" w:cs="StarSymbol"/>
        <w:sz w:val="18"/>
        <w:szCs w:val="18"/>
      </w:rPr>
    </w:lvl>
    <w:lvl w:ilvl="3">
      <w:start w:val="1"/>
      <w:numFmt w:val="bullet"/>
      <w:lvlText w:val="●"/>
      <w:lvlJc w:val="left"/>
      <w:pPr>
        <w:tabs>
          <w:tab w:val="num" w:pos="425"/>
        </w:tabs>
        <w:ind w:left="425" w:hanging="425"/>
      </w:pPr>
      <w:rPr>
        <w:rFonts w:ascii="StarSymbol" w:hAnsi="StarSymbol" w:cs="StarSymbol"/>
        <w:sz w:val="18"/>
        <w:szCs w:val="18"/>
      </w:rPr>
    </w:lvl>
    <w:lvl w:ilvl="4">
      <w:start w:val="1"/>
      <w:numFmt w:val="bullet"/>
      <w:lvlText w:val="●"/>
      <w:lvlJc w:val="left"/>
      <w:pPr>
        <w:tabs>
          <w:tab w:val="num" w:pos="425"/>
        </w:tabs>
        <w:ind w:left="425" w:hanging="425"/>
      </w:pPr>
      <w:rPr>
        <w:rFonts w:ascii="StarSymbol" w:hAnsi="StarSymbol" w:cs="StarSymbol"/>
        <w:sz w:val="18"/>
        <w:szCs w:val="18"/>
      </w:rPr>
    </w:lvl>
    <w:lvl w:ilvl="5">
      <w:start w:val="1"/>
      <w:numFmt w:val="bullet"/>
      <w:lvlText w:val="●"/>
      <w:lvlJc w:val="left"/>
      <w:pPr>
        <w:tabs>
          <w:tab w:val="num" w:pos="425"/>
        </w:tabs>
        <w:ind w:left="425" w:hanging="425"/>
      </w:pPr>
      <w:rPr>
        <w:rFonts w:ascii="StarSymbol" w:hAnsi="StarSymbol" w:cs="StarSymbol"/>
        <w:sz w:val="18"/>
        <w:szCs w:val="18"/>
      </w:rPr>
    </w:lvl>
    <w:lvl w:ilvl="6">
      <w:start w:val="1"/>
      <w:numFmt w:val="bullet"/>
      <w:lvlText w:val="●"/>
      <w:lvlJc w:val="left"/>
      <w:pPr>
        <w:tabs>
          <w:tab w:val="num" w:pos="425"/>
        </w:tabs>
        <w:ind w:left="425" w:hanging="425"/>
      </w:pPr>
      <w:rPr>
        <w:rFonts w:ascii="StarSymbol" w:hAnsi="StarSymbol" w:cs="StarSymbol"/>
        <w:sz w:val="18"/>
        <w:szCs w:val="18"/>
      </w:rPr>
    </w:lvl>
    <w:lvl w:ilvl="7">
      <w:start w:val="1"/>
      <w:numFmt w:val="bullet"/>
      <w:lvlText w:val="●"/>
      <w:lvlJc w:val="left"/>
      <w:pPr>
        <w:tabs>
          <w:tab w:val="num" w:pos="425"/>
        </w:tabs>
        <w:ind w:left="425" w:hanging="425"/>
      </w:pPr>
      <w:rPr>
        <w:rFonts w:ascii="StarSymbol" w:hAnsi="StarSymbol" w:cs="StarSymbol"/>
        <w:sz w:val="18"/>
        <w:szCs w:val="18"/>
      </w:rPr>
    </w:lvl>
    <w:lvl w:ilvl="8">
      <w:start w:val="1"/>
      <w:numFmt w:val="bullet"/>
      <w:lvlText w:val="●"/>
      <w:lvlJc w:val="left"/>
      <w:pPr>
        <w:tabs>
          <w:tab w:val="num" w:pos="425"/>
        </w:tabs>
        <w:ind w:left="425" w:hanging="425"/>
      </w:pPr>
      <w:rPr>
        <w:rFonts w:ascii="StarSymbol" w:hAnsi="StarSymbol" w:cs="StarSymbol"/>
        <w:sz w:val="18"/>
        <w:szCs w:val="18"/>
      </w:rPr>
    </w:lvl>
  </w:abstractNum>
  <w:abstractNum w:abstractNumId="5">
    <w:nsid w:val="06F47463"/>
    <w:multiLevelType w:val="hybridMultilevel"/>
    <w:tmpl w:val="B2561DB2"/>
    <w:lvl w:ilvl="0" w:tplc="BBA4F67C">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6">
    <w:nsid w:val="0DA65003"/>
    <w:multiLevelType w:val="hybridMultilevel"/>
    <w:tmpl w:val="CC7AECFA"/>
    <w:lvl w:ilvl="0" w:tplc="04160001">
      <w:start w:val="1"/>
      <w:numFmt w:val="bullet"/>
      <w:lvlText w:val=""/>
      <w:lvlJc w:val="left"/>
      <w:pPr>
        <w:ind w:left="1145" w:hanging="360"/>
      </w:pPr>
      <w:rPr>
        <w:rFonts w:ascii="Symbol" w:hAnsi="Symbol" w:hint="default"/>
      </w:rPr>
    </w:lvl>
    <w:lvl w:ilvl="1" w:tplc="04160003">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7">
    <w:nsid w:val="26F24989"/>
    <w:multiLevelType w:val="hybridMultilevel"/>
    <w:tmpl w:val="BBB80736"/>
    <w:lvl w:ilvl="0" w:tplc="DDB05246">
      <w:start w:val="1"/>
      <w:numFmt w:val="decimal"/>
      <w:lvlText w:val="%1)"/>
      <w:lvlJc w:val="left"/>
      <w:pPr>
        <w:ind w:left="360" w:hanging="360"/>
      </w:pPr>
    </w:lvl>
    <w:lvl w:ilvl="1" w:tplc="04160019" w:tentative="1">
      <w:start w:val="1"/>
      <w:numFmt w:val="lowerLetter"/>
      <w:lvlText w:val="%2."/>
      <w:lvlJc w:val="left"/>
      <w:pPr>
        <w:ind w:left="1455" w:hanging="360"/>
      </w:pPr>
    </w:lvl>
    <w:lvl w:ilvl="2" w:tplc="0416001B" w:tentative="1">
      <w:start w:val="1"/>
      <w:numFmt w:val="lowerRoman"/>
      <w:lvlText w:val="%3."/>
      <w:lvlJc w:val="right"/>
      <w:pPr>
        <w:ind w:left="2175" w:hanging="180"/>
      </w:pPr>
    </w:lvl>
    <w:lvl w:ilvl="3" w:tplc="0416000F" w:tentative="1">
      <w:start w:val="1"/>
      <w:numFmt w:val="decimal"/>
      <w:lvlText w:val="%4."/>
      <w:lvlJc w:val="left"/>
      <w:pPr>
        <w:ind w:left="2895" w:hanging="360"/>
      </w:pPr>
    </w:lvl>
    <w:lvl w:ilvl="4" w:tplc="04160019" w:tentative="1">
      <w:start w:val="1"/>
      <w:numFmt w:val="lowerLetter"/>
      <w:lvlText w:val="%5."/>
      <w:lvlJc w:val="left"/>
      <w:pPr>
        <w:ind w:left="3615" w:hanging="360"/>
      </w:pPr>
    </w:lvl>
    <w:lvl w:ilvl="5" w:tplc="0416001B" w:tentative="1">
      <w:start w:val="1"/>
      <w:numFmt w:val="lowerRoman"/>
      <w:lvlText w:val="%6."/>
      <w:lvlJc w:val="right"/>
      <w:pPr>
        <w:ind w:left="4335" w:hanging="180"/>
      </w:pPr>
    </w:lvl>
    <w:lvl w:ilvl="6" w:tplc="0416000F" w:tentative="1">
      <w:start w:val="1"/>
      <w:numFmt w:val="decimal"/>
      <w:lvlText w:val="%7."/>
      <w:lvlJc w:val="left"/>
      <w:pPr>
        <w:ind w:left="5055" w:hanging="360"/>
      </w:pPr>
    </w:lvl>
    <w:lvl w:ilvl="7" w:tplc="04160019" w:tentative="1">
      <w:start w:val="1"/>
      <w:numFmt w:val="lowerLetter"/>
      <w:lvlText w:val="%8."/>
      <w:lvlJc w:val="left"/>
      <w:pPr>
        <w:ind w:left="5775" w:hanging="360"/>
      </w:pPr>
    </w:lvl>
    <w:lvl w:ilvl="8" w:tplc="0416001B" w:tentative="1">
      <w:start w:val="1"/>
      <w:numFmt w:val="lowerRoman"/>
      <w:lvlText w:val="%9."/>
      <w:lvlJc w:val="right"/>
      <w:pPr>
        <w:ind w:left="6495" w:hanging="180"/>
      </w:pPr>
    </w:lvl>
  </w:abstractNum>
  <w:abstractNum w:abstractNumId="8">
    <w:nsid w:val="27E112A8"/>
    <w:multiLevelType w:val="hybridMultilevel"/>
    <w:tmpl w:val="BE3ED40A"/>
    <w:lvl w:ilvl="0" w:tplc="9530DB94">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9F71A54"/>
    <w:multiLevelType w:val="hybridMultilevel"/>
    <w:tmpl w:val="A0845A0E"/>
    <w:lvl w:ilvl="0" w:tplc="0416000F">
      <w:start w:val="1"/>
      <w:numFmt w:val="decimal"/>
      <w:lvlText w:val="%1."/>
      <w:lvlJc w:val="left"/>
      <w:pPr>
        <w:ind w:left="1145" w:hanging="360"/>
      </w:pPr>
    </w:lvl>
    <w:lvl w:ilvl="1" w:tplc="04160019" w:tentative="1">
      <w:start w:val="1"/>
      <w:numFmt w:val="lowerLetter"/>
      <w:lvlText w:val="%2."/>
      <w:lvlJc w:val="left"/>
      <w:pPr>
        <w:ind w:left="1865" w:hanging="360"/>
      </w:pPr>
    </w:lvl>
    <w:lvl w:ilvl="2" w:tplc="0416001B" w:tentative="1">
      <w:start w:val="1"/>
      <w:numFmt w:val="lowerRoman"/>
      <w:lvlText w:val="%3."/>
      <w:lvlJc w:val="right"/>
      <w:pPr>
        <w:ind w:left="2585" w:hanging="180"/>
      </w:pPr>
    </w:lvl>
    <w:lvl w:ilvl="3" w:tplc="0416000F" w:tentative="1">
      <w:start w:val="1"/>
      <w:numFmt w:val="decimal"/>
      <w:lvlText w:val="%4."/>
      <w:lvlJc w:val="left"/>
      <w:pPr>
        <w:ind w:left="3305" w:hanging="360"/>
      </w:pPr>
    </w:lvl>
    <w:lvl w:ilvl="4" w:tplc="04160019" w:tentative="1">
      <w:start w:val="1"/>
      <w:numFmt w:val="lowerLetter"/>
      <w:lvlText w:val="%5."/>
      <w:lvlJc w:val="left"/>
      <w:pPr>
        <w:ind w:left="4025" w:hanging="360"/>
      </w:pPr>
    </w:lvl>
    <w:lvl w:ilvl="5" w:tplc="0416001B" w:tentative="1">
      <w:start w:val="1"/>
      <w:numFmt w:val="lowerRoman"/>
      <w:lvlText w:val="%6."/>
      <w:lvlJc w:val="right"/>
      <w:pPr>
        <w:ind w:left="4745" w:hanging="180"/>
      </w:pPr>
    </w:lvl>
    <w:lvl w:ilvl="6" w:tplc="0416000F" w:tentative="1">
      <w:start w:val="1"/>
      <w:numFmt w:val="decimal"/>
      <w:lvlText w:val="%7."/>
      <w:lvlJc w:val="left"/>
      <w:pPr>
        <w:ind w:left="5465" w:hanging="360"/>
      </w:pPr>
    </w:lvl>
    <w:lvl w:ilvl="7" w:tplc="04160019" w:tentative="1">
      <w:start w:val="1"/>
      <w:numFmt w:val="lowerLetter"/>
      <w:lvlText w:val="%8."/>
      <w:lvlJc w:val="left"/>
      <w:pPr>
        <w:ind w:left="6185" w:hanging="360"/>
      </w:pPr>
    </w:lvl>
    <w:lvl w:ilvl="8" w:tplc="0416001B" w:tentative="1">
      <w:start w:val="1"/>
      <w:numFmt w:val="lowerRoman"/>
      <w:lvlText w:val="%9."/>
      <w:lvlJc w:val="right"/>
      <w:pPr>
        <w:ind w:left="6905" w:hanging="180"/>
      </w:pPr>
    </w:lvl>
  </w:abstractNum>
  <w:abstractNum w:abstractNumId="10">
    <w:nsid w:val="2A082F69"/>
    <w:multiLevelType w:val="hybridMultilevel"/>
    <w:tmpl w:val="268C3C5C"/>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1">
    <w:nsid w:val="2BEF1AEB"/>
    <w:multiLevelType w:val="hybridMultilevel"/>
    <w:tmpl w:val="B2B2E3B8"/>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2">
    <w:nsid w:val="2F383E35"/>
    <w:multiLevelType w:val="hybridMultilevel"/>
    <w:tmpl w:val="914C95AC"/>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3">
    <w:nsid w:val="2FD07474"/>
    <w:multiLevelType w:val="hybridMultilevel"/>
    <w:tmpl w:val="15A2370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25D697D"/>
    <w:multiLevelType w:val="hybridMultilevel"/>
    <w:tmpl w:val="420661A6"/>
    <w:lvl w:ilvl="0" w:tplc="04160001">
      <w:start w:val="1"/>
      <w:numFmt w:val="bullet"/>
      <w:lvlText w:val=""/>
      <w:lvlJc w:val="left"/>
      <w:pPr>
        <w:ind w:left="1145" w:hanging="360"/>
      </w:pPr>
      <w:rPr>
        <w:rFonts w:ascii="Symbol" w:hAnsi="Symbol" w:hint="default"/>
      </w:rPr>
    </w:lvl>
    <w:lvl w:ilvl="1" w:tplc="04160003">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5">
    <w:nsid w:val="4A8B0B2B"/>
    <w:multiLevelType w:val="hybridMultilevel"/>
    <w:tmpl w:val="48CAC76E"/>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6">
    <w:nsid w:val="51D04F3F"/>
    <w:multiLevelType w:val="hybridMultilevel"/>
    <w:tmpl w:val="52F02DD6"/>
    <w:lvl w:ilvl="0" w:tplc="F83CC860">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17">
    <w:nsid w:val="58713C6E"/>
    <w:multiLevelType w:val="multilevel"/>
    <w:tmpl w:val="00680308"/>
    <w:lvl w:ilvl="0">
      <w:start w:val="1"/>
      <w:numFmt w:val="decimal"/>
      <w:pStyle w:val="Heading1"/>
      <w:lvlText w:val="%1."/>
      <w:lvlJc w:val="left"/>
      <w:pPr>
        <w:tabs>
          <w:tab w:val="num" w:pos="851"/>
        </w:tabs>
        <w:ind w:left="0" w:firstLine="0"/>
      </w:pPr>
      <w:rPr>
        <w:rFonts w:hint="default"/>
      </w:rPr>
    </w:lvl>
    <w:lvl w:ilvl="1">
      <w:start w:val="1"/>
      <w:numFmt w:val="decimal"/>
      <w:pStyle w:val="Heading2"/>
      <w:lvlText w:val="%1.%2."/>
      <w:lvlJc w:val="left"/>
      <w:pPr>
        <w:tabs>
          <w:tab w:val="num" w:pos="851"/>
        </w:tabs>
        <w:ind w:left="0" w:firstLine="0"/>
      </w:pPr>
      <w:rPr>
        <w:rFonts w:hint="default"/>
      </w:rPr>
    </w:lvl>
    <w:lvl w:ilvl="2">
      <w:start w:val="1"/>
      <w:numFmt w:val="decimal"/>
      <w:pStyle w:val="Heading3"/>
      <w:lvlText w:val="%1.%2.%3."/>
      <w:lvlJc w:val="left"/>
      <w:pPr>
        <w:tabs>
          <w:tab w:val="num" w:pos="851"/>
        </w:tabs>
        <w:ind w:left="0" w:firstLine="0"/>
      </w:pPr>
      <w:rPr>
        <w:rFonts w:hint="default"/>
      </w:rPr>
    </w:lvl>
    <w:lvl w:ilvl="3">
      <w:start w:val="1"/>
      <w:numFmt w:val="decimal"/>
      <w:pStyle w:val="Heading4"/>
      <w:lvlText w:val="%1.%2.%3.%4."/>
      <w:lvlJc w:val="left"/>
      <w:pPr>
        <w:tabs>
          <w:tab w:val="num" w:pos="851"/>
        </w:tabs>
        <w:ind w:left="0" w:firstLine="0"/>
      </w:pPr>
      <w:rPr>
        <w:rFonts w:hint="default"/>
      </w:rPr>
    </w:lvl>
    <w:lvl w:ilvl="4">
      <w:start w:val="1"/>
      <w:numFmt w:val="decimal"/>
      <w:pStyle w:val="Heading5"/>
      <w:lvlText w:val="%1.%2.%3.%4.%5."/>
      <w:lvlJc w:val="left"/>
      <w:pPr>
        <w:tabs>
          <w:tab w:val="num" w:pos="851"/>
        </w:tabs>
        <w:ind w:left="0" w:firstLine="0"/>
      </w:pPr>
      <w:rPr>
        <w:rFonts w:cs="Times New Roman" w:hint="default"/>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5">
      <w:start w:val="1"/>
      <w:numFmt w:val="decimal"/>
      <w:pStyle w:val="Heading6"/>
      <w:lvlText w:val="%1.%2.%3.%4.%5.%6."/>
      <w:lvlJc w:val="left"/>
      <w:pPr>
        <w:tabs>
          <w:tab w:val="num" w:pos="851"/>
        </w:tabs>
        <w:ind w:left="0" w:firstLine="0"/>
      </w:pPr>
      <w:rPr>
        <w:rFonts w:hint="default"/>
      </w:rPr>
    </w:lvl>
    <w:lvl w:ilvl="6">
      <w:start w:val="1"/>
      <w:numFmt w:val="decimal"/>
      <w:pStyle w:val="Heading7"/>
      <w:lvlText w:val="%1.%2.%3.%4.%5.%6.%7."/>
      <w:lvlJc w:val="left"/>
      <w:pPr>
        <w:tabs>
          <w:tab w:val="num" w:pos="851"/>
        </w:tabs>
        <w:ind w:left="0" w:firstLine="0"/>
      </w:pPr>
      <w:rPr>
        <w:rFonts w:hint="default"/>
      </w:rPr>
    </w:lvl>
    <w:lvl w:ilvl="7">
      <w:start w:val="1"/>
      <w:numFmt w:val="decimal"/>
      <w:pStyle w:val="Heading8"/>
      <w:lvlText w:val="%1.%2.%3.%4.%5.%6.%7.%8."/>
      <w:lvlJc w:val="left"/>
      <w:pPr>
        <w:tabs>
          <w:tab w:val="num" w:pos="851"/>
        </w:tabs>
        <w:ind w:left="0" w:firstLine="0"/>
      </w:pPr>
      <w:rPr>
        <w:rFonts w:hint="default"/>
      </w:rPr>
    </w:lvl>
    <w:lvl w:ilvl="8">
      <w:start w:val="1"/>
      <w:numFmt w:val="lowerRoman"/>
      <w:lvlText w:val="%9."/>
      <w:lvlJc w:val="left"/>
      <w:pPr>
        <w:tabs>
          <w:tab w:val="num" w:pos="851"/>
        </w:tabs>
        <w:ind w:left="0" w:firstLine="0"/>
      </w:pPr>
      <w:rPr>
        <w:rFonts w:hint="default"/>
      </w:rPr>
    </w:lvl>
  </w:abstractNum>
  <w:abstractNum w:abstractNumId="18">
    <w:nsid w:val="630E69C5"/>
    <w:multiLevelType w:val="hybridMultilevel"/>
    <w:tmpl w:val="0F6E3A8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665355F1"/>
    <w:multiLevelType w:val="hybridMultilevel"/>
    <w:tmpl w:val="AD0A0B14"/>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20">
    <w:nsid w:val="6FF14736"/>
    <w:multiLevelType w:val="hybridMultilevel"/>
    <w:tmpl w:val="635073D4"/>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6"/>
  </w:num>
  <w:num w:numId="8">
    <w:abstractNumId w:val="7"/>
  </w:num>
  <w:num w:numId="9">
    <w:abstractNumId w:val="8"/>
  </w:num>
  <w:num w:numId="10">
    <w:abstractNumId w:val="17"/>
  </w:num>
  <w:num w:numId="11">
    <w:abstractNumId w:val="17"/>
  </w:num>
  <w:num w:numId="12">
    <w:abstractNumId w:val="17"/>
  </w:num>
  <w:num w:numId="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13"/>
  </w:num>
  <w:num w:numId="16">
    <w:abstractNumId w:val="18"/>
  </w:num>
  <w:num w:numId="17">
    <w:abstractNumId w:val="1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num>
  <w:num w:numId="20">
    <w:abstractNumId w:val="6"/>
  </w:num>
  <w:num w:numId="21">
    <w:abstractNumId w:val="14"/>
  </w:num>
  <w:num w:numId="22">
    <w:abstractNumId w:val="20"/>
  </w:num>
  <w:num w:numId="23">
    <w:abstractNumId w:val="19"/>
  </w:num>
  <w:num w:numId="24">
    <w:abstractNumId w:val="12"/>
  </w:num>
  <w:num w:numId="25">
    <w:abstractNumId w:val="9"/>
  </w:num>
  <w:num w:numId="26">
    <w:abstractNumId w:val="11"/>
  </w:num>
  <w:num w:numId="27">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3F01"/>
  <w:defaultTabStop w:val="708"/>
  <w:autoHyphenation/>
  <w:hyphenationZone w:val="425"/>
  <w:clickAndTypeStyle w:val="BodyText"/>
  <w:drawingGridHorizontalSpacing w:val="120"/>
  <w:drawingGridVerticalSpacing w:val="0"/>
  <w:displayHorizontalDrawingGridEvery w:val="0"/>
  <w:displayVerticalDrawingGridEvery w:val="0"/>
  <w:characterSpacingControl w:val="doNotCompress"/>
  <w:footnotePr>
    <w:footnote w:id="0"/>
    <w:footnote w:id="1"/>
  </w:footnotePr>
  <w:endnotePr>
    <w:endnote w:id="0"/>
    <w:endnote w:id="1"/>
  </w:endnotePr>
  <w:compat>
    <w:spaceForUL/>
    <w:balanceSingleByteDoubleByteWidth/>
    <w:doNotLeaveBackslashAlone/>
    <w:ulTrailSpace/>
    <w:doNotExpandShiftReturn/>
    <w:adjustLineHeightInTable/>
  </w:compat>
  <w:rsids>
    <w:rsidRoot w:val="00F0514D"/>
    <w:rsid w:val="00001E9C"/>
    <w:rsid w:val="00003727"/>
    <w:rsid w:val="000058DC"/>
    <w:rsid w:val="00015B60"/>
    <w:rsid w:val="0001638B"/>
    <w:rsid w:val="00023774"/>
    <w:rsid w:val="0003375C"/>
    <w:rsid w:val="00043220"/>
    <w:rsid w:val="00043D10"/>
    <w:rsid w:val="00047F1E"/>
    <w:rsid w:val="0005023C"/>
    <w:rsid w:val="000574E3"/>
    <w:rsid w:val="00060FC4"/>
    <w:rsid w:val="00064BC7"/>
    <w:rsid w:val="00067FEB"/>
    <w:rsid w:val="00071E0B"/>
    <w:rsid w:val="00073B7B"/>
    <w:rsid w:val="00076E68"/>
    <w:rsid w:val="00082986"/>
    <w:rsid w:val="00092E61"/>
    <w:rsid w:val="00094935"/>
    <w:rsid w:val="00095667"/>
    <w:rsid w:val="000A22A4"/>
    <w:rsid w:val="000A47DA"/>
    <w:rsid w:val="000A4B62"/>
    <w:rsid w:val="000C22B0"/>
    <w:rsid w:val="000C2C98"/>
    <w:rsid w:val="000C3249"/>
    <w:rsid w:val="000C39C8"/>
    <w:rsid w:val="000C4B51"/>
    <w:rsid w:val="000D459A"/>
    <w:rsid w:val="000F7638"/>
    <w:rsid w:val="00106CD9"/>
    <w:rsid w:val="00107775"/>
    <w:rsid w:val="00112A54"/>
    <w:rsid w:val="001151F9"/>
    <w:rsid w:val="00120026"/>
    <w:rsid w:val="00122A2F"/>
    <w:rsid w:val="00126327"/>
    <w:rsid w:val="00134622"/>
    <w:rsid w:val="00137702"/>
    <w:rsid w:val="00141FF6"/>
    <w:rsid w:val="001566D2"/>
    <w:rsid w:val="001616B1"/>
    <w:rsid w:val="001619BA"/>
    <w:rsid w:val="001637F6"/>
    <w:rsid w:val="00163E4A"/>
    <w:rsid w:val="00167866"/>
    <w:rsid w:val="00171740"/>
    <w:rsid w:val="001767C7"/>
    <w:rsid w:val="0018344D"/>
    <w:rsid w:val="00183B0A"/>
    <w:rsid w:val="0019005C"/>
    <w:rsid w:val="001933CF"/>
    <w:rsid w:val="00196573"/>
    <w:rsid w:val="001A24EB"/>
    <w:rsid w:val="001A4913"/>
    <w:rsid w:val="001A79C2"/>
    <w:rsid w:val="001B05AF"/>
    <w:rsid w:val="001C083F"/>
    <w:rsid w:val="001C099D"/>
    <w:rsid w:val="001C31E6"/>
    <w:rsid w:val="001C640A"/>
    <w:rsid w:val="001D0BCF"/>
    <w:rsid w:val="001D0FBC"/>
    <w:rsid w:val="001D1EF9"/>
    <w:rsid w:val="001D5656"/>
    <w:rsid w:val="001D60CB"/>
    <w:rsid w:val="001E05D1"/>
    <w:rsid w:val="001E144C"/>
    <w:rsid w:val="001E1D71"/>
    <w:rsid w:val="001E3B6E"/>
    <w:rsid w:val="001E704E"/>
    <w:rsid w:val="001F0E20"/>
    <w:rsid w:val="001F5936"/>
    <w:rsid w:val="00201817"/>
    <w:rsid w:val="00202B14"/>
    <w:rsid w:val="00203078"/>
    <w:rsid w:val="00203346"/>
    <w:rsid w:val="00206E17"/>
    <w:rsid w:val="00212A8D"/>
    <w:rsid w:val="002179BC"/>
    <w:rsid w:val="00221E1E"/>
    <w:rsid w:val="00225841"/>
    <w:rsid w:val="00227DE5"/>
    <w:rsid w:val="00227EDC"/>
    <w:rsid w:val="002316C4"/>
    <w:rsid w:val="002319D2"/>
    <w:rsid w:val="002336EF"/>
    <w:rsid w:val="00234CD4"/>
    <w:rsid w:val="00236587"/>
    <w:rsid w:val="0024442E"/>
    <w:rsid w:val="00245CEF"/>
    <w:rsid w:val="00246122"/>
    <w:rsid w:val="00252E64"/>
    <w:rsid w:val="002644ED"/>
    <w:rsid w:val="0026672D"/>
    <w:rsid w:val="002672EA"/>
    <w:rsid w:val="0027468E"/>
    <w:rsid w:val="0027472C"/>
    <w:rsid w:val="00284ED0"/>
    <w:rsid w:val="00293434"/>
    <w:rsid w:val="00294D10"/>
    <w:rsid w:val="00295624"/>
    <w:rsid w:val="002A520D"/>
    <w:rsid w:val="002B0216"/>
    <w:rsid w:val="002B2D5D"/>
    <w:rsid w:val="002B3F13"/>
    <w:rsid w:val="002B5781"/>
    <w:rsid w:val="002B65F8"/>
    <w:rsid w:val="002B6678"/>
    <w:rsid w:val="002C0A87"/>
    <w:rsid w:val="002C0C80"/>
    <w:rsid w:val="002C102D"/>
    <w:rsid w:val="002C33B0"/>
    <w:rsid w:val="002C3F88"/>
    <w:rsid w:val="002C4669"/>
    <w:rsid w:val="002D1A2E"/>
    <w:rsid w:val="002D2F43"/>
    <w:rsid w:val="002E0C6D"/>
    <w:rsid w:val="002E4D0C"/>
    <w:rsid w:val="002E4FBC"/>
    <w:rsid w:val="002E6ED2"/>
    <w:rsid w:val="002F3906"/>
    <w:rsid w:val="00300D5C"/>
    <w:rsid w:val="003010A5"/>
    <w:rsid w:val="00304B0B"/>
    <w:rsid w:val="00304DF0"/>
    <w:rsid w:val="00306450"/>
    <w:rsid w:val="003148A2"/>
    <w:rsid w:val="003166BD"/>
    <w:rsid w:val="00317812"/>
    <w:rsid w:val="003224DA"/>
    <w:rsid w:val="00325947"/>
    <w:rsid w:val="00326AD2"/>
    <w:rsid w:val="00334C58"/>
    <w:rsid w:val="00336BC2"/>
    <w:rsid w:val="00336DF8"/>
    <w:rsid w:val="00341578"/>
    <w:rsid w:val="003419BA"/>
    <w:rsid w:val="00345DF4"/>
    <w:rsid w:val="0034711F"/>
    <w:rsid w:val="00355DC6"/>
    <w:rsid w:val="00363DB5"/>
    <w:rsid w:val="00365C52"/>
    <w:rsid w:val="003703AD"/>
    <w:rsid w:val="003723E1"/>
    <w:rsid w:val="00372761"/>
    <w:rsid w:val="0037710D"/>
    <w:rsid w:val="003802A2"/>
    <w:rsid w:val="00381190"/>
    <w:rsid w:val="00390048"/>
    <w:rsid w:val="003A380F"/>
    <w:rsid w:val="003A423D"/>
    <w:rsid w:val="003A7601"/>
    <w:rsid w:val="003B147E"/>
    <w:rsid w:val="003B4EBB"/>
    <w:rsid w:val="003B7968"/>
    <w:rsid w:val="003C3E3B"/>
    <w:rsid w:val="003C5A3B"/>
    <w:rsid w:val="003C6BAC"/>
    <w:rsid w:val="003C7619"/>
    <w:rsid w:val="003C78C9"/>
    <w:rsid w:val="003D1F0B"/>
    <w:rsid w:val="003D6CC3"/>
    <w:rsid w:val="003D7557"/>
    <w:rsid w:val="003E49DE"/>
    <w:rsid w:val="003E6882"/>
    <w:rsid w:val="003F36BC"/>
    <w:rsid w:val="003F5203"/>
    <w:rsid w:val="003F5981"/>
    <w:rsid w:val="003F5C4A"/>
    <w:rsid w:val="003F5E06"/>
    <w:rsid w:val="004029C3"/>
    <w:rsid w:val="00403767"/>
    <w:rsid w:val="0041219F"/>
    <w:rsid w:val="004166D5"/>
    <w:rsid w:val="00417977"/>
    <w:rsid w:val="00426621"/>
    <w:rsid w:val="0042694D"/>
    <w:rsid w:val="00431BFC"/>
    <w:rsid w:val="00433EDB"/>
    <w:rsid w:val="00441D7C"/>
    <w:rsid w:val="00442872"/>
    <w:rsid w:val="0044313D"/>
    <w:rsid w:val="00445552"/>
    <w:rsid w:val="00446CA7"/>
    <w:rsid w:val="0045164E"/>
    <w:rsid w:val="004526D4"/>
    <w:rsid w:val="00454AD1"/>
    <w:rsid w:val="00454CF9"/>
    <w:rsid w:val="004556D4"/>
    <w:rsid w:val="00455D2F"/>
    <w:rsid w:val="00457452"/>
    <w:rsid w:val="00460709"/>
    <w:rsid w:val="00464D7A"/>
    <w:rsid w:val="00480393"/>
    <w:rsid w:val="00486C1D"/>
    <w:rsid w:val="00493210"/>
    <w:rsid w:val="004A6BEC"/>
    <w:rsid w:val="004B7682"/>
    <w:rsid w:val="004C15A4"/>
    <w:rsid w:val="004C40D6"/>
    <w:rsid w:val="004C5168"/>
    <w:rsid w:val="004C6ABD"/>
    <w:rsid w:val="004D06ED"/>
    <w:rsid w:val="004D5A4C"/>
    <w:rsid w:val="004E0697"/>
    <w:rsid w:val="004E5C10"/>
    <w:rsid w:val="004E724B"/>
    <w:rsid w:val="004F143E"/>
    <w:rsid w:val="004F7149"/>
    <w:rsid w:val="004F776D"/>
    <w:rsid w:val="004F7DED"/>
    <w:rsid w:val="00506298"/>
    <w:rsid w:val="005122C3"/>
    <w:rsid w:val="00513AAC"/>
    <w:rsid w:val="00517ED4"/>
    <w:rsid w:val="005249AE"/>
    <w:rsid w:val="00525231"/>
    <w:rsid w:val="00527297"/>
    <w:rsid w:val="0054113D"/>
    <w:rsid w:val="00547FAC"/>
    <w:rsid w:val="00551B1E"/>
    <w:rsid w:val="00570E02"/>
    <w:rsid w:val="005713D3"/>
    <w:rsid w:val="00581452"/>
    <w:rsid w:val="00584B6C"/>
    <w:rsid w:val="005908F4"/>
    <w:rsid w:val="005934E4"/>
    <w:rsid w:val="00595A70"/>
    <w:rsid w:val="005A084D"/>
    <w:rsid w:val="005A7093"/>
    <w:rsid w:val="005B5900"/>
    <w:rsid w:val="005B6168"/>
    <w:rsid w:val="005C36C6"/>
    <w:rsid w:val="005C71A5"/>
    <w:rsid w:val="005D010C"/>
    <w:rsid w:val="005D1FE1"/>
    <w:rsid w:val="005D47D2"/>
    <w:rsid w:val="005D527E"/>
    <w:rsid w:val="005D60AA"/>
    <w:rsid w:val="005D731B"/>
    <w:rsid w:val="005F20FE"/>
    <w:rsid w:val="005F5129"/>
    <w:rsid w:val="00604236"/>
    <w:rsid w:val="0061533E"/>
    <w:rsid w:val="00615D63"/>
    <w:rsid w:val="00615E94"/>
    <w:rsid w:val="00616927"/>
    <w:rsid w:val="00623825"/>
    <w:rsid w:val="00623888"/>
    <w:rsid w:val="00631109"/>
    <w:rsid w:val="006326DC"/>
    <w:rsid w:val="00634A51"/>
    <w:rsid w:val="00642E86"/>
    <w:rsid w:val="006452AF"/>
    <w:rsid w:val="00647B10"/>
    <w:rsid w:val="006520B1"/>
    <w:rsid w:val="00652F22"/>
    <w:rsid w:val="00652F40"/>
    <w:rsid w:val="00656AD8"/>
    <w:rsid w:val="0065708A"/>
    <w:rsid w:val="00657ABE"/>
    <w:rsid w:val="00657E09"/>
    <w:rsid w:val="00664178"/>
    <w:rsid w:val="00664596"/>
    <w:rsid w:val="006675B9"/>
    <w:rsid w:val="00670662"/>
    <w:rsid w:val="006734D9"/>
    <w:rsid w:val="006770A8"/>
    <w:rsid w:val="00681F44"/>
    <w:rsid w:val="00682140"/>
    <w:rsid w:val="00684F9E"/>
    <w:rsid w:val="006A0B4E"/>
    <w:rsid w:val="006A3CBA"/>
    <w:rsid w:val="006B0870"/>
    <w:rsid w:val="006B2008"/>
    <w:rsid w:val="006C033E"/>
    <w:rsid w:val="006C1B5D"/>
    <w:rsid w:val="006C299B"/>
    <w:rsid w:val="006C2F42"/>
    <w:rsid w:val="006D7DBB"/>
    <w:rsid w:val="006E0150"/>
    <w:rsid w:val="006E1295"/>
    <w:rsid w:val="006E29DC"/>
    <w:rsid w:val="006E368F"/>
    <w:rsid w:val="006E3D2A"/>
    <w:rsid w:val="006E745D"/>
    <w:rsid w:val="006F3795"/>
    <w:rsid w:val="00700068"/>
    <w:rsid w:val="007072CC"/>
    <w:rsid w:val="00715899"/>
    <w:rsid w:val="00720B1C"/>
    <w:rsid w:val="00726BDD"/>
    <w:rsid w:val="00727567"/>
    <w:rsid w:val="007300B7"/>
    <w:rsid w:val="00736FA4"/>
    <w:rsid w:val="00737335"/>
    <w:rsid w:val="007373DA"/>
    <w:rsid w:val="00743167"/>
    <w:rsid w:val="00743521"/>
    <w:rsid w:val="007435D1"/>
    <w:rsid w:val="00752E56"/>
    <w:rsid w:val="007555EA"/>
    <w:rsid w:val="00762220"/>
    <w:rsid w:val="0076337F"/>
    <w:rsid w:val="007641B6"/>
    <w:rsid w:val="0076562A"/>
    <w:rsid w:val="00771285"/>
    <w:rsid w:val="00773CED"/>
    <w:rsid w:val="0078154E"/>
    <w:rsid w:val="007A3199"/>
    <w:rsid w:val="007A4CDB"/>
    <w:rsid w:val="007A66CF"/>
    <w:rsid w:val="007A7C7D"/>
    <w:rsid w:val="007B58AC"/>
    <w:rsid w:val="007C063B"/>
    <w:rsid w:val="007C119E"/>
    <w:rsid w:val="007C139A"/>
    <w:rsid w:val="007C392A"/>
    <w:rsid w:val="007C3B37"/>
    <w:rsid w:val="007C40C2"/>
    <w:rsid w:val="007C4E29"/>
    <w:rsid w:val="007C6144"/>
    <w:rsid w:val="007D135A"/>
    <w:rsid w:val="007D4C33"/>
    <w:rsid w:val="007D4E29"/>
    <w:rsid w:val="007E2936"/>
    <w:rsid w:val="007E3B14"/>
    <w:rsid w:val="007F1A67"/>
    <w:rsid w:val="0080081C"/>
    <w:rsid w:val="008028E3"/>
    <w:rsid w:val="0080371E"/>
    <w:rsid w:val="0080689E"/>
    <w:rsid w:val="008162A7"/>
    <w:rsid w:val="008202DA"/>
    <w:rsid w:val="008214E1"/>
    <w:rsid w:val="00835F7D"/>
    <w:rsid w:val="008419CE"/>
    <w:rsid w:val="008436B3"/>
    <w:rsid w:val="00843FE8"/>
    <w:rsid w:val="00845750"/>
    <w:rsid w:val="00846810"/>
    <w:rsid w:val="00846B7D"/>
    <w:rsid w:val="00847872"/>
    <w:rsid w:val="00856DA3"/>
    <w:rsid w:val="00864005"/>
    <w:rsid w:val="00866DD9"/>
    <w:rsid w:val="008704D2"/>
    <w:rsid w:val="00873050"/>
    <w:rsid w:val="0087562C"/>
    <w:rsid w:val="00875C81"/>
    <w:rsid w:val="00881491"/>
    <w:rsid w:val="00881916"/>
    <w:rsid w:val="00882B64"/>
    <w:rsid w:val="008861EC"/>
    <w:rsid w:val="00891B74"/>
    <w:rsid w:val="00897AFF"/>
    <w:rsid w:val="008A3891"/>
    <w:rsid w:val="008A4161"/>
    <w:rsid w:val="008A49BE"/>
    <w:rsid w:val="008A597C"/>
    <w:rsid w:val="008A7E7F"/>
    <w:rsid w:val="008B25F9"/>
    <w:rsid w:val="008B2724"/>
    <w:rsid w:val="008B551A"/>
    <w:rsid w:val="008B5B3B"/>
    <w:rsid w:val="008C3152"/>
    <w:rsid w:val="008C5E39"/>
    <w:rsid w:val="008C7D98"/>
    <w:rsid w:val="008D1936"/>
    <w:rsid w:val="008D2E83"/>
    <w:rsid w:val="008D3604"/>
    <w:rsid w:val="008E0F17"/>
    <w:rsid w:val="008E271D"/>
    <w:rsid w:val="008E3AC0"/>
    <w:rsid w:val="008E5529"/>
    <w:rsid w:val="008E5C7B"/>
    <w:rsid w:val="008E6593"/>
    <w:rsid w:val="008F3385"/>
    <w:rsid w:val="008F40DF"/>
    <w:rsid w:val="00900638"/>
    <w:rsid w:val="00903D22"/>
    <w:rsid w:val="00907F0D"/>
    <w:rsid w:val="009146FC"/>
    <w:rsid w:val="00916E0D"/>
    <w:rsid w:val="009172F1"/>
    <w:rsid w:val="0091737B"/>
    <w:rsid w:val="00920EBF"/>
    <w:rsid w:val="00926F64"/>
    <w:rsid w:val="00932D6F"/>
    <w:rsid w:val="0093367C"/>
    <w:rsid w:val="00944A96"/>
    <w:rsid w:val="009514F8"/>
    <w:rsid w:val="00954CCE"/>
    <w:rsid w:val="00961F47"/>
    <w:rsid w:val="00975D6C"/>
    <w:rsid w:val="00986D91"/>
    <w:rsid w:val="00987C7F"/>
    <w:rsid w:val="00990839"/>
    <w:rsid w:val="009908CF"/>
    <w:rsid w:val="00993C66"/>
    <w:rsid w:val="00995E53"/>
    <w:rsid w:val="00996597"/>
    <w:rsid w:val="009A4ED6"/>
    <w:rsid w:val="009B3867"/>
    <w:rsid w:val="009B7685"/>
    <w:rsid w:val="009C0AD5"/>
    <w:rsid w:val="009C3352"/>
    <w:rsid w:val="009D1321"/>
    <w:rsid w:val="009E27CD"/>
    <w:rsid w:val="009E6A82"/>
    <w:rsid w:val="009F01C9"/>
    <w:rsid w:val="009F3FAB"/>
    <w:rsid w:val="00A01CC1"/>
    <w:rsid w:val="00A023C3"/>
    <w:rsid w:val="00A04C6C"/>
    <w:rsid w:val="00A06E14"/>
    <w:rsid w:val="00A10A51"/>
    <w:rsid w:val="00A14749"/>
    <w:rsid w:val="00A20441"/>
    <w:rsid w:val="00A20E27"/>
    <w:rsid w:val="00A212A6"/>
    <w:rsid w:val="00A22D55"/>
    <w:rsid w:val="00A23028"/>
    <w:rsid w:val="00A276D0"/>
    <w:rsid w:val="00A3369E"/>
    <w:rsid w:val="00A33FBC"/>
    <w:rsid w:val="00A43F5B"/>
    <w:rsid w:val="00A4463B"/>
    <w:rsid w:val="00A44F34"/>
    <w:rsid w:val="00A51C35"/>
    <w:rsid w:val="00A51D11"/>
    <w:rsid w:val="00A54686"/>
    <w:rsid w:val="00A57927"/>
    <w:rsid w:val="00A60E9F"/>
    <w:rsid w:val="00A6167A"/>
    <w:rsid w:val="00A708BE"/>
    <w:rsid w:val="00A77356"/>
    <w:rsid w:val="00A8166F"/>
    <w:rsid w:val="00A95280"/>
    <w:rsid w:val="00A977C0"/>
    <w:rsid w:val="00AA0254"/>
    <w:rsid w:val="00AA1314"/>
    <w:rsid w:val="00AB450E"/>
    <w:rsid w:val="00AB68EC"/>
    <w:rsid w:val="00AB7ED2"/>
    <w:rsid w:val="00AC1E2A"/>
    <w:rsid w:val="00AC244C"/>
    <w:rsid w:val="00AC25DE"/>
    <w:rsid w:val="00AC3DDB"/>
    <w:rsid w:val="00AD3F24"/>
    <w:rsid w:val="00AD429B"/>
    <w:rsid w:val="00AD4A57"/>
    <w:rsid w:val="00AD5BF5"/>
    <w:rsid w:val="00AE17BD"/>
    <w:rsid w:val="00AE32CC"/>
    <w:rsid w:val="00AE4A66"/>
    <w:rsid w:val="00AF506E"/>
    <w:rsid w:val="00AF7234"/>
    <w:rsid w:val="00B075E3"/>
    <w:rsid w:val="00B159DF"/>
    <w:rsid w:val="00B16D21"/>
    <w:rsid w:val="00B17201"/>
    <w:rsid w:val="00B24091"/>
    <w:rsid w:val="00B26AF7"/>
    <w:rsid w:val="00B26FA3"/>
    <w:rsid w:val="00B31D90"/>
    <w:rsid w:val="00B3204E"/>
    <w:rsid w:val="00B43938"/>
    <w:rsid w:val="00B46244"/>
    <w:rsid w:val="00B516BC"/>
    <w:rsid w:val="00B5305D"/>
    <w:rsid w:val="00B578A9"/>
    <w:rsid w:val="00B62967"/>
    <w:rsid w:val="00B6346D"/>
    <w:rsid w:val="00B70B15"/>
    <w:rsid w:val="00B765DA"/>
    <w:rsid w:val="00B76648"/>
    <w:rsid w:val="00B84CAF"/>
    <w:rsid w:val="00B85EA0"/>
    <w:rsid w:val="00B94D7A"/>
    <w:rsid w:val="00B967D7"/>
    <w:rsid w:val="00BA78D8"/>
    <w:rsid w:val="00BB178A"/>
    <w:rsid w:val="00BB2F71"/>
    <w:rsid w:val="00BB4CDA"/>
    <w:rsid w:val="00BB4D7F"/>
    <w:rsid w:val="00BC230B"/>
    <w:rsid w:val="00BC2638"/>
    <w:rsid w:val="00BC4BFF"/>
    <w:rsid w:val="00BC5616"/>
    <w:rsid w:val="00BC6662"/>
    <w:rsid w:val="00BD4CDE"/>
    <w:rsid w:val="00BD5501"/>
    <w:rsid w:val="00BD703D"/>
    <w:rsid w:val="00BE0589"/>
    <w:rsid w:val="00BE1A8B"/>
    <w:rsid w:val="00BE295B"/>
    <w:rsid w:val="00BE45FA"/>
    <w:rsid w:val="00BF1778"/>
    <w:rsid w:val="00BF274A"/>
    <w:rsid w:val="00BF377E"/>
    <w:rsid w:val="00BF3B85"/>
    <w:rsid w:val="00BF57E4"/>
    <w:rsid w:val="00BF670C"/>
    <w:rsid w:val="00BF779A"/>
    <w:rsid w:val="00BF781B"/>
    <w:rsid w:val="00C009DB"/>
    <w:rsid w:val="00C0331A"/>
    <w:rsid w:val="00C064C5"/>
    <w:rsid w:val="00C136B3"/>
    <w:rsid w:val="00C156A7"/>
    <w:rsid w:val="00C162CE"/>
    <w:rsid w:val="00C17C9D"/>
    <w:rsid w:val="00C207A0"/>
    <w:rsid w:val="00C22EA2"/>
    <w:rsid w:val="00C250C1"/>
    <w:rsid w:val="00C26F31"/>
    <w:rsid w:val="00C27352"/>
    <w:rsid w:val="00C2792C"/>
    <w:rsid w:val="00C27EB2"/>
    <w:rsid w:val="00C312C6"/>
    <w:rsid w:val="00C32688"/>
    <w:rsid w:val="00C3401C"/>
    <w:rsid w:val="00C3779D"/>
    <w:rsid w:val="00C43EFD"/>
    <w:rsid w:val="00C4587C"/>
    <w:rsid w:val="00C50AA1"/>
    <w:rsid w:val="00C51D3F"/>
    <w:rsid w:val="00C54DEC"/>
    <w:rsid w:val="00C6046F"/>
    <w:rsid w:val="00C60C85"/>
    <w:rsid w:val="00C62052"/>
    <w:rsid w:val="00C62393"/>
    <w:rsid w:val="00C65278"/>
    <w:rsid w:val="00C660E0"/>
    <w:rsid w:val="00C67BB0"/>
    <w:rsid w:val="00C720D3"/>
    <w:rsid w:val="00C72B70"/>
    <w:rsid w:val="00C72E26"/>
    <w:rsid w:val="00C73955"/>
    <w:rsid w:val="00C75CAE"/>
    <w:rsid w:val="00C84B89"/>
    <w:rsid w:val="00C87654"/>
    <w:rsid w:val="00CA3908"/>
    <w:rsid w:val="00CA3A4A"/>
    <w:rsid w:val="00CA4A2E"/>
    <w:rsid w:val="00CA5C8E"/>
    <w:rsid w:val="00CA5CE7"/>
    <w:rsid w:val="00CC15F4"/>
    <w:rsid w:val="00CC20D8"/>
    <w:rsid w:val="00CC6C69"/>
    <w:rsid w:val="00CD1249"/>
    <w:rsid w:val="00CD24D7"/>
    <w:rsid w:val="00CD5108"/>
    <w:rsid w:val="00CD713C"/>
    <w:rsid w:val="00CD786B"/>
    <w:rsid w:val="00CE01EB"/>
    <w:rsid w:val="00CE05CE"/>
    <w:rsid w:val="00CE1583"/>
    <w:rsid w:val="00CF06BE"/>
    <w:rsid w:val="00CF0FFE"/>
    <w:rsid w:val="00CF150F"/>
    <w:rsid w:val="00CF1582"/>
    <w:rsid w:val="00CF17C2"/>
    <w:rsid w:val="00D03BCB"/>
    <w:rsid w:val="00D0409C"/>
    <w:rsid w:val="00D05CAF"/>
    <w:rsid w:val="00D10EDD"/>
    <w:rsid w:val="00D130CC"/>
    <w:rsid w:val="00D1409C"/>
    <w:rsid w:val="00D14233"/>
    <w:rsid w:val="00D14772"/>
    <w:rsid w:val="00D21062"/>
    <w:rsid w:val="00D30396"/>
    <w:rsid w:val="00D30D74"/>
    <w:rsid w:val="00D35286"/>
    <w:rsid w:val="00D4044F"/>
    <w:rsid w:val="00D440AB"/>
    <w:rsid w:val="00D448EA"/>
    <w:rsid w:val="00D46A22"/>
    <w:rsid w:val="00D501EA"/>
    <w:rsid w:val="00D51ADB"/>
    <w:rsid w:val="00D52E9A"/>
    <w:rsid w:val="00D53DB3"/>
    <w:rsid w:val="00D54593"/>
    <w:rsid w:val="00D559C4"/>
    <w:rsid w:val="00D57F24"/>
    <w:rsid w:val="00D60E5D"/>
    <w:rsid w:val="00D64ACA"/>
    <w:rsid w:val="00D71357"/>
    <w:rsid w:val="00D72C2F"/>
    <w:rsid w:val="00D800F3"/>
    <w:rsid w:val="00D81F48"/>
    <w:rsid w:val="00D908DA"/>
    <w:rsid w:val="00D9244C"/>
    <w:rsid w:val="00D93512"/>
    <w:rsid w:val="00D94A13"/>
    <w:rsid w:val="00D95ECA"/>
    <w:rsid w:val="00DA2585"/>
    <w:rsid w:val="00DA4CBF"/>
    <w:rsid w:val="00DA4D58"/>
    <w:rsid w:val="00DA5123"/>
    <w:rsid w:val="00DA5EEC"/>
    <w:rsid w:val="00DC36C3"/>
    <w:rsid w:val="00DC4176"/>
    <w:rsid w:val="00DC6B58"/>
    <w:rsid w:val="00DE2186"/>
    <w:rsid w:val="00DE3E49"/>
    <w:rsid w:val="00DE43CD"/>
    <w:rsid w:val="00DE45CC"/>
    <w:rsid w:val="00DE50F4"/>
    <w:rsid w:val="00DE66C3"/>
    <w:rsid w:val="00E04FE9"/>
    <w:rsid w:val="00E0517D"/>
    <w:rsid w:val="00E1606F"/>
    <w:rsid w:val="00E2040F"/>
    <w:rsid w:val="00E23F62"/>
    <w:rsid w:val="00E258FF"/>
    <w:rsid w:val="00E27C37"/>
    <w:rsid w:val="00E32396"/>
    <w:rsid w:val="00E324BC"/>
    <w:rsid w:val="00E337F3"/>
    <w:rsid w:val="00E35F17"/>
    <w:rsid w:val="00E4569B"/>
    <w:rsid w:val="00E477D1"/>
    <w:rsid w:val="00E47AD3"/>
    <w:rsid w:val="00E50B85"/>
    <w:rsid w:val="00E51464"/>
    <w:rsid w:val="00E5401F"/>
    <w:rsid w:val="00E65D6A"/>
    <w:rsid w:val="00E760AB"/>
    <w:rsid w:val="00E76278"/>
    <w:rsid w:val="00E804F1"/>
    <w:rsid w:val="00E93C28"/>
    <w:rsid w:val="00EA2244"/>
    <w:rsid w:val="00EA2780"/>
    <w:rsid w:val="00EA4C0C"/>
    <w:rsid w:val="00EA4CD8"/>
    <w:rsid w:val="00EA5BA9"/>
    <w:rsid w:val="00EA701D"/>
    <w:rsid w:val="00EB78A7"/>
    <w:rsid w:val="00EC789B"/>
    <w:rsid w:val="00ED0DB2"/>
    <w:rsid w:val="00EE5BFD"/>
    <w:rsid w:val="00EE7BC4"/>
    <w:rsid w:val="00EF46D5"/>
    <w:rsid w:val="00EF69EB"/>
    <w:rsid w:val="00F0514D"/>
    <w:rsid w:val="00F05B6C"/>
    <w:rsid w:val="00F0747D"/>
    <w:rsid w:val="00F10C57"/>
    <w:rsid w:val="00F166D4"/>
    <w:rsid w:val="00F16C05"/>
    <w:rsid w:val="00F22565"/>
    <w:rsid w:val="00F25AAC"/>
    <w:rsid w:val="00F30AA3"/>
    <w:rsid w:val="00F3151C"/>
    <w:rsid w:val="00F32C16"/>
    <w:rsid w:val="00F3670E"/>
    <w:rsid w:val="00F371AF"/>
    <w:rsid w:val="00F41028"/>
    <w:rsid w:val="00F41A02"/>
    <w:rsid w:val="00F4416D"/>
    <w:rsid w:val="00F51ED2"/>
    <w:rsid w:val="00F61B3B"/>
    <w:rsid w:val="00F62046"/>
    <w:rsid w:val="00F733C4"/>
    <w:rsid w:val="00F76AB5"/>
    <w:rsid w:val="00F86093"/>
    <w:rsid w:val="00F8721A"/>
    <w:rsid w:val="00F9069F"/>
    <w:rsid w:val="00F9220A"/>
    <w:rsid w:val="00F92616"/>
    <w:rsid w:val="00F93A5A"/>
    <w:rsid w:val="00F949FD"/>
    <w:rsid w:val="00F94BE5"/>
    <w:rsid w:val="00FA04B0"/>
    <w:rsid w:val="00FA3118"/>
    <w:rsid w:val="00FA7EAD"/>
    <w:rsid w:val="00FB27BF"/>
    <w:rsid w:val="00FC01F0"/>
    <w:rsid w:val="00FD2D6A"/>
    <w:rsid w:val="00FD3ADF"/>
    <w:rsid w:val="00FE147C"/>
    <w:rsid w:val="00FF17BD"/>
    <w:rsid w:val="00FF2863"/>
    <w:rsid w:val="00FF355E"/>
    <w:rsid w:val="00FF4F41"/>
    <w:rsid w:val="00FF68E9"/>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2290">
      <o:colormenu v:ext="edit" fillcolor="none [4]" strokecolor="none [1]" shadowcolor="none [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E6882"/>
    <w:pPr>
      <w:suppressAutoHyphens/>
      <w:overflowPunct w:val="0"/>
      <w:autoSpaceDE w:val="0"/>
      <w:spacing w:before="120" w:after="120" w:line="360" w:lineRule="auto"/>
      <w:ind w:firstLine="425"/>
      <w:jc w:val="both"/>
      <w:textAlignment w:val="baseline"/>
    </w:pPr>
    <w:rPr>
      <w:rFonts w:ascii="Arial" w:hAnsi="Arial"/>
      <w:sz w:val="24"/>
      <w:szCs w:val="24"/>
      <w:lang w:eastAsia="ar-SA"/>
    </w:rPr>
  </w:style>
  <w:style w:type="paragraph" w:styleId="Heading1">
    <w:name w:val="heading 1"/>
    <w:basedOn w:val="Normal"/>
    <w:qFormat/>
    <w:rsid w:val="007D135A"/>
    <w:pPr>
      <w:keepNext/>
      <w:pageBreakBefore/>
      <w:widowControl w:val="0"/>
      <w:numPr>
        <w:numId w:val="12"/>
      </w:numPr>
      <w:spacing w:before="0" w:after="240"/>
      <w:jc w:val="left"/>
      <w:outlineLvl w:val="0"/>
    </w:pPr>
    <w:rPr>
      <w:rFonts w:cs="Arial"/>
      <w:b/>
      <w:bCs/>
      <w:caps/>
      <w:kern w:val="32"/>
      <w:sz w:val="32"/>
      <w:szCs w:val="32"/>
    </w:rPr>
  </w:style>
  <w:style w:type="paragraph" w:styleId="Heading2">
    <w:name w:val="heading 2"/>
    <w:basedOn w:val="Heading1"/>
    <w:next w:val="Normal"/>
    <w:qFormat/>
    <w:rsid w:val="00866DD9"/>
    <w:pPr>
      <w:pageBreakBefore w:val="0"/>
      <w:numPr>
        <w:ilvl w:val="1"/>
      </w:numPr>
      <w:tabs>
        <w:tab w:val="num" w:pos="0"/>
      </w:tabs>
      <w:spacing w:before="360" w:after="120"/>
      <w:outlineLvl w:val="1"/>
    </w:pPr>
    <w:rPr>
      <w:caps w:val="0"/>
      <w:sz w:val="28"/>
      <w:szCs w:val="28"/>
    </w:rPr>
  </w:style>
  <w:style w:type="paragraph" w:styleId="Heading3">
    <w:name w:val="heading 3"/>
    <w:basedOn w:val="Heading2"/>
    <w:next w:val="Normal"/>
    <w:qFormat/>
    <w:rsid w:val="00060FC4"/>
    <w:pPr>
      <w:numPr>
        <w:ilvl w:val="2"/>
      </w:numPr>
      <w:tabs>
        <w:tab w:val="clear" w:pos="851"/>
        <w:tab w:val="num" w:pos="0"/>
        <w:tab w:val="left" w:pos="1134"/>
      </w:tabs>
      <w:outlineLvl w:val="2"/>
    </w:pPr>
    <w:rPr>
      <w:sz w:val="24"/>
      <w:szCs w:val="24"/>
    </w:rPr>
  </w:style>
  <w:style w:type="paragraph" w:styleId="Heading4">
    <w:name w:val="heading 4"/>
    <w:basedOn w:val="Heading3"/>
    <w:next w:val="Normal"/>
    <w:qFormat/>
    <w:rsid w:val="00060FC4"/>
    <w:pPr>
      <w:numPr>
        <w:ilvl w:val="3"/>
      </w:numPr>
      <w:tabs>
        <w:tab w:val="clear" w:pos="851"/>
        <w:tab w:val="num" w:pos="0"/>
      </w:tabs>
      <w:outlineLvl w:val="3"/>
    </w:pPr>
  </w:style>
  <w:style w:type="paragraph" w:styleId="Heading5">
    <w:name w:val="heading 5"/>
    <w:basedOn w:val="Heading4"/>
    <w:next w:val="Normal"/>
    <w:qFormat/>
    <w:rsid w:val="00D35286"/>
    <w:pPr>
      <w:numPr>
        <w:ilvl w:val="4"/>
      </w:numPr>
      <w:tabs>
        <w:tab w:val="clear" w:pos="851"/>
        <w:tab w:val="num" w:pos="0"/>
      </w:tabs>
      <w:outlineLvl w:val="4"/>
    </w:pPr>
  </w:style>
  <w:style w:type="paragraph" w:styleId="Heading6">
    <w:name w:val="heading 6"/>
    <w:basedOn w:val="Heading5"/>
    <w:next w:val="Normal"/>
    <w:qFormat/>
    <w:rsid w:val="00134622"/>
    <w:pPr>
      <w:numPr>
        <w:ilvl w:val="5"/>
      </w:numPr>
      <w:tabs>
        <w:tab w:val="clear" w:pos="851"/>
        <w:tab w:val="clear" w:pos="1134"/>
        <w:tab w:val="num" w:pos="0"/>
        <w:tab w:val="left" w:pos="1418"/>
      </w:tabs>
      <w:outlineLvl w:val="5"/>
    </w:pPr>
  </w:style>
  <w:style w:type="paragraph" w:styleId="Heading7">
    <w:name w:val="heading 7"/>
    <w:basedOn w:val="Heading6"/>
    <w:next w:val="Normal"/>
    <w:qFormat/>
    <w:rsid w:val="00134622"/>
    <w:pPr>
      <w:numPr>
        <w:ilvl w:val="6"/>
      </w:numPr>
      <w:tabs>
        <w:tab w:val="clear" w:pos="851"/>
        <w:tab w:val="clear" w:pos="1418"/>
        <w:tab w:val="num" w:pos="0"/>
        <w:tab w:val="left" w:pos="1701"/>
      </w:tabs>
      <w:outlineLvl w:val="6"/>
    </w:pPr>
  </w:style>
  <w:style w:type="paragraph" w:styleId="Heading8">
    <w:name w:val="heading 8"/>
    <w:basedOn w:val="Heading7"/>
    <w:next w:val="Normal"/>
    <w:qFormat/>
    <w:rsid w:val="00134622"/>
    <w:pPr>
      <w:numPr>
        <w:ilvl w:val="7"/>
      </w:numPr>
      <w:tabs>
        <w:tab w:val="clear" w:pos="851"/>
        <w:tab w:val="left" w:pos="0"/>
      </w:tabs>
      <w:outlineLvl w:val="7"/>
    </w:pPr>
    <w:rPr>
      <w:kern w:val="1"/>
    </w:rPr>
  </w:style>
  <w:style w:type="paragraph" w:styleId="Heading9">
    <w:name w:val="heading 9"/>
    <w:basedOn w:val="Normal"/>
    <w:next w:val="Normal"/>
    <w:qFormat/>
    <w:rsid w:val="00866DD9"/>
    <w:pPr>
      <w:keepNext/>
      <w:tabs>
        <w:tab w:val="num" w:pos="0"/>
        <w:tab w:val="left" w:pos="3261"/>
      </w:tabs>
      <w:ind w:firstLine="0"/>
      <w:jc w:val="left"/>
      <w:outlineLvl w:val="8"/>
    </w:pPr>
    <w:rPr>
      <w:rFonts w:cs="Arial"/>
      <w:b/>
      <w:bCs/>
      <w:kern w:val="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aracteresdeNotadeRodap">
    <w:name w:val="Caracteres de Nota de Rodapé"/>
    <w:basedOn w:val="DefaultParagraphFont"/>
    <w:rsid w:val="004C40D6"/>
    <w:rPr>
      <w:rFonts w:ascii="Arial" w:hAnsi="Arial"/>
      <w:b/>
      <w:position w:val="0"/>
      <w:sz w:val="16"/>
      <w:shd w:val="clear" w:color="auto" w:fill="auto"/>
      <w:vertAlign w:val="baseline"/>
    </w:rPr>
  </w:style>
  <w:style w:type="character" w:styleId="PlaceholderText">
    <w:name w:val="Placeholder Text"/>
    <w:basedOn w:val="DefaultParagraphFont"/>
    <w:uiPriority w:val="99"/>
    <w:semiHidden/>
    <w:rsid w:val="007D4C33"/>
    <w:rPr>
      <w:color w:val="808080"/>
    </w:rPr>
  </w:style>
  <w:style w:type="character" w:styleId="PageNumber">
    <w:name w:val="page number"/>
    <w:basedOn w:val="DefaultParagraphFont"/>
    <w:rsid w:val="004C40D6"/>
  </w:style>
  <w:style w:type="character" w:customStyle="1" w:styleId="Smbolosdenumerao">
    <w:name w:val="Símbolos de numeração"/>
    <w:rsid w:val="00866DD9"/>
  </w:style>
  <w:style w:type="character" w:customStyle="1" w:styleId="Marcadores">
    <w:name w:val="Marcadores"/>
    <w:rsid w:val="00866DD9"/>
    <w:rPr>
      <w:rFonts w:ascii="StarSymbol" w:eastAsia="StarSymbol" w:hAnsi="StarSymbol" w:cs="StarSymbol"/>
      <w:sz w:val="18"/>
      <w:szCs w:val="18"/>
    </w:rPr>
  </w:style>
  <w:style w:type="character" w:styleId="Hyperlink">
    <w:name w:val="Hyperlink"/>
    <w:uiPriority w:val="99"/>
    <w:rsid w:val="00866DD9"/>
    <w:rPr>
      <w:color w:val="auto"/>
      <w:u w:val="none"/>
    </w:rPr>
  </w:style>
  <w:style w:type="character" w:styleId="FollowedHyperlink">
    <w:name w:val="FollowedHyperlink"/>
    <w:rsid w:val="00866DD9"/>
    <w:rPr>
      <w:color w:val="auto"/>
      <w:u w:val="none"/>
    </w:rPr>
  </w:style>
  <w:style w:type="character" w:customStyle="1" w:styleId="CaracteresdeNotadeFim">
    <w:name w:val="Caracteres de Nota de Fim"/>
    <w:rsid w:val="00866DD9"/>
    <w:rPr>
      <w:sz w:val="18"/>
    </w:rPr>
  </w:style>
  <w:style w:type="character" w:styleId="FootnoteReference">
    <w:name w:val="footnote reference"/>
    <w:semiHidden/>
    <w:rsid w:val="00866DD9"/>
    <w:rPr>
      <w:vertAlign w:val="superscript"/>
    </w:rPr>
  </w:style>
  <w:style w:type="character" w:styleId="Strong">
    <w:name w:val="Strong"/>
    <w:qFormat/>
    <w:rsid w:val="00866DD9"/>
    <w:rPr>
      <w:b/>
      <w:bCs/>
    </w:rPr>
  </w:style>
  <w:style w:type="character" w:customStyle="1" w:styleId="Simbols">
    <w:name w:val="Simbols"/>
    <w:rsid w:val="00866DD9"/>
    <w:rPr>
      <w:rFonts w:ascii="Symbol" w:hAnsi="Symbol" w:cs="Times New Roman"/>
      <w:shd w:val="clear" w:color="auto" w:fill="auto"/>
    </w:rPr>
  </w:style>
  <w:style w:type="character" w:customStyle="1" w:styleId="Monoespaado">
    <w:name w:val="Monoespaçado"/>
    <w:rsid w:val="00866DD9"/>
    <w:rPr>
      <w:rFonts w:ascii="Courier New" w:hAnsi="Courier New" w:cs="Courier New"/>
    </w:rPr>
  </w:style>
  <w:style w:type="paragraph" w:styleId="ListParagraph">
    <w:name w:val="List Paragraph"/>
    <w:basedOn w:val="Normal"/>
    <w:uiPriority w:val="34"/>
    <w:qFormat/>
    <w:rsid w:val="00AF506E"/>
    <w:pPr>
      <w:ind w:left="720"/>
      <w:contextualSpacing/>
    </w:pPr>
  </w:style>
  <w:style w:type="character" w:customStyle="1" w:styleId="Symbol">
    <w:name w:val="Symbol"/>
    <w:rsid w:val="00866DD9"/>
    <w:rPr>
      <w:rFonts w:ascii="Symbol" w:hAnsi="Symbol" w:cs="Times New Roman"/>
    </w:rPr>
  </w:style>
  <w:style w:type="character" w:customStyle="1" w:styleId="Refdecomentrio1">
    <w:name w:val="Ref. de comentário1"/>
    <w:basedOn w:val="DefaultParagraphFont"/>
    <w:rsid w:val="004C40D6"/>
    <w:rPr>
      <w:sz w:val="16"/>
      <w:szCs w:val="16"/>
    </w:rPr>
  </w:style>
  <w:style w:type="character" w:customStyle="1" w:styleId="Tecla">
    <w:name w:val="Tecla"/>
    <w:basedOn w:val="DefaultParagraphFont"/>
    <w:rsid w:val="004C40D6"/>
    <w:rPr>
      <w:rFonts w:ascii="Courier New" w:hAnsi="Courier New"/>
      <w:smallCaps/>
      <w:strike w:val="0"/>
      <w:dstrike w:val="0"/>
      <w:emboss/>
      <w:position w:val="0"/>
      <w:sz w:val="20"/>
      <w:shd w:val="clear" w:color="auto" w:fill="D9D9D9"/>
      <w:vertAlign w:val="baseline"/>
    </w:rPr>
  </w:style>
  <w:style w:type="character" w:styleId="EndnoteReference">
    <w:name w:val="endnote reference"/>
    <w:semiHidden/>
    <w:rsid w:val="00866DD9"/>
    <w:rPr>
      <w:vertAlign w:val="superscript"/>
    </w:rPr>
  </w:style>
  <w:style w:type="paragraph" w:styleId="BodyText">
    <w:name w:val="Body Text"/>
    <w:basedOn w:val="Normal"/>
    <w:next w:val="Normal"/>
    <w:rsid w:val="009C0AD5"/>
  </w:style>
  <w:style w:type="paragraph" w:styleId="BodyTextIndent">
    <w:name w:val="Body Text Indent"/>
    <w:basedOn w:val="Normal"/>
    <w:rsid w:val="00866DD9"/>
    <w:pPr>
      <w:tabs>
        <w:tab w:val="left" w:pos="1134"/>
      </w:tabs>
      <w:ind w:left="1134" w:hanging="425"/>
    </w:pPr>
  </w:style>
  <w:style w:type="paragraph" w:customStyle="1" w:styleId="Captulo">
    <w:name w:val="Capítulo"/>
    <w:basedOn w:val="Normal"/>
    <w:next w:val="BodyText"/>
    <w:rsid w:val="00866DD9"/>
    <w:pPr>
      <w:keepNext/>
      <w:spacing w:before="240"/>
    </w:pPr>
    <w:rPr>
      <w:rFonts w:eastAsia="Lucida Sans Unicode" w:cs="Tahoma"/>
      <w:sz w:val="28"/>
      <w:szCs w:val="28"/>
    </w:rPr>
  </w:style>
  <w:style w:type="character" w:styleId="CommentReference">
    <w:name w:val="annotation reference"/>
    <w:basedOn w:val="DefaultParagraphFont"/>
    <w:uiPriority w:val="99"/>
    <w:semiHidden/>
    <w:unhideWhenUsed/>
    <w:rsid w:val="005A084D"/>
    <w:rPr>
      <w:sz w:val="16"/>
      <w:szCs w:val="16"/>
    </w:rPr>
  </w:style>
  <w:style w:type="paragraph" w:styleId="List">
    <w:name w:val="List"/>
    <w:basedOn w:val="Normal"/>
    <w:rsid w:val="00866DD9"/>
    <w:pPr>
      <w:ind w:left="283" w:hanging="283"/>
    </w:pPr>
  </w:style>
  <w:style w:type="paragraph" w:styleId="Header">
    <w:name w:val="header"/>
    <w:basedOn w:val="Normal"/>
    <w:rsid w:val="00866DD9"/>
    <w:pPr>
      <w:widowControl w:val="0"/>
      <w:tabs>
        <w:tab w:val="center" w:pos="4419"/>
        <w:tab w:val="right" w:pos="8838"/>
      </w:tabs>
      <w:spacing w:after="0" w:line="100" w:lineRule="atLeast"/>
      <w:ind w:firstLine="0"/>
    </w:pPr>
    <w:rPr>
      <w:b/>
    </w:rPr>
  </w:style>
  <w:style w:type="paragraph" w:styleId="Footer">
    <w:name w:val="footer"/>
    <w:basedOn w:val="Normal"/>
    <w:rsid w:val="00866DD9"/>
    <w:pPr>
      <w:tabs>
        <w:tab w:val="center" w:pos="4419"/>
        <w:tab w:val="right" w:pos="8838"/>
      </w:tabs>
      <w:spacing w:after="0" w:line="100" w:lineRule="atLeast"/>
      <w:ind w:firstLine="0"/>
    </w:pPr>
    <w:rPr>
      <w:sz w:val="20"/>
      <w:szCs w:val="20"/>
    </w:rPr>
  </w:style>
  <w:style w:type="paragraph" w:customStyle="1" w:styleId="Contedodatabela">
    <w:name w:val="Conteúdo da tabela"/>
    <w:basedOn w:val="Normal"/>
    <w:rsid w:val="00866DD9"/>
    <w:pPr>
      <w:suppressLineNumbers/>
    </w:pPr>
  </w:style>
  <w:style w:type="paragraph" w:customStyle="1" w:styleId="Ttulodatabela">
    <w:name w:val="Título da tabela"/>
    <w:basedOn w:val="Contedodatabela"/>
    <w:rsid w:val="00866DD9"/>
    <w:pPr>
      <w:jc w:val="center"/>
    </w:pPr>
    <w:rPr>
      <w:b/>
      <w:bCs/>
      <w:i/>
      <w:iCs/>
    </w:rPr>
  </w:style>
  <w:style w:type="paragraph" w:customStyle="1" w:styleId="Legenda1">
    <w:name w:val="Legenda1"/>
    <w:basedOn w:val="Normal"/>
    <w:next w:val="Normal"/>
    <w:rsid w:val="00866DD9"/>
    <w:pPr>
      <w:ind w:firstLine="0"/>
      <w:jc w:val="center"/>
    </w:pPr>
    <w:rPr>
      <w:rFonts w:cs="Arial"/>
      <w:b/>
      <w:bCs/>
      <w:sz w:val="20"/>
      <w:szCs w:val="20"/>
    </w:rPr>
  </w:style>
  <w:style w:type="paragraph" w:customStyle="1" w:styleId="Ilustrao">
    <w:name w:val="Ilustração"/>
    <w:basedOn w:val="Legenda1"/>
    <w:rsid w:val="00866DD9"/>
  </w:style>
  <w:style w:type="paragraph" w:customStyle="1" w:styleId="Tabela">
    <w:name w:val="Tabela"/>
    <w:basedOn w:val="Legenda1"/>
    <w:rsid w:val="00866DD9"/>
  </w:style>
  <w:style w:type="paragraph" w:customStyle="1" w:styleId="Contedodoquadro">
    <w:name w:val="Conteúdo do quadro"/>
    <w:basedOn w:val="BodyText"/>
    <w:rsid w:val="00866DD9"/>
  </w:style>
  <w:style w:type="paragraph" w:styleId="FootnoteText">
    <w:name w:val="footnote text"/>
    <w:basedOn w:val="Normal"/>
    <w:semiHidden/>
    <w:rsid w:val="00866DD9"/>
    <w:pPr>
      <w:spacing w:after="0" w:line="100" w:lineRule="atLeast"/>
      <w:ind w:left="285" w:hanging="285"/>
      <w:jc w:val="left"/>
    </w:pPr>
    <w:rPr>
      <w:sz w:val="18"/>
      <w:szCs w:val="18"/>
    </w:rPr>
  </w:style>
  <w:style w:type="paragraph" w:styleId="EnvelopeAddress">
    <w:name w:val="envelope address"/>
    <w:basedOn w:val="Normal"/>
    <w:rsid w:val="00866DD9"/>
    <w:pPr>
      <w:suppressLineNumbers/>
      <w:spacing w:before="0" w:after="60"/>
    </w:pPr>
  </w:style>
  <w:style w:type="paragraph" w:customStyle="1" w:styleId="Sumrio">
    <w:name w:val="Sumário"/>
    <w:basedOn w:val="Normal"/>
    <w:rsid w:val="00CC15F4"/>
    <w:pPr>
      <w:ind w:firstLine="0"/>
      <w:jc w:val="left"/>
    </w:pPr>
    <w:rPr>
      <w:rFonts w:cs="Tahoma"/>
    </w:rPr>
  </w:style>
  <w:style w:type="paragraph" w:styleId="CommentText">
    <w:name w:val="annotation text"/>
    <w:basedOn w:val="Normal"/>
    <w:link w:val="CommentTextChar"/>
    <w:uiPriority w:val="99"/>
    <w:unhideWhenUsed/>
    <w:rsid w:val="005A084D"/>
    <w:pPr>
      <w:overflowPunct/>
      <w:autoSpaceDE/>
      <w:spacing w:before="0" w:after="0" w:line="480" w:lineRule="auto"/>
      <w:ind w:firstLine="0"/>
      <w:textAlignment w:val="auto"/>
    </w:pPr>
    <w:rPr>
      <w:rFonts w:ascii="Times New Roman" w:hAnsi="Times New Roman"/>
      <w:sz w:val="20"/>
      <w:szCs w:val="20"/>
    </w:rPr>
  </w:style>
  <w:style w:type="character" w:customStyle="1" w:styleId="CommentTextChar">
    <w:name w:val="Comment Text Char"/>
    <w:basedOn w:val="DefaultParagraphFont"/>
    <w:link w:val="CommentText"/>
    <w:uiPriority w:val="99"/>
    <w:rsid w:val="005A084D"/>
    <w:rPr>
      <w:lang w:eastAsia="ar-SA"/>
    </w:rPr>
  </w:style>
  <w:style w:type="paragraph" w:styleId="TOC1">
    <w:name w:val="toc 1"/>
    <w:basedOn w:val="Normal"/>
    <w:uiPriority w:val="39"/>
    <w:rsid w:val="008861EC"/>
    <w:pPr>
      <w:tabs>
        <w:tab w:val="left" w:pos="851"/>
        <w:tab w:val="right" w:leader="dot" w:pos="9071"/>
      </w:tabs>
      <w:spacing w:before="0" w:after="0" w:line="240" w:lineRule="auto"/>
      <w:ind w:firstLine="0"/>
      <w:jc w:val="left"/>
    </w:pPr>
    <w:rPr>
      <w:rFonts w:cs="Arial"/>
      <w:kern w:val="24"/>
    </w:rPr>
  </w:style>
  <w:style w:type="paragraph" w:styleId="TOC2">
    <w:name w:val="toc 2"/>
    <w:basedOn w:val="TOC1"/>
    <w:uiPriority w:val="39"/>
    <w:rsid w:val="008861EC"/>
    <w:rPr>
      <w:kern w:val="1"/>
      <w:szCs w:val="22"/>
    </w:rPr>
  </w:style>
  <w:style w:type="paragraph" w:styleId="TOC3">
    <w:name w:val="toc 3"/>
    <w:basedOn w:val="TOC2"/>
    <w:uiPriority w:val="39"/>
    <w:rsid w:val="008861EC"/>
    <w:rPr>
      <w:szCs w:val="20"/>
    </w:rPr>
  </w:style>
  <w:style w:type="paragraph" w:styleId="TOC4">
    <w:name w:val="toc 4"/>
    <w:basedOn w:val="TOC3"/>
    <w:uiPriority w:val="39"/>
    <w:rsid w:val="008861EC"/>
    <w:pPr>
      <w:tabs>
        <w:tab w:val="clear" w:pos="9071"/>
        <w:tab w:val="right" w:leader="dot" w:pos="9072"/>
      </w:tabs>
    </w:pPr>
    <w:rPr>
      <w:bCs/>
    </w:rPr>
  </w:style>
  <w:style w:type="paragraph" w:styleId="TOC5">
    <w:name w:val="toc 5"/>
    <w:basedOn w:val="TOC4"/>
    <w:next w:val="Normal"/>
    <w:semiHidden/>
    <w:rsid w:val="00866DD9"/>
  </w:style>
  <w:style w:type="paragraph" w:styleId="TOC6">
    <w:name w:val="toc 6"/>
    <w:basedOn w:val="TOC5"/>
    <w:next w:val="Normal"/>
    <w:semiHidden/>
    <w:rsid w:val="00866DD9"/>
  </w:style>
  <w:style w:type="paragraph" w:styleId="TOC7">
    <w:name w:val="toc 7"/>
    <w:basedOn w:val="TOC6"/>
    <w:next w:val="Normal"/>
    <w:semiHidden/>
    <w:rsid w:val="00866DD9"/>
  </w:style>
  <w:style w:type="paragraph" w:styleId="TOC8">
    <w:name w:val="toc 8"/>
    <w:basedOn w:val="TOC7"/>
    <w:next w:val="Normal"/>
    <w:semiHidden/>
    <w:rsid w:val="00866DD9"/>
  </w:style>
  <w:style w:type="paragraph" w:styleId="TOC9">
    <w:name w:val="toc 9"/>
    <w:basedOn w:val="TOC8"/>
    <w:next w:val="Normal"/>
    <w:semiHidden/>
    <w:rsid w:val="00866DD9"/>
  </w:style>
  <w:style w:type="paragraph" w:customStyle="1" w:styleId="Contedo10">
    <w:name w:val="Conteúdo 10"/>
    <w:basedOn w:val="Sumrio"/>
    <w:rsid w:val="00866DD9"/>
    <w:pPr>
      <w:tabs>
        <w:tab w:val="right" w:leader="dot" w:pos="9637"/>
      </w:tabs>
      <w:ind w:left="2547"/>
    </w:pPr>
  </w:style>
  <w:style w:type="paragraph" w:styleId="Title">
    <w:name w:val="Title"/>
    <w:basedOn w:val="Normal"/>
    <w:next w:val="BodyText"/>
    <w:qFormat/>
    <w:rsid w:val="00866DD9"/>
    <w:pPr>
      <w:keepNext/>
      <w:spacing w:before="240"/>
    </w:pPr>
    <w:rPr>
      <w:rFonts w:eastAsia="MS Mincho" w:cs="Tahoma"/>
      <w:sz w:val="28"/>
      <w:szCs w:val="28"/>
    </w:rPr>
  </w:style>
  <w:style w:type="paragraph" w:styleId="Subtitle">
    <w:name w:val="Subtitle"/>
    <w:basedOn w:val="Title"/>
    <w:next w:val="BodyText"/>
    <w:rsid w:val="00866DD9"/>
    <w:pPr>
      <w:jc w:val="center"/>
    </w:pPr>
    <w:rPr>
      <w:i/>
      <w:iCs/>
    </w:rPr>
  </w:style>
  <w:style w:type="paragraph" w:customStyle="1" w:styleId="RefernciaBibliogrfica">
    <w:name w:val="Referência Bibliográfica"/>
    <w:basedOn w:val="Normal"/>
    <w:rsid w:val="00A276D0"/>
    <w:pPr>
      <w:tabs>
        <w:tab w:val="left" w:pos="426"/>
      </w:tabs>
      <w:spacing w:before="100" w:beforeAutospacing="1" w:after="100" w:afterAutospacing="1" w:line="240" w:lineRule="atLeast"/>
      <w:ind w:firstLine="0"/>
      <w:jc w:val="left"/>
    </w:pPr>
    <w:rPr>
      <w:noProof/>
      <w:kern w:val="1"/>
    </w:rPr>
  </w:style>
  <w:style w:type="paragraph" w:customStyle="1" w:styleId="Capa1-Universidade">
    <w:name w:val="Capa 1 - Universidade"/>
    <w:basedOn w:val="Normal"/>
    <w:next w:val="Normal"/>
    <w:rsid w:val="00203346"/>
    <w:pPr>
      <w:spacing w:line="100" w:lineRule="atLeast"/>
      <w:ind w:firstLine="0"/>
      <w:jc w:val="center"/>
    </w:pPr>
    <w:rPr>
      <w:b/>
      <w:caps/>
      <w:kern w:val="28"/>
      <w:sz w:val="28"/>
      <w:szCs w:val="28"/>
    </w:rPr>
  </w:style>
  <w:style w:type="paragraph" w:customStyle="1" w:styleId="Capa3-Ttulo">
    <w:name w:val="Capa 3 - Título"/>
    <w:basedOn w:val="Capa1-Universidade"/>
    <w:next w:val="Capa2-Autor"/>
    <w:rsid w:val="00E804F1"/>
    <w:pPr>
      <w:spacing w:before="2400" w:after="0"/>
    </w:pPr>
    <w:rPr>
      <w:bCs/>
      <w:caps w:val="0"/>
      <w:szCs w:val="36"/>
    </w:rPr>
  </w:style>
  <w:style w:type="paragraph" w:customStyle="1" w:styleId="Capa2-Autor">
    <w:name w:val="Capa 2 - Autor"/>
    <w:basedOn w:val="Capa3-Ttulo"/>
    <w:next w:val="Normal"/>
    <w:rsid w:val="00E804F1"/>
    <w:pPr>
      <w:spacing w:before="1680"/>
    </w:pPr>
    <w:rPr>
      <w:b w:val="0"/>
      <w:bCs w:val="0"/>
      <w:szCs w:val="28"/>
    </w:rPr>
  </w:style>
  <w:style w:type="paragraph" w:styleId="Revision">
    <w:name w:val="Revision"/>
    <w:hidden/>
    <w:uiPriority w:val="99"/>
    <w:semiHidden/>
    <w:rsid w:val="00FC01F0"/>
    <w:rPr>
      <w:rFonts w:ascii="Arial" w:hAnsi="Arial"/>
      <w:sz w:val="24"/>
      <w:szCs w:val="24"/>
      <w:lang w:eastAsia="ar-SA"/>
    </w:rPr>
  </w:style>
  <w:style w:type="table" w:styleId="TableGrid">
    <w:name w:val="Table Grid"/>
    <w:basedOn w:val="TableNormal"/>
    <w:uiPriority w:val="59"/>
    <w:rsid w:val="005F20FE"/>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Capa4-LocaleData">
    <w:name w:val="Capa 4 - Local e Data"/>
    <w:basedOn w:val="Normal"/>
    <w:next w:val="Normal"/>
    <w:rsid w:val="00E804F1"/>
    <w:pPr>
      <w:spacing w:before="7200" w:after="0" w:line="100" w:lineRule="atLeast"/>
      <w:ind w:firstLine="0"/>
      <w:jc w:val="center"/>
    </w:pPr>
    <w:rPr>
      <w:kern w:val="28"/>
      <w:szCs w:val="28"/>
    </w:rPr>
  </w:style>
  <w:style w:type="paragraph" w:customStyle="1" w:styleId="Anverso1-Autores">
    <w:name w:val="Anverso 1 - Autores"/>
    <w:basedOn w:val="Normal"/>
    <w:qFormat/>
    <w:rsid w:val="00616927"/>
    <w:pPr>
      <w:spacing w:after="240" w:line="240" w:lineRule="auto"/>
      <w:ind w:firstLine="0"/>
      <w:jc w:val="left"/>
    </w:pPr>
    <w:rPr>
      <w:rFonts w:ascii="Times New Roman" w:hAnsi="Times New Roman"/>
    </w:rPr>
  </w:style>
  <w:style w:type="paragraph" w:customStyle="1" w:styleId="Dedicatria">
    <w:name w:val="Dedicatória"/>
    <w:basedOn w:val="Normal"/>
    <w:next w:val="Normal"/>
    <w:rsid w:val="00866DD9"/>
    <w:pPr>
      <w:spacing w:before="480"/>
      <w:ind w:left="4536" w:firstLine="709"/>
      <w:jc w:val="right"/>
    </w:pPr>
    <w:rPr>
      <w:i/>
      <w:iCs/>
      <w:kern w:val="1"/>
    </w:rPr>
  </w:style>
  <w:style w:type="paragraph" w:customStyle="1" w:styleId="TtuloCentro">
    <w:name w:val="Título Centro"/>
    <w:basedOn w:val="Heading1"/>
    <w:next w:val="Normal"/>
    <w:rsid w:val="00CA3A4A"/>
    <w:pPr>
      <w:numPr>
        <w:numId w:val="0"/>
      </w:numPr>
      <w:spacing w:after="480"/>
      <w:jc w:val="center"/>
      <w:outlineLvl w:val="9"/>
    </w:pPr>
  </w:style>
  <w:style w:type="paragraph" w:customStyle="1" w:styleId="Textodecomentrio1">
    <w:name w:val="Texto de comentário1"/>
    <w:basedOn w:val="Normal"/>
    <w:rsid w:val="00866DD9"/>
    <w:pPr>
      <w:spacing w:line="100" w:lineRule="atLeast"/>
      <w:ind w:firstLine="0"/>
    </w:pPr>
    <w:rPr>
      <w:kern w:val="1"/>
      <w:sz w:val="20"/>
      <w:szCs w:val="20"/>
    </w:rPr>
  </w:style>
  <w:style w:type="paragraph" w:customStyle="1" w:styleId="Ttulodanota1">
    <w:name w:val="Título da nota1"/>
    <w:basedOn w:val="Normal"/>
    <w:next w:val="Normal"/>
    <w:rsid w:val="00866DD9"/>
  </w:style>
  <w:style w:type="paragraph" w:customStyle="1" w:styleId="Citao1">
    <w:name w:val="Citação1"/>
    <w:basedOn w:val="Normal"/>
    <w:next w:val="Normal"/>
    <w:rsid w:val="00866DD9"/>
    <w:pPr>
      <w:spacing w:before="119" w:after="119" w:line="100" w:lineRule="atLeast"/>
      <w:ind w:left="2268" w:firstLine="0"/>
    </w:pPr>
    <w:rPr>
      <w:kern w:val="1"/>
      <w:sz w:val="20"/>
    </w:rPr>
  </w:style>
  <w:style w:type="paragraph" w:customStyle="1" w:styleId="Recuodecorpodetexto21">
    <w:name w:val="Recuo de corpo de texto 21"/>
    <w:basedOn w:val="Normal"/>
    <w:rsid w:val="00866DD9"/>
    <w:pPr>
      <w:spacing w:after="360"/>
    </w:pPr>
  </w:style>
  <w:style w:type="paragraph" w:customStyle="1" w:styleId="ListacomBolinhas">
    <w:name w:val="Lista com Bolinhas"/>
    <w:basedOn w:val="Normal"/>
    <w:rsid w:val="00866DD9"/>
    <w:pPr>
      <w:tabs>
        <w:tab w:val="num" w:pos="425"/>
      </w:tabs>
      <w:spacing w:before="0"/>
      <w:ind w:firstLine="0"/>
      <w:jc w:val="left"/>
    </w:pPr>
  </w:style>
  <w:style w:type="paragraph" w:customStyle="1" w:styleId="Listacomletras">
    <w:name w:val="Lista com letras"/>
    <w:basedOn w:val="ListacomBolinhas"/>
    <w:rsid w:val="00866DD9"/>
    <w:pPr>
      <w:spacing w:after="119"/>
      <w:ind w:right="425"/>
    </w:pPr>
  </w:style>
  <w:style w:type="paragraph" w:customStyle="1" w:styleId="Tabelatexto">
    <w:name w:val="Tabela texto"/>
    <w:rsid w:val="00866DD9"/>
    <w:pPr>
      <w:suppressAutoHyphens/>
      <w:overflowPunct w:val="0"/>
      <w:autoSpaceDE w:val="0"/>
      <w:spacing w:before="60" w:after="60"/>
      <w:textAlignment w:val="baseline"/>
    </w:pPr>
    <w:rPr>
      <w:rFonts w:ascii="Arial" w:hAnsi="Arial" w:cs="Arial"/>
      <w:sz w:val="16"/>
      <w:lang w:eastAsia="ar-SA"/>
    </w:rPr>
  </w:style>
  <w:style w:type="paragraph" w:customStyle="1" w:styleId="TabelaTtulo">
    <w:name w:val="Tabela Título"/>
    <w:basedOn w:val="Tabelatexto"/>
    <w:rsid w:val="00866DD9"/>
    <w:pPr>
      <w:jc w:val="center"/>
    </w:pPr>
    <w:rPr>
      <w:b/>
      <w:bCs/>
      <w:sz w:val="20"/>
      <w:szCs w:val="24"/>
    </w:rPr>
  </w:style>
  <w:style w:type="paragraph" w:customStyle="1" w:styleId="Figura">
    <w:name w:val="Figura"/>
    <w:basedOn w:val="Tabelatexto"/>
    <w:next w:val="Normal"/>
    <w:rsid w:val="00595A70"/>
    <w:pPr>
      <w:spacing w:before="0" w:after="0" w:line="360" w:lineRule="auto"/>
      <w:jc w:val="center"/>
    </w:pPr>
    <w:rPr>
      <w:i/>
      <w:sz w:val="18"/>
    </w:rPr>
  </w:style>
  <w:style w:type="paragraph" w:customStyle="1" w:styleId="Lista-continuao">
    <w:name w:val="Lista - continuação"/>
    <w:basedOn w:val="ListacomBolinhas"/>
    <w:next w:val="List"/>
    <w:rsid w:val="00866DD9"/>
    <w:pPr>
      <w:ind w:left="425" w:firstLine="425"/>
    </w:pPr>
  </w:style>
  <w:style w:type="paragraph" w:customStyle="1" w:styleId="Subttulosemnmero">
    <w:name w:val="Subtítulo sem número"/>
    <w:basedOn w:val="Heading2"/>
    <w:next w:val="Normal"/>
    <w:rsid w:val="001C640A"/>
    <w:pPr>
      <w:numPr>
        <w:ilvl w:val="0"/>
        <w:numId w:val="0"/>
      </w:numPr>
      <w:jc w:val="center"/>
      <w:outlineLvl w:val="9"/>
    </w:pPr>
  </w:style>
  <w:style w:type="paragraph" w:customStyle="1" w:styleId="Epgrafe">
    <w:name w:val="Epígrafe"/>
    <w:basedOn w:val="Dedicatria"/>
    <w:next w:val="Epgrafe-autor"/>
    <w:rsid w:val="00864005"/>
    <w:pPr>
      <w:spacing w:before="10440" w:line="100" w:lineRule="atLeast"/>
      <w:ind w:firstLine="0"/>
    </w:pPr>
    <w:rPr>
      <w:sz w:val="20"/>
      <w:szCs w:val="20"/>
    </w:rPr>
  </w:style>
  <w:style w:type="paragraph" w:customStyle="1" w:styleId="Epgrafe-autor">
    <w:name w:val="Epígrafe - autor"/>
    <w:basedOn w:val="Epgrafe"/>
    <w:next w:val="Normal"/>
    <w:rsid w:val="00DE2186"/>
    <w:pPr>
      <w:spacing w:before="0"/>
    </w:pPr>
    <w:rPr>
      <w:b/>
      <w:bCs/>
    </w:rPr>
  </w:style>
  <w:style w:type="paragraph" w:customStyle="1" w:styleId="Resumo">
    <w:name w:val="Resumo"/>
    <w:basedOn w:val="Normal"/>
    <w:rsid w:val="00203078"/>
    <w:pPr>
      <w:spacing w:line="100" w:lineRule="atLeast"/>
      <w:ind w:firstLine="0"/>
    </w:pPr>
  </w:style>
  <w:style w:type="paragraph" w:customStyle="1" w:styleId="Aprovao1-Alunos">
    <w:name w:val="Aprovação 1 - Alunos"/>
    <w:basedOn w:val="Normal"/>
    <w:rsid w:val="00234CD4"/>
    <w:pPr>
      <w:tabs>
        <w:tab w:val="left" w:pos="1275"/>
        <w:tab w:val="left" w:pos="3975"/>
      </w:tabs>
      <w:spacing w:line="100" w:lineRule="atLeast"/>
      <w:ind w:firstLine="15"/>
      <w:jc w:val="center"/>
    </w:pPr>
  </w:style>
  <w:style w:type="paragraph" w:customStyle="1" w:styleId="Rosto1-Autor">
    <w:name w:val="Rosto 1 - Autor"/>
    <w:basedOn w:val="Normal"/>
    <w:rsid w:val="00C32688"/>
    <w:pPr>
      <w:widowControl w:val="0"/>
      <w:spacing w:before="0" w:after="1134" w:line="100" w:lineRule="atLeast"/>
      <w:ind w:firstLine="0"/>
      <w:jc w:val="center"/>
    </w:pPr>
    <w:rPr>
      <w:b/>
      <w:bCs/>
      <w:caps/>
      <w:kern w:val="36"/>
      <w:sz w:val="28"/>
      <w:szCs w:val="36"/>
    </w:rPr>
  </w:style>
  <w:style w:type="paragraph" w:customStyle="1" w:styleId="Rosto2-Ttulo">
    <w:name w:val="Rosto 2 - Título"/>
    <w:basedOn w:val="Rosto1-Autor"/>
    <w:next w:val="Rosto3-Descrio"/>
    <w:rsid w:val="00C32688"/>
    <w:pPr>
      <w:spacing w:before="567" w:after="2268"/>
    </w:pPr>
  </w:style>
  <w:style w:type="paragraph" w:customStyle="1" w:styleId="Rosto3-Descrio">
    <w:name w:val="Rosto 3 - Descrição"/>
    <w:basedOn w:val="Normal"/>
    <w:rsid w:val="00C32688"/>
    <w:pPr>
      <w:spacing w:before="240" w:after="240" w:line="100" w:lineRule="atLeast"/>
      <w:ind w:left="4536" w:right="17" w:firstLine="0"/>
    </w:pPr>
    <w:rPr>
      <w:sz w:val="28"/>
    </w:rPr>
  </w:style>
  <w:style w:type="paragraph" w:customStyle="1" w:styleId="Rosto5-Data">
    <w:name w:val="Rosto 5 - Data"/>
    <w:basedOn w:val="Rosto3-Descrio"/>
    <w:next w:val="Normal"/>
    <w:rsid w:val="00AB68EC"/>
    <w:pPr>
      <w:spacing w:before="5040" w:after="0"/>
      <w:ind w:left="0" w:right="0"/>
      <w:jc w:val="center"/>
    </w:pPr>
  </w:style>
  <w:style w:type="paragraph" w:customStyle="1" w:styleId="Aprovao2-Titulo">
    <w:name w:val="Aprovação 2 - Titulo"/>
    <w:basedOn w:val="Aprovao1-Alunos"/>
    <w:rsid w:val="009F3FAB"/>
    <w:pPr>
      <w:spacing w:before="1080" w:after="1080"/>
      <w:ind w:left="4536" w:firstLine="0"/>
      <w:jc w:val="both"/>
    </w:pPr>
  </w:style>
  <w:style w:type="paragraph" w:styleId="BalloonText">
    <w:name w:val="Balloon Text"/>
    <w:basedOn w:val="Normal"/>
    <w:semiHidden/>
    <w:rsid w:val="00F0514D"/>
    <w:rPr>
      <w:rFonts w:ascii="Tahoma" w:hAnsi="Tahoma" w:cs="Tahoma"/>
      <w:sz w:val="16"/>
      <w:szCs w:val="16"/>
    </w:rPr>
  </w:style>
  <w:style w:type="paragraph" w:customStyle="1" w:styleId="Anverso2-Ttulo">
    <w:name w:val="Anverso 2 - Título"/>
    <w:basedOn w:val="Anverso1-Autores"/>
    <w:qFormat/>
    <w:rsid w:val="00616927"/>
    <w:pPr>
      <w:spacing w:after="0"/>
      <w:ind w:firstLine="709"/>
    </w:pPr>
  </w:style>
  <w:style w:type="paragraph" w:customStyle="1" w:styleId="Anverso3-Tamanho">
    <w:name w:val="Anverso 3 - Tamanho"/>
    <w:basedOn w:val="Anverso1-Autores"/>
    <w:qFormat/>
    <w:rsid w:val="005F20FE"/>
    <w:pPr>
      <w:ind w:firstLine="709"/>
    </w:pPr>
  </w:style>
  <w:style w:type="paragraph" w:customStyle="1" w:styleId="Anverso4-Orientador">
    <w:name w:val="Anverso 4 - Orientador"/>
    <w:basedOn w:val="Anverso2-Ttulo"/>
    <w:qFormat/>
    <w:rsid w:val="00616927"/>
  </w:style>
  <w:style w:type="paragraph" w:customStyle="1" w:styleId="Anverso5-Universidade">
    <w:name w:val="Anverso 5 - Universidade"/>
    <w:basedOn w:val="Anverso2-Ttulo"/>
    <w:qFormat/>
    <w:rsid w:val="00616927"/>
    <w:pPr>
      <w:spacing w:after="120"/>
    </w:pPr>
  </w:style>
  <w:style w:type="paragraph" w:customStyle="1" w:styleId="Aprovao3-Universidade">
    <w:name w:val="Aprovação 3 - Universidade"/>
    <w:basedOn w:val="Aprovao2-Titulo"/>
    <w:qFormat/>
    <w:rsid w:val="009F3FAB"/>
    <w:pPr>
      <w:spacing w:before="0" w:after="120"/>
    </w:pPr>
    <w:rPr>
      <w:sz w:val="22"/>
    </w:rPr>
  </w:style>
  <w:style w:type="paragraph" w:customStyle="1" w:styleId="Aprovao4-Banca">
    <w:name w:val="Aprovação 4 - Banca"/>
    <w:basedOn w:val="Aprovao1-Alunos"/>
    <w:qFormat/>
    <w:rsid w:val="00234CD4"/>
    <w:pPr>
      <w:spacing w:before="840"/>
      <w:ind w:firstLine="17"/>
      <w:jc w:val="both"/>
    </w:pPr>
  </w:style>
  <w:style w:type="paragraph" w:customStyle="1" w:styleId="Aprovao6-Examinadores">
    <w:name w:val="Aprovação 6 - Examinadores"/>
    <w:basedOn w:val="Aprovao4-Banca"/>
    <w:qFormat/>
    <w:rsid w:val="00234CD4"/>
    <w:pPr>
      <w:tabs>
        <w:tab w:val="clear" w:pos="1275"/>
        <w:tab w:val="clear" w:pos="3975"/>
      </w:tabs>
      <w:spacing w:before="1080"/>
      <w:ind w:left="360" w:hanging="360"/>
    </w:pPr>
  </w:style>
  <w:style w:type="paragraph" w:customStyle="1" w:styleId="Aprovao5-Aprovado">
    <w:name w:val="Aprovação 5 - Aprovado"/>
    <w:basedOn w:val="Aprovao1-Alunos"/>
    <w:qFormat/>
    <w:rsid w:val="009F3FAB"/>
    <w:pPr>
      <w:spacing w:before="360"/>
      <w:ind w:firstLine="17"/>
    </w:pPr>
  </w:style>
  <w:style w:type="paragraph" w:customStyle="1" w:styleId="Agradecimento2-Texto">
    <w:name w:val="Agradecimento 2 - Texto"/>
    <w:basedOn w:val="Rosto3-Descrio"/>
    <w:qFormat/>
    <w:rsid w:val="00DE2186"/>
    <w:pPr>
      <w:spacing w:before="3000" w:line="240" w:lineRule="auto"/>
      <w:contextualSpacing/>
    </w:pPr>
    <w:rPr>
      <w:sz w:val="24"/>
    </w:rPr>
  </w:style>
  <w:style w:type="paragraph" w:customStyle="1" w:styleId="AFazer">
    <w:name w:val="A Fazer"/>
    <w:basedOn w:val="BodyText"/>
    <w:qFormat/>
    <w:rsid w:val="0027472C"/>
    <w:rPr>
      <w:b/>
      <w:i/>
      <w:color w:val="C00000"/>
    </w:rPr>
  </w:style>
  <w:style w:type="paragraph" w:styleId="Caption">
    <w:name w:val="caption"/>
    <w:basedOn w:val="Normal"/>
    <w:next w:val="Normal"/>
    <w:uiPriority w:val="35"/>
    <w:unhideWhenUsed/>
    <w:qFormat/>
    <w:rsid w:val="0027472C"/>
    <w:pPr>
      <w:spacing w:before="0" w:after="200" w:line="240" w:lineRule="auto"/>
    </w:pPr>
    <w:rPr>
      <w:b/>
      <w:bCs/>
      <w:color w:val="4F81BD" w:themeColor="accent1"/>
      <w:sz w:val="18"/>
      <w:szCs w:val="18"/>
    </w:rPr>
  </w:style>
  <w:style w:type="paragraph" w:styleId="TableofFigures">
    <w:name w:val="table of figures"/>
    <w:basedOn w:val="TOC1"/>
    <w:next w:val="Normal"/>
    <w:uiPriority w:val="99"/>
    <w:unhideWhenUsed/>
    <w:rsid w:val="007E2936"/>
  </w:style>
  <w:style w:type="paragraph" w:customStyle="1" w:styleId="StyleBodyTextItalic">
    <w:name w:val="Style Body Text + Italic"/>
    <w:basedOn w:val="BodyText"/>
    <w:rsid w:val="00B578A9"/>
    <w:rPr>
      <w:i/>
      <w:iCs/>
    </w:rPr>
  </w:style>
  <w:style w:type="paragraph" w:styleId="NormalWeb">
    <w:name w:val="Normal (Web)"/>
    <w:basedOn w:val="Normal"/>
    <w:uiPriority w:val="99"/>
    <w:semiHidden/>
    <w:unhideWhenUsed/>
    <w:rsid w:val="00773CED"/>
    <w:pPr>
      <w:overflowPunct/>
      <w:autoSpaceDE/>
      <w:spacing w:before="100" w:beforeAutospacing="1" w:after="100" w:afterAutospacing="1" w:line="240" w:lineRule="auto"/>
      <w:ind w:firstLine="0"/>
      <w:jc w:val="left"/>
      <w:textAlignment w:val="auto"/>
    </w:pPr>
    <w:rPr>
      <w:rFonts w:ascii="Times New Roman" w:hAnsi="Times New Roman"/>
      <w:lang w:eastAsia="pt-BR"/>
    </w:rPr>
  </w:style>
  <w:style w:type="character" w:customStyle="1" w:styleId="Equaes">
    <w:name w:val="Equações"/>
    <w:basedOn w:val="DefaultParagraphFont"/>
    <w:rsid w:val="00AC25DE"/>
    <w:rPr>
      <w:rFonts w:ascii="Times New Roman" w:hAnsi="Times New Roman"/>
      <w:iCs/>
      <w:sz w:val="20"/>
    </w:rPr>
  </w:style>
  <w:style w:type="character" w:customStyle="1" w:styleId="StyleCambriaMathItalic">
    <w:name w:val="Style Cambria Math Italic"/>
    <w:basedOn w:val="DefaultParagraphFont"/>
    <w:rsid w:val="003A7601"/>
    <w:rPr>
      <w:rFonts w:ascii="Cambria Math" w:hAnsi="Cambria Math"/>
      <w:i/>
      <w:iCs/>
    </w:rPr>
  </w:style>
  <w:style w:type="table" w:customStyle="1" w:styleId="LightShading1">
    <w:name w:val="Light Shading1"/>
    <w:basedOn w:val="TableNormal"/>
    <w:uiPriority w:val="60"/>
    <w:rsid w:val="003D755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3D7557"/>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MediumList21">
    <w:name w:val="Medium List 21"/>
    <w:basedOn w:val="TableNormal"/>
    <w:uiPriority w:val="66"/>
    <w:rsid w:val="003D7557"/>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6">
    <w:name w:val="Medium List 1 Accent 6"/>
    <w:basedOn w:val="TableNormal"/>
    <w:uiPriority w:val="65"/>
    <w:rsid w:val="003D7557"/>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customStyle="1" w:styleId="MediumGrid31">
    <w:name w:val="Medium Grid 31"/>
    <w:basedOn w:val="TableNormal"/>
    <w:uiPriority w:val="69"/>
    <w:rsid w:val="003D755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paragraph" w:styleId="CommentSubject">
    <w:name w:val="annotation subject"/>
    <w:basedOn w:val="CommentText"/>
    <w:next w:val="CommentText"/>
    <w:link w:val="CommentSubjectChar"/>
    <w:uiPriority w:val="99"/>
    <w:semiHidden/>
    <w:unhideWhenUsed/>
    <w:rsid w:val="00201817"/>
    <w:pPr>
      <w:suppressAutoHyphens w:val="0"/>
      <w:overflowPunct w:val="0"/>
      <w:autoSpaceDE w:val="0"/>
      <w:spacing w:before="120" w:after="120" w:line="240" w:lineRule="auto"/>
      <w:ind w:firstLine="425"/>
      <w:textAlignment w:val="baseline"/>
    </w:pPr>
    <w:rPr>
      <w:rFonts w:ascii="Arial" w:hAnsi="Arial"/>
      <w:b/>
      <w:bCs/>
    </w:rPr>
  </w:style>
  <w:style w:type="character" w:customStyle="1" w:styleId="CommentSubjectChar">
    <w:name w:val="Comment Subject Char"/>
    <w:basedOn w:val="CommentTextChar"/>
    <w:link w:val="CommentSubject"/>
    <w:uiPriority w:val="99"/>
    <w:semiHidden/>
    <w:rsid w:val="00201817"/>
    <w:rPr>
      <w:rFonts w:ascii="Arial" w:hAnsi="Arial"/>
      <w:b/>
      <w:bCs/>
    </w:rPr>
  </w:style>
  <w:style w:type="paragraph" w:customStyle="1" w:styleId="Code">
    <w:name w:val="Code"/>
    <w:basedOn w:val="Normal"/>
    <w:qFormat/>
    <w:rsid w:val="00900638"/>
    <w:pPr>
      <w:spacing w:before="0" w:after="0" w:line="240" w:lineRule="auto"/>
    </w:pPr>
    <w:rPr>
      <w:rFonts w:ascii="Consolas" w:hAnsi="Consolas"/>
      <w:sz w:val="20"/>
    </w:rPr>
  </w:style>
</w:styles>
</file>

<file path=word/webSettings.xml><?xml version="1.0" encoding="utf-8"?>
<w:webSettings xmlns:r="http://schemas.openxmlformats.org/officeDocument/2006/relationships" xmlns:w="http://schemas.openxmlformats.org/wordprocessingml/2006/main">
  <w:divs>
    <w:div w:id="327247679">
      <w:bodyDiv w:val="1"/>
      <w:marLeft w:val="0"/>
      <w:marRight w:val="0"/>
      <w:marTop w:val="0"/>
      <w:marBottom w:val="0"/>
      <w:divBdr>
        <w:top w:val="none" w:sz="0" w:space="0" w:color="auto"/>
        <w:left w:val="none" w:sz="0" w:space="0" w:color="auto"/>
        <w:bottom w:val="none" w:sz="0" w:space="0" w:color="auto"/>
        <w:right w:val="none" w:sz="0" w:space="0" w:color="auto"/>
      </w:divBdr>
    </w:div>
    <w:div w:id="518005363">
      <w:bodyDiv w:val="1"/>
      <w:marLeft w:val="0"/>
      <w:marRight w:val="0"/>
      <w:marTop w:val="0"/>
      <w:marBottom w:val="0"/>
      <w:divBdr>
        <w:top w:val="none" w:sz="0" w:space="0" w:color="auto"/>
        <w:left w:val="none" w:sz="0" w:space="0" w:color="auto"/>
        <w:bottom w:val="none" w:sz="0" w:space="0" w:color="auto"/>
        <w:right w:val="none" w:sz="0" w:space="0" w:color="auto"/>
      </w:divBdr>
    </w:div>
    <w:div w:id="575017648">
      <w:bodyDiv w:val="1"/>
      <w:marLeft w:val="0"/>
      <w:marRight w:val="0"/>
      <w:marTop w:val="0"/>
      <w:marBottom w:val="0"/>
      <w:divBdr>
        <w:top w:val="none" w:sz="0" w:space="0" w:color="auto"/>
        <w:left w:val="none" w:sz="0" w:space="0" w:color="auto"/>
        <w:bottom w:val="none" w:sz="0" w:space="0" w:color="auto"/>
        <w:right w:val="none" w:sz="0" w:space="0" w:color="auto"/>
      </w:divBdr>
    </w:div>
    <w:div w:id="643386643">
      <w:bodyDiv w:val="1"/>
      <w:marLeft w:val="0"/>
      <w:marRight w:val="0"/>
      <w:marTop w:val="0"/>
      <w:marBottom w:val="0"/>
      <w:divBdr>
        <w:top w:val="none" w:sz="0" w:space="0" w:color="auto"/>
        <w:left w:val="none" w:sz="0" w:space="0" w:color="auto"/>
        <w:bottom w:val="none" w:sz="0" w:space="0" w:color="auto"/>
        <w:right w:val="none" w:sz="0" w:space="0" w:color="auto"/>
      </w:divBdr>
    </w:div>
    <w:div w:id="1289505202">
      <w:bodyDiv w:val="1"/>
      <w:marLeft w:val="0"/>
      <w:marRight w:val="0"/>
      <w:marTop w:val="0"/>
      <w:marBottom w:val="0"/>
      <w:divBdr>
        <w:top w:val="none" w:sz="0" w:space="0" w:color="auto"/>
        <w:left w:val="none" w:sz="0" w:space="0" w:color="auto"/>
        <w:bottom w:val="none" w:sz="0" w:space="0" w:color="auto"/>
        <w:right w:val="none" w:sz="0" w:space="0" w:color="auto"/>
      </w:divBdr>
    </w:div>
    <w:div w:id="1310861538">
      <w:bodyDiv w:val="1"/>
      <w:marLeft w:val="0"/>
      <w:marRight w:val="0"/>
      <w:marTop w:val="0"/>
      <w:marBottom w:val="0"/>
      <w:divBdr>
        <w:top w:val="none" w:sz="0" w:space="0" w:color="auto"/>
        <w:left w:val="none" w:sz="0" w:space="0" w:color="auto"/>
        <w:bottom w:val="none" w:sz="0" w:space="0" w:color="auto"/>
        <w:right w:val="none" w:sz="0" w:space="0" w:color="auto"/>
      </w:divBdr>
    </w:div>
    <w:div w:id="1470633139">
      <w:bodyDiv w:val="1"/>
      <w:marLeft w:val="0"/>
      <w:marRight w:val="0"/>
      <w:marTop w:val="0"/>
      <w:marBottom w:val="0"/>
      <w:divBdr>
        <w:top w:val="none" w:sz="0" w:space="0" w:color="auto"/>
        <w:left w:val="none" w:sz="0" w:space="0" w:color="auto"/>
        <w:bottom w:val="none" w:sz="0" w:space="0" w:color="auto"/>
        <w:right w:val="none" w:sz="0" w:space="0" w:color="auto"/>
      </w:divBdr>
    </w:div>
    <w:div w:id="1672638977">
      <w:bodyDiv w:val="1"/>
      <w:marLeft w:val="0"/>
      <w:marRight w:val="0"/>
      <w:marTop w:val="0"/>
      <w:marBottom w:val="0"/>
      <w:divBdr>
        <w:top w:val="none" w:sz="0" w:space="0" w:color="auto"/>
        <w:left w:val="none" w:sz="0" w:space="0" w:color="auto"/>
        <w:bottom w:val="none" w:sz="0" w:space="0" w:color="auto"/>
        <w:right w:val="none" w:sz="0" w:space="0" w:color="auto"/>
      </w:divBdr>
    </w:div>
    <w:div w:id="1967815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coolest-gadgets.com/20070509/bjork-showcases-reactable-on-her-new-world-tour/" TargetMode="External"/><Relationship Id="rId13" Type="http://schemas.openxmlformats.org/officeDocument/2006/relationships/hyperlink" Target="http://www.newhorizons.org/strategies/literacy/kestrel.htm" TargetMode="External"/><Relationship Id="rId18" Type="http://schemas.openxmlformats.org/officeDocument/2006/relationships/hyperlink" Target="http://www.whitenoiseaudio.com/" TargetMode="External"/><Relationship Id="rId3" Type="http://schemas.openxmlformats.org/officeDocument/2006/relationships/hyperlink" Target="http://www.microsoft.com/surface/index.html" TargetMode="External"/><Relationship Id="rId21" Type="http://schemas.openxmlformats.org/officeDocument/2006/relationships/hyperlink" Target="http://reactable.iua.upf.edu/pdfs/reactivision_tei2007.pdf" TargetMode="External"/><Relationship Id="rId7" Type="http://schemas.openxmlformats.org/officeDocument/2006/relationships/hyperlink" Target="http://www.wired.com/entertainment/music/news/2007/08/bjork_reacTable" TargetMode="External"/><Relationship Id="rId12" Type="http://schemas.openxmlformats.org/officeDocument/2006/relationships/hyperlink" Target="http://pt.wikipedia.org/wiki/Dungeons_&amp;_Dragons" TargetMode="External"/><Relationship Id="rId17" Type="http://schemas.openxmlformats.org/officeDocument/2006/relationships/hyperlink" Target="http://www.multigesture.net/" TargetMode="External"/><Relationship Id="rId2" Type="http://schemas.openxmlformats.org/officeDocument/2006/relationships/hyperlink" Target="http://en.wikipedia.org/wiki/Microsoft_Surface" TargetMode="External"/><Relationship Id="rId16" Type="http://schemas.openxmlformats.org/officeDocument/2006/relationships/hyperlink" Target="http://en.wikipedia.org/wiki/Role-playing_game_(video_games)" TargetMode="External"/><Relationship Id="rId20" Type="http://schemas.openxmlformats.org/officeDocument/2006/relationships/hyperlink" Target="http://en.wikipedia.org/wiki/OpenSound_Control" TargetMode="External"/><Relationship Id="rId1" Type="http://schemas.openxmlformats.org/officeDocument/2006/relationships/hyperlink" Target="http://www.billbuxton.com/multitouchOverview.html" TargetMode="External"/><Relationship Id="rId6" Type="http://schemas.openxmlformats.org/officeDocument/2006/relationships/hyperlink" Target="http://www.microsoft.com/presspass/press/2008/apr08/04-01SurfaceRetailPR.mspx" TargetMode="External"/><Relationship Id="rId11" Type="http://schemas.openxmlformats.org/officeDocument/2006/relationships/hyperlink" Target="http://www.wizards.com/default.asp?x=dnd/welcome" TargetMode="External"/><Relationship Id="rId5" Type="http://schemas.openxmlformats.org/officeDocument/2006/relationships/hyperlink" Target="http://windowsvistablog.com/blogs/windowsvista/archive/2008/05/27/microsoft-demonstrates-multi-touch.aspx" TargetMode="External"/><Relationship Id="rId15" Type="http://schemas.openxmlformats.org/officeDocument/2006/relationships/hyperlink" Target="http://en.wikipedia.org/wiki/Role-playing_game" TargetMode="External"/><Relationship Id="rId10" Type="http://schemas.openxmlformats.org/officeDocument/2006/relationships/hyperlink" Target="http://en.wikipedia.org/wiki/ReacTable" TargetMode="External"/><Relationship Id="rId19" Type="http://schemas.openxmlformats.org/officeDocument/2006/relationships/hyperlink" Target="http://opensoundcontrol.org/" TargetMode="External"/><Relationship Id="rId4" Type="http://schemas.openxmlformats.org/officeDocument/2006/relationships/hyperlink" Target="http://info.abril.com.br/aberto/infonews/052008/28052008-0.shl" TargetMode="External"/><Relationship Id="rId9" Type="http://schemas.openxmlformats.org/officeDocument/2006/relationships/hyperlink" Target="http://reactable.iua.upf.edu/" TargetMode="External"/><Relationship Id="rId14" Type="http://schemas.openxmlformats.org/officeDocument/2006/relationships/hyperlink" Target="http://en.wikipedia.org/wiki/Zork"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wmf"/><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oleObject" Target="embeddings/oleObject2.bin"/><Relationship Id="rId47" Type="http://schemas.openxmlformats.org/officeDocument/2006/relationships/image" Target="media/image35.wmf"/><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jpe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oleObject" Target="embeddings/oleObject1.bin"/><Relationship Id="rId45" Type="http://schemas.openxmlformats.org/officeDocument/2006/relationships/image" Target="media/image34.wmf"/><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hyperlink" Target="http://www.lamce.ufrj.br/grva/realidade_aumentada/" TargetMode="Externa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oleObject" Target="embeddings/oleObject3.bin"/><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jpeg"/><Relationship Id="rId8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wmf"/><Relationship Id="rId48" Type="http://schemas.openxmlformats.org/officeDocument/2006/relationships/oleObject" Target="embeddings/oleObject5.bin"/><Relationship Id="rId56" Type="http://schemas.openxmlformats.org/officeDocument/2006/relationships/image" Target="media/image43.png"/><Relationship Id="rId64" Type="http://schemas.openxmlformats.org/officeDocument/2006/relationships/image" Target="media/image51.jpe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comments" Target="comments.xml"/><Relationship Id="rId51" Type="http://schemas.openxmlformats.org/officeDocument/2006/relationships/image" Target="media/image38.png"/><Relationship Id="rId72" Type="http://schemas.openxmlformats.org/officeDocument/2006/relationships/image" Target="media/image59.jpeg"/><Relationship Id="rId80"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oleObject" Target="embeddings/oleObject4.bin"/><Relationship Id="rId59" Type="http://schemas.openxmlformats.org/officeDocument/2006/relationships/image" Target="media/image46.jpeg"/><Relationship Id="rId67" Type="http://schemas.openxmlformats.org/officeDocument/2006/relationships/image" Target="media/image54.jpeg"/><Relationship Id="rId20" Type="http://schemas.openxmlformats.org/officeDocument/2006/relationships/image" Target="media/image12.png"/><Relationship Id="rId41" Type="http://schemas.openxmlformats.org/officeDocument/2006/relationships/image" Target="media/image32.wmf"/><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36.jpeg"/><Relationship Id="rId57"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2F9741-8B7D-4B0E-AFDA-94CC23C9FC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TotalTime>
  <Pages>97</Pages>
  <Words>17692</Words>
  <Characters>95541</Characters>
  <Application>Microsoft Office Word</Application>
  <DocSecurity>0</DocSecurity>
  <Lines>796</Lines>
  <Paragraphs>226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IRTaktiks - Jogo de RPG Tático para Interfaces Multi-toque</vt:lpstr>
      <vt:lpstr>IRTaktiks - Jogo de RPG Tático para Interfaces Multi-toque</vt:lpstr>
    </vt:vector>
  </TitlesOfParts>
  <Company>Meira da Rocha &amp; Associados</Company>
  <LinksUpToDate>false</LinksUpToDate>
  <CharactersWithSpaces>113007</CharactersWithSpaces>
  <SharedDoc>false</SharedDoc>
  <HLinks>
    <vt:vector size="72" baseType="variant">
      <vt:variant>
        <vt:i4>5439494</vt:i4>
      </vt:variant>
      <vt:variant>
        <vt:i4>42</vt:i4>
      </vt:variant>
      <vt:variant>
        <vt:i4>0</vt:i4>
      </vt:variant>
      <vt:variant>
        <vt:i4>5</vt:i4>
      </vt:variant>
      <vt:variant>
        <vt:lpwstr>http://www.meiradarocha.jor.br/uploads/1021/196/modelo_de_projeto_de_TCC-2005-03-24a.doc</vt:lpwstr>
      </vt:variant>
      <vt:variant>
        <vt:lpwstr/>
      </vt:variant>
      <vt:variant>
        <vt:i4>2293766</vt:i4>
      </vt:variant>
      <vt:variant>
        <vt:i4>32</vt:i4>
      </vt:variant>
      <vt:variant>
        <vt:i4>0</vt:i4>
      </vt:variant>
      <vt:variant>
        <vt:i4>5</vt:i4>
      </vt:variant>
      <vt:variant>
        <vt:lpwstr/>
      </vt:variant>
      <vt:variant>
        <vt:lpwstr>_toc642</vt:lpwstr>
      </vt:variant>
      <vt:variant>
        <vt:i4>2293766</vt:i4>
      </vt:variant>
      <vt:variant>
        <vt:i4>29</vt:i4>
      </vt:variant>
      <vt:variant>
        <vt:i4>0</vt:i4>
      </vt:variant>
      <vt:variant>
        <vt:i4>5</vt:i4>
      </vt:variant>
      <vt:variant>
        <vt:lpwstr/>
      </vt:variant>
      <vt:variant>
        <vt:lpwstr>_toc640</vt:lpwstr>
      </vt:variant>
      <vt:variant>
        <vt:i4>2359302</vt:i4>
      </vt:variant>
      <vt:variant>
        <vt:i4>26</vt:i4>
      </vt:variant>
      <vt:variant>
        <vt:i4>0</vt:i4>
      </vt:variant>
      <vt:variant>
        <vt:i4>5</vt:i4>
      </vt:variant>
      <vt:variant>
        <vt:lpwstr/>
      </vt:variant>
      <vt:variant>
        <vt:lpwstr>_toc638</vt:lpwstr>
      </vt:variant>
      <vt:variant>
        <vt:i4>2359302</vt:i4>
      </vt:variant>
      <vt:variant>
        <vt:i4>23</vt:i4>
      </vt:variant>
      <vt:variant>
        <vt:i4>0</vt:i4>
      </vt:variant>
      <vt:variant>
        <vt:i4>5</vt:i4>
      </vt:variant>
      <vt:variant>
        <vt:lpwstr/>
      </vt:variant>
      <vt:variant>
        <vt:lpwstr>_toc634</vt:lpwstr>
      </vt:variant>
      <vt:variant>
        <vt:i4>2424838</vt:i4>
      </vt:variant>
      <vt:variant>
        <vt:i4>20</vt:i4>
      </vt:variant>
      <vt:variant>
        <vt:i4>0</vt:i4>
      </vt:variant>
      <vt:variant>
        <vt:i4>5</vt:i4>
      </vt:variant>
      <vt:variant>
        <vt:lpwstr/>
      </vt:variant>
      <vt:variant>
        <vt:lpwstr>_toc620</vt:lpwstr>
      </vt:variant>
      <vt:variant>
        <vt:i4>2490374</vt:i4>
      </vt:variant>
      <vt:variant>
        <vt:i4>17</vt:i4>
      </vt:variant>
      <vt:variant>
        <vt:i4>0</vt:i4>
      </vt:variant>
      <vt:variant>
        <vt:i4>5</vt:i4>
      </vt:variant>
      <vt:variant>
        <vt:lpwstr/>
      </vt:variant>
      <vt:variant>
        <vt:lpwstr>_toc614</vt:lpwstr>
      </vt:variant>
      <vt:variant>
        <vt:i4>2490374</vt:i4>
      </vt:variant>
      <vt:variant>
        <vt:i4>14</vt:i4>
      </vt:variant>
      <vt:variant>
        <vt:i4>0</vt:i4>
      </vt:variant>
      <vt:variant>
        <vt:i4>5</vt:i4>
      </vt:variant>
      <vt:variant>
        <vt:lpwstr/>
      </vt:variant>
      <vt:variant>
        <vt:lpwstr>_toc612</vt:lpwstr>
      </vt:variant>
      <vt:variant>
        <vt:i4>2293765</vt:i4>
      </vt:variant>
      <vt:variant>
        <vt:i4>11</vt:i4>
      </vt:variant>
      <vt:variant>
        <vt:i4>0</vt:i4>
      </vt:variant>
      <vt:variant>
        <vt:i4>5</vt:i4>
      </vt:variant>
      <vt:variant>
        <vt:lpwstr/>
      </vt:variant>
      <vt:variant>
        <vt:lpwstr>_toc544</vt:lpwstr>
      </vt:variant>
      <vt:variant>
        <vt:i4>2424837</vt:i4>
      </vt:variant>
      <vt:variant>
        <vt:i4>8</vt:i4>
      </vt:variant>
      <vt:variant>
        <vt:i4>0</vt:i4>
      </vt:variant>
      <vt:variant>
        <vt:i4>5</vt:i4>
      </vt:variant>
      <vt:variant>
        <vt:lpwstr/>
      </vt:variant>
      <vt:variant>
        <vt:lpwstr>_toc528</vt:lpwstr>
      </vt:variant>
      <vt:variant>
        <vt:i4>2424837</vt:i4>
      </vt:variant>
      <vt:variant>
        <vt:i4>5</vt:i4>
      </vt:variant>
      <vt:variant>
        <vt:i4>0</vt:i4>
      </vt:variant>
      <vt:variant>
        <vt:i4>5</vt:i4>
      </vt:variant>
      <vt:variant>
        <vt:lpwstr/>
      </vt:variant>
      <vt:variant>
        <vt:lpwstr>_toc526</vt:lpwstr>
      </vt:variant>
      <vt:variant>
        <vt:i4>2424837</vt:i4>
      </vt:variant>
      <vt:variant>
        <vt:i4>2</vt:i4>
      </vt:variant>
      <vt:variant>
        <vt:i4>0</vt:i4>
      </vt:variant>
      <vt:variant>
        <vt:i4>5</vt:i4>
      </vt:variant>
      <vt:variant>
        <vt:lpwstr/>
      </vt:variant>
      <vt:variant>
        <vt:lpwstr>_toc523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IRTaktiks - Jogo de RPG Tático para Interfaces Multi-toque</dc:title>
  <dc:subject/>
  <dc:creator>Willians S. Schneider</dc:creator>
  <cp:keywords>Jogo, RPG, Tático, Multi-toque, Interação</cp:keywords>
  <dc:description/>
  <cp:lastModifiedBy>Willians S. Schneider</cp:lastModifiedBy>
  <cp:revision>4</cp:revision>
  <cp:lastPrinted>2113-01-01T03:00:00Z</cp:lastPrinted>
  <dcterms:created xsi:type="dcterms:W3CDTF">2008-06-15T17:43:00Z</dcterms:created>
  <dcterms:modified xsi:type="dcterms:W3CDTF">2008-06-15T20:34:00Z</dcterms:modified>
</cp:coreProperties>
</file>